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E8D" w:rsidRPr="00F54A80" w:rsidRDefault="00931834" w:rsidP="00820E8D">
      <w:pPr>
        <w:rPr>
          <w:lang w:val="en-US"/>
        </w:rPr>
      </w:pPr>
      <w:bookmarkStart w:id="0" w:name="_Hlt148402916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94C8EC"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:rsidR="00820E8D" w:rsidRPr="00F54A80" w:rsidRDefault="00820E8D" w:rsidP="00820E8D">
      <w:pPr>
        <w:pStyle w:val="FCNameBlack"/>
        <w:rPr>
          <w:lang w:val="en-US"/>
        </w:rPr>
      </w:pPr>
    </w:p>
    <w:p w:rsidR="00820E8D" w:rsidRPr="00F54A80" w:rsidRDefault="00820E8D" w:rsidP="00820E8D">
      <w:pPr>
        <w:pStyle w:val="FCNameBlack"/>
        <w:rPr>
          <w:caps/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>Contract No  CO-12401-INTEL-FS</w:t>
      </w:r>
      <w:bookmarkEnd w:id="3"/>
      <w:bookmarkEnd w:id="4"/>
    </w:p>
    <w:p w:rsidR="00820E8D" w:rsidRPr="00F54A80" w:rsidRDefault="00820E8D" w:rsidP="00820E8D">
      <w:pPr>
        <w:pStyle w:val="FCdocref"/>
        <w:rPr>
          <w:lang w:val="en-US"/>
        </w:rPr>
      </w:pPr>
    </w:p>
    <w:p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:rsidTr="00A959AE">
        <w:trPr>
          <w:cantSplit/>
          <w:trHeight w:val="998"/>
        </w:trPr>
        <w:tc>
          <w:tcPr>
            <w:tcW w:w="1890" w:type="dxa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  <w:sectPr w:rsidR="00820E8D" w:rsidRPr="00F54A8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>Contract No  CO-12401-INTEL-FS</w:t>
      </w:r>
      <w:bookmarkEnd w:id="5"/>
      <w:bookmarkEnd w:id="6"/>
    </w:p>
    <w:p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Authorised by: 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Distribution</w:t>
      </w:r>
    </w:p>
    <w:p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</w:p>
    <w:p w:rsidR="00820E8D" w:rsidRPr="00F54A80" w:rsidRDefault="00820E8D" w:rsidP="00820E8D">
      <w:pPr>
        <w:pStyle w:val="NAME0"/>
        <w:rPr>
          <w:lang w:val="en-US"/>
        </w:rPr>
      </w:pP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following TCS intenal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r>
              <w:rPr>
                <w:lang w:val="en-US"/>
              </w:rPr>
              <w:t>intenal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CONTENTS</w:t>
      </w:r>
    </w:p>
    <w:p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:rsidR="003C1E5B" w:rsidRDefault="004F1092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4"/>
          <w:footerReference w:type="default" r:id="rId15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lastRenderedPageBreak/>
        <w:t>Scope</w:t>
      </w:r>
      <w:bookmarkEnd w:id="17"/>
      <w:bookmarkEnd w:id="18"/>
    </w:p>
    <w:p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Project name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Addressee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title :</w:t>
      </w:r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Dependencies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>Document name :</w:t>
      </w:r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Process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Origin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Reference :</w:t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33" w:name="_Ref150086751"/>
      <w:bookmarkStart w:id="34" w:name="_Toc244578374"/>
      <w:bookmarkStart w:id="35" w:name="_Toc440979163"/>
      <w:r w:rsidRPr="00F54A80">
        <w:rPr>
          <w:lang w:val="en-US"/>
        </w:rPr>
        <w:t>Applicability</w:t>
      </w:r>
      <w:bookmarkEnd w:id="33"/>
      <w:bookmarkEnd w:id="34"/>
      <w:bookmarkEnd w:id="35"/>
    </w:p>
    <w:p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Programme related to </w:t>
      </w:r>
      <w:bookmarkStart w:id="36" w:name="overviewS"/>
      <w:r w:rsidR="00D23613" w:rsidRPr="00F54A80">
        <w:t>the Contract CO-12401-INTEL-FS.</w:t>
      </w:r>
      <w:bookmarkEnd w:id="36"/>
    </w:p>
    <w:p w:rsidR="00820E8D" w:rsidRPr="00F54A80" w:rsidRDefault="00820E8D" w:rsidP="00820E8D">
      <w:pPr>
        <w:pStyle w:val="Heading2"/>
        <w:rPr>
          <w:lang w:val="en-US"/>
        </w:rPr>
      </w:pPr>
      <w:bookmarkStart w:id="37" w:name="_Toc244578376"/>
      <w:bookmarkStart w:id="38" w:name="_Toc440979164"/>
      <w:r w:rsidRPr="00F54A80">
        <w:rPr>
          <w:lang w:val="en-US"/>
        </w:rPr>
        <w:t>Document Purpose</w:t>
      </w:r>
      <w:bookmarkEnd w:id="37"/>
      <w:bookmarkEnd w:id="38"/>
    </w:p>
    <w:p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pStyle w:val="Heading2"/>
        <w:rPr>
          <w:lang w:val="en-US"/>
        </w:rPr>
      </w:pPr>
      <w:bookmarkStart w:id="39" w:name="_Toc347328087"/>
      <w:bookmarkStart w:id="40" w:name="_Toc347330266"/>
      <w:bookmarkStart w:id="41" w:name="_Toc353775945"/>
      <w:bookmarkStart w:id="42" w:name="_Toc440979165"/>
      <w:r w:rsidRPr="00F54A80">
        <w:rPr>
          <w:lang w:val="en-US"/>
        </w:rPr>
        <w:t>Relationship to other documents</w:t>
      </w:r>
      <w:bookmarkEnd w:id="39"/>
      <w:bookmarkEnd w:id="40"/>
      <w:bookmarkEnd w:id="41"/>
      <w:bookmarkEnd w:id="42"/>
    </w:p>
    <w:p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3" w:name="PMP"/>
      <w:bookmarkEnd w:id="43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44" w:name="_Toc244578377"/>
      <w:bookmarkStart w:id="45" w:name="_Toc440979166"/>
      <w:r w:rsidRPr="00F54A80">
        <w:rPr>
          <w:lang w:val="en-US"/>
        </w:rPr>
        <w:lastRenderedPageBreak/>
        <w:t>Document Overview</w:t>
      </w:r>
      <w:bookmarkEnd w:id="44"/>
      <w:bookmarkEnd w:id="45"/>
    </w:p>
    <w:p w:rsidR="00820E8D" w:rsidRPr="00F54A80" w:rsidRDefault="00820E8D" w:rsidP="00820E8D">
      <w:pPr>
        <w:pStyle w:val="Para1C"/>
      </w:pPr>
      <w:r w:rsidRPr="00F54A80">
        <w:t>The document is structured as follows:</w:t>
      </w:r>
    </w:p>
    <w:p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>describes how to 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configure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>Chapter 5 includes additional informations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List of programs installed by INTEL-FS system deployement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6" w:name="_Toc325975313"/>
      <w:bookmarkStart w:id="47" w:name="_Toc329183588"/>
      <w:bookmarkStart w:id="48" w:name="_Toc347328089"/>
      <w:bookmarkStart w:id="49" w:name="_Toc347330268"/>
      <w:bookmarkStart w:id="50" w:name="_Toc353775947"/>
      <w:bookmarkStart w:id="51" w:name="_Toc440979167"/>
      <w:bookmarkStart w:id="52" w:name="_Toc244578380"/>
      <w:bookmarkEnd w:id="46"/>
      <w:bookmarkEnd w:id="47"/>
      <w:r w:rsidRPr="00F54A80">
        <w:rPr>
          <w:lang w:val="en-US"/>
        </w:rPr>
        <w:lastRenderedPageBreak/>
        <w:t>Document specific abbreviations</w:t>
      </w:r>
      <w:bookmarkEnd w:id="48"/>
      <w:bookmarkEnd w:id="49"/>
      <w:bookmarkEnd w:id="50"/>
      <w:bookmarkEnd w:id="51"/>
    </w:p>
    <w:p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3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BattleSpace Object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Coalition Shared Dataserver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Collection and eXploitation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HeadQuarters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HUMan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Intelligence Preparation of the Battlespace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Multilateral Integrated Programme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Organisational Node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SIGnal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54" w:name="_Toc440979168"/>
      <w:bookmarkEnd w:id="53"/>
      <w:r w:rsidRPr="00F54A80">
        <w:rPr>
          <w:lang w:val="en-US"/>
        </w:rPr>
        <w:lastRenderedPageBreak/>
        <w:t>Referenced Documents</w:t>
      </w:r>
      <w:bookmarkStart w:id="55" w:name="_Toc149975505"/>
      <w:bookmarkStart w:id="56" w:name="_Toc149991172"/>
      <w:bookmarkStart w:id="57" w:name="_Toc319308230"/>
      <w:bookmarkEnd w:id="52"/>
      <w:bookmarkEnd w:id="54"/>
    </w:p>
    <w:p w:rsidR="00820E8D" w:rsidRPr="00F54A80" w:rsidRDefault="00820E8D" w:rsidP="00820E8D">
      <w:pPr>
        <w:pStyle w:val="Heading3"/>
        <w:rPr>
          <w:lang w:val="en-US"/>
        </w:rPr>
      </w:pPr>
      <w:bookmarkStart w:id="58" w:name="_Toc440979169"/>
      <w:bookmarkEnd w:id="55"/>
      <w:bookmarkEnd w:id="56"/>
      <w:bookmarkEnd w:id="57"/>
      <w:r w:rsidRPr="00F54A80">
        <w:rPr>
          <w:lang w:val="en-US"/>
        </w:rPr>
        <w:t>Related Documents</w:t>
      </w:r>
      <w:bookmarkEnd w:id="58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9" w:name="Instr"/>
            <w:bookmarkStart w:id="60" w:name="Contract"/>
            <w:bookmarkStart w:id="61" w:name="SOW"/>
            <w:bookmarkStart w:id="62" w:name="SRS"/>
            <w:bookmarkStart w:id="63" w:name="Abbrev"/>
            <w:bookmarkStart w:id="64" w:name="SRS_obj"/>
            <w:bookmarkStart w:id="65" w:name="SRS_COTS"/>
            <w:bookmarkStart w:id="66" w:name="SRS_APP11"/>
            <w:bookmarkStart w:id="67" w:name="SRS_comp"/>
            <w:bookmarkStart w:id="68" w:name="WP"/>
            <w:bookmarkStart w:id="69" w:name="Resp3"/>
            <w:bookmarkStart w:id="70" w:name="_Toc325975410"/>
            <w:bookmarkStart w:id="71" w:name="_SoW_referenced_documents"/>
            <w:bookmarkStart w:id="72" w:name="SMD"/>
            <w:bookmarkStart w:id="73" w:name="ACMP_4"/>
            <w:bookmarkStart w:id="74" w:name="ACMP_1"/>
            <w:bookmarkStart w:id="75" w:name="_Toc325975786"/>
            <w:bookmarkStart w:id="76" w:name="PWBS"/>
            <w:bookmarkStart w:id="77" w:name="RiskLog"/>
            <w:bookmarkStart w:id="78" w:name="PMS"/>
            <w:bookmarkStart w:id="79" w:name="BOE1"/>
            <w:bookmarkStart w:id="80" w:name="SDS"/>
            <w:bookmarkStart w:id="81" w:name="SDP"/>
            <w:bookmarkStart w:id="82" w:name="SAP"/>
            <w:bookmarkStart w:id="83" w:name="Test_Plan"/>
            <w:bookmarkStart w:id="84" w:name="SecTP"/>
            <w:bookmarkStart w:id="85" w:name="SeDePl"/>
            <w:bookmarkStart w:id="86" w:name="Related" w:colFirst="0" w:colLast="3"/>
            <w:bookmarkStart w:id="87" w:name="_Toc149453992"/>
            <w:bookmarkStart w:id="88" w:name="_Toc244578386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89" w:name="_Ref356826231"/>
            <w:bookmarkEnd w:id="86"/>
            <w:r w:rsidRPr="00F54A80">
              <w:rPr>
                <w:lang w:val="en-US"/>
              </w:rPr>
              <w:t>[PMP]</w:t>
            </w:r>
            <w:bookmarkEnd w:id="89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REPOS"/>
            <w:bookmarkStart w:id="91" w:name="TQM"/>
            <w:bookmarkStart w:id="92" w:name="_System_Overview"/>
            <w:bookmarkStart w:id="93" w:name="_Toc149525605"/>
            <w:bookmarkStart w:id="94" w:name="_Toc149525729"/>
            <w:bookmarkStart w:id="95" w:name="_Toc149525852"/>
            <w:bookmarkStart w:id="96" w:name="_Toc149527991"/>
            <w:bookmarkStart w:id="97" w:name="_Toc149529669"/>
            <w:bookmarkStart w:id="98" w:name="_Toc149539175"/>
            <w:bookmarkStart w:id="99" w:name="_Toc149561653"/>
            <w:bookmarkStart w:id="100" w:name="_Toc149618561"/>
            <w:bookmarkStart w:id="101" w:name="_Toc149639517"/>
            <w:bookmarkStart w:id="102" w:name="_Toc149648966"/>
            <w:bookmarkStart w:id="103" w:name="_Toc149672828"/>
            <w:bookmarkStart w:id="104" w:name="_Toc149718115"/>
            <w:bookmarkStart w:id="105" w:name="_Toc149798965"/>
            <w:bookmarkStart w:id="106" w:name="_Toc149813358"/>
            <w:bookmarkStart w:id="107" w:name="_Toc149820894"/>
            <w:bookmarkStart w:id="108" w:name="_Toc149824916"/>
            <w:bookmarkStart w:id="109" w:name="_Toc149831249"/>
            <w:bookmarkStart w:id="110" w:name="_Hlt149007642"/>
            <w:bookmarkStart w:id="111" w:name="_Organisation_of_Testing"/>
            <w:bookmarkStart w:id="112" w:name="_Toc146513589"/>
            <w:bookmarkStart w:id="113" w:name="_Toc146966586"/>
            <w:bookmarkEnd w:id="87"/>
            <w:bookmarkEnd w:id="88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4" w:name="Technical_Manual"/>
            <w:r w:rsidRPr="00F54A80">
              <w:rPr>
                <w:lang w:val="en-US"/>
              </w:rPr>
              <w:t>Technical Manual for the INTEL-FS Project</w:t>
            </w:r>
            <w:bookmarkEnd w:id="114"/>
          </w:p>
        </w:tc>
      </w:tr>
    </w:tbl>
    <w:p w:rsidR="00820E8D" w:rsidRDefault="00820E8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F9487D">
      <w:pPr>
        <w:pStyle w:val="Heading2"/>
        <w:rPr>
          <w:lang w:val="en-US"/>
        </w:rPr>
      </w:pPr>
      <w:bookmarkStart w:id="115" w:name="_Toc440979170"/>
      <w:bookmarkStart w:id="116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5"/>
      <w:r w:rsidRPr="00F9487D">
        <w:rPr>
          <w:lang w:val="en-US"/>
        </w:rPr>
        <w:t xml:space="preserve"> </w:t>
      </w:r>
      <w:bookmarkEnd w:id="116"/>
    </w:p>
    <w:p w:rsidR="00F9487D" w:rsidRDefault="00F9487D" w:rsidP="00F9487D">
      <w:pPr>
        <w:rPr>
          <w:lang w:val="en-US"/>
        </w:rPr>
      </w:pPr>
    </w:p>
    <w:p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INTEl-FS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:rsidR="00A33666" w:rsidRDefault="00A33666" w:rsidP="00A33666">
      <w:pPr>
        <w:rPr>
          <w:lang w:val="en-US"/>
        </w:rPr>
      </w:pPr>
    </w:p>
    <w:p w:rsidR="00A33666" w:rsidRDefault="00A33666" w:rsidP="00A33666">
      <w:pPr>
        <w:rPr>
          <w:lang w:val="en-US"/>
        </w:rPr>
      </w:pPr>
    </w:p>
    <w:p w:rsidR="00A33666" w:rsidRDefault="00A33666" w:rsidP="00F9487D">
      <w:pPr>
        <w:rPr>
          <w:lang w:val="en-US"/>
        </w:rPr>
      </w:pPr>
    </w:p>
    <w:p w:rsidR="00F9487D" w:rsidRDefault="00F9487D" w:rsidP="00F9487D">
      <w:pPr>
        <w:rPr>
          <w:lang w:val="en-US"/>
        </w:rPr>
      </w:pPr>
    </w:p>
    <w:p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6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17" w:name="_Sequence_of_Test"/>
      <w:bookmarkStart w:id="118" w:name="_Toc340215085"/>
      <w:bookmarkStart w:id="119" w:name="_Toc440979171"/>
      <w:bookmarkEnd w:id="117"/>
      <w:r w:rsidRPr="00F54A80">
        <w:rPr>
          <w:lang w:val="en-US"/>
        </w:rPr>
        <w:lastRenderedPageBreak/>
        <w:t>Installation and setup</w:t>
      </w:r>
      <w:bookmarkEnd w:id="118"/>
      <w:bookmarkEnd w:id="119"/>
    </w:p>
    <w:p w:rsidR="00341EED" w:rsidRPr="00F54A80" w:rsidRDefault="00341EED" w:rsidP="00341EED">
      <w:pPr>
        <w:pStyle w:val="Heading2"/>
        <w:rPr>
          <w:lang w:val="en-US"/>
        </w:rPr>
      </w:pPr>
      <w:bookmarkStart w:id="120" w:name="_Toc440979172"/>
      <w:r w:rsidRPr="00F54A80">
        <w:rPr>
          <w:lang w:val="en-US"/>
        </w:rPr>
        <w:t>Installation Workflow</w:t>
      </w:r>
      <w:bookmarkEnd w:id="120"/>
    </w:p>
    <w:p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:rsidR="00982701" w:rsidRPr="00F54A80" w:rsidRDefault="00931834" w:rsidP="00341EED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Check prerequisites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SQL server installed on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3.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0C1291"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Check prerequisites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SQL server installed on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3.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121" w:name="_Toc340215086"/>
      <w:bookmarkStart w:id="122" w:name="_Toc326565811"/>
      <w:bookmarkStart w:id="123" w:name="_Ref417893836"/>
      <w:bookmarkStart w:id="124" w:name="_Toc440979173"/>
      <w:r w:rsidRPr="00F54A80">
        <w:rPr>
          <w:lang w:val="en-US"/>
        </w:rPr>
        <w:lastRenderedPageBreak/>
        <w:t>Prerequisites</w:t>
      </w:r>
      <w:bookmarkEnd w:id="121"/>
      <w:bookmarkEnd w:id="122"/>
      <w:bookmarkEnd w:id="123"/>
      <w:bookmarkEnd w:id="124"/>
    </w:p>
    <w:p w:rsidR="009E1F8E" w:rsidRPr="00F54A80" w:rsidRDefault="009E1F8E" w:rsidP="00BF2F56">
      <w:pPr>
        <w:pStyle w:val="Heading3"/>
        <w:rPr>
          <w:lang w:val="en-US"/>
        </w:rPr>
      </w:pPr>
      <w:bookmarkStart w:id="125" w:name="_Toc440979174"/>
      <w:r w:rsidRPr="00F54A80">
        <w:rPr>
          <w:lang w:val="en-US"/>
        </w:rPr>
        <w:t>Infrastructure prerequisites</w:t>
      </w:r>
      <w:bookmarkEnd w:id="125"/>
    </w:p>
    <w:p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Enterpise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:rsidR="00BF2F56" w:rsidRPr="00F54A80" w:rsidRDefault="00BF2F56" w:rsidP="00BF2F56">
      <w:pPr>
        <w:pStyle w:val="Para1C"/>
        <w:rPr>
          <w:color w:val="000000"/>
        </w:rPr>
      </w:pPr>
      <w:bookmarkStart w:id="126" w:name="_Server_prerequisites"/>
      <w:bookmarkStart w:id="127" w:name="_Toc340215087"/>
      <w:bookmarkStart w:id="128" w:name="_Toc326565812"/>
      <w:bookmarkEnd w:id="126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:rsidR="00820E8D" w:rsidRPr="00F54A80" w:rsidRDefault="00820E8D" w:rsidP="00820E8D">
      <w:pPr>
        <w:pStyle w:val="Heading3"/>
        <w:rPr>
          <w:lang w:val="en-US"/>
        </w:rPr>
      </w:pPr>
      <w:bookmarkStart w:id="129" w:name="_Ref417912583"/>
      <w:bookmarkStart w:id="130" w:name="_Toc440979175"/>
      <w:r w:rsidRPr="00F54A80">
        <w:rPr>
          <w:lang w:val="en-US"/>
        </w:rPr>
        <w:t>Server prerequisites</w:t>
      </w:r>
      <w:bookmarkEnd w:id="127"/>
      <w:bookmarkEnd w:id="128"/>
      <w:bookmarkEnd w:id="129"/>
      <w:bookmarkEnd w:id="130"/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>The following softwares shall be installed on INTEL-FS server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>Mac Afee VirusScan 8.8</w:t>
      </w:r>
    </w:p>
    <w:p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:rsidR="008F3CA5" w:rsidRDefault="008F3CA5" w:rsidP="008F3CA5">
      <w:pPr>
        <w:pStyle w:val="Para1C"/>
      </w:pPr>
      <w:r w:rsidRPr="00F54A80">
        <w:t>Microsoft SQL Server 2008 R2 Enterprise x64 (10.50.1600.1) installation disk.</w:t>
      </w:r>
    </w:p>
    <w:p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:rsidR="00F20BB8" w:rsidRPr="00F54A80" w:rsidRDefault="00F20BB8" w:rsidP="00F20BB8">
      <w:pPr>
        <w:pStyle w:val="Heading4"/>
        <w:rPr>
          <w:lang w:val="en-US"/>
        </w:rPr>
      </w:pPr>
      <w:bookmarkStart w:id="131" w:name="_Ref417912586"/>
      <w:r w:rsidRPr="00F54A80">
        <w:rPr>
          <w:lang w:val="en-US"/>
        </w:rPr>
        <w:t>Miscellaneous</w:t>
      </w:r>
      <w:bookmarkEnd w:id="131"/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:rsidR="008F3CA5" w:rsidRPr="00F54A80" w:rsidRDefault="008F3CA5" w:rsidP="008F3CA5">
      <w:pPr>
        <w:pStyle w:val="Heading4"/>
        <w:rPr>
          <w:lang w:val="en-US"/>
        </w:rPr>
      </w:pPr>
      <w:bookmarkStart w:id="132" w:name="_Ref426967911"/>
      <w:r w:rsidRPr="00F54A80">
        <w:rPr>
          <w:lang w:val="en-US"/>
        </w:rPr>
        <w:lastRenderedPageBreak/>
        <w:t>Configuration information</w:t>
      </w:r>
      <w:bookmarkEnd w:id="132"/>
    </w:p>
    <w:p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>configuration information</w:t>
      </w:r>
      <w:r w:rsidR="009A39B2" w:rsidRPr="00F54A80">
        <w:t>s</w:t>
      </w:r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informations shall be </w:t>
      </w:r>
      <w:r w:rsidR="006224AA" w:rsidRPr="00F54A80">
        <w:t xml:space="preserve"> </w:t>
      </w:r>
      <w:r w:rsidR="009A39B2" w:rsidRPr="00F54A80">
        <w:t>available</w:t>
      </w:r>
      <w:r w:rsidR="006224AA" w:rsidRPr="00F54A80">
        <w:t xml:space="preserve"> before starting the installation </w:t>
      </w:r>
    </w:p>
    <w:p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:rsidR="00DC27A2" w:rsidRPr="00F54A80" w:rsidRDefault="00DC27A2" w:rsidP="00DC27A2">
      <w:pPr>
        <w:pStyle w:val="Para1C"/>
      </w:pPr>
      <w:r w:rsidRPr="00F54A80">
        <w:t>SQL server product key</w:t>
      </w:r>
    </w:p>
    <w:p w:rsidR="009304F1" w:rsidRPr="00F54A80" w:rsidRDefault="009304F1" w:rsidP="009304F1">
      <w:pPr>
        <w:pStyle w:val="Para1C"/>
      </w:pPr>
      <w:r w:rsidRPr="00F54A80">
        <w:t>SQL server system administrator (sa)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INTEL-FS installation</w:t>
      </w:r>
    </w:p>
    <w:p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:rsidR="006224AA" w:rsidRPr="00F54A80" w:rsidRDefault="006224AA" w:rsidP="006224AA">
      <w:pPr>
        <w:pStyle w:val="Para1C"/>
      </w:pPr>
      <w:r w:rsidRPr="00F54A80">
        <w:t>Default organizational node name</w:t>
      </w:r>
    </w:p>
    <w:p w:rsidR="006224AA" w:rsidRPr="00F54A80" w:rsidRDefault="006224AA" w:rsidP="006224AA">
      <w:pPr>
        <w:pStyle w:val="Para1C"/>
      </w:pPr>
      <w:r w:rsidRPr="00F54A80">
        <w:t>Guest account login name</w:t>
      </w:r>
    </w:p>
    <w:p w:rsidR="006224AA" w:rsidRPr="00F54A80" w:rsidRDefault="00294710" w:rsidP="006224AA">
      <w:pPr>
        <w:pStyle w:val="Para1C"/>
      </w:pPr>
      <w:r w:rsidRPr="00F54A80">
        <w:t>Intel FS administrator password</w:t>
      </w:r>
    </w:p>
    <w:p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:rsidR="00294710" w:rsidRDefault="00294710" w:rsidP="00294710">
      <w:pPr>
        <w:pStyle w:val="Para1C"/>
      </w:pPr>
      <w:r w:rsidRPr="00F54A80">
        <w:t xml:space="preserve">Optionnaly, publication source of the site if the default value “ACO” is not relevant. </w:t>
      </w:r>
    </w:p>
    <w:p w:rsidR="001D284C" w:rsidRDefault="001D284C" w:rsidP="001D284C">
      <w:pPr>
        <w:pStyle w:val="Para1C"/>
      </w:pPr>
      <w:r>
        <w:t>Optionnaly, a domain value file.</w:t>
      </w:r>
    </w:p>
    <w:p w:rsidR="00A2411F" w:rsidRPr="00A2411F" w:rsidRDefault="00A2411F" w:rsidP="00A2411F">
      <w:pPr>
        <w:pStyle w:val="Para1C"/>
      </w:pPr>
      <w:r w:rsidRPr="00A2411F">
        <w:t>Optionnaly, a new “groups of permition” .csv configuration file</w:t>
      </w:r>
    </w:p>
    <w:p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:rsidR="00294710" w:rsidRPr="00F54A80" w:rsidRDefault="009304F1" w:rsidP="00294710">
      <w:pPr>
        <w:ind w:firstLine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cartographic server installation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t>ArcGISServer 10.0 SP5 software authorization file</w:t>
      </w:r>
    </w:p>
    <w:p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>Mandatory informations to configure Core GIS map services (IE WMS and WFS url)</w:t>
      </w:r>
    </w:p>
    <w:p w:rsidR="00172326" w:rsidRPr="00F54A80" w:rsidRDefault="00C40150" w:rsidP="00172326">
      <w:pPr>
        <w:pStyle w:val="Para1C"/>
        <w:rPr>
          <w:color w:val="000000"/>
        </w:rPr>
      </w:pPr>
      <w:r w:rsidRPr="00F54A80">
        <w:rPr>
          <w:color w:val="000000"/>
        </w:rPr>
        <w:t xml:space="preserve">ArcSOM, ArcSOC and Webservices </w:t>
      </w:r>
      <w:r w:rsidR="00911EB0" w:rsidRPr="00F54A80">
        <w:rPr>
          <w:color w:val="000000"/>
        </w:rPr>
        <w:t>ArcGISServer</w:t>
      </w:r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iBridge configuration.</w:t>
      </w:r>
    </w:p>
    <w:p w:rsidR="004B1D84" w:rsidRPr="00F54A80" w:rsidRDefault="00C84C55" w:rsidP="004B1D84">
      <w:pPr>
        <w:pStyle w:val="Para1C"/>
      </w:pPr>
      <w:bookmarkStart w:id="133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.ibg (ibridge mapping configuration) files and BSO/LEP icons shall be mounted on this workstation.</w:t>
      </w:r>
      <w:bookmarkEnd w:id="133"/>
    </w:p>
    <w:p w:rsidR="00820E8D" w:rsidRDefault="001C04BF" w:rsidP="00820E8D">
      <w:pPr>
        <w:pStyle w:val="Heading3"/>
        <w:rPr>
          <w:lang w:val="en-US"/>
        </w:rPr>
      </w:pPr>
      <w:bookmarkStart w:id="134" w:name="_Toc340215088"/>
      <w:bookmarkStart w:id="135" w:name="_Toc326565813"/>
      <w:bookmarkStart w:id="136" w:name="_Toc440979176"/>
      <w:bookmarkStart w:id="137" w:name="_Toc4296353"/>
      <w:bookmarkStart w:id="138" w:name="_Toc4296576"/>
      <w:bookmarkStart w:id="139" w:name="_Toc6039562"/>
      <w:bookmarkStart w:id="140" w:name="_Toc18293095"/>
      <w:bookmarkStart w:id="141" w:name="_Toc17527099"/>
      <w:bookmarkStart w:id="142" w:name="_Toc23061555"/>
      <w:bookmarkStart w:id="143" w:name="_Toc23221106"/>
      <w:bookmarkEnd w:id="112"/>
      <w:bookmarkEnd w:id="113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4"/>
      <w:bookmarkEnd w:id="135"/>
      <w:bookmarkEnd w:id="136"/>
    </w:p>
    <w:p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:rsidR="00867CC6" w:rsidRDefault="00867CC6" w:rsidP="00867CC6">
      <w:pPr>
        <w:ind w:left="2160"/>
      </w:pPr>
      <w:r>
        <w:t>IE10-Windows6.1-KB3078071-x64.msu</w:t>
      </w:r>
    </w:p>
    <w:p w:rsidR="00867CC6" w:rsidRDefault="00867CC6" w:rsidP="00867CC6">
      <w:pPr>
        <w:ind w:left="2160"/>
      </w:pPr>
      <w:r>
        <w:t>IE10-Windows6.1-KB3087985-x64.msu</w:t>
      </w:r>
    </w:p>
    <w:p w:rsidR="00C84C55" w:rsidRPr="00867CC6" w:rsidRDefault="00C84C55" w:rsidP="00C84C55">
      <w:pPr>
        <w:ind w:left="1786"/>
        <w:jc w:val="left"/>
        <w:rPr>
          <w:lang w:val="en-US"/>
        </w:rPr>
      </w:pPr>
      <w:r>
        <w:rPr>
          <w:lang w:val="en-US"/>
        </w:rPr>
        <w:t>shall be installed</w:t>
      </w:r>
    </w:p>
    <w:p w:rsidR="001C04BF" w:rsidRPr="00F54A80" w:rsidRDefault="001C04BF" w:rsidP="00820E8D">
      <w:pPr>
        <w:pStyle w:val="Para1C"/>
      </w:pPr>
      <w:r w:rsidRPr="00F54A80">
        <w:t>Windows 7  Enterprise SP1</w:t>
      </w:r>
    </w:p>
    <w:p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:rsidR="00820E8D" w:rsidRPr="00F54A80" w:rsidRDefault="00820E8D" w:rsidP="00820E8D">
      <w:pPr>
        <w:pStyle w:val="Para1C"/>
      </w:pPr>
      <w:r w:rsidRPr="00F54A80">
        <w:t>Microsoft SilverLight 5.1</w:t>
      </w:r>
    </w:p>
    <w:p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:rsidR="001C04BF" w:rsidRPr="00F54A80" w:rsidRDefault="001C04BF" w:rsidP="001C04BF">
      <w:pPr>
        <w:pStyle w:val="Para1C"/>
      </w:pPr>
      <w:r w:rsidRPr="00F54A80">
        <w:t>Microsoft Windows Media Player 12</w:t>
      </w:r>
    </w:p>
    <w:p w:rsidR="001C04BF" w:rsidRPr="00F54A80" w:rsidRDefault="001C04BF" w:rsidP="001C04BF">
      <w:pPr>
        <w:pStyle w:val="Para1C"/>
      </w:pPr>
      <w:r w:rsidRPr="00F54A80">
        <w:lastRenderedPageBreak/>
        <w:t xml:space="preserve">Adobe Acrobat Reader </w:t>
      </w:r>
      <w:r w:rsidR="008902D6">
        <w:t>11.0.9</w:t>
      </w:r>
    </w:p>
    <w:p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>” in document</w:t>
      </w:r>
      <w:r w:rsidR="00262499" w:rsidRPr="00F54A80">
        <w:t xml:space="preserve"> </w:t>
      </w:r>
      <w:r w:rsidRPr="00F54A80">
        <w:t xml:space="preserve">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Pr="00F54A80">
        <w:t xml:space="preserve"> .</w:t>
      </w:r>
    </w:p>
    <w:p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:rsidR="000F36B6" w:rsidRPr="00F54A80" w:rsidRDefault="000F36B6" w:rsidP="00341EED">
      <w:pPr>
        <w:pStyle w:val="Para1C"/>
      </w:pPr>
      <w:r w:rsidRPr="00F54A80">
        <w:t xml:space="preserve">Internet Explorer pop up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:rsidR="003341C7" w:rsidRDefault="003341C7" w:rsidP="003341C7">
      <w:pPr>
        <w:rPr>
          <w:lang w:val="en-US"/>
        </w:rPr>
      </w:pPr>
    </w:p>
    <w:p w:rsidR="003341C7" w:rsidRDefault="003341C7" w:rsidP="003341C7">
      <w:pPr>
        <w:pStyle w:val="Heading2"/>
        <w:rPr>
          <w:lang w:val="en-US"/>
        </w:rPr>
      </w:pPr>
      <w:bookmarkStart w:id="144" w:name="_Toc440979177"/>
      <w:r>
        <w:rPr>
          <w:lang w:val="en-US"/>
        </w:rPr>
        <w:t>Installation package</w:t>
      </w:r>
      <w:bookmarkEnd w:id="144"/>
    </w:p>
    <w:p w:rsidR="003341C7" w:rsidRDefault="003341C7" w:rsidP="003341C7">
      <w:pPr>
        <w:rPr>
          <w:lang w:val="en-US"/>
        </w:rPr>
      </w:pPr>
    </w:p>
    <w:p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  <w:t xml:space="preserve">The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>DVD IntelFS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&lt;Date&gt;_NU_IntelFSInstaller_&lt;Version&gt;_win64_en.exe</w:t>
      </w:r>
      <w:r w:rsidRPr="00274489">
        <w:rPr>
          <w:sz w:val="20"/>
          <w:szCs w:val="20"/>
          <w:lang w:val="en-US"/>
        </w:rPr>
        <w:t>)</w:t>
      </w:r>
    </w:p>
    <w:p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&lt;Date&gt;_NU_Patch-&lt;Patch&gt;_&lt;Version&gt;_win64_en.zip</w:t>
      </w:r>
      <w:r w:rsidRPr="00274489">
        <w:rPr>
          <w:sz w:val="20"/>
          <w:szCs w:val="20"/>
          <w:lang w:val="en-US"/>
        </w:rPr>
        <w:t>)</w:t>
      </w:r>
    </w:p>
    <w:p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cartographic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_NU_CartographicServerInstaller_&lt;Version&gt;_en.exe</w:t>
      </w:r>
      <w:r w:rsidRPr="00274489">
        <w:rPr>
          <w:sz w:val="18"/>
          <w:szCs w:val="18"/>
          <w:lang w:val="en-US"/>
        </w:rPr>
        <w:t>)</w:t>
      </w:r>
    </w:p>
    <w:p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>S migration tools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>NITB migration tools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SqueezeServer installer (SqueezeServerInstaller.exe)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_NU_ConfigurationScripts_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&lt;Date&gt;_NU_Gazetteer_&lt;Version&gt;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_NU</w:t>
      </w:r>
      <w:r w:rsidR="00852440">
        <w:rPr>
          <w:lang w:val="en-US"/>
        </w:rPr>
        <w:t>_iBridge-Mapping-Files_&lt;Version&gt;</w:t>
      </w:r>
      <w:r w:rsidRPr="0000589D">
        <w:rPr>
          <w:lang w:val="en-US"/>
        </w:rPr>
        <w:t>.zip)</w:t>
      </w:r>
    </w:p>
    <w:p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symbology files folder zipped  (</w:t>
      </w:r>
      <w:r w:rsidR="00852440">
        <w:rPr>
          <w:lang w:val="en-US"/>
        </w:rPr>
        <w:t>&lt;Date&gt;_NU_iBridge-Symbology_&lt;Version&gt;</w:t>
      </w:r>
      <w:r w:rsidRPr="0000589D"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icons files folder zipped (</w:t>
      </w:r>
      <w:r w:rsidR="00852440">
        <w:rPr>
          <w:lang w:val="en-US"/>
        </w:rPr>
        <w:t>&lt;Date&gt;_NU_iBridge-Icons_&lt;Version&gt;</w:t>
      </w:r>
      <w:r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printers icons files folder zipped (</w:t>
      </w:r>
      <w:r w:rsidR="00852440">
        <w:rPr>
          <w:lang w:val="en-US"/>
        </w:rPr>
        <w:t>&lt;Date&gt;_NU_iBridge-Printers_Icons_&lt;Version&gt;</w:t>
      </w:r>
      <w:r>
        <w:rPr>
          <w:lang w:val="en-US"/>
        </w:rPr>
        <w:t>.zip)</w:t>
      </w:r>
    </w:p>
    <w:p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Geolocalized image file used to validate cartographic server installation (n_3001a.nsf)</w:t>
      </w:r>
    </w:p>
    <w:p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_NU_AdvancedFilters</w:t>
      </w:r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(&lt;Date&gt;_NU_Schema_&lt;Version&gt;.zip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r w:rsidRPr="00274489">
        <w:rPr>
          <w:lang w:val="en-US"/>
        </w:rPr>
        <w:t>NU_LEPTemplates</w:t>
      </w:r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r>
        <w:rPr>
          <w:rStyle w:val="hps"/>
          <w:lang w:val="en-US"/>
        </w:rPr>
        <w:t>CommercialEULAFiles_&lt;Version&gt;.zip)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(&lt;Date&gt;_NU_</w:t>
      </w:r>
      <w:r>
        <w:rPr>
          <w:rStyle w:val="hps"/>
          <w:lang w:val="en-US"/>
        </w:rPr>
        <w:t>FreeOSSEULAFiles_&lt;Version&gt;.zip)</w:t>
      </w:r>
    </w:p>
    <w:p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(&lt;Date&gt;_NU_DocumentationFiles_&lt;Version&gt;.zip)</w:t>
      </w:r>
    </w:p>
    <w:p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WebServices certificates tools zipped (&lt;Date&gt;_NU_WSCertificateTools_&lt;Version&gt;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:rsidR="00F96A4F" w:rsidRDefault="00F96A4F" w:rsidP="00274489">
      <w:pPr>
        <w:pStyle w:val="ListParagraph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>DVD IntelFS COTS (1)</w:t>
      </w:r>
      <w:r>
        <w:rPr>
          <w:lang w:val="en-US"/>
        </w:rPr>
        <w:t>”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SQLSysClrTypes (64 bit) installer (</w:t>
      </w:r>
      <w:r w:rsidRPr="00DB5D1D">
        <w:rPr>
          <w:lang w:val="en-US"/>
        </w:rPr>
        <w:t>SQLSysClrTypes (64 bit).msi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:rsidR="00A913E2" w:rsidRDefault="00A913E2" w:rsidP="00274489">
      <w:pPr>
        <w:pStyle w:val="ListParagraph"/>
        <w:ind w:left="1440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>DVD IntelFS Documents</w:t>
      </w:r>
      <w:r>
        <w:rPr>
          <w:lang w:val="en-US"/>
        </w:rPr>
        <w:t xml:space="preserve">” </w:t>
      </w:r>
    </w:p>
    <w:p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:rsidR="00C67B5A" w:rsidRDefault="00C67B5A" w:rsidP="00274489">
      <w:pPr>
        <w:jc w:val="left"/>
      </w:pPr>
      <w:r>
        <w:rPr>
          <w:lang w:val="en-US"/>
        </w:rPr>
        <w:t>The INTEL-FS configuration scripts</w:t>
      </w:r>
      <w:r w:rsidR="0041248E">
        <w:rPr>
          <w:lang w:val="en-US"/>
        </w:rPr>
        <w:t>,</w:t>
      </w:r>
      <w:r>
        <w:rPr>
          <w:lang w:val="en-US"/>
        </w:rPr>
        <w:t xml:space="preserve">  zipped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_NU_ConfigurationScripts_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>DVD IntelFS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SqueezeServer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:rsidR="00C67B5A" w:rsidRPr="00AF2AAA" w:rsidRDefault="00C67B5A" w:rsidP="00274489">
      <w:pPr>
        <w:jc w:val="left"/>
      </w:pPr>
    </w:p>
    <w:p w:rsidR="00820E8D" w:rsidRDefault="00294710">
      <w:pPr>
        <w:pStyle w:val="Heading2"/>
        <w:rPr>
          <w:lang w:val="en-US"/>
        </w:rPr>
      </w:pPr>
      <w:bookmarkStart w:id="145" w:name="_Toc340215089"/>
      <w:bookmarkStart w:id="146" w:name="_Toc326565814"/>
      <w:r w:rsidRPr="00F54A80">
        <w:rPr>
          <w:lang w:val="en-US"/>
        </w:rPr>
        <w:br w:type="page"/>
      </w:r>
      <w:bookmarkStart w:id="147" w:name="_Ref417893885"/>
      <w:bookmarkStart w:id="148" w:name="_Toc440979178"/>
      <w:r w:rsidR="00820E8D" w:rsidRPr="00F54A80">
        <w:rPr>
          <w:lang w:val="en-US"/>
        </w:rPr>
        <w:lastRenderedPageBreak/>
        <w:t>Windows Server</w:t>
      </w:r>
      <w:bookmarkEnd w:id="145"/>
      <w:bookmarkEnd w:id="146"/>
      <w:bookmarkEnd w:id="147"/>
      <w:bookmarkEnd w:id="148"/>
    </w:p>
    <w:p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>, Windows Server is already installed on INTEL-FS server, this chapter describes how to configure it.</w:t>
      </w: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49" w:name="_Toc340215090"/>
      <w:bookmarkStart w:id="150" w:name="_Toc326565815"/>
      <w:bookmarkStart w:id="151" w:name="_Toc440979179"/>
      <w:r w:rsidRPr="00F54A80">
        <w:rPr>
          <w:lang w:val="en-US"/>
        </w:rPr>
        <w:t>“Internet Explorer Enhanced Security Configuration”</w:t>
      </w:r>
      <w:bookmarkEnd w:id="149"/>
      <w:bookmarkEnd w:id="150"/>
      <w:r w:rsidR="00F75B66">
        <w:rPr>
          <w:lang w:val="en-US"/>
        </w:rPr>
        <w:t xml:space="preserve"> uninstallation</w:t>
      </w:r>
      <w:bookmarkEnd w:id="151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2" w:name="_Toc325975904"/>
      <w:bookmarkStart w:id="153" w:name="_Toc325975905"/>
      <w:bookmarkStart w:id="154" w:name="_Toc340215091"/>
      <w:bookmarkStart w:id="155" w:name="_Toc326565816"/>
      <w:bookmarkStart w:id="156" w:name="_Toc440979180"/>
      <w:bookmarkEnd w:id="152"/>
      <w:bookmarkEnd w:id="153"/>
      <w:r>
        <w:rPr>
          <w:lang w:val="en-US"/>
        </w:rPr>
        <w:lastRenderedPageBreak/>
        <w:t>“N</w:t>
      </w:r>
      <w:r w:rsidR="00820E8D" w:rsidRPr="00F54A80">
        <w:rPr>
          <w:lang w:val="en-US"/>
        </w:rPr>
        <w:t>etwork DTC access</w:t>
      </w:r>
      <w:bookmarkEnd w:id="154"/>
      <w:bookmarkEnd w:id="155"/>
      <w:r>
        <w:rPr>
          <w:lang w:val="en-US"/>
        </w:rPr>
        <w:t>” activation</w:t>
      </w:r>
      <w:bookmarkEnd w:id="156"/>
      <w:r w:rsidR="00820E8D" w:rsidRPr="00F54A80">
        <w:rPr>
          <w:lang w:val="en-US"/>
        </w:rPr>
        <w:t xml:space="preserve"> </w:t>
      </w:r>
    </w:p>
    <w:p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lastRenderedPageBreak/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7" w:name="_Toc440979181"/>
      <w:r w:rsidRPr="00F54A80">
        <w:rPr>
          <w:lang w:val="en-US"/>
        </w:rPr>
        <w:lastRenderedPageBreak/>
        <w:t>“File services”</w:t>
      </w:r>
      <w:r w:rsidR="00F75B66">
        <w:rPr>
          <w:lang w:val="en-US"/>
        </w:rPr>
        <w:t xml:space="preserve"> server role activation</w:t>
      </w:r>
      <w:bookmarkEnd w:id="157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340215092"/>
      <w:bookmarkStart w:id="159" w:name="_Toc326565817"/>
      <w:bookmarkStart w:id="160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8"/>
      <w:bookmarkEnd w:id="159"/>
      <w:r>
        <w:rPr>
          <w:lang w:val="en-US"/>
        </w:rPr>
        <w:t>” server role activation</w:t>
      </w:r>
      <w:bookmarkEnd w:id="160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Features\Directory Browsing”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Features\WebDAV Publishing”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Development\ASP”,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Development\CGI”,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Development\Server Side Includes”</w:t>
            </w:r>
          </w:p>
          <w:p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“WebServer\Security\Digest Authentication”</w:t>
            </w:r>
          </w:p>
          <w:p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Compatibilty”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“IIS HostableWeb Core”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Metabase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lastRenderedPageBreak/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1" w:name="_Toc340215093"/>
      <w:bookmarkStart w:id="162" w:name="_Toc326565818"/>
      <w:bookmarkStart w:id="163" w:name="_Toc440979183"/>
      <w:r>
        <w:rPr>
          <w:lang w:val="en-US"/>
        </w:rPr>
        <w:t>“</w:t>
      </w:r>
      <w:r w:rsidR="00820E8D" w:rsidRPr="00F54A80">
        <w:rPr>
          <w:lang w:val="en-US"/>
        </w:rPr>
        <w:t>network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1"/>
      <w:bookmarkEnd w:id="162"/>
      <w:r>
        <w:rPr>
          <w:lang w:val="en-US"/>
        </w:rPr>
        <w:t>” server features activation</w:t>
      </w:r>
      <w:bookmarkEnd w:id="163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.NET Environment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lastRenderedPageBreak/>
              <w:t>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lastRenderedPageBreak/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4" w:name="_Toc325975912"/>
      <w:bookmarkStart w:id="165" w:name="_Toc440979184"/>
      <w:bookmarkStart w:id="166" w:name="_Toc340215094"/>
      <w:bookmarkStart w:id="167" w:name="_Toc326565819"/>
      <w:bookmarkEnd w:id="164"/>
      <w:r>
        <w:rPr>
          <w:lang w:val="en-US"/>
        </w:rPr>
        <w:lastRenderedPageBreak/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5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:rsidR="00C52956" w:rsidRPr="00F54A80" w:rsidRDefault="00C52956" w:rsidP="0036569E">
      <w:pPr>
        <w:rPr>
          <w:lang w:val="en-US"/>
        </w:rPr>
      </w:pP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8" w:name="_Toc440979185"/>
      <w:bookmarkEnd w:id="166"/>
      <w:bookmarkEnd w:id="167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8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69" w:name="_Ref150094689"/>
    </w:p>
    <w:p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 id="_x0000_i1025" type="#_x0000_t75" style="width:336pt;height:138pt" o:ole="">
                  <v:imagedata r:id="rId65" o:title=""/>
                </v:shape>
                <o:OLEObject Type="Embed" ProgID="PBrush" ShapeID="_x0000_i1025" DrawAspect="Content" ObjectID="_1588590888" r:id="rId66"/>
              </w:object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0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0"/>
    </w:p>
    <w:p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463D6D" w:rsidRPr="00463D6D" w:rsidRDefault="00463D6D" w:rsidP="00463D6D">
      <w:pPr>
        <w:rPr>
          <w:lang w:val="en-US"/>
        </w:rPr>
      </w:pPr>
    </w:p>
    <w:p w:rsidR="003A7CCD" w:rsidRDefault="003A7CCD" w:rsidP="00B35D47">
      <w:pPr>
        <w:pStyle w:val="Heading3"/>
        <w:rPr>
          <w:lang w:val="en-US"/>
        </w:rPr>
      </w:pPr>
      <w:bookmarkStart w:id="171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1"/>
    </w:p>
    <w:p w:rsidR="00F9722A" w:rsidRDefault="00F9722A" w:rsidP="00B35D47">
      <w:pPr>
        <w:rPr>
          <w:lang w:val="en-US"/>
        </w:rPr>
      </w:pPr>
      <w:r>
        <w:rPr>
          <w:lang w:val="en-US"/>
        </w:rPr>
        <w:t>The “Lock pages in memory” policy is added to the user “Network Service” to improve SQLServer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D3733E" w:rsidRDefault="00371B75" w:rsidP="00B35D47">
      <w:pPr>
        <w:pStyle w:val="Heading3"/>
        <w:rPr>
          <w:lang w:val="en-US"/>
        </w:rPr>
      </w:pPr>
      <w:bookmarkStart w:id="172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2"/>
    </w:p>
    <w:p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>” configuration</w:t>
      </w:r>
      <w:r w:rsidR="00D3733E">
        <w:rPr>
          <w:lang w:val="en-US"/>
        </w:rPr>
        <w:t xml:space="preserve"> are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3" w:name="_Toc440979189"/>
      <w:r>
        <w:rPr>
          <w:lang w:val="en-US"/>
        </w:rPr>
        <w:lastRenderedPageBreak/>
        <w:t>ASP.NET configuration</w:t>
      </w:r>
      <w:bookmarkEnd w:id="173"/>
      <w:r>
        <w:rPr>
          <w:lang w:val="en-US"/>
        </w:rPr>
        <w:t xml:space="preserve"> 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deployement element of machine.config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informations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:rsidR="00BA525C" w:rsidRDefault="004F1092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1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3pt;height:316.5pt" o:ole="">
                  <v:imagedata r:id="rId82" o:title=""/>
                </v:shape>
                <o:OLEObject Type="Embed" ProgID="PBrush" ShapeID="_x0000_i1026" DrawAspect="Content" ObjectID="_1588590889" r:id="rId83"/>
              </w:objec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machine.config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&lt;deployment retail</w:t>
            </w:r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>
              <w:rPr>
                <w:rFonts w:cs="Arial"/>
                <w:lang w:val="fr-FR" w:eastAsia="fr-FR"/>
              </w:rPr>
              <w:t>true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inside block  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&lt;system.web&gt;</w:t>
            </w:r>
          </w:p>
          <w:p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&lt;deployment retail=</w:t>
            </w:r>
            <w:r w:rsidRPr="0098327A">
              <w:rPr>
                <w:rFonts w:cs="Arial"/>
                <w:lang w:val="fr-FR" w:eastAsia="fr-FR"/>
              </w:rPr>
              <w:t>"</w:t>
            </w:r>
            <w:r>
              <w:rPr>
                <w:rFonts w:cs="Arial"/>
                <w:lang w:val="fr-FR" w:eastAsia="fr-FR"/>
              </w:rPr>
              <w:t>true</w:t>
            </w:r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shall be set at the top position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&lt;/system.web&gt;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machine.config file </w: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machine.config file</w:t>
            </w:r>
          </w:p>
          <w:p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4" w:name="_Toc440979190"/>
      <w:r w:rsidRPr="00F54A80">
        <w:rPr>
          <w:lang w:val="en-US"/>
        </w:rPr>
        <w:lastRenderedPageBreak/>
        <w:t>ACL configuration</w:t>
      </w:r>
      <w:bookmarkEnd w:id="174"/>
    </w:p>
    <w:p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>On each server partition used for INTEL-FS installation (Web Appli,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r w:rsidR="00B31F55" w:rsidRPr="00F54A80">
        <w:rPr>
          <w:lang w:val="en-US"/>
        </w:rPr>
        <w:t xml:space="preserve">powershell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>“DVD IntelFS Application”</w:t>
      </w:r>
      <w:r w:rsidR="00D321A9" w:rsidRPr="00F54A80">
        <w:rPr>
          <w:lang w:val="en-US"/>
        </w:rPr>
        <w:t xml:space="preserve"> installation disk</w:t>
      </w:r>
    </w:p>
    <w:p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Execute powershell interpretor</w:t>
            </w: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powershell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get-executionpolicy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set-executionpolicy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set-executionpolicy &lt;value&gt;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get-executionpolicy command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175" w:name="_Toc325975915"/>
      <w:bookmarkStart w:id="176" w:name="_Toc325975916"/>
      <w:bookmarkStart w:id="177" w:name="_Toc325975992"/>
      <w:bookmarkStart w:id="178" w:name="_Toc325975998"/>
      <w:bookmarkStart w:id="179" w:name="_Toc325976005"/>
      <w:bookmarkStart w:id="180" w:name="_Ref417893906"/>
      <w:bookmarkStart w:id="181" w:name="_Toc440979191"/>
      <w:bookmarkEnd w:id="169"/>
      <w:bookmarkEnd w:id="175"/>
      <w:bookmarkEnd w:id="176"/>
      <w:bookmarkEnd w:id="177"/>
      <w:bookmarkEnd w:id="178"/>
      <w:bookmarkEnd w:id="179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0"/>
      <w:bookmarkEnd w:id="181"/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:rsidR="005B34A8" w:rsidRPr="00F54A80" w:rsidRDefault="005B34A8" w:rsidP="005B34A8">
      <w:pPr>
        <w:pStyle w:val="Heading3"/>
        <w:rPr>
          <w:lang w:val="en-US"/>
        </w:rPr>
      </w:pPr>
      <w:bookmarkStart w:id="182" w:name="_Toc440979192"/>
      <w:r w:rsidRPr="00F54A80">
        <w:rPr>
          <w:lang w:val="en-US"/>
        </w:rPr>
        <w:lastRenderedPageBreak/>
        <w:t>SQL Server installation</w:t>
      </w:r>
      <w:bookmarkEnd w:id="182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5pt;height:240pt" o:ole="">
                  <v:imagedata r:id="rId94" o:title=""/>
                </v:shape>
                <o:OLEObject Type="Embed" ProgID="PBrush" ShapeID="_x0000_i1027" DrawAspect="Content" ObjectID="_1588590890" r:id="rId95"/>
              </w:object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  <w:ins w:id="183" w:author="Manu Delmarche" w:date="2018-05-23T14:24:00Z">
              <w:r w:rsidR="00750DFD">
                <w:rPr>
                  <w:rFonts w:ascii="Times New Roman" w:hAnsi="Times New Roman"/>
                  <w:lang w:val="en-US" w:eastAsia="fr-FR"/>
                </w:rPr>
                <w:t xml:space="preserve"> de fievre</w:t>
              </w:r>
            </w:ins>
            <w:ins w:id="184" w:author="Manu Delmarche" w:date="2018-05-23T14:27:00Z">
              <w:r w:rsidR="00372141">
                <w:rPr>
                  <w:rFonts w:ascii="Times New Roman" w:hAnsi="Times New Roman"/>
                  <w:lang w:val="en-US" w:eastAsia="fr-FR"/>
                </w:rPr>
                <w:t xml:space="preserve"> et d’acne</w:t>
              </w:r>
            </w:ins>
            <w:bookmarkStart w:id="185" w:name="_GoBack"/>
            <w:bookmarkEnd w:id="185"/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 xml:space="preserve">(cf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>” group to SQL Server admnistrators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 &gt; Configuration Tools &gt; Sql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344" w:rsidRDefault="001E1344" w:rsidP="001417BA">
      <w:pPr>
        <w:rPr>
          <w:lang w:val="en-US"/>
        </w:rPr>
      </w:pPr>
    </w:p>
    <w:p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7BA" w:rsidRPr="00F54A80" w:rsidRDefault="001417BA" w:rsidP="001417BA">
      <w:pPr>
        <w:rPr>
          <w:lang w:val="en-US"/>
        </w:rPr>
      </w:pPr>
    </w:p>
    <w:p w:rsidR="002C38B8" w:rsidRPr="00F54A80" w:rsidRDefault="002C38B8" w:rsidP="005B34A8">
      <w:pPr>
        <w:pStyle w:val="Heading3"/>
        <w:rPr>
          <w:lang w:val="en-US"/>
        </w:rPr>
      </w:pPr>
      <w:bookmarkStart w:id="186" w:name="_Toc440979193"/>
      <w:r w:rsidRPr="00F54A80">
        <w:rPr>
          <w:lang w:val="en-US"/>
        </w:rPr>
        <w:t>SQL Server configuration</w:t>
      </w:r>
      <w:bookmarkEnd w:id="186"/>
    </w:p>
    <w:p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localhost&gt;Databases&gt;System Databases&gt;tempdb”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Change Autogrowth for tempdev</w:t>
            </w:r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Enable Autogrowth</w:t>
            </w:r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as for “tempdev”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must be the same as for “tempdev”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:rsidR="002C38B8" w:rsidRPr="00F54A80" w:rsidRDefault="002C38B8" w:rsidP="002C38B8">
      <w:pPr>
        <w:rPr>
          <w:lang w:val="en-US"/>
        </w:rPr>
      </w:pPr>
    </w:p>
    <w:p w:rsidR="00CB6F3B" w:rsidRPr="00F54A80" w:rsidRDefault="00CB6F3B" w:rsidP="00CB6F3B">
      <w:pPr>
        <w:pStyle w:val="Heading2"/>
        <w:rPr>
          <w:lang w:val="en-US"/>
        </w:rPr>
      </w:pPr>
      <w:bookmarkStart w:id="187" w:name="_Ref417893932"/>
      <w:bookmarkStart w:id="188" w:name="_Toc440979194"/>
      <w:r w:rsidRPr="00F54A80">
        <w:rPr>
          <w:lang w:val="en-US"/>
        </w:rPr>
        <w:t>Squeeze Server</w:t>
      </w:r>
      <w:bookmarkEnd w:id="187"/>
      <w:bookmarkEnd w:id="188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89" w:name="_Ref423948893"/>
      <w:bookmarkStart w:id="190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89"/>
      <w:bookmarkEnd w:id="190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lastRenderedPageBreak/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>: Credentials below are used by Squeeze Server installer to create a MySql server account. That’s a temporary step as My Sql will be removed later.</w:t>
            </w: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“E:\SqzServer”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blocking </w:t>
            </w:r>
            <w:r w:rsidR="00012D42">
              <w:rPr>
                <w:lang w:val="en-US" w:eastAsia="fr-FR"/>
              </w:rPr>
              <w:t xml:space="preserve"> error</w:t>
            </w:r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25pt;height:262.5pt" o:ole="">
                  <v:imagedata r:id="rId152" o:title=""/>
                </v:shape>
                <o:OLEObject Type="Embed" ProgID="PBrush" ShapeID="_x0000_i1028" DrawAspect="Content" ObjectID="_1588590891" r:id="rId153"/>
              </w:object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en-US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erver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these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  <w:t>If  there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1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91"/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:rsidR="002538A4" w:rsidRPr="00F54A80" w:rsidRDefault="002538A4" w:rsidP="00CB6F3B">
      <w:pPr>
        <w:rPr>
          <w:lang w:val="en-US"/>
        </w:rPr>
      </w:pPr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1.75pt;height:274.5pt" o:ole="">
                  <v:imagedata r:id="rId82" o:title=""/>
                </v:shape>
                <o:OLEObject Type="Embed" ProgID="PBrush" ShapeID="_x0000_i1029" DrawAspect="Content" ObjectID="_1588590892" r:id="rId164"/>
              </w:objec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&lt;Date&gt;_NU_ConfigurationScripts_&lt;Version&gt;.zip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02A" w:rsidRPr="00F54A80" w:rsidRDefault="00F9402A" w:rsidP="00CB6F3B">
      <w:pPr>
        <w:rPr>
          <w:lang w:val="en-US"/>
        </w:rPr>
      </w:pPr>
    </w:p>
    <w:p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164" w:rsidRPr="00F54A80" w:rsidRDefault="00604164" w:rsidP="00CB6F3B">
      <w:pPr>
        <w:rPr>
          <w:lang w:val="en-US"/>
        </w:rPr>
      </w:pPr>
    </w:p>
    <w:p w:rsidR="00A9320C" w:rsidRDefault="005B34A8" w:rsidP="00B87C98">
      <w:pPr>
        <w:pStyle w:val="Heading2"/>
        <w:rPr>
          <w:lang w:val="en-US"/>
        </w:rPr>
      </w:pPr>
      <w:bookmarkStart w:id="192" w:name="_Ref417894023"/>
      <w:bookmarkStart w:id="193" w:name="_Toc440979197"/>
      <w:r w:rsidRPr="00F54A80">
        <w:rPr>
          <w:lang w:val="en-US"/>
        </w:rPr>
        <w:t>INTEL-FS application</w:t>
      </w:r>
      <w:bookmarkEnd w:id="192"/>
      <w:bookmarkEnd w:id="193"/>
    </w:p>
    <w:p w:rsidR="003341C7" w:rsidRDefault="003341C7" w:rsidP="003341C7">
      <w:pPr>
        <w:rPr>
          <w:lang w:val="en-US"/>
        </w:rPr>
      </w:pPr>
    </w:p>
    <w:p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>The installation 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r w:rsidR="00550284">
        <w:rPr>
          <w:lang w:val="en-US"/>
        </w:rPr>
        <w:t xml:space="preserve">optionaly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:rsidR="00B67EAD" w:rsidRPr="003341C7" w:rsidRDefault="00B67EAD" w:rsidP="003341C7">
      <w:pPr>
        <w:rPr>
          <w:lang w:val="en-US"/>
        </w:rPr>
      </w:pPr>
    </w:p>
    <w:p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lastRenderedPageBreak/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>INTEL-FS application installer create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:rsidR="00B87C98" w:rsidRPr="00B87C98" w:rsidRDefault="00B87C98" w:rsidP="00B87C98">
      <w:pPr>
        <w:rPr>
          <w:lang w:val="en-US"/>
        </w:rPr>
      </w:pPr>
    </w:p>
    <w:p w:rsidR="00820E8D" w:rsidRDefault="00820E8D" w:rsidP="005B34A8">
      <w:pPr>
        <w:pStyle w:val="Heading3"/>
        <w:rPr>
          <w:lang w:val="en-US"/>
        </w:rPr>
      </w:pPr>
      <w:bookmarkStart w:id="194" w:name="_Ref417913745"/>
      <w:bookmarkStart w:id="195" w:name="_Ref417913747"/>
      <w:bookmarkStart w:id="196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4"/>
      <w:bookmarkEnd w:id="195"/>
      <w:bookmarkEnd w:id="196"/>
    </w:p>
    <w:p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3pt;height:316.5pt" o:ole="">
                  <v:imagedata r:id="rId82" o:title=""/>
                </v:shape>
                <o:OLEObject Type="Embed" ProgID="PBrush" ShapeID="_x0000_i1030" DrawAspect="Content" ObjectID="_1588590893" r:id="rId180"/>
              </w:object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0.75pt;height:156pt" o:ole="">
                  <v:imagedata r:id="rId183" o:title=""/>
                </v:shape>
                <o:OLEObject Type="Embed" ProgID="PBrush" ShapeID="_x0000_i1031" DrawAspect="Content" ObjectID="_1588590894" r:id="rId184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25pt" o:ole="">
                  <v:imagedata r:id="rId185" o:title=""/>
                </v:shape>
                <o:OLEObject Type="Embed" ProgID="PBrush" ShapeID="_x0000_i1032" DrawAspect="Content" ObjectID="_1588590895" r:id="rId186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0.75pt;height:225.75pt" o:ole="">
                  <v:imagedata r:id="rId187" o:title=""/>
                </v:shape>
                <o:OLEObject Type="Embed" ProgID="PBrush" ShapeID="_x0000_i1033" DrawAspect="Content" ObjectID="_1588590896" r:id="rId188"/>
              </w:object>
            </w:r>
          </w:p>
        </w:tc>
      </w:tr>
      <w:tr w:rsidR="00B80361" w:rsidRPr="00F54A80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300pt;height:156pt" o:ole="">
                  <v:imagedata r:id="rId183" o:title=""/>
                </v:shape>
                <o:OLEObject Type="Embed" ProgID="PBrush" ShapeID="_x0000_i1034" DrawAspect="Content" ObjectID="_1588590897" r:id="rId189"/>
              </w:objec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 launched as ‘Administrator’, type in:</w:t>
            </w:r>
          </w:p>
          <w:p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go the next window. In this window  installation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(cf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Concurrent requests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smtp server hostname:smtpserver port. smtp server ip address can be used instead hosname.if  Smtp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Coregis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These informations are mandatory.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countain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>Once objects are created in the database, this value can not be changed.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ID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 node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organizational nodes name – DefaultOn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Organisational node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Guest account login name 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administrator account password must countain one lowercase character (a-z), one uppercase character (A-Z), one digit (0-9) and one special character (</w:t>
            </w:r>
            <w:hyperlink r:id="rId200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again INTEL-FS administrator account password for verification purpose.This is a secured input field.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input values validity and display a warning pop up alert if needed.</w:t>
            </w:r>
          </w:p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Exercice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Operationnal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ToolboxMaster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Training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buton to enter another values</w:t>
            </w:r>
          </w:p>
          <w:p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installer check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0.75pt;height:227.25pt" o:ole="">
                  <v:imagedata r:id="rId213" o:title=""/>
                </v:shape>
                <o:OLEObject Type="Embed" ProgID="PBrush" ShapeID="_x0000_i1035" DrawAspect="Content" ObjectID="_1588590898" r:id="rId214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>If the installation is interrupted during this final step (by clicking  "</w:t>
            </w:r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75pt;height:183.75pt" o:ole="">
                  <v:imagedata r:id="rId218" o:title=""/>
                </v:shape>
                <o:OLEObject Type="Embed" ProgID="PBrush" ShapeID="_x0000_i1036" DrawAspect="Content" ObjectID="_1588590899" r:id="rId219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75pt;height:187.5pt" o:ole="">
                  <v:imagedata r:id="rId220" o:title=""/>
                </v:shape>
                <o:OLEObject Type="Embed" ProgID="PBrush" ShapeID="_x0000_i1037" DrawAspect="Content" ObjectID="_1588590900" r:id="rId221"/>
              </w:object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>sing Windows Explorer browse to F: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Using Windows Explorer browse to G: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Exercise_log.ldf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Operationnal_log.ldf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0E7" w:rsidRDefault="006F40E7" w:rsidP="00820E8D">
      <w:pPr>
        <w:rPr>
          <w:lang w:val="en-US"/>
        </w:rPr>
      </w:pPr>
    </w:p>
    <w:p w:rsidR="001C51D3" w:rsidRPr="00F54A80" w:rsidRDefault="001C51D3" w:rsidP="00820E8D">
      <w:pPr>
        <w:rPr>
          <w:lang w:val="en-US"/>
        </w:rPr>
      </w:pPr>
    </w:p>
    <w:p w:rsidR="00B128C6" w:rsidRDefault="00B128C6" w:rsidP="00B128C6">
      <w:pPr>
        <w:pStyle w:val="Heading3"/>
        <w:rPr>
          <w:lang w:val="en-US"/>
        </w:rPr>
      </w:pPr>
      <w:bookmarkStart w:id="197" w:name="_Toc440979199"/>
      <w:bookmarkStart w:id="198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7"/>
    </w:p>
    <w:p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&lt;Date&gt;_NU_Patch-&lt;Patch&gt;_&lt;Version&gt;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3pt;height:316.5pt" o:ole="">
                  <v:imagedata r:id="rId82" o:title=""/>
                </v:shape>
                <o:OLEObject Type="Embed" ProgID="PBrush" ShapeID="_x0000_i1038" DrawAspect="Content" ObjectID="_1588590901" r:id="rId226"/>
              </w:object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window, goto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zipped  has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Using notepad.exe, update config.PUBLIC.txt patch configuration file located in &lt;patch folder&gt;\patch where &lt;patch folder&gt; is the folder where the zipped  has been previously extracted.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organisational node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>value with the list of orgnisational node which has been entered during INTEL-FS installation an created during INTEL-FS configuration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zipped  has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C6" w:rsidRDefault="00B128C6" w:rsidP="00B128C6">
      <w:pPr>
        <w:keepNext/>
        <w:keepLines/>
        <w:widowControl w:val="0"/>
        <w:rPr>
          <w:lang w:val="en-US"/>
        </w:rPr>
      </w:pPr>
    </w:p>
    <w:p w:rsidR="00B128C6" w:rsidRDefault="00B128C6" w:rsidP="00B128C6">
      <w:pPr>
        <w:keepNext/>
        <w:keepLines/>
        <w:widowControl w:val="0"/>
      </w:pPr>
      <w:r>
        <w:rPr>
          <w:lang w:val="en"/>
        </w:rPr>
        <w:t>When patches deployement is completed, run the "IISRESET" command in a dos command prompt running as administrator to restart INTEL-FS server.</w:t>
      </w:r>
    </w:p>
    <w:p w:rsidR="00B128C6" w:rsidRDefault="00B128C6" w:rsidP="00B128C6">
      <w:pPr>
        <w:rPr>
          <w:lang w:val="en-US"/>
        </w:rPr>
      </w:pPr>
    </w:p>
    <w:p w:rsidR="00B128C6" w:rsidRPr="00F54A80" w:rsidRDefault="00B128C6" w:rsidP="00B128C6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199" w:name="_Toc440979200"/>
      <w:r w:rsidRPr="00F54A80">
        <w:rPr>
          <w:lang w:val="en-US"/>
        </w:rPr>
        <w:t>INTEL-FS configuration</w:t>
      </w:r>
      <w:bookmarkEnd w:id="199"/>
    </w:p>
    <w:p w:rsidR="00820E8D" w:rsidRDefault="006027DC" w:rsidP="005B34A8">
      <w:pPr>
        <w:pStyle w:val="Heading4"/>
        <w:rPr>
          <w:lang w:val="en-US"/>
        </w:rPr>
      </w:pPr>
      <w:bookmarkStart w:id="200" w:name="_Toc325976021"/>
      <w:bookmarkStart w:id="201" w:name="_Toc325976022"/>
      <w:bookmarkStart w:id="202" w:name="_Toc334507805"/>
      <w:bookmarkStart w:id="203" w:name="_Toc340215102"/>
      <w:bookmarkStart w:id="204" w:name="_Ref338848688"/>
      <w:bookmarkEnd w:id="198"/>
      <w:bookmarkEnd w:id="200"/>
      <w:bookmarkEnd w:id="201"/>
      <w:bookmarkEnd w:id="202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3"/>
      <w:bookmarkEnd w:id="204"/>
      <w:r w:rsidRPr="00F54A80">
        <w:rPr>
          <w:lang w:val="en-US"/>
        </w:rPr>
        <w:t>configuration</w:t>
      </w:r>
    </w:p>
    <w:p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is a 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r>
        <w:rPr>
          <w:rStyle w:val="hps"/>
          <w:lang w:val="en"/>
        </w:rPr>
        <w:t>authoritie</w:t>
      </w:r>
    </w:p>
    <w:p w:rsidR="002E7346" w:rsidRPr="00F54A80" w:rsidRDefault="00C477E3" w:rsidP="005B34A8">
      <w:pPr>
        <w:pStyle w:val="Heading5"/>
        <w:rPr>
          <w:lang w:val="en-US"/>
        </w:rPr>
      </w:pPr>
      <w:r>
        <w:rPr>
          <w:lang w:val="en-US"/>
        </w:rPr>
        <w:t>Admini</w:t>
      </w:r>
      <w:r w:rsidR="002E7346" w:rsidRPr="00F54A80">
        <w:rPr>
          <w:lang w:val="en-US"/>
        </w:rPr>
        <w:t>Self-signed certificate</w:t>
      </w:r>
    </w:p>
    <w:p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self signed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:rsidR="008A3A87" w:rsidRPr="00F54A80" w:rsidRDefault="008A3A87" w:rsidP="008A3A87">
      <w:pPr>
        <w:rPr>
          <w:lang w:val="en-US"/>
        </w:rPr>
      </w:pP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a such certificate.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“.pfx”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A87" w:rsidRPr="00F54A80" w:rsidRDefault="008A3A87" w:rsidP="00D30C30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>VirusScan configuration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 xml:space="preserve">VirusScan default configuration prevents INTEL-FS from sending notification mails. VirusScan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 xml:space="preserve">can”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VirusScan.</w:t>
      </w:r>
    </w:p>
    <w:p w:rsidR="000736DA" w:rsidRDefault="000736DA" w:rsidP="00820E8D">
      <w:pPr>
        <w:rPr>
          <w:lang w:val="en-US"/>
        </w:rPr>
      </w:pPr>
    </w:p>
    <w:p w:rsidR="000B434A" w:rsidRPr="00F54A80" w:rsidRDefault="000B434A" w:rsidP="00820E8D">
      <w:pPr>
        <w:rPr>
          <w:lang w:val="en-US"/>
        </w:rPr>
      </w:pPr>
    </w:p>
    <w:p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By default, “publication source” of the site is set to “ACO”, to set an other value edit E:\WebAppli\Intelfs\WebSection.AppSettingsMain.config  web app xml configuration file and update value of key “PublicationSource”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lastRenderedPageBreak/>
        <w:t>E.G.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key="PublicationSource" value="XXXX" /&gt; where XXXX is the new value.</w:t>
      </w:r>
    </w:p>
    <w:p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value can not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r w:rsidR="000A76EB" w:rsidRPr="00F54A80">
        <w:rPr>
          <w:lang w:val="en-US"/>
        </w:rPr>
        <w:t xml:space="preserve"> inserts these default groups and permissions into INTEL-FS databases.</w:t>
      </w:r>
    </w:p>
    <w:p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3pt;height:316.5pt" o:ole="">
                  <v:imagedata r:id="rId82" o:title=""/>
                </v:shape>
                <o:OLEObject Type="Embed" ProgID="PBrush" ShapeID="_x0000_i1039" DrawAspect="Content" ObjectID="_1588590902" r:id="rId253"/>
              </w:object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326" w:rsidRDefault="00172326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549B" w:rsidRDefault="003C549B" w:rsidP="00820E8D">
      <w:pPr>
        <w:rPr>
          <w:lang w:val="en-US"/>
        </w:rPr>
      </w:pPr>
    </w:p>
    <w:p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Stop iis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csv file import is completed, Restart iis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 /restart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5pt;height:170.25pt" o:ole="">
                  <v:imagedata r:id="rId260" o:title=""/>
                </v:shape>
                <o:OLEObject Type="Embed" ProgID="PBrush" ShapeID="_x0000_i1040" DrawAspect="Content" ObjectID="_1588590903" r:id="rId261"/>
              </w:object>
            </w:r>
          </w:p>
        </w:tc>
      </w:tr>
    </w:tbl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</w:p>
    <w:p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5" w:name="_Toc417549870"/>
      <w:r w:rsidRPr="00F54A80">
        <w:rPr>
          <w:lang w:val="en-US"/>
        </w:rPr>
        <w:t>External server’s IP addresses configuration</w:t>
      </w:r>
      <w:bookmarkEnd w:id="205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27C8D" w:rsidRDefault="00627C8D" w:rsidP="00820E8D">
      <w:pPr>
        <w:rPr>
          <w:lang w:val="en-US"/>
        </w:rPr>
      </w:pPr>
    </w:p>
    <w:p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informations to NITB. By default this listener is disabled. </w:t>
      </w:r>
    </w:p>
    <w:p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9A5C82" w:rsidP="005B34A8">
      <w:pPr>
        <w:pStyle w:val="Heading4"/>
        <w:rPr>
          <w:lang w:val="en-US"/>
        </w:rPr>
      </w:pPr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 configuration</w:t>
      </w:r>
    </w:p>
    <w:p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r w:rsidR="00A14D82" w:rsidRPr="00274489">
        <w:rPr>
          <w:lang w:val="en-US"/>
        </w:rPr>
        <w:t xml:space="preserve">IBridge configuration files (.ibg)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r w:rsidRPr="00F54A80">
        <w:rPr>
          <w:lang w:val="en-US"/>
        </w:rPr>
        <w:t>IBridge Analyst’s Notebook</w:t>
      </w:r>
      <w:r>
        <w:rPr>
          <w:lang w:val="en-US"/>
        </w:rPr>
        <w:t xml:space="preserve">  </w:t>
      </w:r>
    </w:p>
    <w:p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 xml:space="preserve">Bridge icons files (.png) to </w:t>
      </w:r>
      <w:r>
        <w:t>"C:\Program Files (x86)\Common Files\i2 Shared\Images 8.5\Basic\Icons"</w:t>
      </w:r>
    </w:p>
    <w:p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iBridge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>C:\Program Files (x86)\Common Files\i2 Shared\Images 8.5\Legacy Support\Basic\Printer\Icons"</w:t>
      </w:r>
    </w:p>
    <w:p w:rsidR="008B43D0" w:rsidRDefault="008B43D0" w:rsidP="004D5D03">
      <w:pPr>
        <w:jc w:val="left"/>
        <w:rPr>
          <w:lang w:val="en-US"/>
        </w:rPr>
      </w:pPr>
    </w:p>
    <w:p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lastRenderedPageBreak/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IBridge Analyst’s Notebook shall be able to remote access INTEL-FS server SQL server.  To allow these connections </w:t>
      </w:r>
      <w:r w:rsidR="00DC419E"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6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6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3D5100" w:rsidRPr="00F54A80" w:rsidRDefault="003D5100" w:rsidP="00B1596D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>To access iBridge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>read access on Operational and Operational_IBridgeViews</w:t>
      </w:r>
      <w:r w:rsidR="003D5100" w:rsidRPr="00F54A80">
        <w:rPr>
          <w:lang w:val="en-US"/>
        </w:rPr>
        <w:t xml:space="preserve"> </w:t>
      </w:r>
      <w:r w:rsidR="002D2D49">
        <w:t>Exercise, Exercise _IBridgeViews, Training and Training_IBridgeViews  SQL databases</w:t>
      </w:r>
      <w:r w:rsidR="006F1B62" w:rsidRPr="00F54A80">
        <w:rPr>
          <w:lang w:val="en-US"/>
        </w:rPr>
        <w:t xml:space="preserve"> shall be available.</w:t>
      </w:r>
    </w:p>
    <w:p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4B7078" w:rsidRPr="00F54A80" w:rsidRDefault="004B7078" w:rsidP="004B7078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acess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:rsidR="001615A1" w:rsidRPr="00F54A80" w:rsidRDefault="001615A1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WebService </w:t>
      </w:r>
      <w:r w:rsidR="00BB78D0">
        <w:rPr>
          <w:lang w:val="en-US"/>
        </w:rPr>
        <w:t>authentication configuration</w:t>
      </w:r>
    </w:p>
    <w:p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:rsidR="00BB78D0" w:rsidRDefault="00BB78D0">
      <w:pPr>
        <w:rPr>
          <w:lang w:val="en-US"/>
        </w:rPr>
      </w:pPr>
      <w:r>
        <w:rPr>
          <w:rStyle w:val="hps"/>
          <w:lang w:val="en"/>
        </w:rPr>
        <w:t>For windows authentication, this user account shall matched the windows session account. In this case the workstation and the INTEL-FS server shall be in the same domain.</w:t>
      </w:r>
    </w:p>
    <w:p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A5C" w:rsidRDefault="00E71A5C" w:rsidP="00E71A5C">
      <w:pPr>
        <w:rPr>
          <w:lang w:val="en-US"/>
        </w:rPr>
      </w:pPr>
    </w:p>
    <w:p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 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3pt;height:316.5pt" o:ole="">
                  <v:imagedata r:id="rId82" o:title=""/>
                </v:shape>
                <o:OLEObject Type="Embed" ProgID="PBrush" ShapeID="_x0000_i1041" DrawAspect="Content" ObjectID="_1588590904" r:id="rId271"/>
              </w:object>
            </w: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the dos command prompt window, goto folder E:\Tools</w:t>
            </w:r>
          </w:p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(cf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“ServerName” in WebSection.AppSettingsMain.config xml configuration file located in folder E:\WebAppli\Intelfs</w:t>
            </w:r>
          </w:p>
          <w:p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5pt;height:60.75pt" o:ole="">
                  <v:imagedata r:id="rId279" o:title=""/>
                </v:shape>
                <o:OLEObject Type="Embed" ProgID="PBrush" ShapeID="_x0000_i1042" DrawAspect="Content" ObjectID="_1588590905" r:id="rId280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IntelFSPocServer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2pt;height:162.75pt" o:ole="">
                  <v:imagedata r:id="rId281" o:title=""/>
                </v:shape>
                <o:OLEObject Type="Embed" ProgID="PBrush" ShapeID="_x0000_i1043" DrawAspect="Content" ObjectID="_1588590906" r:id="rId282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947AF7">
      <w:pPr>
        <w:pStyle w:val="Paragraphe"/>
        <w:jc w:val="center"/>
        <w:rPr>
          <w:lang w:val="en-US"/>
        </w:rPr>
      </w:pPr>
    </w:p>
    <w:p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:rsidR="005B04C7" w:rsidRPr="00D42727" w:rsidRDefault="005B04C7" w:rsidP="00274489">
      <w:pPr>
        <w:rPr>
          <w:lang w:val="en-US"/>
        </w:rPr>
      </w:pPr>
      <w:r>
        <w:rPr>
          <w:lang w:val="en-US"/>
        </w:rPr>
        <w:t>The  procedure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ight click IntelFSPocServer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5pt;height:141.75pt" o:ole="">
                  <v:imagedata r:id="rId286" o:title=""/>
                </v:shape>
                <o:OLEObject Type="Embed" ProgID="PBrush" ShapeID="_x0000_i1044" DrawAspect="Content" ObjectID="_1588590907" r:id="rId287"/>
              </w:object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right click IntelFSPocServer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5pt;height:141.75pt" o:ole="">
                  <v:imagedata r:id="rId286" o:title=""/>
                </v:shape>
                <o:OLEObject Type="Embed" ProgID="PBrush" ShapeID="_x0000_i1045" DrawAspect="Content" ObjectID="_1588590908" r:id="rId294"/>
              </w:object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windows explorer, browse to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Copy exported certifcates files ValidClient.pfx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A77" w:rsidRPr="00F54A80" w:rsidRDefault="00251A77" w:rsidP="00E71A5C">
      <w:pPr>
        <w:rPr>
          <w:lang w:val="en-US"/>
        </w:rPr>
      </w:pPr>
    </w:p>
    <w:p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a such certificate.</w:t>
      </w:r>
    </w:p>
    <w:p w:rsidR="001615A1" w:rsidRPr="00F54A80" w:rsidRDefault="001615A1" w:rsidP="003573C6">
      <w:pPr>
        <w:rPr>
          <w:rStyle w:val="hps"/>
          <w:lang w:val="en-US"/>
        </w:rPr>
      </w:pPr>
    </w:p>
    <w:p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:rsidR="009A490A" w:rsidRDefault="009A490A" w:rsidP="007244A4">
      <w:pPr>
        <w:rPr>
          <w:rStyle w:val="hps"/>
          <w:lang w:val="en-US"/>
        </w:rPr>
      </w:pPr>
    </w:p>
    <w:p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7" w:name="_Ref419188352"/>
      <w:bookmarkStart w:id="208" w:name="_Toc436210300"/>
      <w:r w:rsidRPr="001623C1">
        <w:t xml:space="preserve">TCP/UDP specific port access Firewall Inbound rule </w:t>
      </w:r>
      <w:bookmarkEnd w:id="207"/>
      <w:r w:rsidRPr="001623C1">
        <w:t>creation</w:t>
      </w:r>
      <w:bookmarkEnd w:id="208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learn how to proceed.</w:t>
      </w:r>
    </w:p>
    <w:p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SqueezeServer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&lt;fqdn&gt;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company name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Serial Number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23C1" w:rsidRDefault="001623C1" w:rsidP="001C7DC3">
      <w:pPr>
        <w:ind w:left="360"/>
        <w:rPr>
          <w:lang w:val="en-US"/>
        </w:rPr>
      </w:pPr>
    </w:p>
    <w:p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>eny SqueezeServer site</w:t>
      </w:r>
      <w:r w:rsidR="00F92839">
        <w:rPr>
          <w:rStyle w:val="hps"/>
          <w:lang w:val="en-US"/>
        </w:rPr>
        <w:t xml:space="preserve"> </w:t>
      </w:r>
      <w:r w:rsidRPr="00F92839">
        <w:rPr>
          <w:rStyle w:val="hps"/>
          <w:lang w:val="en-US"/>
        </w:rPr>
        <w:t>access  to all ip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:rsidR="001623C1" w:rsidRDefault="001623C1" w:rsidP="001623C1">
      <w:pPr>
        <w:ind w:left="360"/>
        <w:rPr>
          <w:lang w:val="en-US"/>
        </w:rPr>
      </w:pPr>
    </w:p>
    <w:p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7244A4">
      <w:pPr>
        <w:rPr>
          <w:rStyle w:val="Hyperlink"/>
          <w:lang w:val="en-US"/>
        </w:rPr>
      </w:pPr>
    </w:p>
    <w:p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>Remote organisational node import</w:t>
      </w:r>
    </w:p>
    <w:p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a  procedure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Organisational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00336C"/>
    <w:p w:rsidR="00B3561C" w:rsidRPr="00274489" w:rsidRDefault="00B3561C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 remote access enabling</w:t>
      </w:r>
    </w:p>
    <w:p w:rsidR="00B3561C" w:rsidRDefault="00B3561C" w:rsidP="00B3561C">
      <w:pPr>
        <w:rPr>
          <w:rStyle w:val="Hyperlink"/>
          <w:lang w:val="en-US"/>
        </w:rPr>
      </w:pPr>
      <w:r>
        <w:t xml:space="preserve">Optionnaly, video remote access shall be enabled  for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B3561C" w:rsidRDefault="00B3561C" w:rsidP="0000336C"/>
    <w:p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:rsidR="008D67F8" w:rsidRDefault="008D67F8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 xml:space="preserve">Unarchive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 xml:space="preserve">”  </w:t>
      </w:r>
    </w:p>
    <w:p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 xml:space="preserve">.pdf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located  into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 the content of the folder WebHelp extracted from the archive.</w:t>
      </w:r>
      <w:r w:rsidR="001A7636">
        <w:rPr>
          <w:rStyle w:val="hps"/>
          <w:lang w:val="en-US"/>
        </w:rPr>
        <w:t>.</w:t>
      </w:r>
    </w:p>
    <w:p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:rsidR="00181533" w:rsidRDefault="00181533" w:rsidP="00274489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Unarchive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:rsidR="00181533" w:rsidRPr="00F54A80" w:rsidRDefault="00181533">
      <w:pPr>
        <w:rPr>
          <w:rStyle w:val="hps"/>
          <w:lang w:val="en-US"/>
        </w:rPr>
      </w:pPr>
    </w:p>
    <w:p w:rsidR="008B376D" w:rsidRPr="00F54A80" w:rsidRDefault="008B376D" w:rsidP="005B34A8">
      <w:pPr>
        <w:pStyle w:val="Heading3"/>
        <w:rPr>
          <w:lang w:val="en-US"/>
        </w:rPr>
      </w:pPr>
      <w:bookmarkStart w:id="209" w:name="_Ref432769779"/>
      <w:bookmarkStart w:id="210" w:name="_Ref432769782"/>
      <w:bookmarkStart w:id="211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09"/>
      <w:bookmarkEnd w:id="210"/>
      <w:bookmarkEnd w:id="211"/>
    </w:p>
    <w:p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3pt;height:316.5pt" o:ole="">
                  <v:imagedata r:id="rId82" o:title=""/>
                </v:shape>
                <o:OLEObject Type="Embed" ProgID="PBrush" ShapeID="_x0000_i1046" DrawAspect="Content" ObjectID="_1588590909" r:id="rId307"/>
              </w:object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iisreset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iis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4953" w:rsidRPr="00F54A80" w:rsidRDefault="00C24953" w:rsidP="006F1B62">
      <w:pPr>
        <w:rPr>
          <w:lang w:val="en-US"/>
        </w:rPr>
      </w:pPr>
    </w:p>
    <w:p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cf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&lt;fqdn&gt;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specified  </w:t>
            </w:r>
            <w:r w:rsidR="002E171E" w:rsidRPr="00F54A80">
              <w:rPr>
                <w:lang w:val="en-US" w:eastAsia="fr-FR"/>
              </w:rPr>
              <w:t>during INTEL-FS installation.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9pt;height:125.25pt" o:ole="">
                  <v:imagedata r:id="rId310" o:title=""/>
                </v:shape>
                <o:OLEObject Type="Embed" ProgID="PBrush" ShapeID="_x0000_i1047" DrawAspect="Content" ObjectID="_1588590910" r:id="rId311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5pt;height:164.25pt" o:ole="">
                  <v:imagedata r:id="rId312" o:title=""/>
                </v:shape>
                <o:OLEObject Type="Embed" ProgID="PBrush" ShapeID="_x0000_i1048" DrawAspect="Content" ObjectID="_1588590911" r:id="rId313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5pt;height:272.25pt" o:ole="">
                  <v:imagedata r:id="rId315" o:title=""/>
                </v:shape>
                <o:OLEObject Type="Embed" ProgID="PBrush" ShapeID="_x0000_i1049" DrawAspect="Content" ObjectID="_1588590912" r:id="rId316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.25pt;height:221.25pt" o:ole="">
                  <v:imagedata r:id="rId317" o:title=""/>
                </v:shape>
                <o:OLEObject Type="Embed" ProgID="PBrush" ShapeID="_x0000_i1050" DrawAspect="Content" ObjectID="_1588590913" r:id="rId318"/>
              </w:object>
            </w:r>
          </w:p>
        </w:tc>
      </w:tr>
      <w:tr w:rsidR="00C02CF8" w:rsidRPr="00F54A80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6D" w:rsidRDefault="008B376D" w:rsidP="008B376D">
      <w:pPr>
        <w:rPr>
          <w:lang w:val="en-US"/>
        </w:rPr>
      </w:pPr>
    </w:p>
    <w:p w:rsidR="00820E8D" w:rsidRDefault="00820E8D" w:rsidP="00820E8D">
      <w:pPr>
        <w:pStyle w:val="Heading2"/>
        <w:rPr>
          <w:lang w:val="en-US"/>
        </w:rPr>
      </w:pPr>
      <w:bookmarkStart w:id="212" w:name="_Toc438026327"/>
      <w:bookmarkStart w:id="213" w:name="_Toc438030914"/>
      <w:bookmarkStart w:id="214" w:name="_Toc438031452"/>
      <w:bookmarkStart w:id="215" w:name="_Toc438032816"/>
      <w:bookmarkStart w:id="216" w:name="_Toc438033018"/>
      <w:bookmarkStart w:id="217" w:name="_Toc438200236"/>
      <w:bookmarkStart w:id="218" w:name="_Toc438200401"/>
      <w:bookmarkStart w:id="219" w:name="_Toc438479210"/>
      <w:bookmarkStart w:id="220" w:name="_Toc438481000"/>
      <w:bookmarkStart w:id="221" w:name="_Toc438482295"/>
      <w:bookmarkStart w:id="222" w:name="_Toc438482461"/>
      <w:bookmarkStart w:id="223" w:name="_Toc439853917"/>
      <w:bookmarkStart w:id="224" w:name="_Toc440036529"/>
      <w:bookmarkStart w:id="225" w:name="_Toc440978995"/>
      <w:bookmarkStart w:id="226" w:name="_Toc438026328"/>
      <w:bookmarkStart w:id="227" w:name="_Toc438030915"/>
      <w:bookmarkStart w:id="228" w:name="_Toc438031453"/>
      <w:bookmarkStart w:id="229" w:name="_Toc438032817"/>
      <w:bookmarkStart w:id="230" w:name="_Toc438033019"/>
      <w:bookmarkStart w:id="231" w:name="_Toc438200237"/>
      <w:bookmarkStart w:id="232" w:name="_Toc438200402"/>
      <w:bookmarkStart w:id="233" w:name="_Toc438479211"/>
      <w:bookmarkStart w:id="234" w:name="_Toc438481001"/>
      <w:bookmarkStart w:id="235" w:name="_Toc438482296"/>
      <w:bookmarkStart w:id="236" w:name="_Toc438482462"/>
      <w:bookmarkStart w:id="237" w:name="_Toc439853918"/>
      <w:bookmarkStart w:id="238" w:name="_Toc440036530"/>
      <w:bookmarkStart w:id="239" w:name="_Toc440978996"/>
      <w:bookmarkStart w:id="240" w:name="_Toc438026329"/>
      <w:bookmarkStart w:id="241" w:name="_Toc438030916"/>
      <w:bookmarkStart w:id="242" w:name="_Toc438031454"/>
      <w:bookmarkStart w:id="243" w:name="_Toc438032818"/>
      <w:bookmarkStart w:id="244" w:name="_Toc438033020"/>
      <w:bookmarkStart w:id="245" w:name="_Toc438200238"/>
      <w:bookmarkStart w:id="246" w:name="_Toc438200403"/>
      <w:bookmarkStart w:id="247" w:name="_Toc438479212"/>
      <w:bookmarkStart w:id="248" w:name="_Toc438481002"/>
      <w:bookmarkStart w:id="249" w:name="_Toc438482297"/>
      <w:bookmarkStart w:id="250" w:name="_Toc438482463"/>
      <w:bookmarkStart w:id="251" w:name="_Toc439853919"/>
      <w:bookmarkStart w:id="252" w:name="_Toc440036531"/>
      <w:bookmarkStart w:id="253" w:name="_Toc440978997"/>
      <w:bookmarkStart w:id="254" w:name="_Toc438026351"/>
      <w:bookmarkStart w:id="255" w:name="_Toc438030938"/>
      <w:bookmarkStart w:id="256" w:name="_Toc438031476"/>
      <w:bookmarkStart w:id="257" w:name="_Toc438032840"/>
      <w:bookmarkStart w:id="258" w:name="_Toc438033042"/>
      <w:bookmarkStart w:id="259" w:name="_Toc438200260"/>
      <w:bookmarkStart w:id="260" w:name="_Toc438200425"/>
      <w:bookmarkStart w:id="261" w:name="_Toc438479234"/>
      <w:bookmarkStart w:id="262" w:name="_Toc438481024"/>
      <w:bookmarkStart w:id="263" w:name="_Toc438482319"/>
      <w:bookmarkStart w:id="264" w:name="_Toc438482485"/>
      <w:bookmarkStart w:id="265" w:name="_Toc439853941"/>
      <w:bookmarkStart w:id="266" w:name="_Toc440036553"/>
      <w:bookmarkStart w:id="267" w:name="_Toc440979019"/>
      <w:bookmarkStart w:id="268" w:name="_Toc438026390"/>
      <w:bookmarkStart w:id="269" w:name="_Toc438030977"/>
      <w:bookmarkStart w:id="270" w:name="_Toc438031515"/>
      <w:bookmarkStart w:id="271" w:name="_Toc438032879"/>
      <w:bookmarkStart w:id="272" w:name="_Toc438033081"/>
      <w:bookmarkStart w:id="273" w:name="_Toc438200299"/>
      <w:bookmarkStart w:id="274" w:name="_Toc438200464"/>
      <w:bookmarkStart w:id="275" w:name="_Toc438479273"/>
      <w:bookmarkStart w:id="276" w:name="_Toc438481063"/>
      <w:bookmarkStart w:id="277" w:name="_Toc438482358"/>
      <w:bookmarkStart w:id="278" w:name="_Toc438482524"/>
      <w:bookmarkStart w:id="279" w:name="_Toc439853980"/>
      <w:bookmarkStart w:id="280" w:name="_Toc440036592"/>
      <w:bookmarkStart w:id="281" w:name="_Toc440979058"/>
      <w:bookmarkStart w:id="282" w:name="_Toc438026391"/>
      <w:bookmarkStart w:id="283" w:name="_Toc438030978"/>
      <w:bookmarkStart w:id="284" w:name="_Toc438031516"/>
      <w:bookmarkStart w:id="285" w:name="_Toc438032880"/>
      <w:bookmarkStart w:id="286" w:name="_Toc438033082"/>
      <w:bookmarkStart w:id="287" w:name="_Toc438200300"/>
      <w:bookmarkStart w:id="288" w:name="_Toc438200465"/>
      <w:bookmarkStart w:id="289" w:name="_Toc438479274"/>
      <w:bookmarkStart w:id="290" w:name="_Toc438481064"/>
      <w:bookmarkStart w:id="291" w:name="_Toc438482359"/>
      <w:bookmarkStart w:id="292" w:name="_Toc438482525"/>
      <w:bookmarkStart w:id="293" w:name="_Toc439853981"/>
      <w:bookmarkStart w:id="294" w:name="_Toc440036593"/>
      <w:bookmarkStart w:id="295" w:name="_Toc440979059"/>
      <w:bookmarkStart w:id="296" w:name="_Toc438026422"/>
      <w:bookmarkStart w:id="297" w:name="_Toc438031009"/>
      <w:bookmarkStart w:id="298" w:name="_Toc438031547"/>
      <w:bookmarkStart w:id="299" w:name="_Toc438032911"/>
      <w:bookmarkStart w:id="300" w:name="_Toc438033113"/>
      <w:bookmarkStart w:id="301" w:name="_Toc438200331"/>
      <w:bookmarkStart w:id="302" w:name="_Toc438200496"/>
      <w:bookmarkStart w:id="303" w:name="_Toc438479305"/>
      <w:bookmarkStart w:id="304" w:name="_Toc438481095"/>
      <w:bookmarkStart w:id="305" w:name="_Toc438482390"/>
      <w:bookmarkStart w:id="306" w:name="_Toc438482556"/>
      <w:bookmarkStart w:id="307" w:name="_Toc439854012"/>
      <w:bookmarkStart w:id="308" w:name="_Toc440036624"/>
      <w:bookmarkStart w:id="309" w:name="_Toc440979090"/>
      <w:bookmarkStart w:id="310" w:name="_Toc438026423"/>
      <w:bookmarkStart w:id="311" w:name="_Toc438031010"/>
      <w:bookmarkStart w:id="312" w:name="_Toc438031548"/>
      <w:bookmarkStart w:id="313" w:name="_Toc438032912"/>
      <w:bookmarkStart w:id="314" w:name="_Toc438033114"/>
      <w:bookmarkStart w:id="315" w:name="_Toc438200332"/>
      <w:bookmarkStart w:id="316" w:name="_Toc438200497"/>
      <w:bookmarkStart w:id="317" w:name="_Toc438479306"/>
      <w:bookmarkStart w:id="318" w:name="_Toc438481096"/>
      <w:bookmarkStart w:id="319" w:name="_Toc438482391"/>
      <w:bookmarkStart w:id="320" w:name="_Toc438482557"/>
      <w:bookmarkStart w:id="321" w:name="_Toc439854013"/>
      <w:bookmarkStart w:id="322" w:name="_Toc440036625"/>
      <w:bookmarkStart w:id="323" w:name="_Toc440979091"/>
      <w:bookmarkStart w:id="324" w:name="_Toc438026424"/>
      <w:bookmarkStart w:id="325" w:name="_Toc438031011"/>
      <w:bookmarkStart w:id="326" w:name="_Toc438031549"/>
      <w:bookmarkStart w:id="327" w:name="_Toc438032913"/>
      <w:bookmarkStart w:id="328" w:name="_Toc438033115"/>
      <w:bookmarkStart w:id="329" w:name="_Toc438200333"/>
      <w:bookmarkStart w:id="330" w:name="_Toc438200498"/>
      <w:bookmarkStart w:id="331" w:name="_Toc438479307"/>
      <w:bookmarkStart w:id="332" w:name="_Toc438481097"/>
      <w:bookmarkStart w:id="333" w:name="_Toc438482392"/>
      <w:bookmarkStart w:id="334" w:name="_Toc438482558"/>
      <w:bookmarkStart w:id="335" w:name="_Toc439854014"/>
      <w:bookmarkStart w:id="336" w:name="_Toc440036626"/>
      <w:bookmarkStart w:id="337" w:name="_Toc440979092"/>
      <w:bookmarkStart w:id="338" w:name="_Toc334507807"/>
      <w:bookmarkStart w:id="339" w:name="_Ref417894261"/>
      <w:bookmarkStart w:id="340" w:name="_Toc440979203"/>
      <w:bookmarkStart w:id="341" w:name="_Toc340215103"/>
      <w:bookmarkStart w:id="342" w:name="_Toc326565825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r w:rsidRPr="00F54A80">
        <w:rPr>
          <w:lang w:val="en-US"/>
        </w:rPr>
        <w:lastRenderedPageBreak/>
        <w:t xml:space="preserve">Cartographic </w:t>
      </w:r>
      <w:r w:rsidR="00D31E87" w:rsidRPr="00F54A80">
        <w:rPr>
          <w:lang w:val="en-US"/>
        </w:rPr>
        <w:t>server</w:t>
      </w:r>
      <w:bookmarkEnd w:id="339"/>
      <w:bookmarkEnd w:id="340"/>
    </w:p>
    <w:p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:rsidR="000C5DEF" w:rsidRPr="000C5DEF" w:rsidRDefault="000C5DEF" w:rsidP="000C5DEF">
      <w:pPr>
        <w:rPr>
          <w:lang w:val="en-US"/>
        </w:rPr>
      </w:pPr>
    </w:p>
    <w:p w:rsidR="005B34A8" w:rsidRPr="00F54A80" w:rsidRDefault="005B34A8" w:rsidP="005B34A8">
      <w:pPr>
        <w:pStyle w:val="Heading3"/>
        <w:rPr>
          <w:lang w:val="en-US"/>
        </w:rPr>
      </w:pPr>
      <w:bookmarkStart w:id="343" w:name="_Toc440979204"/>
      <w:r w:rsidRPr="00F54A80">
        <w:rPr>
          <w:lang w:val="en-US"/>
        </w:rPr>
        <w:t>Cartographic server installation</w:t>
      </w:r>
      <w:bookmarkEnd w:id="343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pt;height:162.75pt" o:ole="">
                  <v:imagedata r:id="rId321" o:title=""/>
                </v:shape>
                <o:OLEObject Type="Embed" ProgID="PBrush" ShapeID="_x0000_i1051" DrawAspect="Content" ObjectID="_1588590914" r:id="rId322"/>
              </w:object>
            </w:r>
          </w:p>
        </w:tc>
      </w:tr>
      <w:tr w:rsidR="0018000B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wizard display a list of software that need to be installed. 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pt;height:163.5pt" o:ole="">
                  <v:imagedata r:id="rId326" o:title=""/>
                </v:shape>
                <o:OLEObject Type="Embed" ProgID="PBrush" ShapeID="_x0000_i1052" DrawAspect="Content" ObjectID="_1588590915" r:id="rId327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lastRenderedPageBreak/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opened  in notepad. 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of  issues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ArcGIS SOM, SOC and Web Services account 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 logged in this file, this file shall be kept in a secure folder.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>remainder of  the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1"/>
      <w:bookmarkEnd w:id="342"/>
    </w:tbl>
    <w:p w:rsidR="0083406B" w:rsidRDefault="0083406B" w:rsidP="0083406B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344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4"/>
    </w:p>
    <w:p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completed,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BF6F53" w:rsidRPr="00F54A80">
        <w:rPr>
          <w:lang w:val="en-US"/>
        </w:rPr>
        <w:t>ArcGis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:rsidR="00561D63" w:rsidRDefault="00561D63" w:rsidP="005F3433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3pt;height:316.5pt" o:ole="">
                  <v:imagedata r:id="rId82" o:title=""/>
                </v:shape>
                <o:OLEObject Type="Embed" ProgID="PBrush" ShapeID="_x0000_i1053" DrawAspect="Content" ObjectID="_1588590916" r:id="rId344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Do you really want to install the cartographic server for IntelFS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is completed, make sure that iis ConversionService WebSite has been created</w:t>
            </w:r>
          </w:p>
          <w:p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If “ConversionService”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Make sure IntelFS images directory has been shared</w:t>
            </w:r>
          </w:p>
          <w:p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/GRANT:ArcGISSOC,FULL /GRANT:ArcGISSOM,FULL</w:t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 configuration script is running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9D6083" w:rsidRPr="00F54A80" w:rsidRDefault="009D6083" w:rsidP="009D6083">
      <w:pPr>
        <w:rPr>
          <w:lang w:val="en-US"/>
        </w:rPr>
      </w:pPr>
    </w:p>
    <w:p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:rsidR="007B4CCD" w:rsidRPr="00F54A80" w:rsidRDefault="007B4CCD" w:rsidP="007B4CCD">
      <w:pPr>
        <w:rPr>
          <w:lang w:val="en-US"/>
        </w:rPr>
      </w:pPr>
    </w:p>
    <w:p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405B38" w:rsidRPr="00F54A80">
              <w:rPr>
                <w:lang w:val="en-US"/>
              </w:rPr>
              <w:t xml:space="preserve">powershell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>“DVD IntelFS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3pt;height:316.5pt" o:ole="">
                  <v:imagedata r:id="rId82" o:title=""/>
                </v:shape>
                <o:OLEObject Type="Embed" ProgID="PBrush" ShapeID="_x0000_i1054" DrawAspect="Content" ObjectID="_1588590917" r:id="rId352"/>
              </w:objec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405B38" w:rsidRPr="00274489">
              <w:rPr>
                <w:rFonts w:ascii="Times New Roman" w:hAnsi="Times New Roman"/>
                <w:lang w:val="en-US"/>
              </w:rPr>
              <w:t xml:space="preserve">powershell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“DVD IntelFS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Site/ArcGIS/Manager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Site/ArcGIS/KML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Site/ArcGIS/rest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Site/ArcGIS/Security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Site/ArcGIS/Services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Site/ArcGIS/Tokens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Site/ArcGIS/Wms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Site/ArcGIS/Mobile/Content</w:t>
            </w:r>
          </w:p>
          <w:p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>Default Web Site/ArcGIS/Mobile/Admin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7CEE" w:rsidRPr="00F54A80" w:rsidRDefault="00647CEE" w:rsidP="00820E8D">
      <w:pPr>
        <w:rPr>
          <w:lang w:val="en-US"/>
        </w:rPr>
      </w:pPr>
    </w:p>
    <w:p w:rsidR="0048577D" w:rsidRPr="00F54A80" w:rsidRDefault="00A82585" w:rsidP="005B34A8">
      <w:pPr>
        <w:pStyle w:val="Heading4"/>
        <w:rPr>
          <w:lang w:val="en-US"/>
        </w:rPr>
      </w:pPr>
      <w:r w:rsidRPr="00F54A80">
        <w:rPr>
          <w:lang w:val="en-US"/>
        </w:rPr>
        <w:t>ArcMAP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:rsidR="0048577D" w:rsidRPr="00F54A80" w:rsidRDefault="0048577D" w:rsidP="00820E8D">
      <w:pPr>
        <w:rPr>
          <w:lang w:val="en-US"/>
        </w:rPr>
      </w:pPr>
    </w:p>
    <w:p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arcmap running on worstations to access Arcgis,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5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5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6F582A" w:rsidRDefault="006F582A" w:rsidP="00F54A80">
      <w:pPr>
        <w:rPr>
          <w:lang w:val="en-US"/>
        </w:rPr>
      </w:pPr>
    </w:p>
    <w:p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r>
        <w:t xml:space="preserve">ArcSOC &amp; ArcSOM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647CEE" w:rsidRPr="00F54A80" w:rsidRDefault="00647CEE" w:rsidP="00820E8D">
      <w:pPr>
        <w:rPr>
          <w:lang w:val="en-US"/>
        </w:rPr>
      </w:pPr>
    </w:p>
    <w:p w:rsidR="00820E8D" w:rsidRPr="00F54A80" w:rsidRDefault="00A6501B" w:rsidP="005B34A8">
      <w:pPr>
        <w:pStyle w:val="Heading3"/>
        <w:rPr>
          <w:lang w:val="en-US"/>
        </w:rPr>
      </w:pPr>
      <w:bookmarkStart w:id="346" w:name="_Toc440979206"/>
      <w:r w:rsidRPr="00F54A80">
        <w:rPr>
          <w:lang w:val="en-US"/>
        </w:rPr>
        <w:lastRenderedPageBreak/>
        <w:t>Cartographic server installation verification</w:t>
      </w:r>
      <w:bookmarkEnd w:id="346"/>
    </w:p>
    <w:p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&lt;fqdn&gt;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select DefaultON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cf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r w:rsidR="00C40150" w:rsidRPr="00F54A80">
              <w:rPr>
                <w:lang w:val="en-US" w:eastAsia="fr-FR"/>
              </w:rPr>
              <w:t>cf</w:t>
            </w:r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INTEL-FS result view is displayed</w:t>
            </w:r>
          </w:p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8.75pt;height:18.75pt" o:ole="">
                  <v:imagedata r:id="rId355" o:title=""/>
                </v:shape>
                <o:OLEObject Type="Embed" ProgID="PBrush" ShapeID="_x0000_i1055" DrawAspect="Content" ObjectID="_1588590918" r:id="rId356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newly selected map is loading </w:t>
            </w: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Zooming/Unzooming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Products\Ìmage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25pt;height:262.5pt" o:ole="">
                  <v:imagedata r:id="rId369" o:title=""/>
                </v:shape>
                <o:OLEObject Type="Embed" ProgID="PBrush" ShapeID="_x0000_i1056" DrawAspect="Content" ObjectID="_1588590919" r:id="rId370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“DVD IntelFS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attached image geolocalization has been processed,</w:t>
            </w:r>
          </w:p>
          <w:p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 of …. result : esriJobSucceeded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pt;height:9.75pt" o:ole="">
                  <v:imagedata r:id="rId372" o:title=""/>
                </v:shape>
                <o:OLEObject Type="Embed" ProgID="PBrush" ShapeID="_x0000_i1057" DrawAspect="Content" ObjectID="_1588590920" r:id="rId373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5pt;height:399pt" o:ole="">
                  <v:imagedata r:id="rId374" o:title=""/>
                </v:shape>
                <o:OLEObject Type="Embed" ProgID="PBrush" ShapeID="_x0000_i1058" DrawAspect="Content" ObjectID="_1588590921" r:id="rId375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7" w:name="_Toc440979207"/>
      <w:r>
        <w:rPr>
          <w:lang w:val="en-US"/>
        </w:rPr>
        <w:lastRenderedPageBreak/>
        <w:t>Post installation</w:t>
      </w:r>
      <w:bookmarkEnd w:id="347"/>
    </w:p>
    <w:p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INTEL-FS  server shall be registered in Symantec backup exec server.</w:t>
      </w:r>
    </w:p>
    <w:p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:rsidR="00E047EA" w:rsidRPr="00E047EA" w:rsidRDefault="00E047EA" w:rsidP="00E047EA">
      <w:pPr>
        <w:pStyle w:val="ListParagraph"/>
        <w:rPr>
          <w:lang w:val="en-US"/>
        </w:rPr>
      </w:pPr>
    </w:p>
    <w:p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48" w:name="_Ref417894287"/>
      <w:bookmarkStart w:id="349" w:name="_Toc440979208"/>
      <w:r w:rsidR="006374E0" w:rsidRPr="00F54A80">
        <w:rPr>
          <w:lang w:val="en-US"/>
        </w:rPr>
        <w:lastRenderedPageBreak/>
        <w:t>Distributed installation</w:t>
      </w:r>
      <w:bookmarkEnd w:id="348"/>
      <w:bookmarkEnd w:id="349"/>
    </w:p>
    <w:p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and SQL server shall belongs  to the same domain.</w:t>
      </w:r>
    </w:p>
    <w:p w:rsidR="00630EFB" w:rsidRPr="00F54A80" w:rsidRDefault="00630EFB" w:rsidP="00630EFB">
      <w:pPr>
        <w:pStyle w:val="Heading2"/>
        <w:rPr>
          <w:lang w:val="en-US"/>
        </w:rPr>
      </w:pPr>
      <w:bookmarkStart w:id="350" w:name="_Toc440979209"/>
      <w:r w:rsidRPr="00F54A80">
        <w:rPr>
          <w:lang w:val="en-US"/>
        </w:rPr>
        <w:t>INTEL-FS server installation</w:t>
      </w:r>
      <w:bookmarkEnd w:id="350"/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 xml:space="preserve">During  INTEL-FS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>Create SQL databases on localhost</w:t>
      </w:r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INTELFSGroupFromCsv.exe.config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In this file replace, IntelFSDataSource key value with SQL server FQDN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e.g: &lt;add key="IntelFSDataSource"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&lt;SqlServerInstance /&gt; with &lt;SqlServerInstance&gt;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 xml:space="preserve">&lt;/SqlServerInstance&gt;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Web.config located in folder E:\SqzServer\Api</w:t>
      </w:r>
      <w:r>
        <w:rPr>
          <w:lang w:val="en-US"/>
        </w:rPr>
        <w:t xml:space="preserve"> and </w:t>
      </w:r>
      <w:r w:rsidRPr="008C020D">
        <w:rPr>
          <w:lang w:val="en-US"/>
        </w:rPr>
        <w:t>SqueezeServerService.exe.config in folder E:\SqzServer\Server</w:t>
      </w:r>
    </w:p>
    <w:p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:rsidR="008C020D" w:rsidRDefault="008C020D" w:rsidP="001C7DC3">
      <w:pPr>
        <w:ind w:left="360"/>
        <w:rPr>
          <w:lang w:val="en-US"/>
        </w:rPr>
      </w:pPr>
    </w:p>
    <w:p w:rsidR="000B22AE" w:rsidRPr="00F54A80" w:rsidRDefault="00615395" w:rsidP="005D46E0">
      <w:pPr>
        <w:rPr>
          <w:lang w:val="en-US"/>
        </w:rPr>
      </w:pPr>
      <w:r w:rsidRPr="00F54A80">
        <w:rPr>
          <w:lang w:val="en-US"/>
        </w:rPr>
        <w:t>INTELFSGroupFromCsv.exe.config</w:t>
      </w:r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r w:rsidR="00544C22" w:rsidRPr="00F54A80">
        <w:rPr>
          <w:lang w:val="en-US"/>
        </w:rPr>
        <w:t>Web.config</w:t>
      </w:r>
      <w:r w:rsidR="00544C22">
        <w:rPr>
          <w:lang w:val="en-US"/>
        </w:rPr>
        <w:t xml:space="preserve"> and </w:t>
      </w:r>
      <w:r w:rsidR="00544C22" w:rsidRPr="008C020D">
        <w:rPr>
          <w:lang w:val="en-US"/>
        </w:rPr>
        <w:t>SqueezeServerService.exe.config</w:t>
      </w:r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:rsidR="00912F75" w:rsidRDefault="00857EC4" w:rsidP="00912F75">
      <w:pPr>
        <w:pStyle w:val="Heading2"/>
        <w:rPr>
          <w:lang w:val="en-US"/>
        </w:rPr>
      </w:pPr>
      <w:bookmarkStart w:id="351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51"/>
    </w:p>
    <w:p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:rsidR="00857EC4" w:rsidRPr="00857EC4" w:rsidRDefault="00857EC4" w:rsidP="006C40CF">
      <w:pPr>
        <w:pStyle w:val="Heading3"/>
        <w:rPr>
          <w:lang w:val="en-US"/>
        </w:rPr>
      </w:pPr>
      <w:bookmarkStart w:id="352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2"/>
    </w:p>
    <w:p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>logins. S</w:t>
      </w:r>
      <w:r w:rsidR="006F123F" w:rsidRPr="00F54A80">
        <w:rPr>
          <w:rStyle w:val="hps"/>
          <w:lang w:val="en-US"/>
        </w:rPr>
        <w:t>ysadmin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>: If  Windows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Login wizard creation is displayed.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servers domain name.</w:t>
            </w:r>
          </w:p>
          <w:p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SQL login &lt;DOMAIN NAME&gt;\&lt;INTELFS SERVER&gt;$ has been created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1FD" w:rsidRPr="00F54A80" w:rsidRDefault="00D801FD" w:rsidP="00EA6711">
      <w:pPr>
        <w:rPr>
          <w:rStyle w:val="hps"/>
          <w:lang w:val="en-US"/>
        </w:rPr>
      </w:pPr>
    </w:p>
    <w:p w:rsidR="006C40CF" w:rsidRPr="00F54A80" w:rsidRDefault="006C40CF" w:rsidP="006C40CF">
      <w:pPr>
        <w:pStyle w:val="Heading3"/>
        <w:rPr>
          <w:lang w:val="en-US"/>
        </w:rPr>
      </w:pPr>
      <w:bookmarkStart w:id="353" w:name="_Toc440979212"/>
      <w:r>
        <w:rPr>
          <w:rStyle w:val="hps"/>
          <w:lang w:val="en-US"/>
        </w:rPr>
        <w:t>Remote SQL server connection configuration</w:t>
      </w:r>
      <w:bookmarkEnd w:id="353"/>
    </w:p>
    <w:p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F123F" w:rsidRPr="00F54A80" w:rsidRDefault="006C40CF" w:rsidP="006C40CF">
      <w:pPr>
        <w:pStyle w:val="Heading3"/>
        <w:rPr>
          <w:lang w:val="en-US"/>
        </w:rPr>
      </w:pPr>
      <w:bookmarkStart w:id="354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4"/>
    </w:p>
    <w:p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:rsidR="005478A7" w:rsidRDefault="006F123F" w:rsidP="00874933">
      <w:pPr>
        <w:rPr>
          <w:lang w:val="en-US"/>
        </w:rPr>
      </w:pPr>
      <w:r w:rsidRPr="00F54A80">
        <w:rPr>
          <w:lang w:val="en-US"/>
        </w:rPr>
        <w:t>Copy folder  E:\IntelfsData\SQLScripts in INTEL-FS server to SQL server.</w:t>
      </w:r>
    </w:p>
    <w:p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:rsidR="00BF2116" w:rsidRDefault="00BF2116" w:rsidP="006F123F">
      <w:pPr>
        <w:rPr>
          <w:lang w:val="en-US"/>
        </w:rPr>
      </w:pPr>
      <w:r>
        <w:rPr>
          <w:lang w:val="en-US"/>
        </w:rPr>
        <w:t>CreateDB.cmd script uses two paramaters: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If </w:t>
      </w:r>
      <w:r w:rsidRPr="00BF2116">
        <w:rPr>
          <w:lang w:val="en-US"/>
        </w:rPr>
        <w:t xml:space="preserve"> these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:rsidR="003059BB" w:rsidRPr="00BF2116" w:rsidRDefault="003059BB" w:rsidP="00BF2116">
      <w:pPr>
        <w:pStyle w:val="ListParagraph"/>
        <w:ind w:left="0"/>
        <w:rPr>
          <w:lang w:val="en-US"/>
        </w:rPr>
      </w:pPr>
    </w:p>
    <w:p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6374E0" w:rsidRPr="00F54A80" w:rsidRDefault="006374E0" w:rsidP="00820E8D">
      <w:pPr>
        <w:pStyle w:val="Heading1"/>
        <w:rPr>
          <w:lang w:val="en-US"/>
        </w:rPr>
      </w:pPr>
      <w:bookmarkStart w:id="355" w:name="_Toc440979214"/>
      <w:r w:rsidRPr="00F54A80">
        <w:rPr>
          <w:lang w:val="en-US"/>
        </w:rPr>
        <w:lastRenderedPageBreak/>
        <w:t>Uninstallation</w:t>
      </w:r>
      <w:bookmarkEnd w:id="355"/>
    </w:p>
    <w:p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r w:rsidRPr="00274489">
        <w:rPr>
          <w:lang w:val="en-US"/>
        </w:rPr>
        <w:t>VirusScan «Access Protection» and «On-Access Scanner» features shall be disabled</w:t>
      </w:r>
    </w:p>
    <w:p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VirusScan disabling</w:t>
      </w:r>
      <w:r w:rsidR="006C24A5" w:rsidRPr="00274489"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iisreINTEL-FS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r w:rsidRPr="00235227">
        <w:rPr>
          <w:lang w:val="en-US"/>
        </w:rPr>
        <w:t xml:space="preserve">VirusScan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VirusScan enabling</w:t>
      </w:r>
      <w:r>
        <w:rPr>
          <w:lang w:val="en-US"/>
        </w:rPr>
        <w:fldChar w:fldCharType="end"/>
      </w:r>
    </w:p>
    <w:p w:rsidR="006C24A5" w:rsidRDefault="006C24A5" w:rsidP="000B434A">
      <w:pPr>
        <w:ind w:left="720"/>
        <w:rPr>
          <w:lang w:val="en-US"/>
        </w:rPr>
      </w:pPr>
    </w:p>
    <w:p w:rsidR="00994D44" w:rsidRDefault="00994D44" w:rsidP="000B434A">
      <w:pPr>
        <w:ind w:left="720"/>
        <w:rPr>
          <w:lang w:val="en-US"/>
        </w:rPr>
      </w:pPr>
    </w:p>
    <w:p w:rsidR="00EF40C0" w:rsidRDefault="009829F8" w:rsidP="00274489">
      <w:pPr>
        <w:pStyle w:val="Heading2"/>
        <w:rPr>
          <w:lang w:val="en-US"/>
        </w:rPr>
      </w:pPr>
      <w:bookmarkStart w:id="356" w:name="_Ref438030792"/>
      <w:bookmarkStart w:id="357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6"/>
      <w:bookmarkEnd w:id="357"/>
    </w:p>
    <w:p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r w:rsidRPr="00274489">
        <w:rPr>
          <w:lang w:val="en-US"/>
        </w:rPr>
        <w:t>VirusScan «Access Protection» and «On-Access Scanner» features</w:t>
      </w:r>
      <w:r>
        <w:rPr>
          <w:lang w:val="en-US"/>
        </w:rPr>
        <w:t>.</w:t>
      </w:r>
    </w:p>
    <w:p w:rsidR="00505C38" w:rsidRPr="00404B9E" w:rsidRDefault="00505C38" w:rsidP="00274489">
      <w:pPr>
        <w:rPr>
          <w:lang w:val="en-US"/>
        </w:rPr>
      </w:pPr>
      <w:r>
        <w:rPr>
          <w:lang w:val="en-US"/>
        </w:rPr>
        <w:t>These disablings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75pt;height:348pt" o:ole="">
                  <v:imagedata r:id="rId380" o:title=""/>
                </v:shape>
                <o:OLEObject Type="Embed" ProgID="PBrush" ShapeID="_x0000_i1059" DrawAspect="Content" ObjectID="_1588590922" r:id="rId381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pt;height:140.25pt" o:ole="">
                  <v:imagedata r:id="rId382" o:title=""/>
                </v:shape>
                <o:OLEObject Type="Embed" ProgID="PBrush" ShapeID="_x0000_i1060" DrawAspect="Content" ObjectID="_1588590923" r:id="rId383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0C0" w:rsidRDefault="00EF40C0" w:rsidP="000B434A">
      <w:pPr>
        <w:ind w:left="720"/>
        <w:rPr>
          <w:lang w:val="en-US"/>
        </w:rPr>
      </w:pPr>
    </w:p>
    <w:p w:rsidR="00EF40C0" w:rsidRDefault="00EF40C0" w:rsidP="000B434A">
      <w:pPr>
        <w:ind w:left="720"/>
        <w:rPr>
          <w:lang w:val="en-US"/>
        </w:rPr>
      </w:pPr>
    </w:p>
    <w:p w:rsidR="000B434A" w:rsidRDefault="000B434A" w:rsidP="000B434A">
      <w:pPr>
        <w:pStyle w:val="Heading2"/>
        <w:rPr>
          <w:lang w:val="en-US"/>
        </w:rPr>
      </w:pPr>
      <w:bookmarkStart w:id="358" w:name="_Toc438026437"/>
      <w:bookmarkStart w:id="359" w:name="_Toc438031025"/>
      <w:bookmarkStart w:id="360" w:name="_Toc438031563"/>
      <w:bookmarkStart w:id="361" w:name="_Toc438032927"/>
      <w:bookmarkStart w:id="362" w:name="_Toc438033129"/>
      <w:bookmarkStart w:id="363" w:name="_Toc438200347"/>
      <w:bookmarkStart w:id="364" w:name="_Toc438200512"/>
      <w:bookmarkStart w:id="365" w:name="_Toc438479321"/>
      <w:bookmarkStart w:id="366" w:name="_Toc438481111"/>
      <w:bookmarkStart w:id="367" w:name="_Toc438482406"/>
      <w:bookmarkStart w:id="368" w:name="_Toc438482572"/>
      <w:bookmarkStart w:id="369" w:name="_Toc439854028"/>
      <w:bookmarkStart w:id="370" w:name="_Toc440036640"/>
      <w:bookmarkStart w:id="371" w:name="_Toc440979106"/>
      <w:bookmarkStart w:id="372" w:name="_Ref424207187"/>
      <w:bookmarkStart w:id="373" w:name="_Toc440979216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r>
        <w:rPr>
          <w:lang w:val="en-US"/>
        </w:rPr>
        <w:t>Gazetteer uninstallation</w:t>
      </w:r>
      <w:bookmarkEnd w:id="372"/>
      <w:bookmarkEnd w:id="373"/>
    </w:p>
    <w:p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3pt;height:316.5pt" o:ole="">
                  <v:imagedata r:id="rId82" o:title=""/>
                </v:shape>
                <o:OLEObject Type="Embed" ProgID="PBrush" ShapeID="_x0000_i1061" DrawAspect="Content" ObjectID="_1588590924" r:id="rId385"/>
              </w:object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Gazetter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0B434A" w:rsidRPr="00F54A80" w:rsidRDefault="000B434A" w:rsidP="000B434A">
      <w:pPr>
        <w:rPr>
          <w:lang w:val="en-US"/>
        </w:rPr>
      </w:pPr>
    </w:p>
    <w:p w:rsidR="0023659F" w:rsidRPr="0023659F" w:rsidRDefault="0023659F" w:rsidP="0023659F">
      <w:pPr>
        <w:ind w:left="720"/>
        <w:rPr>
          <w:lang w:val="en-US"/>
        </w:rPr>
      </w:pPr>
    </w:p>
    <w:p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4" w:name="_Ref424205157"/>
      <w:bookmarkStart w:id="375" w:name="_Ref424205166"/>
      <w:bookmarkStart w:id="376" w:name="_Ref424205175"/>
      <w:bookmarkStart w:id="377" w:name="_Toc440979217"/>
      <w:bookmarkStart w:id="378" w:name="_Ref425258001"/>
      <w:bookmarkStart w:id="379" w:name="_Ref425258029"/>
      <w:r>
        <w:rPr>
          <w:lang w:val="en-US"/>
        </w:rPr>
        <w:lastRenderedPageBreak/>
        <w:t>Cartographic Server u</w:t>
      </w:r>
      <w:r w:rsidRPr="00F54A80">
        <w:rPr>
          <w:lang w:val="en-US"/>
        </w:rPr>
        <w:t>ninstallation</w:t>
      </w:r>
      <w:bookmarkEnd w:id="374"/>
      <w:bookmarkEnd w:id="375"/>
      <w:bookmarkEnd w:id="376"/>
      <w:bookmarkEnd w:id="377"/>
    </w:p>
    <w:p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3pt;height:316.5pt" o:ole="">
                  <v:imagedata r:id="rId82" o:title=""/>
                </v:shape>
                <o:OLEObject Type="Embed" ProgID="PBrush" ShapeID="_x0000_i1062" DrawAspect="Content" ObjectID="_1588590925" r:id="rId38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 E:\CARTOSERVER-INSTALLATION directory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INTEL-FS has not been previously uninstall, using command prompt windows, remove IMAGES share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&lt;numversion&gt;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pt;height:161.25pt" o:ole="">
                  <v:imagedata r:id="rId393" o:title=""/>
                </v:shape>
                <o:OLEObject Type="Embed" ProgID="PBrush" ShapeID="_x0000_i1063" DrawAspect="Content" ObjectID="_1588590926" r:id="rId394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949" w:rsidRDefault="00114949" w:rsidP="00FA7267">
      <w:pPr>
        <w:keepNext/>
        <w:keepLines/>
        <w:widowControl w:val="0"/>
        <w:rPr>
          <w:lang w:val="en-US"/>
        </w:rPr>
      </w:pPr>
    </w:p>
    <w:p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lastRenderedPageBreak/>
        <w:t>Using “Computer Management” wizard, remove</w:t>
      </w:r>
    </w:p>
    <w:p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ArcGISSOC, ArcGISSOM and ArcGISWebServices accounts</w:t>
      </w:r>
    </w:p>
    <w:p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agsusers and agsadmin groups</w:t>
      </w:r>
    </w:p>
    <w:p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25pt;height:296.25pt" o:ole="">
                  <v:imagedata r:id="rId396" o:title=""/>
                </v:shape>
                <o:OLEObject Type="Embed" ProgID="PBrush" ShapeID="_x0000_i1064" DrawAspect="Content" ObjectID="_1588590927" r:id="rId397"/>
              </w:object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Computer Mangement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ArcGISSOC, ArcGISSOM and ArcGISWebServices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agsadmin and agsusers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:rsidR="00F9357F" w:rsidRDefault="00F9357F" w:rsidP="00FA7267">
      <w:pPr>
        <w:keepNext/>
        <w:keepLines/>
        <w:widowControl w:val="0"/>
        <w:rPr>
          <w:lang w:val="en-US"/>
        </w:rPr>
      </w:pPr>
    </w:p>
    <w:p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:rsidR="00170233" w:rsidRDefault="00170233" w:rsidP="00FA7267">
      <w:pPr>
        <w:keepNext/>
        <w:keepLines/>
        <w:widowControl w:val="0"/>
        <w:rPr>
          <w:lang w:val="en-US"/>
        </w:rPr>
      </w:pPr>
    </w:p>
    <w:p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:rsidR="00F75B66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F75B66" w:rsidRPr="00F54A80" w:rsidRDefault="00D91CC7" w:rsidP="00F75B66">
      <w:pPr>
        <w:pStyle w:val="Heading2"/>
        <w:rPr>
          <w:lang w:val="en-US"/>
        </w:rPr>
      </w:pPr>
      <w:bookmarkStart w:id="380" w:name="_Ref424205316"/>
      <w:bookmarkStart w:id="381" w:name="_Ref424205330"/>
      <w:bookmarkStart w:id="382" w:name="_Toc440979218"/>
      <w:r>
        <w:rPr>
          <w:lang w:val="en-US"/>
        </w:rPr>
        <w:lastRenderedPageBreak/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80"/>
      <w:bookmarkEnd w:id="381"/>
      <w:bookmarkEnd w:id="382"/>
    </w:p>
    <w:p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3pt;height:316.5pt" o:ole="">
                  <v:imagedata r:id="rId82" o:title=""/>
                </v:shape>
                <o:OLEObject Type="Embed" ProgID="PBrush" ShapeID="_x0000_i1065" DrawAspect="Content" ObjectID="_1588590928" r:id="rId403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/stop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 and make sure that no process access WebAppli and dataFolders</w: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following alert windows may appeared.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pt;height:161.25pt" o:ole="">
                  <v:imagedata r:id="rId406" o:title=""/>
                </v:shape>
                <o:OLEObject Type="Embed" ProgID="PBrush" ShapeID="_x0000_i1066" DrawAspect="Content" ObjectID="_1588590929" r:id="rId40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keep Data folders DB and DBLog</w:t>
            </w:r>
          </w:p>
          <w:p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d afer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 appli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 been removed.</w:t>
            </w:r>
          </w:p>
        </w:tc>
      </w:tr>
    </w:tbl>
    <w:p w:rsidR="00F75B66" w:rsidRDefault="00F75B66" w:rsidP="00F75B66">
      <w:pPr>
        <w:rPr>
          <w:lang w:val="en-US"/>
        </w:rPr>
      </w:pPr>
    </w:p>
    <w:p w:rsidR="002A00F0" w:rsidRDefault="002A00F0" w:rsidP="002A00F0">
      <w:pPr>
        <w:pStyle w:val="Heading2"/>
        <w:rPr>
          <w:lang w:val="en-US"/>
        </w:rPr>
      </w:pPr>
      <w:bookmarkStart w:id="383" w:name="_Ref433880841"/>
      <w:bookmarkStart w:id="384" w:name="_Ref433880842"/>
      <w:bookmarkStart w:id="385" w:name="_Toc440979219"/>
      <w:r>
        <w:rPr>
          <w:lang w:val="en-US"/>
        </w:rPr>
        <w:t>SQL Server uninstallation</w:t>
      </w:r>
      <w:bookmarkEnd w:id="378"/>
      <w:bookmarkEnd w:id="379"/>
      <w:bookmarkEnd w:id="383"/>
      <w:bookmarkEnd w:id="384"/>
      <w:bookmarkEnd w:id="385"/>
    </w:p>
    <w:p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00F0" w:rsidRDefault="002A00F0" w:rsidP="002A00F0">
      <w:pPr>
        <w:rPr>
          <w:lang w:val="en-US"/>
        </w:rPr>
      </w:pPr>
    </w:p>
    <w:p w:rsidR="009829F8" w:rsidRDefault="009829F8" w:rsidP="009829F8">
      <w:pPr>
        <w:pStyle w:val="Heading2"/>
        <w:rPr>
          <w:lang w:val="en-US"/>
        </w:rPr>
      </w:pPr>
      <w:bookmarkStart w:id="386" w:name="_Ref438031353"/>
      <w:bookmarkStart w:id="387" w:name="_Toc440979220"/>
      <w:r>
        <w:rPr>
          <w:lang w:val="en-US"/>
        </w:rPr>
        <w:t>VirusScan enabling</w:t>
      </w:r>
      <w:bookmarkEnd w:id="386"/>
      <w:bookmarkEnd w:id="387"/>
    </w:p>
    <w:p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r w:rsidRPr="00235227">
        <w:rPr>
          <w:lang w:val="en-US"/>
        </w:rPr>
        <w:t>VirusScan «Access Protection» and «On-Access Scanner» features</w:t>
      </w:r>
      <w:r>
        <w:rPr>
          <w:lang w:val="en-US"/>
        </w:rPr>
        <w:t xml:space="preserve"> which have been previously disabled.</w:t>
      </w:r>
    </w:p>
    <w:p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75pt;height:348pt" o:ole="">
                  <v:imagedata r:id="rId380" o:title=""/>
                </v:shape>
                <o:OLEObject Type="Embed" ProgID="PBrush" ShapeID="_x0000_i1067" DrawAspect="Content" ObjectID="_1588590930" r:id="rId420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lastRenderedPageBreak/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pt;height:140.25pt" o:ole="">
                  <v:imagedata r:id="rId382" o:title=""/>
                </v:shape>
                <o:OLEObject Type="Embed" ProgID="PBrush" ShapeID="_x0000_i1068" DrawAspect="Content" ObjectID="_1588590931" r:id="rId421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9F8" w:rsidRDefault="009829F8" w:rsidP="009829F8">
      <w:pPr>
        <w:ind w:left="720"/>
        <w:rPr>
          <w:lang w:val="en-US"/>
        </w:rPr>
      </w:pPr>
    </w:p>
    <w:p w:rsidR="009829F8" w:rsidRPr="00F54A80" w:rsidRDefault="009829F8" w:rsidP="002A00F0">
      <w:pPr>
        <w:rPr>
          <w:lang w:val="en-US"/>
        </w:rPr>
      </w:pPr>
    </w:p>
    <w:p w:rsidR="00EA6711" w:rsidRPr="00F54A80" w:rsidRDefault="00EA6711" w:rsidP="00EA6711">
      <w:pPr>
        <w:rPr>
          <w:lang w:val="en-US"/>
        </w:rPr>
      </w:pPr>
    </w:p>
    <w:p w:rsidR="00181C52" w:rsidRPr="00F54A80" w:rsidRDefault="007B537B" w:rsidP="00820E8D">
      <w:pPr>
        <w:pStyle w:val="Heading1"/>
        <w:rPr>
          <w:lang w:val="en-US"/>
        </w:rPr>
      </w:pPr>
      <w:bookmarkStart w:id="388" w:name="_Toc440979221"/>
      <w:r>
        <w:rPr>
          <w:lang w:val="en-US"/>
        </w:rPr>
        <w:t>Additional informations</w:t>
      </w:r>
      <w:bookmarkEnd w:id="388"/>
    </w:p>
    <w:p w:rsidR="006374E0" w:rsidRPr="00F54A80" w:rsidRDefault="006374E0" w:rsidP="006374E0">
      <w:pPr>
        <w:pStyle w:val="Heading2"/>
        <w:rPr>
          <w:lang w:val="en-US"/>
        </w:rPr>
      </w:pPr>
      <w:bookmarkStart w:id="389" w:name="_Toc440979222"/>
      <w:r w:rsidRPr="00F54A80">
        <w:rPr>
          <w:lang w:val="en-US"/>
        </w:rPr>
        <w:t>Windows registry usage</w:t>
      </w:r>
      <w:bookmarkEnd w:id="389"/>
    </w:p>
    <w:p w:rsidR="006374E0" w:rsidRPr="00F54A80" w:rsidRDefault="006374E0" w:rsidP="00026649">
      <w:r w:rsidRPr="00F54A80">
        <w:t>INTEL-FS installer creates the following registry keys:</w:t>
      </w:r>
    </w:p>
    <w:p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en-US"/>
        </w:rPr>
        <w:lastRenderedPageBreak/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4E0" w:rsidRPr="00F54A80" w:rsidRDefault="006374E0" w:rsidP="006374E0">
      <w:pPr>
        <w:rPr>
          <w:noProof/>
          <w:lang w:val="en-US" w:eastAsia="fr-FR"/>
        </w:rPr>
      </w:pP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:rsidR="00820E8D" w:rsidRDefault="00F02235" w:rsidP="00820E8D">
      <w:pPr>
        <w:pStyle w:val="Heading2"/>
        <w:rPr>
          <w:lang w:val="en-US"/>
        </w:rPr>
      </w:pPr>
      <w:bookmarkStart w:id="390" w:name="_Ref424205750"/>
      <w:bookmarkStart w:id="391" w:name="_Ref424205760"/>
      <w:bookmarkStart w:id="392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90"/>
      <w:bookmarkEnd w:id="391"/>
      <w:bookmarkEnd w:id="392"/>
    </w:p>
    <w:p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:rsidR="00026649" w:rsidRPr="001568FE" w:rsidRDefault="00026649" w:rsidP="001568FE">
      <w:pPr>
        <w:rPr>
          <w:lang w:val="en-US"/>
        </w:rPr>
      </w:pPr>
    </w:p>
    <w:p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FilterPack 1.0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SQLSysClrTypes 64bits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OSGeo</w:t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lastRenderedPageBreak/>
              <w:t>Name</w:t>
            </w:r>
          </w:p>
        </w:tc>
        <w:tc>
          <w:tcPr>
            <w:tcW w:w="1518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:rsidTr="004E0737">
        <w:trPr>
          <w:cantSplit/>
          <w:trHeight w:val="543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:rsidR="004E0737" w:rsidRPr="00F54A80" w:rsidRDefault="004E0737" w:rsidP="004E0737">
      <w:pPr>
        <w:rPr>
          <w:lang w:val="en-US"/>
        </w:rPr>
      </w:pPr>
    </w:p>
    <w:p w:rsidR="00CA3773" w:rsidRPr="000061BB" w:rsidRDefault="00CA3773" w:rsidP="00CA3773"/>
    <w:p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:rsidTr="00CA3773">
        <w:trPr>
          <w:cantSplit/>
          <w:trHeight w:val="543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OSGeo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:rsidTr="00BF58BA">
        <w:trPr>
          <w:cantSplit/>
          <w:trHeight w:val="510"/>
          <w:jc w:val="center"/>
        </w:trPr>
        <w:tc>
          <w:tcPr>
            <w:tcW w:w="6059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CA3773" w:rsidRPr="00F54A80" w:rsidRDefault="00CA3773" w:rsidP="00820E8D">
      <w:pPr>
        <w:rPr>
          <w:lang w:val="en-US"/>
        </w:rPr>
      </w:pPr>
    </w:p>
    <w:p w:rsidR="00BB5CCB" w:rsidRPr="00F54A80" w:rsidRDefault="00BB5CCB" w:rsidP="00BB5CCB">
      <w:pPr>
        <w:pStyle w:val="Heading2"/>
        <w:rPr>
          <w:lang w:val="en-US"/>
        </w:rPr>
      </w:pPr>
      <w:bookmarkStart w:id="393" w:name="_Toc440979224"/>
      <w:bookmarkStart w:id="394" w:name="_Ref147027467"/>
      <w:bookmarkEnd w:id="137"/>
      <w:bookmarkEnd w:id="138"/>
      <w:bookmarkEnd w:id="139"/>
      <w:bookmarkEnd w:id="140"/>
      <w:bookmarkEnd w:id="141"/>
      <w:bookmarkEnd w:id="142"/>
      <w:bookmarkEnd w:id="143"/>
      <w:r w:rsidRPr="00F54A80">
        <w:rPr>
          <w:lang w:val="en-US"/>
        </w:rPr>
        <w:t>Update mode</w:t>
      </w:r>
      <w:bookmarkEnd w:id="393"/>
    </w:p>
    <w:p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:rsidR="00AB0C99" w:rsidRDefault="00AB0C99" w:rsidP="00AB0C99">
      <w:pPr>
        <w:rPr>
          <w:lang w:val="en-US"/>
        </w:rPr>
      </w:pPr>
    </w:p>
    <w:p w:rsidR="002347CA" w:rsidRDefault="002347CA" w:rsidP="00AB0C99">
      <w:pPr>
        <w:pStyle w:val="Heading2"/>
        <w:rPr>
          <w:lang w:val="en-US"/>
        </w:rPr>
      </w:pPr>
      <w:bookmarkStart w:id="395" w:name="_Toc440979225"/>
      <w:bookmarkStart w:id="396" w:name="_Ref423946483"/>
      <w:r>
        <w:rPr>
          <w:lang w:val="en-US"/>
        </w:rPr>
        <w:lastRenderedPageBreak/>
        <w:t>Troubleshooting</w:t>
      </w:r>
      <w:bookmarkEnd w:id="395"/>
    </w:p>
    <w:p w:rsidR="00793D5D" w:rsidRDefault="00793D5D" w:rsidP="00793D5D">
      <w:pPr>
        <w:pStyle w:val="Heading3"/>
        <w:rPr>
          <w:lang w:val="en-US"/>
        </w:rPr>
      </w:pPr>
      <w:bookmarkStart w:id="397" w:name="_Ref431990766"/>
      <w:bookmarkStart w:id="398" w:name="_Toc440979226"/>
      <w:r>
        <w:rPr>
          <w:lang w:val="en-US"/>
        </w:rPr>
        <w:t>Squeeze server installation error</w:t>
      </w:r>
      <w:bookmarkEnd w:id="397"/>
      <w:bookmarkEnd w:id="398"/>
    </w:p>
    <w:p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:rsidR="00793D5D" w:rsidRDefault="00793D5D" w:rsidP="00793D5D">
      <w:pPr>
        <w:rPr>
          <w:lang w:val="en-US"/>
        </w:rPr>
      </w:pPr>
      <w:r>
        <w:rPr>
          <w:lang w:val="en-US"/>
        </w:rPr>
        <w:t xml:space="preserve">goto </w:t>
      </w:r>
      <w:r w:rsidR="003F440C">
        <w:rPr>
          <w:lang w:val="en-US"/>
        </w:rPr>
        <w:t>squeezeserver installation (E:\SqzServer)</w:t>
      </w:r>
    </w:p>
    <w:p w:rsidR="003F440C" w:rsidRDefault="003F440C" w:rsidP="00793D5D">
      <w:pPr>
        <w:rPr>
          <w:lang w:val="en-US"/>
        </w:rPr>
      </w:pPr>
      <w:r>
        <w:rPr>
          <w:lang w:val="en-US"/>
        </w:rPr>
        <w:t>open using a text editor SqueezeServer installation log (&lt;date&gt;_&lt;time&gt;_InstallerLog.txt)</w:t>
      </w:r>
    </w:p>
    <w:p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</w:p>
    <w:p w:rsidR="005902E6" w:rsidRDefault="005902E6" w:rsidP="005902E6">
      <w:pPr>
        <w:pStyle w:val="Heading4"/>
        <w:rPr>
          <w:lang w:val="en-US"/>
        </w:rPr>
      </w:pPr>
      <w:bookmarkStart w:id="399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399"/>
    </w:p>
    <w:p w:rsidR="005902E6" w:rsidRDefault="005902E6" w:rsidP="005902E6">
      <w:pPr>
        <w:rPr>
          <w:lang w:val="en-US"/>
        </w:rPr>
      </w:pPr>
    </w:p>
    <w:p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:rsidR="00AB0C99" w:rsidRDefault="005902E6" w:rsidP="00793D5D">
      <w:pPr>
        <w:pStyle w:val="Heading4"/>
        <w:rPr>
          <w:lang w:val="en-US"/>
        </w:rPr>
      </w:pPr>
      <w:bookmarkStart w:id="400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6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400"/>
    </w:p>
    <w:p w:rsidR="004F0FBC" w:rsidRDefault="004F0FBC" w:rsidP="00E31F5F">
      <w:pPr>
        <w:rPr>
          <w:lang w:val="en-US"/>
        </w:rPr>
      </w:pP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Default="00E31F5F" w:rsidP="00E31F5F">
      <w:pPr>
        <w:rPr>
          <w:lang w:val="en-US"/>
        </w:rPr>
      </w:pPr>
    </w:p>
    <w:p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>“DVD IntelFS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installshield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Gold IP Host Name: localhost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:rsidR="00872A2D" w:rsidRDefault="00872A2D" w:rsidP="00872A2D">
      <w:pPr>
        <w:rPr>
          <w:lang w:val="en-US"/>
        </w:rPr>
      </w:pPr>
    </w:p>
    <w:p w:rsidR="00872A2D" w:rsidRPr="00872A2D" w:rsidRDefault="00872A2D" w:rsidP="00872A2D">
      <w:pPr>
        <w:pStyle w:val="Heading3"/>
        <w:rPr>
          <w:lang w:val="en-US"/>
        </w:rPr>
      </w:pPr>
      <w:bookmarkStart w:id="401" w:name="_Ref432519309"/>
      <w:bookmarkStart w:id="402" w:name="_Toc440979227"/>
      <w:r>
        <w:rPr>
          <w:lang w:val="en-US"/>
        </w:rPr>
        <w:t>INTEL-FS installation cancelling</w:t>
      </w:r>
      <w:bookmarkEnd w:id="401"/>
      <w:bookmarkEnd w:id="402"/>
    </w:p>
    <w:p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r>
        <w:rPr>
          <w:rStyle w:val="hps"/>
          <w:lang w:val="en"/>
        </w:rPr>
        <w:t>clicking  the</w:t>
      </w:r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chapter  “INTEL-FS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chapter </w:t>
      </w:r>
      <w:r w:rsidR="006E621F">
        <w:rPr>
          <w:rStyle w:val="hps"/>
          <w:lang w:val="en"/>
        </w:rPr>
        <w:t xml:space="preserve"> “IIS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 xml:space="preserve">,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Regedit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:rsidR="006E621F" w:rsidRDefault="006E621F" w:rsidP="006E621F">
      <w:pPr>
        <w:rPr>
          <w:rStyle w:val="hps"/>
          <w:lang w:val="en"/>
        </w:rPr>
      </w:pPr>
    </w:p>
    <w:p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Cf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:rsidR="0004283A" w:rsidRDefault="0004283A" w:rsidP="006E621F">
      <w:pPr>
        <w:rPr>
          <w:rStyle w:val="hps"/>
          <w:lang w:val="en"/>
        </w:rPr>
      </w:pPr>
    </w:p>
    <w:p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3" w:name="_Ref438477823"/>
      <w:bookmarkStart w:id="404" w:name="_Toc440979228"/>
      <w:r w:rsidRPr="00274489">
        <w:rPr>
          <w:lang w:val="en-US"/>
        </w:rPr>
        <w:lastRenderedPageBreak/>
        <w:t>ConversionService web site creation error</w:t>
      </w:r>
      <w:bookmarkEnd w:id="403"/>
      <w:bookmarkEnd w:id="404"/>
    </w:p>
    <w:p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>If during CARTOGRAPHIC SERVER configuration site execution, ConversionService web site and ConversionService application are not created</w:t>
      </w:r>
    </w:p>
    <w:p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en-US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add apppool /name:"ConversionService"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add site /name:"ConversionService"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/bindings:http://*:8063 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/physicalPath</w:t>
      </w:r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/site.name:ConversionService  /[path='/'].applicationPool:ConversionService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/allowUnlisted:false /commit:APPHOST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/+"[ipAddress='127.0.0.1',allowed='true']" /commit:APPHOST</w:t>
      </w: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04283A" w:rsidRPr="006E621F" w:rsidRDefault="0004283A" w:rsidP="006E621F">
      <w:pPr>
        <w:rPr>
          <w:rStyle w:val="hps"/>
          <w:lang w:val="en"/>
        </w:rPr>
      </w:pPr>
    </w:p>
    <w:p w:rsidR="0078238C" w:rsidRDefault="0078238C" w:rsidP="00AB0C99">
      <w:pPr>
        <w:rPr>
          <w:lang w:val="en-US"/>
        </w:rPr>
      </w:pPr>
    </w:p>
    <w:p w:rsidR="0078238C" w:rsidRDefault="0078238C" w:rsidP="00AB0C99">
      <w:pPr>
        <w:rPr>
          <w:lang w:val="en-US"/>
        </w:rPr>
      </w:pPr>
    </w:p>
    <w:p w:rsidR="00284478" w:rsidRPr="00F54A80" w:rsidRDefault="00284478" w:rsidP="00AB0C99">
      <w:pPr>
        <w:rPr>
          <w:lang w:val="en-US"/>
        </w:rPr>
      </w:pPr>
    </w:p>
    <w:p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4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4"/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5"/>
      <w:footerReference w:type="even" r:id="rId426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1092" w:rsidRDefault="004F1092">
      <w:r>
        <w:separator/>
      </w:r>
    </w:p>
  </w:endnote>
  <w:endnote w:type="continuationSeparator" w:id="0">
    <w:p w:rsidR="004F1092" w:rsidRDefault="004F10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/>
      </w:tc>
      <w:tc>
        <w:tcPr>
          <w:tcW w:w="3226" w:type="dxa"/>
        </w:tcPr>
        <w:p w:rsidR="009C22AC" w:rsidRDefault="004F109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  <w:r w:rsidR="009C22AC">
            <w:t xml:space="preserve"> </w:t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ooter"/>
    </w:pPr>
    <w:r>
      <w:tab/>
    </w:r>
    <w:r w:rsidR="004F1092">
      <w:fldChar w:fldCharType="begin"/>
    </w:r>
    <w:r w:rsidR="004F1092">
      <w:instrText xml:space="preserve"> DOCPROPERTY "Classification"  \* MERGEFORMAT </w:instrText>
    </w:r>
    <w:r w:rsidR="004F1092">
      <w:fldChar w:fldCharType="separate"/>
    </w:r>
    <w:r w:rsidRPr="00274489">
      <w:rPr>
        <w:b/>
      </w:rPr>
      <w:t>NATO</w:t>
    </w:r>
    <w:r>
      <w:t xml:space="preserve"> UNCLASSIFIED</w:t>
    </w:r>
    <w:r w:rsidR="004F1092"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372141">
            <w:rPr>
              <w:rStyle w:val="PageNumber"/>
              <w:noProof/>
            </w:rPr>
            <w:t>iv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4F1092">
          <w:pPr>
            <w:jc w:val="righ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Footerlef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  <w:r w:rsidR="009C22AC">
            <w:t xml:space="preserve"> </w:t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372141">
            <w:t>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 w:rsidP="002F5244"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372141">
            <w:rPr>
              <w:rStyle w:val="PageNumber"/>
              <w:noProof/>
            </w:rPr>
            <w:t>54</w:t>
          </w:r>
          <w:r>
            <w:rPr>
              <w:rStyle w:val="PageNumber"/>
              <w:noProof/>
            </w:rP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Footerlef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372141">
            <w:t>53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42EF51"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1092" w:rsidRDefault="004F1092">
      <w:r>
        <w:separator/>
      </w:r>
    </w:p>
  </w:footnote>
  <w:footnote w:type="continuationSeparator" w:id="0">
    <w:p w:rsidR="004F1092" w:rsidRDefault="004F109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Headerleft"/>
          </w:pPr>
          <w:r>
            <w:fldChar w:fldCharType="begin"/>
          </w:r>
          <w:r>
            <w:instrText xml:space="preserve"> DOCPROPERTY "Project"  \* MERGEFORMAT </w:instrText>
          </w:r>
          <w:r>
            <w:fldChar w:fldCharType="separate"/>
          </w:r>
          <w:r w:rsidR="009C22AC">
            <w:t>INTEL-FS</w:t>
          </w:r>
          <w:r>
            <w:fldChar w:fldCharType="end"/>
          </w:r>
        </w:p>
      </w:tc>
      <w:tc>
        <w:tcPr>
          <w:tcW w:w="3226" w:type="dxa"/>
        </w:tcPr>
        <w:p w:rsidR="009C22AC" w:rsidRDefault="004F1092">
          <w:pPr>
            <w:pStyle w:val="Head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:rsidR="009C22AC" w:rsidRDefault="004F1092">
          <w:pPr>
            <w:pStyle w:val="Head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4F1092">
          <w:pPr>
            <w:pStyle w:val="Headerright"/>
          </w:pPr>
          <w:r>
            <w:fldChar w:fldCharType="begin"/>
          </w:r>
          <w:r>
            <w:instrText xml:space="preserve"> DOCPROPERTY  Project  \* MERGEF</w:instrText>
          </w:r>
          <w:r>
            <w:instrText xml:space="preserve">ORMAT </w:instrText>
          </w:r>
          <w:r>
            <w:fldChar w:fldCharType="separate"/>
          </w:r>
          <w:r w:rsidR="009C22AC">
            <w:t>INTEL-FS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r w:rsidR="004F1092">
      <w:fldChar w:fldCharType="begin"/>
    </w:r>
    <w:r w:rsidR="004F1092">
      <w:instrText xml:space="preserve"> DOCPROPERTY "Classification"  \* MERGEFORMAT </w:instrText>
    </w:r>
    <w:r w:rsidR="004F1092">
      <w:fldChar w:fldCharType="separate"/>
    </w:r>
    <w:r w:rsidRPr="00274489">
      <w:rPr>
        <w:b/>
      </w:rPr>
      <w:t>NATO</w:t>
    </w:r>
    <w:r>
      <w:t xml:space="preserve"> UNCLASSIFIED</w:t>
    </w:r>
    <w:r w:rsidR="004F1092"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 w15:restartNumberingAfterBreak="0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 w15:restartNumberingAfterBreak="0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 w15:restartNumberingAfterBreak="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 w15:restartNumberingAfterBreak="0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 w15:restartNumberingAfterBreak="0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 w15:restartNumberingAfterBreak="0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 w15:restartNumberingAfterBreak="0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 w15:restartNumberingAfterBreak="0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 w15:restartNumberingAfterBreak="0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 w15:restartNumberingAfterBreak="0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 w15:restartNumberingAfterBreak="0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 w15:restartNumberingAfterBreak="0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 w15:restartNumberingAfterBreak="0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 w15:restartNumberingAfterBreak="0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 w15:restartNumberingAfterBreak="0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nu Delmarche">
    <w15:presenceInfo w15:providerId="AD" w15:userId="S-1-5-21-704250661-2998125040-2285375408-12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305"/>
  <w:hideSpellingErrors/>
  <w:hideGrammaticalErrors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141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E04C8"/>
    <w:rsid w:val="004E0737"/>
    <w:rsid w:val="004E2614"/>
    <w:rsid w:val="004E3685"/>
    <w:rsid w:val="004E4159"/>
    <w:rsid w:val="004E42C2"/>
    <w:rsid w:val="004E6C41"/>
    <w:rsid w:val="004F0FBC"/>
    <w:rsid w:val="004F1092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0DFD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A7BB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27CE8548-75B1-43AE-BFF8-8BED3CA1C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60.png"/><Relationship Id="rId21" Type="http://schemas.openxmlformats.org/officeDocument/2006/relationships/image" Target="media/image5.png"/><Relationship Id="rId63" Type="http://schemas.openxmlformats.org/officeDocument/2006/relationships/image" Target="media/image47.png"/><Relationship Id="rId159" Type="http://schemas.openxmlformats.org/officeDocument/2006/relationships/image" Target="media/image138.png"/><Relationship Id="rId324" Type="http://schemas.openxmlformats.org/officeDocument/2006/relationships/image" Target="media/image279.png"/><Relationship Id="rId366" Type="http://schemas.openxmlformats.org/officeDocument/2006/relationships/image" Target="media/image317.png"/><Relationship Id="rId170" Type="http://schemas.openxmlformats.org/officeDocument/2006/relationships/image" Target="media/image148.png"/><Relationship Id="rId226" Type="http://schemas.openxmlformats.org/officeDocument/2006/relationships/oleObject" Target="embeddings/oleObject14.bin"/><Relationship Id="rId268" Type="http://schemas.openxmlformats.org/officeDocument/2006/relationships/image" Target="media/image234.png"/><Relationship Id="rId32" Type="http://schemas.openxmlformats.org/officeDocument/2006/relationships/image" Target="media/image16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335" Type="http://schemas.openxmlformats.org/officeDocument/2006/relationships/image" Target="media/image289.png"/><Relationship Id="rId377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5.png"/><Relationship Id="rId402" Type="http://schemas.openxmlformats.org/officeDocument/2006/relationships/image" Target="media/image344.png"/><Relationship Id="rId279" Type="http://schemas.openxmlformats.org/officeDocument/2006/relationships/image" Target="media/image244.png"/><Relationship Id="rId43" Type="http://schemas.openxmlformats.org/officeDocument/2006/relationships/image" Target="media/image27.png"/><Relationship Id="rId139" Type="http://schemas.openxmlformats.org/officeDocument/2006/relationships/image" Target="media/image119.png"/><Relationship Id="rId290" Type="http://schemas.openxmlformats.org/officeDocument/2006/relationships/image" Target="media/image252.png"/><Relationship Id="rId304" Type="http://schemas.openxmlformats.org/officeDocument/2006/relationships/image" Target="media/image265.png"/><Relationship Id="rId346" Type="http://schemas.openxmlformats.org/officeDocument/2006/relationships/image" Target="media/image299.png"/><Relationship Id="rId388" Type="http://schemas.openxmlformats.org/officeDocument/2006/relationships/image" Target="media/image332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71" Type="http://schemas.openxmlformats.org/officeDocument/2006/relationships/image" Target="media/image149.png"/><Relationship Id="rId192" Type="http://schemas.openxmlformats.org/officeDocument/2006/relationships/image" Target="media/image165.png"/><Relationship Id="rId206" Type="http://schemas.openxmlformats.org/officeDocument/2006/relationships/image" Target="media/image178.png"/><Relationship Id="rId227" Type="http://schemas.openxmlformats.org/officeDocument/2006/relationships/image" Target="media/image195.png"/><Relationship Id="rId413" Type="http://schemas.openxmlformats.org/officeDocument/2006/relationships/image" Target="media/image353.png"/><Relationship Id="rId248" Type="http://schemas.openxmlformats.org/officeDocument/2006/relationships/image" Target="media/image216.png"/><Relationship Id="rId269" Type="http://schemas.openxmlformats.org/officeDocument/2006/relationships/image" Target="media/image235.png"/><Relationship Id="rId12" Type="http://schemas.openxmlformats.org/officeDocument/2006/relationships/header" Target="header3.xml"/><Relationship Id="rId33" Type="http://schemas.openxmlformats.org/officeDocument/2006/relationships/image" Target="media/image17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280" Type="http://schemas.openxmlformats.org/officeDocument/2006/relationships/oleObject" Target="embeddings/oleObject18.bin"/><Relationship Id="rId315" Type="http://schemas.openxmlformats.org/officeDocument/2006/relationships/image" Target="media/image273.png"/><Relationship Id="rId336" Type="http://schemas.openxmlformats.org/officeDocument/2006/relationships/image" Target="media/image290.png"/><Relationship Id="rId357" Type="http://schemas.openxmlformats.org/officeDocument/2006/relationships/image" Target="media/image308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217" Type="http://schemas.openxmlformats.org/officeDocument/2006/relationships/image" Target="media/image188.png"/><Relationship Id="rId378" Type="http://schemas.openxmlformats.org/officeDocument/2006/relationships/image" Target="media/image326.png"/><Relationship Id="rId399" Type="http://schemas.openxmlformats.org/officeDocument/2006/relationships/image" Target="media/image341.png"/><Relationship Id="rId403" Type="http://schemas.openxmlformats.org/officeDocument/2006/relationships/oleObject" Target="embeddings/oleObject41.bin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59" Type="http://schemas.openxmlformats.org/officeDocument/2006/relationships/image" Target="media/image226.png"/><Relationship Id="rId424" Type="http://schemas.openxmlformats.org/officeDocument/2006/relationships/footer" Target="footer7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270" Type="http://schemas.openxmlformats.org/officeDocument/2006/relationships/image" Target="media/image236.png"/><Relationship Id="rId291" Type="http://schemas.openxmlformats.org/officeDocument/2006/relationships/image" Target="media/image253.png"/><Relationship Id="rId305" Type="http://schemas.openxmlformats.org/officeDocument/2006/relationships/image" Target="media/image266.png"/><Relationship Id="rId326" Type="http://schemas.openxmlformats.org/officeDocument/2006/relationships/image" Target="media/image281.png"/><Relationship Id="rId347" Type="http://schemas.openxmlformats.org/officeDocument/2006/relationships/image" Target="media/image300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67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368" Type="http://schemas.openxmlformats.org/officeDocument/2006/relationships/image" Target="media/image319.png"/><Relationship Id="rId389" Type="http://schemas.openxmlformats.org/officeDocument/2006/relationships/image" Target="media/image333.png"/><Relationship Id="rId172" Type="http://schemas.openxmlformats.org/officeDocument/2006/relationships/image" Target="media/image150.png"/><Relationship Id="rId193" Type="http://schemas.openxmlformats.org/officeDocument/2006/relationships/image" Target="media/image166.png"/><Relationship Id="rId207" Type="http://schemas.openxmlformats.org/officeDocument/2006/relationships/image" Target="media/image179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414" Type="http://schemas.openxmlformats.org/officeDocument/2006/relationships/image" Target="media/image354.png"/><Relationship Id="rId13" Type="http://schemas.openxmlformats.org/officeDocument/2006/relationships/footer" Target="footer3.xml"/><Relationship Id="rId109" Type="http://schemas.openxmlformats.org/officeDocument/2006/relationships/image" Target="media/image89.png"/><Relationship Id="rId260" Type="http://schemas.openxmlformats.org/officeDocument/2006/relationships/image" Target="media/image227.png"/><Relationship Id="rId281" Type="http://schemas.openxmlformats.org/officeDocument/2006/relationships/image" Target="media/image245.png"/><Relationship Id="rId316" Type="http://schemas.openxmlformats.org/officeDocument/2006/relationships/oleObject" Target="embeddings/oleObject25.bin"/><Relationship Id="rId337" Type="http://schemas.openxmlformats.org/officeDocument/2006/relationships/image" Target="media/image291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358" Type="http://schemas.openxmlformats.org/officeDocument/2006/relationships/image" Target="media/image309.png"/><Relationship Id="rId379" Type="http://schemas.openxmlformats.org/officeDocument/2006/relationships/image" Target="media/image327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image" Target="media/image207.png"/><Relationship Id="rId390" Type="http://schemas.openxmlformats.org/officeDocument/2006/relationships/image" Target="media/image334.png"/><Relationship Id="rId404" Type="http://schemas.openxmlformats.org/officeDocument/2006/relationships/image" Target="media/image345.png"/><Relationship Id="rId425" Type="http://schemas.openxmlformats.org/officeDocument/2006/relationships/header" Target="header4.xml"/><Relationship Id="rId250" Type="http://schemas.openxmlformats.org/officeDocument/2006/relationships/image" Target="media/image218.png"/><Relationship Id="rId271" Type="http://schemas.openxmlformats.org/officeDocument/2006/relationships/oleObject" Target="embeddings/oleObject17.bin"/><Relationship Id="rId292" Type="http://schemas.openxmlformats.org/officeDocument/2006/relationships/image" Target="media/image254.png"/><Relationship Id="rId306" Type="http://schemas.openxmlformats.org/officeDocument/2006/relationships/image" Target="media/image267.png"/><Relationship Id="rId24" Type="http://schemas.openxmlformats.org/officeDocument/2006/relationships/image" Target="media/image8.png"/><Relationship Id="rId45" Type="http://schemas.openxmlformats.org/officeDocument/2006/relationships/image" Target="media/image29.png"/><Relationship Id="rId66" Type="http://schemas.openxmlformats.org/officeDocument/2006/relationships/oleObject" Target="embeddings/oleObject1.bin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327" Type="http://schemas.openxmlformats.org/officeDocument/2006/relationships/oleObject" Target="embeddings/oleObject28.bin"/><Relationship Id="rId348" Type="http://schemas.openxmlformats.org/officeDocument/2006/relationships/image" Target="media/image301.png"/><Relationship Id="rId369" Type="http://schemas.openxmlformats.org/officeDocument/2006/relationships/image" Target="media/image320.png"/><Relationship Id="rId152" Type="http://schemas.openxmlformats.org/officeDocument/2006/relationships/image" Target="media/image132.png"/><Relationship Id="rId173" Type="http://schemas.openxmlformats.org/officeDocument/2006/relationships/image" Target="media/image151.png"/><Relationship Id="rId194" Type="http://schemas.openxmlformats.org/officeDocument/2006/relationships/image" Target="media/image167.png"/><Relationship Id="rId208" Type="http://schemas.openxmlformats.org/officeDocument/2006/relationships/image" Target="media/image180.png"/><Relationship Id="rId229" Type="http://schemas.openxmlformats.org/officeDocument/2006/relationships/image" Target="media/image197.png"/><Relationship Id="rId380" Type="http://schemas.openxmlformats.org/officeDocument/2006/relationships/image" Target="media/image328.png"/><Relationship Id="rId415" Type="http://schemas.openxmlformats.org/officeDocument/2006/relationships/image" Target="media/image355.png"/><Relationship Id="rId240" Type="http://schemas.openxmlformats.org/officeDocument/2006/relationships/image" Target="media/image208.png"/><Relationship Id="rId261" Type="http://schemas.openxmlformats.org/officeDocument/2006/relationships/oleObject" Target="embeddings/oleObject16.bin"/><Relationship Id="rId14" Type="http://schemas.openxmlformats.org/officeDocument/2006/relationships/footer" Target="footer4.xm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282" Type="http://schemas.openxmlformats.org/officeDocument/2006/relationships/oleObject" Target="embeddings/oleObject19.bin"/><Relationship Id="rId317" Type="http://schemas.openxmlformats.org/officeDocument/2006/relationships/image" Target="media/image274.png"/><Relationship Id="rId338" Type="http://schemas.openxmlformats.org/officeDocument/2006/relationships/image" Target="media/image292.png"/><Relationship Id="rId359" Type="http://schemas.openxmlformats.org/officeDocument/2006/relationships/image" Target="media/image31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2.png"/><Relationship Id="rId184" Type="http://schemas.openxmlformats.org/officeDocument/2006/relationships/oleObject" Target="embeddings/oleObject7.bin"/><Relationship Id="rId219" Type="http://schemas.openxmlformats.org/officeDocument/2006/relationships/oleObject" Target="embeddings/oleObject12.bin"/><Relationship Id="rId370" Type="http://schemas.openxmlformats.org/officeDocument/2006/relationships/oleObject" Target="embeddings/oleObject32.bin"/><Relationship Id="rId391" Type="http://schemas.openxmlformats.org/officeDocument/2006/relationships/image" Target="media/image335.png"/><Relationship Id="rId405" Type="http://schemas.openxmlformats.org/officeDocument/2006/relationships/image" Target="media/image346.png"/><Relationship Id="rId426" Type="http://schemas.openxmlformats.org/officeDocument/2006/relationships/footer" Target="footer8.xml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72" Type="http://schemas.openxmlformats.org/officeDocument/2006/relationships/image" Target="media/image237.png"/><Relationship Id="rId293" Type="http://schemas.openxmlformats.org/officeDocument/2006/relationships/image" Target="media/image255.png"/><Relationship Id="rId307" Type="http://schemas.openxmlformats.org/officeDocument/2006/relationships/oleObject" Target="embeddings/oleObject22.bin"/><Relationship Id="rId328" Type="http://schemas.openxmlformats.org/officeDocument/2006/relationships/image" Target="media/image282.png"/><Relationship Id="rId349" Type="http://schemas.openxmlformats.org/officeDocument/2006/relationships/image" Target="media/image30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oleObject" Target="embeddings/oleObject4.bin"/><Relationship Id="rId174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81.png"/><Relationship Id="rId360" Type="http://schemas.openxmlformats.org/officeDocument/2006/relationships/image" Target="media/image311.png"/><Relationship Id="rId381" Type="http://schemas.openxmlformats.org/officeDocument/2006/relationships/oleObject" Target="embeddings/oleObject35.bin"/><Relationship Id="rId416" Type="http://schemas.openxmlformats.org/officeDocument/2006/relationships/image" Target="media/image356.png"/><Relationship Id="rId220" Type="http://schemas.openxmlformats.org/officeDocument/2006/relationships/image" Target="media/image190.png"/><Relationship Id="rId241" Type="http://schemas.openxmlformats.org/officeDocument/2006/relationships/image" Target="media/image209.png"/><Relationship Id="rId15" Type="http://schemas.openxmlformats.org/officeDocument/2006/relationships/footer" Target="footer5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262" Type="http://schemas.openxmlformats.org/officeDocument/2006/relationships/image" Target="media/image228.png"/><Relationship Id="rId283" Type="http://schemas.openxmlformats.org/officeDocument/2006/relationships/image" Target="media/image246.png"/><Relationship Id="rId318" Type="http://schemas.openxmlformats.org/officeDocument/2006/relationships/oleObject" Target="embeddings/oleObject26.bin"/><Relationship Id="rId339" Type="http://schemas.openxmlformats.org/officeDocument/2006/relationships/image" Target="media/image293.png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64" Type="http://schemas.openxmlformats.org/officeDocument/2006/relationships/oleObject" Target="embeddings/oleObject5.bin"/><Relationship Id="rId185" Type="http://schemas.openxmlformats.org/officeDocument/2006/relationships/image" Target="media/image161.png"/><Relationship Id="rId350" Type="http://schemas.openxmlformats.org/officeDocument/2006/relationships/image" Target="media/image303.png"/><Relationship Id="rId371" Type="http://schemas.openxmlformats.org/officeDocument/2006/relationships/image" Target="media/image321.png"/><Relationship Id="rId406" Type="http://schemas.openxmlformats.org/officeDocument/2006/relationships/image" Target="media/image347.png"/><Relationship Id="rId9" Type="http://schemas.openxmlformats.org/officeDocument/2006/relationships/header" Target="header2.xml"/><Relationship Id="rId210" Type="http://schemas.openxmlformats.org/officeDocument/2006/relationships/image" Target="media/image182.png"/><Relationship Id="rId392" Type="http://schemas.openxmlformats.org/officeDocument/2006/relationships/image" Target="media/image336.png"/><Relationship Id="rId427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38.png"/><Relationship Id="rId294" Type="http://schemas.openxmlformats.org/officeDocument/2006/relationships/oleObject" Target="embeddings/oleObject21.bin"/><Relationship Id="rId308" Type="http://schemas.openxmlformats.org/officeDocument/2006/relationships/image" Target="media/image268.png"/><Relationship Id="rId329" Type="http://schemas.openxmlformats.org/officeDocument/2006/relationships/image" Target="media/image283.png"/><Relationship Id="rId47" Type="http://schemas.openxmlformats.org/officeDocument/2006/relationships/image" Target="media/image31.png"/><Relationship Id="rId68" Type="http://schemas.openxmlformats.org/officeDocument/2006/relationships/image" Target="media/image51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3.png"/><Relationship Id="rId175" Type="http://schemas.openxmlformats.org/officeDocument/2006/relationships/image" Target="media/image153.png"/><Relationship Id="rId340" Type="http://schemas.openxmlformats.org/officeDocument/2006/relationships/image" Target="media/image294.png"/><Relationship Id="rId361" Type="http://schemas.openxmlformats.org/officeDocument/2006/relationships/image" Target="media/image312.png"/><Relationship Id="rId196" Type="http://schemas.openxmlformats.org/officeDocument/2006/relationships/image" Target="media/image169.png"/><Relationship Id="rId200" Type="http://schemas.openxmlformats.org/officeDocument/2006/relationships/hyperlink" Target="mailto:-@" TargetMode="External"/><Relationship Id="rId382" Type="http://schemas.openxmlformats.org/officeDocument/2006/relationships/image" Target="media/image329.png"/><Relationship Id="rId417" Type="http://schemas.openxmlformats.org/officeDocument/2006/relationships/image" Target="media/image357.png"/><Relationship Id="rId16" Type="http://schemas.openxmlformats.org/officeDocument/2006/relationships/footer" Target="footer6.xml"/><Relationship Id="rId221" Type="http://schemas.openxmlformats.org/officeDocument/2006/relationships/oleObject" Target="embeddings/oleObject13.bin"/><Relationship Id="rId242" Type="http://schemas.openxmlformats.org/officeDocument/2006/relationships/image" Target="media/image210.png"/><Relationship Id="rId263" Type="http://schemas.openxmlformats.org/officeDocument/2006/relationships/image" Target="media/image229.png"/><Relationship Id="rId284" Type="http://schemas.openxmlformats.org/officeDocument/2006/relationships/image" Target="media/image247.png"/><Relationship Id="rId319" Type="http://schemas.openxmlformats.org/officeDocument/2006/relationships/image" Target="media/image275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330" Type="http://schemas.openxmlformats.org/officeDocument/2006/relationships/image" Target="media/image284.png"/><Relationship Id="rId90" Type="http://schemas.openxmlformats.org/officeDocument/2006/relationships/image" Target="media/image71.png"/><Relationship Id="rId165" Type="http://schemas.openxmlformats.org/officeDocument/2006/relationships/image" Target="media/image143.png"/><Relationship Id="rId186" Type="http://schemas.openxmlformats.org/officeDocument/2006/relationships/oleObject" Target="embeddings/oleObject8.bin"/><Relationship Id="rId351" Type="http://schemas.openxmlformats.org/officeDocument/2006/relationships/image" Target="media/image304.png"/><Relationship Id="rId372" Type="http://schemas.openxmlformats.org/officeDocument/2006/relationships/image" Target="media/image322.png"/><Relationship Id="rId393" Type="http://schemas.openxmlformats.org/officeDocument/2006/relationships/image" Target="media/image337.png"/><Relationship Id="rId407" Type="http://schemas.openxmlformats.org/officeDocument/2006/relationships/oleObject" Target="embeddings/oleObject42.bin"/><Relationship Id="rId428" Type="http://schemas.microsoft.com/office/2011/relationships/people" Target="people.xml"/><Relationship Id="rId211" Type="http://schemas.openxmlformats.org/officeDocument/2006/relationships/image" Target="media/image183.png"/><Relationship Id="rId232" Type="http://schemas.openxmlformats.org/officeDocument/2006/relationships/image" Target="media/image200.png"/><Relationship Id="rId253" Type="http://schemas.openxmlformats.org/officeDocument/2006/relationships/oleObject" Target="embeddings/oleObject15.bin"/><Relationship Id="rId274" Type="http://schemas.openxmlformats.org/officeDocument/2006/relationships/image" Target="media/image239.png"/><Relationship Id="rId295" Type="http://schemas.openxmlformats.org/officeDocument/2006/relationships/image" Target="media/image256.png"/><Relationship Id="rId309" Type="http://schemas.openxmlformats.org/officeDocument/2006/relationships/image" Target="media/image26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320" Type="http://schemas.openxmlformats.org/officeDocument/2006/relationships/image" Target="media/image276.png"/><Relationship Id="rId80" Type="http://schemas.openxmlformats.org/officeDocument/2006/relationships/image" Target="media/image63.png"/><Relationship Id="rId155" Type="http://schemas.openxmlformats.org/officeDocument/2006/relationships/image" Target="media/image134.png"/><Relationship Id="rId176" Type="http://schemas.openxmlformats.org/officeDocument/2006/relationships/image" Target="media/image154.png"/><Relationship Id="rId197" Type="http://schemas.openxmlformats.org/officeDocument/2006/relationships/image" Target="media/image170.png"/><Relationship Id="rId341" Type="http://schemas.openxmlformats.org/officeDocument/2006/relationships/image" Target="media/image295.png"/><Relationship Id="rId362" Type="http://schemas.openxmlformats.org/officeDocument/2006/relationships/image" Target="media/image313.png"/><Relationship Id="rId383" Type="http://schemas.openxmlformats.org/officeDocument/2006/relationships/oleObject" Target="embeddings/oleObject36.bin"/><Relationship Id="rId418" Type="http://schemas.openxmlformats.org/officeDocument/2006/relationships/image" Target="media/image358.png"/><Relationship Id="rId201" Type="http://schemas.openxmlformats.org/officeDocument/2006/relationships/image" Target="media/image173.png"/><Relationship Id="rId222" Type="http://schemas.openxmlformats.org/officeDocument/2006/relationships/image" Target="media/image191.png"/><Relationship Id="rId243" Type="http://schemas.openxmlformats.org/officeDocument/2006/relationships/image" Target="media/image211.png"/><Relationship Id="rId264" Type="http://schemas.openxmlformats.org/officeDocument/2006/relationships/image" Target="media/image230.png"/><Relationship Id="rId285" Type="http://schemas.openxmlformats.org/officeDocument/2006/relationships/image" Target="media/image248.png"/><Relationship Id="rId17" Type="http://schemas.openxmlformats.org/officeDocument/2006/relationships/image" Target="media/image1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310" Type="http://schemas.openxmlformats.org/officeDocument/2006/relationships/image" Target="media/image270.png"/><Relationship Id="rId70" Type="http://schemas.openxmlformats.org/officeDocument/2006/relationships/image" Target="media/image53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66" Type="http://schemas.openxmlformats.org/officeDocument/2006/relationships/image" Target="media/image144.png"/><Relationship Id="rId187" Type="http://schemas.openxmlformats.org/officeDocument/2006/relationships/image" Target="media/image162.png"/><Relationship Id="rId331" Type="http://schemas.openxmlformats.org/officeDocument/2006/relationships/image" Target="media/image285.png"/><Relationship Id="rId352" Type="http://schemas.openxmlformats.org/officeDocument/2006/relationships/oleObject" Target="embeddings/oleObject30.bin"/><Relationship Id="rId373" Type="http://schemas.openxmlformats.org/officeDocument/2006/relationships/oleObject" Target="embeddings/oleObject33.bin"/><Relationship Id="rId394" Type="http://schemas.openxmlformats.org/officeDocument/2006/relationships/oleObject" Target="embeddings/oleObject39.bin"/><Relationship Id="rId408" Type="http://schemas.openxmlformats.org/officeDocument/2006/relationships/image" Target="media/image348.png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1.png"/><Relationship Id="rId254" Type="http://schemas.openxmlformats.org/officeDocument/2006/relationships/image" Target="media/image221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275" Type="http://schemas.openxmlformats.org/officeDocument/2006/relationships/image" Target="media/image240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4.png"/><Relationship Id="rId81" Type="http://schemas.openxmlformats.org/officeDocument/2006/relationships/hyperlink" Target="https://msdn.microsoft.com/en-US/library/ms228298%28v=vs.100%29.aspx" TargetMode="External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5.png"/><Relationship Id="rId198" Type="http://schemas.openxmlformats.org/officeDocument/2006/relationships/image" Target="media/image171.png"/><Relationship Id="rId321" Type="http://schemas.openxmlformats.org/officeDocument/2006/relationships/image" Target="media/image277.png"/><Relationship Id="rId342" Type="http://schemas.openxmlformats.org/officeDocument/2006/relationships/image" Target="media/image296.png"/><Relationship Id="rId363" Type="http://schemas.openxmlformats.org/officeDocument/2006/relationships/image" Target="media/image314.png"/><Relationship Id="rId384" Type="http://schemas.openxmlformats.org/officeDocument/2006/relationships/image" Target="media/image330.png"/><Relationship Id="rId419" Type="http://schemas.openxmlformats.org/officeDocument/2006/relationships/image" Target="media/image359.png"/><Relationship Id="rId202" Type="http://schemas.openxmlformats.org/officeDocument/2006/relationships/image" Target="media/image174.png"/><Relationship Id="rId223" Type="http://schemas.openxmlformats.org/officeDocument/2006/relationships/image" Target="media/image192.png"/><Relationship Id="rId244" Type="http://schemas.openxmlformats.org/officeDocument/2006/relationships/image" Target="media/image212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265" Type="http://schemas.openxmlformats.org/officeDocument/2006/relationships/image" Target="media/image231.png"/><Relationship Id="rId286" Type="http://schemas.openxmlformats.org/officeDocument/2006/relationships/image" Target="media/image249.png"/><Relationship Id="rId50" Type="http://schemas.openxmlformats.org/officeDocument/2006/relationships/image" Target="media/image34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oleObject" Target="embeddings/oleObject9.bin"/><Relationship Id="rId311" Type="http://schemas.openxmlformats.org/officeDocument/2006/relationships/oleObject" Target="embeddings/oleObject23.bin"/><Relationship Id="rId332" Type="http://schemas.openxmlformats.org/officeDocument/2006/relationships/image" Target="media/image286.png"/><Relationship Id="rId353" Type="http://schemas.openxmlformats.org/officeDocument/2006/relationships/image" Target="media/image305.png"/><Relationship Id="rId374" Type="http://schemas.openxmlformats.org/officeDocument/2006/relationships/image" Target="media/image323.png"/><Relationship Id="rId395" Type="http://schemas.openxmlformats.org/officeDocument/2006/relationships/image" Target="media/image338.png"/><Relationship Id="rId409" Type="http://schemas.openxmlformats.org/officeDocument/2006/relationships/image" Target="media/image349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13" Type="http://schemas.openxmlformats.org/officeDocument/2006/relationships/image" Target="media/image185.png"/><Relationship Id="rId234" Type="http://schemas.openxmlformats.org/officeDocument/2006/relationships/image" Target="media/image202.png"/><Relationship Id="rId420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2.png"/><Relationship Id="rId276" Type="http://schemas.openxmlformats.org/officeDocument/2006/relationships/image" Target="media/image241.png"/><Relationship Id="rId297" Type="http://schemas.openxmlformats.org/officeDocument/2006/relationships/image" Target="media/image258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178" Type="http://schemas.openxmlformats.org/officeDocument/2006/relationships/image" Target="media/image156.png"/><Relationship Id="rId301" Type="http://schemas.openxmlformats.org/officeDocument/2006/relationships/image" Target="media/image262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297.png"/><Relationship Id="rId364" Type="http://schemas.openxmlformats.org/officeDocument/2006/relationships/image" Target="media/image315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9" Type="http://schemas.openxmlformats.org/officeDocument/2006/relationships/image" Target="media/image172.png"/><Relationship Id="rId203" Type="http://schemas.openxmlformats.org/officeDocument/2006/relationships/image" Target="media/image175.png"/><Relationship Id="rId385" Type="http://schemas.openxmlformats.org/officeDocument/2006/relationships/oleObject" Target="embeddings/oleObject37.bin"/><Relationship Id="rId19" Type="http://schemas.openxmlformats.org/officeDocument/2006/relationships/image" Target="media/image3.png"/><Relationship Id="rId224" Type="http://schemas.openxmlformats.org/officeDocument/2006/relationships/image" Target="media/image193.png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287" Type="http://schemas.openxmlformats.org/officeDocument/2006/relationships/oleObject" Target="embeddings/oleObject20.bin"/><Relationship Id="rId410" Type="http://schemas.openxmlformats.org/officeDocument/2006/relationships/image" Target="media/image350.png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312" Type="http://schemas.openxmlformats.org/officeDocument/2006/relationships/image" Target="media/image271.png"/><Relationship Id="rId333" Type="http://schemas.openxmlformats.org/officeDocument/2006/relationships/image" Target="media/image287.png"/><Relationship Id="rId354" Type="http://schemas.openxmlformats.org/officeDocument/2006/relationships/image" Target="media/image30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oleObject" Target="embeddings/oleObject10.bin"/><Relationship Id="rId375" Type="http://schemas.openxmlformats.org/officeDocument/2006/relationships/oleObject" Target="embeddings/oleObject34.bin"/><Relationship Id="rId396" Type="http://schemas.openxmlformats.org/officeDocument/2006/relationships/image" Target="media/image339.png"/><Relationship Id="rId3" Type="http://schemas.openxmlformats.org/officeDocument/2006/relationships/styles" Target="styles.xml"/><Relationship Id="rId214" Type="http://schemas.openxmlformats.org/officeDocument/2006/relationships/oleObject" Target="embeddings/oleObject11.bin"/><Relationship Id="rId235" Type="http://schemas.openxmlformats.org/officeDocument/2006/relationships/image" Target="media/image203.png"/><Relationship Id="rId256" Type="http://schemas.openxmlformats.org/officeDocument/2006/relationships/image" Target="media/image223.png"/><Relationship Id="rId277" Type="http://schemas.openxmlformats.org/officeDocument/2006/relationships/image" Target="media/image242.png"/><Relationship Id="rId298" Type="http://schemas.openxmlformats.org/officeDocument/2006/relationships/image" Target="media/image259.png"/><Relationship Id="rId400" Type="http://schemas.openxmlformats.org/officeDocument/2006/relationships/image" Target="media/image342.png"/><Relationship Id="rId421" Type="http://schemas.openxmlformats.org/officeDocument/2006/relationships/oleObject" Target="embeddings/oleObject44.bin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7.png"/><Relationship Id="rId302" Type="http://schemas.openxmlformats.org/officeDocument/2006/relationships/image" Target="media/image263.png"/><Relationship Id="rId323" Type="http://schemas.openxmlformats.org/officeDocument/2006/relationships/image" Target="media/image278.png"/><Relationship Id="rId344" Type="http://schemas.openxmlformats.org/officeDocument/2006/relationships/oleObject" Target="embeddings/oleObject29.bin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oleObject" Target="embeddings/oleObject2.bin"/><Relationship Id="rId179" Type="http://schemas.openxmlformats.org/officeDocument/2006/relationships/image" Target="media/image157.png"/><Relationship Id="rId365" Type="http://schemas.openxmlformats.org/officeDocument/2006/relationships/image" Target="media/image316.png"/><Relationship Id="rId386" Type="http://schemas.openxmlformats.org/officeDocument/2006/relationships/image" Target="media/image331.png"/><Relationship Id="rId190" Type="http://schemas.openxmlformats.org/officeDocument/2006/relationships/image" Target="media/image163.png"/><Relationship Id="rId204" Type="http://schemas.openxmlformats.org/officeDocument/2006/relationships/image" Target="media/image176.png"/><Relationship Id="rId225" Type="http://schemas.openxmlformats.org/officeDocument/2006/relationships/image" Target="media/image194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288" Type="http://schemas.openxmlformats.org/officeDocument/2006/relationships/image" Target="media/image250.png"/><Relationship Id="rId411" Type="http://schemas.openxmlformats.org/officeDocument/2006/relationships/image" Target="media/image35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oleObject" Target="embeddings/oleObject24.bin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7.png"/><Relationship Id="rId334" Type="http://schemas.openxmlformats.org/officeDocument/2006/relationships/image" Target="media/image288.png"/><Relationship Id="rId355" Type="http://schemas.openxmlformats.org/officeDocument/2006/relationships/image" Target="media/image307.png"/><Relationship Id="rId376" Type="http://schemas.openxmlformats.org/officeDocument/2006/relationships/image" Target="media/image324.png"/><Relationship Id="rId397" Type="http://schemas.openxmlformats.org/officeDocument/2006/relationships/oleObject" Target="embeddings/oleObject40.bin"/><Relationship Id="rId4" Type="http://schemas.openxmlformats.org/officeDocument/2006/relationships/settings" Target="settings.xml"/><Relationship Id="rId180" Type="http://schemas.openxmlformats.org/officeDocument/2006/relationships/oleObject" Target="embeddings/oleObject6.bin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image" Target="media/image224.png"/><Relationship Id="rId278" Type="http://schemas.openxmlformats.org/officeDocument/2006/relationships/image" Target="media/image243.png"/><Relationship Id="rId401" Type="http://schemas.openxmlformats.org/officeDocument/2006/relationships/image" Target="media/image343.png"/><Relationship Id="rId422" Type="http://schemas.openxmlformats.org/officeDocument/2006/relationships/image" Target="media/image360.png"/><Relationship Id="rId303" Type="http://schemas.openxmlformats.org/officeDocument/2006/relationships/image" Target="media/image264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298.png"/><Relationship Id="rId387" Type="http://schemas.openxmlformats.org/officeDocument/2006/relationships/oleObject" Target="embeddings/oleObject38.bin"/><Relationship Id="rId191" Type="http://schemas.openxmlformats.org/officeDocument/2006/relationships/image" Target="media/image164.png"/><Relationship Id="rId205" Type="http://schemas.openxmlformats.org/officeDocument/2006/relationships/image" Target="media/image177.png"/><Relationship Id="rId247" Type="http://schemas.openxmlformats.org/officeDocument/2006/relationships/image" Target="media/image215.png"/><Relationship Id="rId412" Type="http://schemas.openxmlformats.org/officeDocument/2006/relationships/image" Target="media/image352.png"/><Relationship Id="rId107" Type="http://schemas.openxmlformats.org/officeDocument/2006/relationships/image" Target="media/image87.png"/><Relationship Id="rId289" Type="http://schemas.openxmlformats.org/officeDocument/2006/relationships/image" Target="media/image251.png"/><Relationship Id="rId11" Type="http://schemas.openxmlformats.org/officeDocument/2006/relationships/footer" Target="footer2.xml"/><Relationship Id="rId53" Type="http://schemas.openxmlformats.org/officeDocument/2006/relationships/image" Target="media/image37.png"/><Relationship Id="rId149" Type="http://schemas.openxmlformats.org/officeDocument/2006/relationships/image" Target="media/image129.png"/><Relationship Id="rId314" Type="http://schemas.openxmlformats.org/officeDocument/2006/relationships/image" Target="media/image272.png"/><Relationship Id="rId356" Type="http://schemas.openxmlformats.org/officeDocument/2006/relationships/oleObject" Target="embeddings/oleObject31.bin"/><Relationship Id="rId398" Type="http://schemas.openxmlformats.org/officeDocument/2006/relationships/image" Target="media/image340.png"/><Relationship Id="rId95" Type="http://schemas.openxmlformats.org/officeDocument/2006/relationships/oleObject" Target="embeddings/oleObject3.bin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423" Type="http://schemas.openxmlformats.org/officeDocument/2006/relationships/image" Target="media/image361.png"/><Relationship Id="rId258" Type="http://schemas.openxmlformats.org/officeDocument/2006/relationships/image" Target="media/image225.png"/><Relationship Id="rId22" Type="http://schemas.openxmlformats.org/officeDocument/2006/relationships/image" Target="media/image6.png"/><Relationship Id="rId64" Type="http://schemas.openxmlformats.org/officeDocument/2006/relationships/image" Target="media/image48.png"/><Relationship Id="rId118" Type="http://schemas.openxmlformats.org/officeDocument/2006/relationships/image" Target="media/image98.png"/><Relationship Id="rId325" Type="http://schemas.openxmlformats.org/officeDocument/2006/relationships/image" Target="media/image280.png"/><Relationship Id="rId36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9D8A1D-E89F-4518-81C6-91E29218A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15354</Words>
  <Characters>87524</Characters>
  <Application>Microsoft Office Word</Application>
  <DocSecurity>0</DocSecurity>
  <Lines>729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102673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Manu Delmarche</cp:lastModifiedBy>
  <cp:revision>6</cp:revision>
  <cp:lastPrinted>2016-01-13T13:22:00Z</cp:lastPrinted>
  <dcterms:created xsi:type="dcterms:W3CDTF">2016-01-19T14:41:00Z</dcterms:created>
  <dcterms:modified xsi:type="dcterms:W3CDTF">2018-05-23T12:27:00Z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