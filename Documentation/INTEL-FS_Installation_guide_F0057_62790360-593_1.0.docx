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4.xml" ContentType="application/vnd.openxmlformats-officedocument.wordprocessingml.head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20E8D" w:rsidRPr="00F54A80" w:rsidRDefault="00931834" w:rsidP="00820E8D">
      <w:pPr>
        <w:rPr>
          <w:lang w:val="en-US"/>
        </w:rPr>
      </w:pPr>
      <w:bookmarkStart w:id="0" w:name="_Hlt148402916"/>
      <w:bookmarkEnd w:id="0"/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7216" behindDoc="0" locked="0" layoutInCell="0" allowOverlap="1">
                <wp:simplePos x="0" y="0"/>
                <wp:positionH relativeFrom="column">
                  <wp:posOffset>-76200</wp:posOffset>
                </wp:positionH>
                <wp:positionV relativeFrom="paragraph">
                  <wp:posOffset>28575</wp:posOffset>
                </wp:positionV>
                <wp:extent cx="1188720" cy="8785860"/>
                <wp:effectExtent l="0" t="0" r="0" b="0"/>
                <wp:wrapNone/>
                <wp:docPr id="276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88720" cy="8785860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5656C8">
                                <a:gamma/>
                                <a:shade val="52157"/>
                                <a:invGamma/>
                              </a:srgbClr>
                            </a:gs>
                            <a:gs pos="100000">
                              <a:srgbClr val="5656C8"/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5825656" id="Rectangle 9" o:spid="_x0000_s1026" style="position:absolute;margin-left:-6pt;margin-top:2.25pt;width:93.6pt;height:691.8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" o:allowincell="f" fillcolor="#2d2d68" stroked="f">
                <v:fill color2="#5656c8" focus="100%" type="gradient"/>
              </v:rect>
            </w:pict>
          </mc:Fallback>
        </mc:AlternateContent>
      </w:r>
      <w:bookmarkStart w:id="1" w:name="_Ref147289240"/>
      <w:bookmarkEnd w:id="1"/>
    </w:p>
    <w:p w:rsidR="00820E8D" w:rsidRPr="00F54A80" w:rsidRDefault="00820E8D" w:rsidP="00820E8D">
      <w:pPr>
        <w:pStyle w:val="FCNameBlack"/>
        <w:rPr>
          <w:lang w:val="en-US"/>
        </w:rPr>
      </w:pPr>
    </w:p>
    <w:p w:rsidR="00820E8D" w:rsidRPr="00F54A80" w:rsidRDefault="00820E8D" w:rsidP="00820E8D">
      <w:pPr>
        <w:pStyle w:val="FCNameBlack"/>
        <w:rPr>
          <w:caps/>
          <w:lang w:val="en-US"/>
        </w:rPr>
      </w:pPr>
    </w:p>
    <w:p w:rsidR="00820E8D" w:rsidRPr="00F54A80" w:rsidRDefault="00820E8D" w:rsidP="00820E8D">
      <w:pPr>
        <w:pStyle w:val="figureanchorright"/>
        <w:rPr>
          <w:lang w:val="en-US"/>
        </w:rPr>
      </w:pPr>
    </w:p>
    <w:p w:rsidR="00820E8D" w:rsidRPr="00F54A80" w:rsidRDefault="00820E8D" w:rsidP="00820E8D">
      <w:pPr>
        <w:pStyle w:val="figureanchorright"/>
        <w:rPr>
          <w:lang w:val="en-US"/>
        </w:rPr>
      </w:pPr>
    </w:p>
    <w:p w:rsidR="00820E8D" w:rsidRPr="00F54A80" w:rsidRDefault="00820E8D" w:rsidP="00820E8D">
      <w:pPr>
        <w:pStyle w:val="FCtitle"/>
        <w:rPr>
          <w:lang w:val="en-US"/>
        </w:rPr>
      </w:pPr>
      <w:bookmarkStart w:id="2" w:name="_Hlt148403344"/>
    </w:p>
    <w:p w:rsidR="00820E8D" w:rsidRPr="00F54A80" w:rsidRDefault="00820E8D" w:rsidP="00820E8D">
      <w:pPr>
        <w:pStyle w:val="FCtitle"/>
        <w:rPr>
          <w:lang w:val="en-US"/>
        </w:rPr>
      </w:pPr>
      <w:r w:rsidRPr="00F54A80">
        <w:rPr>
          <w:lang w:val="en-US"/>
        </w:rPr>
        <w:t>Installation Guide</w:t>
      </w:r>
      <w:r w:rsidRPr="00F54A80">
        <w:rPr>
          <w:lang w:val="en-US"/>
        </w:rPr>
        <w:br/>
      </w:r>
      <w:r w:rsidRPr="00F54A80">
        <w:rPr>
          <w:lang w:val="en-US"/>
        </w:rPr>
        <w:br/>
        <w:t>for the</w:t>
      </w:r>
      <w:r w:rsidRPr="00F54A80">
        <w:rPr>
          <w:lang w:val="en-US"/>
        </w:rPr>
        <w:br/>
      </w:r>
      <w:r w:rsidRPr="00F54A80">
        <w:rPr>
          <w:lang w:val="en-US"/>
        </w:rPr>
        <w:br/>
        <w:t>INTEL-FS Project</w:t>
      </w:r>
    </w:p>
    <w:p w:rsidR="00820E8D" w:rsidRPr="00F54A80" w:rsidRDefault="00820E8D" w:rsidP="00820E8D">
      <w:pPr>
        <w:pStyle w:val="FCdocref"/>
        <w:ind w:left="1888"/>
        <w:rPr>
          <w:i/>
          <w:iCs/>
          <w:lang w:val="en-US"/>
        </w:rPr>
      </w:pPr>
      <w:bookmarkStart w:id="3" w:name="_Toc190077352"/>
      <w:bookmarkStart w:id="4" w:name="_Toc194291492"/>
      <w:bookmarkEnd w:id="2"/>
      <w:r w:rsidRPr="00F54A80">
        <w:rPr>
          <w:i/>
          <w:iCs/>
          <w:lang w:val="en-US"/>
        </w:rPr>
        <w:t>Contract No  CO-12401-INTEL-FS</w:t>
      </w:r>
      <w:bookmarkEnd w:id="3"/>
      <w:bookmarkEnd w:id="4"/>
    </w:p>
    <w:p w:rsidR="00820E8D" w:rsidRPr="00F54A80" w:rsidRDefault="00820E8D" w:rsidP="00820E8D">
      <w:pPr>
        <w:pStyle w:val="FCdocref"/>
        <w:rPr>
          <w:lang w:val="en-US"/>
        </w:rPr>
      </w:pPr>
    </w:p>
    <w:p w:rsidR="00820E8D" w:rsidRPr="00F54A80" w:rsidRDefault="00820E8D" w:rsidP="00820E8D">
      <w:pPr>
        <w:pStyle w:val="FCdocref"/>
        <w:ind w:left="1888"/>
        <w:rPr>
          <w:lang w:val="en-US"/>
        </w:rPr>
      </w:pPr>
      <w:r w:rsidRPr="00F54A80">
        <w:rPr>
          <w:lang w:val="en-US"/>
        </w:rPr>
        <w:fldChar w:fldCharType="begin"/>
      </w:r>
      <w:r w:rsidRPr="00F54A80">
        <w:rPr>
          <w:lang w:val="en-US"/>
        </w:rPr>
        <w:instrText xml:space="preserve"> DOCPROPERTY  "Document number"  \* MERGEFORMAT </w:instrText>
      </w:r>
      <w:r w:rsidRPr="00F54A80">
        <w:rPr>
          <w:lang w:val="en-US"/>
        </w:rPr>
        <w:fldChar w:fldCharType="separate"/>
      </w:r>
      <w:r w:rsidR="003C1E5B">
        <w:rPr>
          <w:lang w:val="en-US"/>
        </w:rPr>
        <w:t>F0057 62790360 593 v1.0</w:t>
      </w:r>
      <w:r w:rsidRPr="00F54A80">
        <w:rPr>
          <w:lang w:val="en-US"/>
        </w:rPr>
        <w:fldChar w:fldCharType="end"/>
      </w:r>
    </w:p>
    <w:p w:rsidR="00820E8D" w:rsidRPr="00F54A80" w:rsidRDefault="00820E8D" w:rsidP="00820E8D">
      <w:pPr>
        <w:jc w:val="right"/>
        <w:rPr>
          <w:lang w:val="en-US"/>
        </w:rPr>
      </w:pPr>
    </w:p>
    <w:p w:rsidR="00820E8D" w:rsidRPr="00F54A80" w:rsidRDefault="00820E8D" w:rsidP="00820E8D">
      <w:pPr>
        <w:jc w:val="right"/>
        <w:rPr>
          <w:lang w:val="en-US"/>
        </w:rPr>
      </w:pPr>
    </w:p>
    <w:p w:rsidR="00820E8D" w:rsidRPr="00F54A80" w:rsidRDefault="00820E8D" w:rsidP="00820E8D">
      <w:pPr>
        <w:jc w:val="right"/>
        <w:rPr>
          <w:lang w:val="en-US"/>
        </w:rPr>
      </w:pPr>
    </w:p>
    <w:tbl>
      <w:tblPr>
        <w:tblW w:w="9288" w:type="dxa"/>
        <w:tblLayout w:type="fixed"/>
        <w:tblLook w:val="0000" w:firstRow="0" w:lastRow="0" w:firstColumn="0" w:lastColumn="0" w:noHBand="0" w:noVBand="0"/>
      </w:tblPr>
      <w:tblGrid>
        <w:gridCol w:w="1890"/>
        <w:gridCol w:w="3438"/>
        <w:gridCol w:w="3960"/>
      </w:tblGrid>
      <w:tr w:rsidR="00820E8D" w:rsidRPr="00F54A80" w:rsidTr="00A959AE">
        <w:trPr>
          <w:cantSplit/>
          <w:trHeight w:val="998"/>
        </w:trPr>
        <w:tc>
          <w:tcPr>
            <w:tcW w:w="1890" w:type="dxa"/>
          </w:tcPr>
          <w:p w:rsidR="00820E8D" w:rsidRPr="00F54A80" w:rsidRDefault="00820E8D" w:rsidP="00A959AE">
            <w:pPr>
              <w:rPr>
                <w:lang w:val="en-US"/>
              </w:rPr>
            </w:pPr>
          </w:p>
        </w:tc>
        <w:tc>
          <w:tcPr>
            <w:tcW w:w="3438" w:type="dxa"/>
            <w:vAlign w:val="center"/>
          </w:tcPr>
          <w:p w:rsidR="00820E8D" w:rsidRPr="00F54A80" w:rsidRDefault="00820E8D" w:rsidP="00A959AE">
            <w:pPr>
              <w:rPr>
                <w:lang w:val="en-US"/>
              </w:rPr>
            </w:pPr>
          </w:p>
        </w:tc>
        <w:tc>
          <w:tcPr>
            <w:tcW w:w="3960" w:type="dxa"/>
            <w:vAlign w:val="bottom"/>
          </w:tcPr>
          <w:p w:rsidR="00820E8D" w:rsidRPr="00F54A80" w:rsidRDefault="00820E8D" w:rsidP="00A959AE">
            <w:pPr>
              <w:pStyle w:val="figureanchor"/>
              <w:rPr>
                <w:b/>
                <w:sz w:val="16"/>
                <w:lang w:val="en-US"/>
              </w:rPr>
            </w:pPr>
          </w:p>
        </w:tc>
      </w:tr>
    </w:tbl>
    <w:p w:rsidR="00820E8D" w:rsidRPr="00F54A80" w:rsidRDefault="00820E8D" w:rsidP="00820E8D">
      <w:pPr>
        <w:rPr>
          <w:lang w:val="en-US"/>
        </w:rPr>
      </w:pPr>
      <w:r w:rsidRPr="00F54A80">
        <w:rPr>
          <w:lang w:val="en-US"/>
        </w:rPr>
        <w:br w:type="page"/>
      </w: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pStyle w:val="BlankStyle"/>
        <w:rPr>
          <w:lang w:val="en-US"/>
        </w:rPr>
      </w:pPr>
      <w:r w:rsidRPr="00F54A80">
        <w:rPr>
          <w:lang w:val="en-US"/>
        </w:rPr>
        <w:t>This page is intentionally blank</w:t>
      </w:r>
    </w:p>
    <w:p w:rsidR="00820E8D" w:rsidRPr="00F54A80" w:rsidRDefault="00820E8D" w:rsidP="00820E8D">
      <w:pPr>
        <w:rPr>
          <w:lang w:val="en-US"/>
        </w:rPr>
        <w:sectPr w:rsidR="00820E8D" w:rsidRPr="00F54A80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type w:val="oddPage"/>
          <w:pgSz w:w="11907" w:h="16840" w:code="9"/>
          <w:pgMar w:top="1440" w:right="1440" w:bottom="1440" w:left="1440" w:header="706" w:footer="706" w:gutter="0"/>
          <w:pgNumType w:fmt="lowerRoman" w:start="1" w:chapSep="period"/>
          <w:cols w:space="720"/>
        </w:sect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pStyle w:val="covertitle"/>
        <w:rPr>
          <w:lang w:val="en-US"/>
        </w:rPr>
      </w:pPr>
      <w:r w:rsidRPr="00F54A80">
        <w:rPr>
          <w:lang w:val="en-US"/>
        </w:rPr>
        <w:t>Installation GUIDE</w:t>
      </w:r>
      <w:r w:rsidRPr="00F54A80">
        <w:rPr>
          <w:lang w:val="en-US"/>
        </w:rPr>
        <w:br/>
        <w:t>for the Intel-FS project</w:t>
      </w:r>
    </w:p>
    <w:p w:rsidR="00820E8D" w:rsidRPr="00F54A80" w:rsidRDefault="00820E8D" w:rsidP="00820E8D">
      <w:pPr>
        <w:pStyle w:val="contract"/>
        <w:rPr>
          <w:lang w:val="en-US"/>
        </w:rPr>
      </w:pPr>
      <w:bookmarkStart w:id="5" w:name="_Toc190077354"/>
      <w:bookmarkStart w:id="6" w:name="_Toc194291494"/>
      <w:r w:rsidRPr="00F54A80">
        <w:rPr>
          <w:lang w:val="en-US"/>
        </w:rPr>
        <w:t>Contract No  CO-12401-INTEL-FS</w:t>
      </w:r>
      <w:bookmarkEnd w:id="5"/>
      <w:bookmarkEnd w:id="6"/>
    </w:p>
    <w:p w:rsidR="00820E8D" w:rsidRPr="00F54A80" w:rsidRDefault="00820E8D" w:rsidP="00820E8D">
      <w:pPr>
        <w:pStyle w:val="contract"/>
        <w:rPr>
          <w:i w:val="0"/>
          <w:iCs/>
          <w:sz w:val="20"/>
          <w:lang w:val="en-US"/>
        </w:rPr>
      </w:pPr>
      <w:r w:rsidRPr="00F54A80">
        <w:rPr>
          <w:i w:val="0"/>
          <w:iCs/>
          <w:sz w:val="20"/>
          <w:lang w:val="en-US"/>
        </w:rPr>
        <w:fldChar w:fldCharType="begin"/>
      </w:r>
      <w:r w:rsidRPr="00F54A80">
        <w:rPr>
          <w:i w:val="0"/>
          <w:iCs/>
          <w:sz w:val="20"/>
          <w:lang w:val="en-US"/>
        </w:rPr>
        <w:instrText xml:space="preserve"> DOCPROPERTY "Document number"  \* MERGEFORMAT </w:instrText>
      </w:r>
      <w:r w:rsidRPr="00F54A80">
        <w:rPr>
          <w:i w:val="0"/>
          <w:iCs/>
          <w:sz w:val="20"/>
          <w:lang w:val="en-US"/>
        </w:rPr>
        <w:fldChar w:fldCharType="separate"/>
      </w:r>
      <w:r w:rsidR="003C1E5B">
        <w:rPr>
          <w:i w:val="0"/>
          <w:iCs/>
          <w:sz w:val="20"/>
          <w:lang w:val="en-US"/>
        </w:rPr>
        <w:t>F0057 62790360 593 v1.0</w:t>
      </w:r>
      <w:r w:rsidRPr="00F54A80">
        <w:rPr>
          <w:i w:val="0"/>
          <w:iCs/>
          <w:sz w:val="20"/>
          <w:lang w:val="en-US"/>
        </w:rPr>
        <w:fldChar w:fldCharType="end"/>
      </w:r>
    </w:p>
    <w:p w:rsidR="00820E8D" w:rsidRPr="00F54A80" w:rsidRDefault="00820E8D" w:rsidP="00820E8D">
      <w:pPr>
        <w:pStyle w:val="Signature1"/>
        <w:rPr>
          <w:lang w:val="en-US"/>
        </w:rPr>
      </w:pPr>
      <w:r w:rsidRPr="00F54A80">
        <w:rPr>
          <w:lang w:val="en-US"/>
        </w:rPr>
        <w:t>Prepared by: ____________________________</w:t>
      </w:r>
    </w:p>
    <w:p w:rsidR="00820E8D" w:rsidRPr="00F54A80" w:rsidRDefault="00820E8D" w:rsidP="00820E8D">
      <w:pPr>
        <w:pStyle w:val="name"/>
        <w:rPr>
          <w:lang w:val="en-US"/>
        </w:rPr>
      </w:pPr>
      <w:r w:rsidRPr="00F54A80">
        <w:rPr>
          <w:lang w:val="en-US"/>
        </w:rPr>
        <w:t>J.L. BERTIN</w:t>
      </w:r>
      <w:r w:rsidRPr="00F54A80">
        <w:rPr>
          <w:lang w:val="en-US"/>
        </w:rPr>
        <w:br/>
        <w:t>TCS – Intel-FS Software Configuration Manager</w:t>
      </w:r>
    </w:p>
    <w:p w:rsidR="00820E8D" w:rsidRPr="00F54A80" w:rsidRDefault="00820E8D" w:rsidP="00820E8D">
      <w:pPr>
        <w:pStyle w:val="Signature1"/>
        <w:rPr>
          <w:lang w:val="en-US"/>
        </w:rPr>
      </w:pPr>
      <w:r w:rsidRPr="00F54A80">
        <w:rPr>
          <w:lang w:val="en-US"/>
        </w:rPr>
        <w:t>Approved by: ____________________________</w:t>
      </w:r>
    </w:p>
    <w:p w:rsidR="00820E8D" w:rsidRPr="00F54A80" w:rsidRDefault="00D4090B" w:rsidP="00820E8D">
      <w:pPr>
        <w:pStyle w:val="name"/>
        <w:rPr>
          <w:lang w:val="en-US"/>
        </w:rPr>
      </w:pPr>
      <w:r>
        <w:t>B. MELKIOR</w:t>
      </w:r>
      <w:r w:rsidR="00820E8D" w:rsidRPr="00F54A80">
        <w:rPr>
          <w:lang w:val="en-US"/>
        </w:rPr>
        <w:br/>
        <w:t>TCS - Intel-FS Quality Assurance Manager</w:t>
      </w:r>
    </w:p>
    <w:p w:rsidR="00820E8D" w:rsidRPr="00F54A80" w:rsidRDefault="00820E8D" w:rsidP="00820E8D">
      <w:pPr>
        <w:pStyle w:val="Signature1"/>
        <w:rPr>
          <w:lang w:val="en-US"/>
        </w:rPr>
      </w:pPr>
      <w:r w:rsidRPr="00F54A80">
        <w:rPr>
          <w:lang w:val="en-US"/>
        </w:rPr>
        <w:t>Authorised by: ___________________________</w:t>
      </w:r>
    </w:p>
    <w:p w:rsidR="00820E8D" w:rsidRPr="00F54A80" w:rsidRDefault="00820E8D" w:rsidP="00820E8D">
      <w:pPr>
        <w:pStyle w:val="name"/>
        <w:rPr>
          <w:lang w:val="en-US"/>
        </w:rPr>
      </w:pPr>
      <w:r w:rsidRPr="00F54A80">
        <w:rPr>
          <w:lang w:val="en-US"/>
        </w:rPr>
        <w:t>PH. LONC</w:t>
      </w:r>
      <w:r w:rsidRPr="00F54A80">
        <w:rPr>
          <w:lang w:val="en-US"/>
        </w:rPr>
        <w:br/>
        <w:t>TCS - Intel-FS Project Manager</w:t>
      </w:r>
    </w:p>
    <w:p w:rsidR="00820E8D" w:rsidRPr="00F54A80" w:rsidRDefault="00820E8D" w:rsidP="00820E8D">
      <w:pPr>
        <w:pStyle w:val="dec"/>
        <w:rPr>
          <w:lang w:val="en-US"/>
        </w:rPr>
      </w:pPr>
    </w:p>
    <w:p w:rsidR="00820E8D" w:rsidRPr="00F54A80" w:rsidRDefault="00820E8D" w:rsidP="00820E8D">
      <w:pPr>
        <w:pStyle w:val="dec"/>
        <w:rPr>
          <w:lang w:val="en-US"/>
        </w:rPr>
      </w:pPr>
    </w:p>
    <w:p w:rsidR="00820E8D" w:rsidRPr="00F54A80" w:rsidRDefault="00820E8D" w:rsidP="00820E8D">
      <w:pPr>
        <w:pStyle w:val="dec"/>
        <w:rPr>
          <w:lang w:val="en-US"/>
        </w:rPr>
      </w:pPr>
    </w:p>
    <w:p w:rsidR="00820E8D" w:rsidRPr="00F54A80" w:rsidRDefault="00820E8D" w:rsidP="00820E8D">
      <w:pPr>
        <w:pStyle w:val="dec"/>
        <w:rPr>
          <w:lang w:val="en-US"/>
        </w:rPr>
      </w:pPr>
    </w:p>
    <w:p w:rsidR="00820E8D" w:rsidRPr="00F54A80" w:rsidRDefault="00820E8D" w:rsidP="00820E8D">
      <w:pPr>
        <w:pStyle w:val="GraphicTextNarrowSmall"/>
        <w:rPr>
          <w:noProof w:val="0"/>
        </w:rPr>
      </w:pPr>
    </w:p>
    <w:p w:rsidR="00820E8D" w:rsidRPr="00F54A80" w:rsidRDefault="00820E8D" w:rsidP="00820E8D">
      <w:pPr>
        <w:pStyle w:val="GraphicTextNarrowSmall"/>
        <w:rPr>
          <w:noProof w:val="0"/>
        </w:rPr>
      </w:pPr>
    </w:p>
    <w:p w:rsidR="00820E8D" w:rsidRPr="00F54A80" w:rsidRDefault="00820E8D" w:rsidP="00820E8D">
      <w:pPr>
        <w:pBdr>
          <w:top w:val="single" w:sz="18" w:space="1" w:color="auto"/>
          <w:bottom w:val="single" w:sz="18" w:space="1" w:color="auto"/>
        </w:pBdr>
        <w:rPr>
          <w:lang w:val="en-US"/>
        </w:rPr>
      </w:pPr>
    </w:p>
    <w:p w:rsidR="00820E8D" w:rsidRPr="00F54A80" w:rsidRDefault="00820E8D" w:rsidP="00820E8D">
      <w:pPr>
        <w:pBdr>
          <w:top w:val="single" w:sz="18" w:space="1" w:color="auto"/>
          <w:bottom w:val="single" w:sz="18" w:space="1" w:color="auto"/>
        </w:pBdr>
        <w:rPr>
          <w:lang w:val="en-US"/>
        </w:rPr>
      </w:pPr>
    </w:p>
    <w:p w:rsidR="00820E8D" w:rsidRPr="00F54A80" w:rsidRDefault="00820E8D" w:rsidP="00820E8D">
      <w:pPr>
        <w:pBdr>
          <w:top w:val="single" w:sz="18" w:space="1" w:color="auto"/>
          <w:bottom w:val="single" w:sz="18" w:space="1" w:color="auto"/>
        </w:pBdr>
        <w:rPr>
          <w:lang w:val="en-US"/>
        </w:rPr>
      </w:pPr>
    </w:p>
    <w:p w:rsidR="00820E8D" w:rsidRPr="00F54A80" w:rsidRDefault="00820E8D" w:rsidP="00820E8D">
      <w:pPr>
        <w:pBdr>
          <w:top w:val="single" w:sz="18" w:space="1" w:color="auto"/>
          <w:bottom w:val="single" w:sz="18" w:space="1" w:color="auto"/>
        </w:pBdr>
        <w:rPr>
          <w:lang w:val="en-US"/>
        </w:rPr>
      </w:pPr>
    </w:p>
    <w:p w:rsidR="00820E8D" w:rsidRPr="00F54A80" w:rsidRDefault="00820E8D" w:rsidP="00820E8D">
      <w:pPr>
        <w:pBdr>
          <w:top w:val="single" w:sz="18" w:space="1" w:color="auto"/>
          <w:bottom w:val="single" w:sz="18" w:space="1" w:color="auto"/>
        </w:pBdr>
        <w:rPr>
          <w:lang w:val="en-US"/>
        </w:rPr>
      </w:pPr>
    </w:p>
    <w:p w:rsidR="00820E8D" w:rsidRPr="00F54A80" w:rsidRDefault="00820E8D" w:rsidP="00820E8D">
      <w:pPr>
        <w:pBdr>
          <w:top w:val="single" w:sz="18" w:space="1" w:color="auto"/>
          <w:bottom w:val="single" w:sz="18" w:space="1" w:color="auto"/>
        </w:pBdr>
        <w:rPr>
          <w:lang w:val="en-US"/>
        </w:rPr>
      </w:pPr>
    </w:p>
    <w:p w:rsidR="00820E8D" w:rsidRPr="00F54A80" w:rsidRDefault="00820E8D" w:rsidP="00820E8D">
      <w:pPr>
        <w:pStyle w:val="smalladdr"/>
        <w:rPr>
          <w:lang w:val="en-US"/>
        </w:rPr>
      </w:pPr>
      <w:r w:rsidRPr="00F54A80">
        <w:rPr>
          <w:lang w:val="en-US"/>
        </w:rPr>
        <w:tab/>
        <w:t xml:space="preserve">Date of Issue: </w:t>
      </w:r>
      <w:r w:rsidRPr="00F54A80">
        <w:rPr>
          <w:lang w:val="en-US"/>
        </w:rPr>
        <w:fldChar w:fldCharType="begin"/>
      </w:r>
      <w:r w:rsidRPr="00F54A80">
        <w:rPr>
          <w:lang w:val="en-US"/>
        </w:rPr>
        <w:instrText xml:space="preserve"> DOCPROPERTY "Date completed"  \* MERGEFORMAT </w:instrText>
      </w:r>
      <w:r w:rsidRPr="00F54A80">
        <w:rPr>
          <w:lang w:val="en-US"/>
        </w:rPr>
        <w:fldChar w:fldCharType="separate"/>
      </w:r>
      <w:r w:rsidR="003C1E5B">
        <w:rPr>
          <w:lang w:val="en-US"/>
        </w:rPr>
        <w:t>08-01-2016</w:t>
      </w:r>
      <w:r w:rsidRPr="00F54A80">
        <w:rPr>
          <w:lang w:val="en-US"/>
        </w:rPr>
        <w:fldChar w:fldCharType="end"/>
      </w:r>
    </w:p>
    <w:p w:rsidR="00820E8D" w:rsidRPr="00F54A80" w:rsidRDefault="00820E8D" w:rsidP="00820E8D">
      <w:pPr>
        <w:pStyle w:val="PrelimTITLE"/>
        <w:rPr>
          <w:lang w:val="en-US"/>
        </w:rPr>
      </w:pPr>
      <w:r w:rsidRPr="00F54A80">
        <w:rPr>
          <w:lang w:val="en-US"/>
        </w:rPr>
        <w:br w:type="page"/>
      </w:r>
      <w:r w:rsidRPr="00F54A80">
        <w:rPr>
          <w:lang w:val="en-US"/>
        </w:rPr>
        <w:lastRenderedPageBreak/>
        <w:t>Distribution</w:t>
      </w:r>
    </w:p>
    <w:p w:rsidR="00820E8D" w:rsidRPr="00F54A80" w:rsidRDefault="00820E8D" w:rsidP="00820E8D">
      <w:pPr>
        <w:pStyle w:val="COPY-NO"/>
        <w:rPr>
          <w:lang w:val="en-US"/>
        </w:rPr>
      </w:pPr>
      <w:r w:rsidRPr="00F54A80">
        <w:rPr>
          <w:lang w:val="en-US"/>
        </w:rPr>
        <w:t xml:space="preserve">No. of Copies </w:t>
      </w:r>
    </w:p>
    <w:p w:rsidR="00820E8D" w:rsidRPr="00F54A80" w:rsidRDefault="00820E8D" w:rsidP="00820E8D">
      <w:pPr>
        <w:pStyle w:val="NAMEsidelined"/>
        <w:rPr>
          <w:rFonts w:cs="Arial"/>
          <w:lang w:val="en-US"/>
        </w:rPr>
      </w:pPr>
      <w:r w:rsidRPr="00F54A80">
        <w:rPr>
          <w:rFonts w:cs="Arial"/>
          <w:lang w:val="en-US"/>
        </w:rPr>
        <w:t>Paper Copies</w:t>
      </w:r>
    </w:p>
    <w:p w:rsidR="00820E8D" w:rsidRPr="00F54A80" w:rsidRDefault="00820E8D" w:rsidP="00820E8D">
      <w:pPr>
        <w:rPr>
          <w:lang w:val="en-US"/>
        </w:rPr>
      </w:pPr>
      <w:r w:rsidRPr="00F54A80">
        <w:rPr>
          <w:lang w:val="en-US"/>
        </w:rPr>
        <w:tab/>
        <w:t>NCIA</w:t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  <w:t>00</w:t>
      </w:r>
    </w:p>
    <w:p w:rsidR="00820E8D" w:rsidRPr="00F54A80" w:rsidRDefault="00820E8D" w:rsidP="00820E8D">
      <w:pPr>
        <w:rPr>
          <w:lang w:val="en-US"/>
        </w:rPr>
      </w:pPr>
      <w:r w:rsidRPr="00F54A80">
        <w:rPr>
          <w:lang w:val="en-US"/>
        </w:rPr>
        <w:tab/>
        <w:t>Thales Communications</w:t>
      </w:r>
      <w:r w:rsidRPr="00F54A80">
        <w:rPr>
          <w:lang w:val="en-US"/>
        </w:rPr>
        <w:tab/>
      </w:r>
      <w:r w:rsidR="006027DC" w:rsidRPr="00F54A80">
        <w:rPr>
          <w:lang w:val="en-US"/>
        </w:rPr>
        <w:t xml:space="preserve"> &amp; Security</w:t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  <w:t>00</w:t>
      </w:r>
    </w:p>
    <w:p w:rsidR="00820E8D" w:rsidRPr="00F54A80" w:rsidRDefault="00820E8D" w:rsidP="00820E8D">
      <w:pPr>
        <w:rPr>
          <w:lang w:val="en-US"/>
        </w:rPr>
      </w:pPr>
      <w:r w:rsidRPr="00F54A80">
        <w:rPr>
          <w:lang w:val="en-US"/>
        </w:rPr>
        <w:tab/>
      </w:r>
    </w:p>
    <w:p w:rsidR="00820E8D" w:rsidRPr="00F54A80" w:rsidRDefault="00820E8D" w:rsidP="00820E8D">
      <w:pPr>
        <w:pStyle w:val="NAMEsidelined"/>
        <w:rPr>
          <w:rFonts w:cs="Arial"/>
          <w:lang w:val="en-US"/>
        </w:rPr>
      </w:pPr>
      <w:r w:rsidRPr="00F54A80">
        <w:rPr>
          <w:rFonts w:cs="Arial"/>
          <w:lang w:val="en-US"/>
        </w:rPr>
        <w:t>Electronic Copies</w:t>
      </w:r>
      <w:r w:rsidR="006027DC" w:rsidRPr="00F54A80">
        <w:rPr>
          <w:rFonts w:cs="Arial"/>
          <w:lang w:val="en-US"/>
        </w:rPr>
        <w:t xml:space="preserve"> (Website)</w:t>
      </w:r>
    </w:p>
    <w:p w:rsidR="00820E8D" w:rsidRPr="00F54A80" w:rsidRDefault="00820E8D" w:rsidP="00820E8D">
      <w:pPr>
        <w:rPr>
          <w:lang w:val="en-US"/>
        </w:rPr>
      </w:pPr>
      <w:r w:rsidRPr="00F54A80">
        <w:rPr>
          <w:lang w:val="en-US"/>
        </w:rPr>
        <w:tab/>
        <w:t>NCIA</w:t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  <w:t>0</w:t>
      </w:r>
      <w:r w:rsidR="006027DC" w:rsidRPr="00F54A80">
        <w:rPr>
          <w:lang w:val="en-US"/>
        </w:rPr>
        <w:t>1</w:t>
      </w:r>
    </w:p>
    <w:p w:rsidR="00820E8D" w:rsidRPr="00F54A80" w:rsidRDefault="00820E8D" w:rsidP="00820E8D">
      <w:pPr>
        <w:rPr>
          <w:lang w:val="en-US"/>
        </w:rPr>
      </w:pPr>
      <w:r w:rsidRPr="00F54A80">
        <w:rPr>
          <w:lang w:val="en-US"/>
        </w:rPr>
        <w:tab/>
      </w:r>
      <w:r w:rsidR="006027DC" w:rsidRPr="00F54A80">
        <w:rPr>
          <w:lang w:val="en-US"/>
        </w:rPr>
        <w:t>Thales Communications &amp; Security</w:t>
      </w:r>
      <w:r w:rsidR="006027DC" w:rsidRPr="00F54A80">
        <w:rPr>
          <w:lang w:val="en-US"/>
        </w:rPr>
        <w:tab/>
      </w:r>
      <w:r w:rsidR="006027DC" w:rsidRPr="00F54A80">
        <w:rPr>
          <w:lang w:val="en-US"/>
        </w:rPr>
        <w:tab/>
      </w:r>
      <w:r w:rsidR="006027DC" w:rsidRPr="00F54A80">
        <w:rPr>
          <w:lang w:val="en-US"/>
        </w:rPr>
        <w:tab/>
      </w:r>
      <w:r w:rsidR="006027DC" w:rsidRPr="00F54A80">
        <w:rPr>
          <w:lang w:val="en-US"/>
        </w:rPr>
        <w:tab/>
      </w:r>
      <w:r w:rsidR="006027DC" w:rsidRPr="00F54A80">
        <w:rPr>
          <w:lang w:val="en-US"/>
        </w:rPr>
        <w:tab/>
      </w:r>
      <w:r w:rsidR="006027DC" w:rsidRPr="00F54A80">
        <w:rPr>
          <w:lang w:val="en-US"/>
        </w:rPr>
        <w:tab/>
      </w:r>
      <w:r w:rsidRPr="00F54A80">
        <w:rPr>
          <w:lang w:val="en-US"/>
        </w:rPr>
        <w:t>0</w:t>
      </w:r>
      <w:r w:rsidR="006027DC" w:rsidRPr="00F54A80">
        <w:rPr>
          <w:lang w:val="en-US"/>
        </w:rPr>
        <w:t>1</w:t>
      </w:r>
    </w:p>
    <w:p w:rsidR="00820E8D" w:rsidRPr="00F54A80" w:rsidRDefault="00820E8D" w:rsidP="00820E8D">
      <w:pPr>
        <w:rPr>
          <w:lang w:val="en-US"/>
        </w:rPr>
      </w:pPr>
      <w:r w:rsidRPr="00F54A80">
        <w:rPr>
          <w:lang w:val="en-US"/>
        </w:rPr>
        <w:tab/>
      </w:r>
    </w:p>
    <w:p w:rsidR="00820E8D" w:rsidRPr="00F54A80" w:rsidRDefault="00820E8D" w:rsidP="00820E8D">
      <w:pPr>
        <w:pStyle w:val="PrelimTITLE"/>
        <w:outlineLvl w:val="0"/>
        <w:rPr>
          <w:lang w:val="en-US"/>
        </w:rPr>
      </w:pPr>
    </w:p>
    <w:p w:rsidR="00820E8D" w:rsidRPr="00F54A80" w:rsidRDefault="00820E8D" w:rsidP="00820E8D">
      <w:pPr>
        <w:pStyle w:val="NAME0"/>
        <w:rPr>
          <w:lang w:val="en-US"/>
        </w:rPr>
      </w:pPr>
    </w:p>
    <w:p w:rsidR="00820E8D" w:rsidRPr="00F54A80" w:rsidRDefault="00820E8D" w:rsidP="00820E8D">
      <w:pPr>
        <w:pStyle w:val="PrelimTITLE"/>
        <w:outlineLvl w:val="0"/>
        <w:rPr>
          <w:lang w:val="en-US"/>
        </w:rPr>
      </w:pPr>
      <w:r w:rsidRPr="00F54A80">
        <w:rPr>
          <w:lang w:val="en-US"/>
        </w:rPr>
        <w:t>DOCUMENT CHANGE HISTORY</w:t>
      </w:r>
    </w:p>
    <w:tbl>
      <w:tblPr>
        <w:tblW w:w="0" w:type="auto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2612"/>
        <w:gridCol w:w="4111"/>
        <w:gridCol w:w="850"/>
        <w:gridCol w:w="1571"/>
      </w:tblGrid>
      <w:tr w:rsidR="00820E8D" w:rsidRPr="00F54A80" w:rsidTr="00A959AE">
        <w:tc>
          <w:tcPr>
            <w:tcW w:w="261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pct15" w:color="000000" w:fill="FFFFFF"/>
            <w:vAlign w:val="center"/>
          </w:tcPr>
          <w:p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r w:rsidRPr="00F54A80">
              <w:rPr>
                <w:rFonts w:ascii="Arial" w:hAnsi="Arial"/>
                <w:lang w:val="en-US"/>
              </w:rPr>
              <w:t>Document Reference</w:t>
            </w:r>
          </w:p>
        </w:tc>
        <w:tc>
          <w:tcPr>
            <w:tcW w:w="411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pct15" w:color="000000" w:fill="FFFFFF"/>
            <w:vAlign w:val="center"/>
          </w:tcPr>
          <w:p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r w:rsidRPr="00F54A80">
              <w:rPr>
                <w:rFonts w:ascii="Arial" w:hAnsi="Arial"/>
                <w:lang w:val="en-US"/>
              </w:rPr>
              <w:t>Summary of Change</w:t>
            </w:r>
          </w:p>
        </w:tc>
        <w:tc>
          <w:tcPr>
            <w:tcW w:w="85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pct15" w:color="000000" w:fill="FFFFFF"/>
            <w:vAlign w:val="center"/>
          </w:tcPr>
          <w:p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r w:rsidRPr="00F54A80">
              <w:rPr>
                <w:rFonts w:ascii="Arial" w:hAnsi="Arial"/>
                <w:lang w:val="en-US"/>
              </w:rPr>
              <w:t>New Issue</w:t>
            </w:r>
          </w:p>
        </w:tc>
        <w:tc>
          <w:tcPr>
            <w:tcW w:w="157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pct15" w:color="000000" w:fill="FFFFFF"/>
            <w:vAlign w:val="center"/>
          </w:tcPr>
          <w:p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r w:rsidRPr="00F54A80">
              <w:rPr>
                <w:rFonts w:ascii="Arial" w:hAnsi="Arial"/>
                <w:lang w:val="en-US"/>
              </w:rPr>
              <w:t>Date</w:t>
            </w:r>
          </w:p>
        </w:tc>
      </w:tr>
      <w:tr w:rsidR="00820E8D" w:rsidRPr="00F54A80" w:rsidTr="00E1796E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820E8D" w:rsidRPr="00F54A80" w:rsidRDefault="00E1796E" w:rsidP="00A959A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F0057 62790369 593 v0.1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820E8D" w:rsidRPr="00F54A80" w:rsidRDefault="00E1796E" w:rsidP="00A959AE">
            <w:pPr>
              <w:pStyle w:val="tabletext"/>
              <w:rPr>
                <w:lang w:val="en-US"/>
              </w:rPr>
            </w:pPr>
            <w:r w:rsidRPr="00F54A80">
              <w:rPr>
                <w:lang w:val="en-US"/>
              </w:rPr>
              <w:t>Initial issue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820E8D" w:rsidRPr="00F54A80" w:rsidRDefault="00820E8D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820E8D" w:rsidRPr="00F54A80" w:rsidRDefault="00E1796E" w:rsidP="00A959A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17-05-2013</w:t>
            </w:r>
          </w:p>
        </w:tc>
      </w:tr>
      <w:tr w:rsidR="00E1796E" w:rsidRPr="00F54A80" w:rsidTr="00E1796E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F0057 62790369 593 v0.2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"/>
              <w:rPr>
                <w:lang w:val="en-US"/>
              </w:rPr>
            </w:pPr>
            <w:r w:rsidRPr="00F54A80">
              <w:rPr>
                <w:lang w:val="en-US"/>
              </w:rPr>
              <w:t>Modification following TCS intenal review and NCIA preliminary remarks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E1796E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29-05-2013</w:t>
            </w:r>
          </w:p>
        </w:tc>
      </w:tr>
      <w:tr w:rsidR="00E1796E" w:rsidRPr="00F54A80" w:rsidTr="00E1796E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E1796E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F0057 62790369 593 v0.3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"/>
              <w:rPr>
                <w:lang w:val="en-US"/>
              </w:rPr>
            </w:pPr>
            <w:r w:rsidRPr="00F54A80">
              <w:rPr>
                <w:lang w:val="en-US"/>
              </w:rPr>
              <w:t xml:space="preserve">Modification following TCS </w:t>
            </w:r>
            <w:r>
              <w:rPr>
                <w:lang w:val="en-US"/>
              </w:rPr>
              <w:t>intenal review and NCIA remarks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21-06-2013</w:t>
            </w:r>
          </w:p>
        </w:tc>
      </w:tr>
      <w:tr w:rsidR="00E1796E" w:rsidRPr="00F54A80" w:rsidTr="00E1796E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E1796E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F0057 62790369 593 v0.4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"/>
              <w:rPr>
                <w:lang w:val="en-US"/>
              </w:rPr>
            </w:pPr>
            <w:r w:rsidRPr="00F54A80">
              <w:rPr>
                <w:lang w:val="en-US"/>
              </w:rPr>
              <w:t>Modification for INTEL-FS 0.9.6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04-11-2013</w:t>
            </w:r>
          </w:p>
        </w:tc>
      </w:tr>
      <w:tr w:rsidR="00E1796E" w:rsidRPr="00F54A80" w:rsidTr="00E1796E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E1796E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F0057 62790369 593 v0.5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Modification for INTEL-FS 0.9.9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13-08-2014</w:t>
            </w:r>
          </w:p>
        </w:tc>
      </w:tr>
      <w:tr w:rsidR="00E1796E" w:rsidRPr="00F54A80" w:rsidTr="00E1796E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E1796E">
            <w:pPr>
              <w:pStyle w:val="tabletextcentred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 </w:t>
            </w:r>
            <w:r w:rsidRPr="00F54A80">
              <w:rPr>
                <w:lang w:val="en-US"/>
              </w:rPr>
              <w:t>F0057 62790369 593 v0.6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"/>
              <w:rPr>
                <w:lang w:val="en-US"/>
              </w:rPr>
            </w:pPr>
            <w:r w:rsidRPr="00F54A80">
              <w:rPr>
                <w:lang w:val="en-US"/>
              </w:rPr>
              <w:t>Modification for INTEL-FS 0.9.10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31-10-2014</w:t>
            </w:r>
          </w:p>
        </w:tc>
      </w:tr>
      <w:tr w:rsidR="00E1796E" w:rsidRPr="00F54A80" w:rsidTr="00E1796E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E1796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F0057 62790369 593 v0.7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"/>
              <w:rPr>
                <w:lang w:val="en-US"/>
              </w:rPr>
            </w:pPr>
            <w:r w:rsidRPr="00F54A80">
              <w:rPr>
                <w:lang w:val="en-US"/>
              </w:rPr>
              <w:t>Modification for INTEL-FS 0.9.12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15-01-2015</w:t>
            </w:r>
          </w:p>
        </w:tc>
      </w:tr>
      <w:tr w:rsidR="00E1796E" w:rsidRPr="00F54A80" w:rsidTr="00E1796E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E1796E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F0057 62790369 593 v0.8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"/>
              <w:rPr>
                <w:lang w:val="en-US"/>
              </w:rPr>
            </w:pPr>
            <w:r w:rsidRPr="00F54A80">
              <w:rPr>
                <w:lang w:val="en-US"/>
              </w:rPr>
              <w:t>Modification for INTEL-FS 0.9.13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20-03-2015</w:t>
            </w:r>
          </w:p>
        </w:tc>
      </w:tr>
      <w:tr w:rsidR="00E1796E" w:rsidRPr="00F54A80" w:rsidTr="00E1796E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F67A4C" w:rsidRDefault="00E1796E" w:rsidP="00D76A2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F0057 62790369 593 v0.9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F67A4C" w:rsidRPr="00F54A80" w:rsidRDefault="00E1796E" w:rsidP="00D76A2E">
            <w:pPr>
              <w:pStyle w:val="tabletext"/>
              <w:rPr>
                <w:lang w:val="en-US"/>
              </w:rPr>
            </w:pPr>
            <w:r w:rsidRPr="00F54A80">
              <w:rPr>
                <w:lang w:val="en-US"/>
              </w:rPr>
              <w:t>Modification for INTEL-FS 0.9.14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F67A4C" w:rsidRPr="00F54A80" w:rsidRDefault="00E1796E" w:rsidP="00D76A2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15-04-2015</w:t>
            </w:r>
          </w:p>
        </w:tc>
      </w:tr>
      <w:tr w:rsidR="00D76A2E" w:rsidRPr="00F54A80" w:rsidTr="00916148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D76A2E" w:rsidRPr="00F54A80" w:rsidRDefault="00D76A2E" w:rsidP="004A7E16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 xml:space="preserve">F0057 62790369 593 </w:t>
            </w:r>
            <w:r w:rsidR="004A7E16" w:rsidRPr="00F54A80">
              <w:rPr>
                <w:lang w:val="en-US"/>
              </w:rPr>
              <w:t>v</w:t>
            </w:r>
            <w:r w:rsidR="004A7E16">
              <w:rPr>
                <w:lang w:val="en-US"/>
              </w:rPr>
              <w:t>0</w:t>
            </w:r>
            <w:r w:rsidRPr="00F54A80">
              <w:rPr>
                <w:lang w:val="en-US"/>
              </w:rPr>
              <w:t>.</w:t>
            </w:r>
            <w:r w:rsidR="004A7E16">
              <w:rPr>
                <w:lang w:val="en-US"/>
              </w:rPr>
              <w:t>1</w:t>
            </w:r>
            <w:r>
              <w:rPr>
                <w:lang w:val="en-US"/>
              </w:rPr>
              <w:t>0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D76A2E" w:rsidRPr="00F54A80" w:rsidRDefault="00D76A2E" w:rsidP="00916148">
            <w:pPr>
              <w:pStyle w:val="tabletext"/>
              <w:rPr>
                <w:lang w:val="en-US"/>
              </w:rPr>
            </w:pPr>
            <w:r w:rsidRPr="00F54A80">
              <w:rPr>
                <w:lang w:val="en-US"/>
              </w:rPr>
              <w:t>Modification for INTEL-FS 0.9.1</w:t>
            </w:r>
            <w:r>
              <w:rPr>
                <w:lang w:val="en-US"/>
              </w:rPr>
              <w:t>5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D76A2E" w:rsidRPr="00F54A80" w:rsidRDefault="00D76A2E" w:rsidP="00916148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D76A2E" w:rsidRPr="00F54A80" w:rsidRDefault="00D76A2E" w:rsidP="00D76A2E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01</w:t>
            </w:r>
            <w:r w:rsidRPr="00F54A80">
              <w:rPr>
                <w:lang w:val="en-US"/>
              </w:rPr>
              <w:t>-0</w:t>
            </w:r>
            <w:r>
              <w:rPr>
                <w:lang w:val="en-US"/>
              </w:rPr>
              <w:t>6</w:t>
            </w:r>
            <w:r w:rsidRPr="00F54A80">
              <w:rPr>
                <w:lang w:val="en-US"/>
              </w:rPr>
              <w:t>-2015</w:t>
            </w:r>
          </w:p>
        </w:tc>
      </w:tr>
      <w:tr w:rsidR="00371B75" w:rsidRPr="00F54A80" w:rsidTr="00916148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371B75" w:rsidRPr="00F54A80" w:rsidRDefault="00371B75" w:rsidP="00371B75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F0057 62790369 593 v</w:t>
            </w:r>
            <w:r>
              <w:rPr>
                <w:lang w:val="en-US"/>
              </w:rPr>
              <w:t>0</w:t>
            </w:r>
            <w:r w:rsidRPr="00F54A80">
              <w:rPr>
                <w:lang w:val="en-US"/>
              </w:rPr>
              <w:t>.</w:t>
            </w:r>
            <w:r>
              <w:rPr>
                <w:lang w:val="en-US"/>
              </w:rPr>
              <w:t>11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371B75" w:rsidRPr="00F54A80" w:rsidRDefault="00371B75" w:rsidP="00916148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Modification for INTEL-FS 0.9.15.P2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371B75" w:rsidRPr="00F54A80" w:rsidRDefault="00371B75" w:rsidP="00916148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371B75" w:rsidRDefault="00371B75" w:rsidP="00D76A2E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22-06-2015</w:t>
            </w:r>
          </w:p>
        </w:tc>
      </w:tr>
      <w:tr w:rsidR="009B68D6" w:rsidRPr="00F54A80" w:rsidTr="00916148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9B68D6" w:rsidRPr="00F54A80" w:rsidRDefault="009B68D6" w:rsidP="009B68D6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F0057 62790369 593 v</w:t>
            </w:r>
            <w:r>
              <w:rPr>
                <w:lang w:val="en-US"/>
              </w:rPr>
              <w:t>0</w:t>
            </w:r>
            <w:r w:rsidRPr="00F54A80">
              <w:rPr>
                <w:lang w:val="en-US"/>
              </w:rPr>
              <w:t>.</w:t>
            </w:r>
            <w:r>
              <w:rPr>
                <w:lang w:val="en-US"/>
              </w:rPr>
              <w:t>12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9B68D6" w:rsidRDefault="009B68D6" w:rsidP="009B68D6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Modification for INTEL-FS 0.9.16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9B68D6" w:rsidRPr="00F54A80" w:rsidRDefault="009B68D6" w:rsidP="00916148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9B68D6" w:rsidRDefault="009B68D6" w:rsidP="009B68D6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26-06-2015</w:t>
            </w:r>
          </w:p>
        </w:tc>
      </w:tr>
      <w:tr w:rsidR="00DF5797" w:rsidRPr="00F54A80" w:rsidTr="00DF5797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DF5797" w:rsidRDefault="00DF5797" w:rsidP="00DF5797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F0057 62790369 593 v</w:t>
            </w:r>
            <w:r>
              <w:rPr>
                <w:lang w:val="en-US"/>
              </w:rPr>
              <w:t>0</w:t>
            </w:r>
            <w:r w:rsidRPr="00F54A80">
              <w:rPr>
                <w:lang w:val="en-US"/>
              </w:rPr>
              <w:t>.</w:t>
            </w:r>
            <w:r>
              <w:rPr>
                <w:lang w:val="en-US"/>
              </w:rPr>
              <w:t>13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DF5797" w:rsidRDefault="00DF5797" w:rsidP="00DF5797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Modification for INTEL-FS 0.9.17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DF5797" w:rsidRPr="00F54A80" w:rsidRDefault="00DF5797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DF5797" w:rsidRPr="00F54A80" w:rsidRDefault="00DF5797" w:rsidP="00DF5797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26-08-2015</w:t>
            </w:r>
          </w:p>
        </w:tc>
      </w:tr>
      <w:tr w:rsidR="00DF5797" w:rsidRPr="00F54A80" w:rsidTr="00274489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DF5797" w:rsidRDefault="004F4690" w:rsidP="00E1796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F0057 62790369 593 v</w:t>
            </w:r>
            <w:r>
              <w:rPr>
                <w:lang w:val="en-US"/>
              </w:rPr>
              <w:t>0</w:t>
            </w:r>
            <w:r w:rsidRPr="00F54A80">
              <w:rPr>
                <w:lang w:val="en-US"/>
              </w:rPr>
              <w:t>.</w:t>
            </w:r>
            <w:r>
              <w:rPr>
                <w:lang w:val="en-US"/>
              </w:rPr>
              <w:t>14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DF5797" w:rsidRPr="00F54A80" w:rsidRDefault="004F4690" w:rsidP="003B7943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Modification for INTEL-FS 0.9.17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DF5797" w:rsidRPr="00F54A80" w:rsidRDefault="00DF5797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DF5797" w:rsidRPr="00F54A80" w:rsidRDefault="004F4690" w:rsidP="00A959AE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23-11-2015</w:t>
            </w:r>
          </w:p>
        </w:tc>
      </w:tr>
      <w:tr w:rsidR="00160E59" w:rsidRPr="00F54A80" w:rsidTr="00A959AE">
        <w:tc>
          <w:tcPr>
            <w:tcW w:w="2612" w:type="dxa"/>
            <w:tcBorders>
              <w:left w:val="single" w:sz="2" w:space="0" w:color="auto"/>
              <w:bottom w:val="single" w:sz="4" w:space="0" w:color="auto"/>
              <w:right w:val="single" w:sz="2" w:space="0" w:color="auto"/>
            </w:tcBorders>
          </w:tcPr>
          <w:p w:rsidR="00160E59" w:rsidRPr="00F54A80" w:rsidRDefault="001320D1" w:rsidP="00E1796E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F0057 62790369 593 v1.0</w:t>
            </w:r>
          </w:p>
        </w:tc>
        <w:tc>
          <w:tcPr>
            <w:tcW w:w="4111" w:type="dxa"/>
            <w:tcBorders>
              <w:left w:val="single" w:sz="2" w:space="0" w:color="auto"/>
              <w:bottom w:val="single" w:sz="4" w:space="0" w:color="auto"/>
              <w:right w:val="single" w:sz="2" w:space="0" w:color="auto"/>
            </w:tcBorders>
          </w:tcPr>
          <w:p w:rsidR="00160E59" w:rsidRDefault="00160E59">
            <w:pPr>
              <w:pStyle w:val="tabletext"/>
              <w:rPr>
                <w:noProof/>
                <w:lang w:val="en-US"/>
              </w:rPr>
            </w:pPr>
            <w:r>
              <w:rPr>
                <w:lang w:val="en-US"/>
              </w:rPr>
              <w:t xml:space="preserve">Modification for INTEL-FS </w:t>
            </w:r>
            <w:r w:rsidR="0010216F">
              <w:rPr>
                <w:lang w:val="en-US"/>
              </w:rPr>
              <w:t>1.0</w:t>
            </w:r>
          </w:p>
        </w:tc>
        <w:tc>
          <w:tcPr>
            <w:tcW w:w="850" w:type="dxa"/>
            <w:tcBorders>
              <w:left w:val="single" w:sz="2" w:space="0" w:color="auto"/>
              <w:bottom w:val="single" w:sz="4" w:space="0" w:color="auto"/>
              <w:right w:val="single" w:sz="2" w:space="0" w:color="auto"/>
            </w:tcBorders>
          </w:tcPr>
          <w:p w:rsidR="00160E59" w:rsidRPr="00F54A80" w:rsidRDefault="00160E59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bottom w:val="single" w:sz="4" w:space="0" w:color="auto"/>
              <w:right w:val="single" w:sz="2" w:space="0" w:color="auto"/>
            </w:tcBorders>
          </w:tcPr>
          <w:p w:rsidR="00160E59" w:rsidRDefault="00581083" w:rsidP="00BF242C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08-01-2016</w:t>
            </w:r>
          </w:p>
        </w:tc>
      </w:tr>
    </w:tbl>
    <w:p w:rsidR="00820E8D" w:rsidRPr="00F54A80" w:rsidRDefault="00820E8D" w:rsidP="00820E8D">
      <w:pPr>
        <w:pStyle w:val="BlankStyle"/>
        <w:rPr>
          <w:lang w:val="en-US"/>
        </w:rPr>
      </w:pPr>
      <w:bookmarkStart w:id="7" w:name="_Hlt148402308"/>
      <w:bookmarkStart w:id="8" w:name="_Hlt148403598"/>
      <w:bookmarkStart w:id="9" w:name="_Hlt148403327"/>
      <w:bookmarkStart w:id="10" w:name="_Hlt148403362"/>
      <w:bookmarkStart w:id="11" w:name="_Hlt148402956"/>
      <w:bookmarkStart w:id="12" w:name="_Hlt149008355"/>
      <w:bookmarkStart w:id="13" w:name="_Hlt148427609"/>
      <w:bookmarkStart w:id="14" w:name="_Hlt148403007"/>
      <w:bookmarkEnd w:id="7"/>
      <w:bookmarkEnd w:id="8"/>
      <w:bookmarkEnd w:id="9"/>
      <w:bookmarkEnd w:id="10"/>
      <w:bookmarkEnd w:id="11"/>
      <w:bookmarkEnd w:id="12"/>
      <w:bookmarkEnd w:id="13"/>
      <w:bookmarkEnd w:id="14"/>
    </w:p>
    <w:p w:rsidR="00820E8D" w:rsidRPr="00F54A80" w:rsidRDefault="00820E8D" w:rsidP="00820E8D">
      <w:pPr>
        <w:pStyle w:val="PrelimTITLE"/>
        <w:outlineLvl w:val="0"/>
        <w:rPr>
          <w:lang w:val="en-US"/>
        </w:rPr>
      </w:pPr>
      <w:r w:rsidRPr="00F54A80">
        <w:rPr>
          <w:lang w:val="en-US"/>
        </w:rPr>
        <w:br w:type="page"/>
      </w:r>
      <w:r w:rsidRPr="00F54A80">
        <w:rPr>
          <w:lang w:val="en-US"/>
        </w:rPr>
        <w:lastRenderedPageBreak/>
        <w:t>CONTENTS</w:t>
      </w:r>
    </w:p>
    <w:p w:rsidR="00820E8D" w:rsidRPr="00F54A80" w:rsidRDefault="00820E8D" w:rsidP="00820E8D">
      <w:pPr>
        <w:pStyle w:val="PageNo"/>
        <w:rPr>
          <w:lang w:val="en-US"/>
        </w:rPr>
      </w:pPr>
      <w:r w:rsidRPr="00F54A80">
        <w:rPr>
          <w:lang w:val="en-US"/>
        </w:rPr>
        <w:t>Page No.</w:t>
      </w:r>
    </w:p>
    <w:p w:rsidR="003C1E5B" w:rsidRDefault="00820E8D">
      <w:pPr>
        <w:pStyle w:val="TOC1"/>
        <w:rPr>
          <w:rFonts w:asciiTheme="minorHAnsi" w:eastAsiaTheme="minorEastAsia" w:hAnsiTheme="minorHAnsi" w:cstheme="minorBidi"/>
          <w:caps w:val="0"/>
          <w:sz w:val="22"/>
          <w:szCs w:val="22"/>
          <w:lang w:val="fr-FR" w:eastAsia="fr-FR"/>
        </w:rPr>
      </w:pPr>
      <w:r w:rsidRPr="00F54A80">
        <w:rPr>
          <w:lang w:val="en-US"/>
        </w:rPr>
        <w:fldChar w:fldCharType="begin"/>
      </w:r>
      <w:r w:rsidRPr="00F54A80">
        <w:rPr>
          <w:lang w:val="en-US"/>
        </w:rPr>
        <w:instrText xml:space="preserve"> TOC \o "1-3" \h \z </w:instrText>
      </w:r>
      <w:r w:rsidRPr="00F54A80">
        <w:rPr>
          <w:lang w:val="en-US"/>
        </w:rPr>
        <w:fldChar w:fldCharType="separate"/>
      </w:r>
      <w:hyperlink w:anchor="_Toc440979161" w:history="1">
        <w:r w:rsidR="003C1E5B" w:rsidRPr="00F440A1">
          <w:rPr>
            <w:rStyle w:val="Hyperlink"/>
            <w:lang w:val="en-US"/>
          </w:rPr>
          <w:t>1.</w:t>
        </w:r>
        <w:r w:rsidR="003C1E5B">
          <w:rPr>
            <w:rFonts w:asciiTheme="minorHAnsi" w:eastAsiaTheme="minorEastAsia" w:hAnsiTheme="minorHAnsi" w:cstheme="minorBidi"/>
            <w:caps w:val="0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Scope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_Toc440979161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7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62" w:history="1">
        <w:r w:rsidR="003C1E5B" w:rsidRPr="00F440A1">
          <w:rPr>
            <w:rStyle w:val="Hyperlink"/>
            <w:lang w:val="en-US"/>
          </w:rPr>
          <w:t>1.1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Identification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_Toc440979162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7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63" w:history="1">
        <w:r w:rsidR="003C1E5B" w:rsidRPr="00F440A1">
          <w:rPr>
            <w:rStyle w:val="Hyperlink"/>
            <w:lang w:val="en-US"/>
          </w:rPr>
          <w:t>1.2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Applicability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_Toc440979163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7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64" w:history="1">
        <w:r w:rsidR="003C1E5B" w:rsidRPr="00F440A1">
          <w:rPr>
            <w:rStyle w:val="Hyperlink"/>
            <w:lang w:val="en-US"/>
          </w:rPr>
          <w:t>1.3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Document Purpose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_Toc440979164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7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65" w:history="1">
        <w:r w:rsidR="003C1E5B" w:rsidRPr="00F440A1">
          <w:rPr>
            <w:rStyle w:val="Hyperlink"/>
            <w:lang w:val="en-US"/>
          </w:rPr>
          <w:t>1.4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Relationship to other documents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_Toc440979165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7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66" w:history="1">
        <w:r w:rsidR="003C1E5B" w:rsidRPr="00F440A1">
          <w:rPr>
            <w:rStyle w:val="Hyperlink"/>
            <w:lang w:val="en-US"/>
          </w:rPr>
          <w:t>1.5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Document Overview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_Toc440979166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8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67" w:history="1">
        <w:r w:rsidR="003C1E5B" w:rsidRPr="00F440A1">
          <w:rPr>
            <w:rStyle w:val="Hyperlink"/>
            <w:lang w:val="en-US"/>
          </w:rPr>
          <w:t>1.6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Document specific abbreviations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_Toc440979167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9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68" w:history="1">
        <w:r w:rsidR="003C1E5B" w:rsidRPr="00F440A1">
          <w:rPr>
            <w:rStyle w:val="Hyperlink"/>
            <w:lang w:val="en-US"/>
          </w:rPr>
          <w:t>1.7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Referenced Documents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_Toc440979168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10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69" w:history="1">
        <w:r w:rsidR="003C1E5B" w:rsidRPr="00F440A1">
          <w:rPr>
            <w:rStyle w:val="Hyperlink"/>
            <w:lang w:val="en-US"/>
          </w:rPr>
          <w:t>1.7.1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Related Documents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_Toc440979169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10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70" w:history="1">
        <w:r w:rsidR="003C1E5B" w:rsidRPr="00F440A1">
          <w:rPr>
            <w:rStyle w:val="Hyperlink"/>
            <w:lang w:val="en-US"/>
          </w:rPr>
          <w:t>1.8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Conventions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_Toc440979170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10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1"/>
        <w:rPr>
          <w:rFonts w:asciiTheme="minorHAnsi" w:eastAsiaTheme="minorEastAsia" w:hAnsiTheme="minorHAnsi" w:cstheme="minorBidi"/>
          <w:caps w:val="0"/>
          <w:sz w:val="22"/>
          <w:szCs w:val="22"/>
          <w:lang w:val="fr-FR" w:eastAsia="fr-FR"/>
        </w:rPr>
      </w:pPr>
      <w:hyperlink w:anchor="_Toc440979171" w:history="1">
        <w:r w:rsidR="003C1E5B" w:rsidRPr="00F440A1">
          <w:rPr>
            <w:rStyle w:val="Hyperlink"/>
            <w:lang w:val="en-US"/>
          </w:rPr>
          <w:t>2.</w:t>
        </w:r>
        <w:r w:rsidR="003C1E5B">
          <w:rPr>
            <w:rFonts w:asciiTheme="minorHAnsi" w:eastAsiaTheme="minorEastAsia" w:hAnsiTheme="minorHAnsi" w:cstheme="minorBidi"/>
            <w:caps w:val="0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Installation and setup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_Toc440979171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11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72" w:history="1">
        <w:r w:rsidR="003C1E5B" w:rsidRPr="00F440A1">
          <w:rPr>
            <w:rStyle w:val="Hyperlink"/>
            <w:lang w:val="en-US"/>
          </w:rPr>
          <w:t>2.1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Installation Workflow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_Toc440979172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11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73" w:history="1">
        <w:r w:rsidR="003C1E5B" w:rsidRPr="00F440A1">
          <w:rPr>
            <w:rStyle w:val="Hyperlink"/>
            <w:lang w:val="en-US"/>
          </w:rPr>
          <w:t>2.2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Prerequisites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_Toc440979173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12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74" w:history="1">
        <w:r w:rsidR="003C1E5B" w:rsidRPr="00F440A1">
          <w:rPr>
            <w:rStyle w:val="Hyperlink"/>
            <w:lang w:val="en-US"/>
          </w:rPr>
          <w:t>2.2.1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Infrastructure prerequisites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_Toc440979174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12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75" w:history="1">
        <w:r w:rsidR="003C1E5B" w:rsidRPr="00F440A1">
          <w:rPr>
            <w:rStyle w:val="Hyperlink"/>
            <w:lang w:val="en-US"/>
          </w:rPr>
          <w:t>2.2.2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Server prerequisites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_Toc440979175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12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76" w:history="1">
        <w:r w:rsidR="003C1E5B" w:rsidRPr="00F440A1">
          <w:rPr>
            <w:rStyle w:val="Hyperlink"/>
            <w:lang w:val="en-US"/>
          </w:rPr>
          <w:t>2.2.3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Workstation prerequisites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_Toc440979176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13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77" w:history="1">
        <w:r w:rsidR="003C1E5B" w:rsidRPr="00F440A1">
          <w:rPr>
            <w:rStyle w:val="Hyperlink"/>
            <w:lang w:val="en-US"/>
          </w:rPr>
          <w:t>2.3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Installation package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_Toc440979177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14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78" w:history="1">
        <w:r w:rsidR="003C1E5B" w:rsidRPr="00F440A1">
          <w:rPr>
            <w:rStyle w:val="Hyperlink"/>
            <w:lang w:val="en-US"/>
          </w:rPr>
          <w:t>2.4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Windows Server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_Toc440979178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79" w:history="1">
        <w:r w:rsidR="003C1E5B" w:rsidRPr="00F440A1">
          <w:rPr>
            <w:rStyle w:val="Hyperlink"/>
            <w:lang w:val="en-US"/>
          </w:rPr>
          <w:t>2.4.1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“Internet Explorer Enhanced Security Configuration” uninstallation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_Toc440979179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0" w:history="1">
        <w:r w:rsidR="003C1E5B" w:rsidRPr="00F440A1">
          <w:rPr>
            <w:rStyle w:val="Hyperlink"/>
            <w:lang w:val="en-US"/>
          </w:rPr>
          <w:t>2.4.2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“Network DTC access” activation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_Toc440979180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17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1" w:history="1">
        <w:r w:rsidR="003C1E5B" w:rsidRPr="00F440A1">
          <w:rPr>
            <w:rStyle w:val="Hyperlink"/>
            <w:lang w:val="en-US"/>
          </w:rPr>
          <w:t>2.4.3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“File services” server role activation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_Toc440979181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20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2" w:history="1">
        <w:r w:rsidR="003C1E5B" w:rsidRPr="00F440A1">
          <w:rPr>
            <w:rStyle w:val="Hyperlink"/>
            <w:lang w:val="en-US"/>
          </w:rPr>
          <w:t>2.4.4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“Web Server (IIS)” server role activation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_Toc440979182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23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3" w:history="1">
        <w:r w:rsidR="003C1E5B" w:rsidRPr="00F440A1">
          <w:rPr>
            <w:rStyle w:val="Hyperlink"/>
            <w:lang w:val="en-US"/>
          </w:rPr>
          <w:t>2.4.5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“network COM+ access” and “ASP .NET” server features activation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_Toc440979183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30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4" w:history="1">
        <w:r w:rsidR="003C1E5B" w:rsidRPr="00F440A1">
          <w:rPr>
            <w:rStyle w:val="Hyperlink"/>
            <w:lang w:val="en-US"/>
          </w:rPr>
          <w:t>2.4.6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“Application Server” server role activation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_Toc440979184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32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5" w:history="1">
        <w:r w:rsidR="003C1E5B" w:rsidRPr="00F440A1">
          <w:rPr>
            <w:rStyle w:val="Hyperlink"/>
            <w:lang w:val="en-US"/>
          </w:rPr>
          <w:t>2.4.7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“Active Directory Lightweight Directory Services” server role activation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_Toc440979185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36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6" w:history="1">
        <w:r w:rsidR="003C1E5B" w:rsidRPr="00F440A1">
          <w:rPr>
            <w:rStyle w:val="Hyperlink"/>
            <w:lang w:val="en-US"/>
          </w:rPr>
          <w:t>2.4.8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“Audit object access failure” activation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_Toc440979186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40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7" w:history="1">
        <w:r w:rsidR="003C1E5B" w:rsidRPr="00F440A1">
          <w:rPr>
            <w:rStyle w:val="Hyperlink"/>
            <w:lang w:val="en-US"/>
          </w:rPr>
          <w:t>2.4.9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“Lock pages in memory” policy to “Network Service” account adding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_Toc440979187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43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8" w:history="1">
        <w:r w:rsidR="003C1E5B" w:rsidRPr="00F440A1">
          <w:rPr>
            <w:rStyle w:val="Hyperlink"/>
            <w:lang w:val="en-US"/>
          </w:rPr>
          <w:t>2.4.10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“Power Options” configuration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_Toc440979188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45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9" w:history="1">
        <w:r w:rsidR="003C1E5B" w:rsidRPr="00F440A1">
          <w:rPr>
            <w:rStyle w:val="Hyperlink"/>
            <w:lang w:val="en-US"/>
          </w:rPr>
          <w:t>2.4.11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ASP.NET configuration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_Toc440979189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47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90" w:history="1">
        <w:r w:rsidR="003C1E5B" w:rsidRPr="00F440A1">
          <w:rPr>
            <w:rStyle w:val="Hyperlink"/>
            <w:lang w:val="en-US"/>
          </w:rPr>
          <w:t>2.4.12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ACL configuration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_Toc440979190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48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91" w:history="1">
        <w:r w:rsidR="003C1E5B" w:rsidRPr="00F440A1">
          <w:rPr>
            <w:rStyle w:val="Hyperlink"/>
            <w:lang w:val="en-US"/>
          </w:rPr>
          <w:t>2.5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SQL Server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_Toc440979191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49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92" w:history="1">
        <w:r w:rsidR="003C1E5B" w:rsidRPr="00F440A1">
          <w:rPr>
            <w:rStyle w:val="Hyperlink"/>
            <w:lang w:val="en-US"/>
          </w:rPr>
          <w:t>2.5.1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SQL Server 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_Toc440979192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50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93" w:history="1">
        <w:r w:rsidR="003C1E5B" w:rsidRPr="00F440A1">
          <w:rPr>
            <w:rStyle w:val="Hyperlink"/>
            <w:lang w:val="en-US"/>
          </w:rPr>
          <w:t>2.5.2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SQL Server configuration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_Toc440979193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66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94" w:history="1">
        <w:r w:rsidR="003C1E5B" w:rsidRPr="00F440A1">
          <w:rPr>
            <w:rStyle w:val="Hyperlink"/>
            <w:lang w:val="en-US"/>
          </w:rPr>
          <w:t>2.6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Squeeze Server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_Toc440979194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74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95" w:history="1">
        <w:r w:rsidR="003C1E5B" w:rsidRPr="00F440A1">
          <w:rPr>
            <w:rStyle w:val="Hyperlink"/>
            <w:lang w:val="en-US"/>
          </w:rPr>
          <w:t>2.6.1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Squeeze Server 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_Toc440979195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74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96" w:history="1">
        <w:r w:rsidR="003C1E5B" w:rsidRPr="00F440A1">
          <w:rPr>
            <w:rStyle w:val="Hyperlink"/>
            <w:lang w:val="en-US"/>
          </w:rPr>
          <w:t>2.6.2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Squeeze Server configuration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_Toc440979196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80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97" w:history="1">
        <w:r w:rsidR="003C1E5B" w:rsidRPr="00F440A1">
          <w:rPr>
            <w:rStyle w:val="Hyperlink"/>
            <w:lang w:val="en-US"/>
          </w:rPr>
          <w:t>2.7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INTEL-FS application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_Toc440979197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87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98" w:history="1">
        <w:r w:rsidR="003C1E5B" w:rsidRPr="00F440A1">
          <w:rPr>
            <w:rStyle w:val="Hyperlink"/>
            <w:lang w:val="en-US"/>
          </w:rPr>
          <w:t>2.7.1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INTEL-FS standard 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_Toc440979198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88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99" w:history="1">
        <w:r w:rsidR="003C1E5B" w:rsidRPr="00F440A1">
          <w:rPr>
            <w:rStyle w:val="Hyperlink"/>
            <w:lang w:val="en-US"/>
          </w:rPr>
          <w:t>2.7.2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INTEL-FS patch 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_Toc440979199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100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00" w:history="1">
        <w:r w:rsidR="003C1E5B" w:rsidRPr="00F440A1">
          <w:rPr>
            <w:rStyle w:val="Hyperlink"/>
            <w:lang w:val="en-US"/>
          </w:rPr>
          <w:t>2.7.3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INTEL-FS configuration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_Toc440979200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104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01" w:history="1">
        <w:r w:rsidR="003C1E5B" w:rsidRPr="00F440A1">
          <w:rPr>
            <w:rStyle w:val="Hyperlink"/>
            <w:lang w:val="en-US"/>
          </w:rPr>
          <w:t>2.7.4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INTEL-FS installation verification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_Toc440979201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136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03" w:history="1">
        <w:r w:rsidR="003C1E5B" w:rsidRPr="00F440A1">
          <w:rPr>
            <w:rStyle w:val="Hyperlink"/>
            <w:lang w:val="en-US"/>
          </w:rPr>
          <w:t>2.8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Cartographic server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_Toc440979203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142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04" w:history="1">
        <w:r w:rsidR="003C1E5B" w:rsidRPr="00F440A1">
          <w:rPr>
            <w:rStyle w:val="Hyperlink"/>
            <w:lang w:val="en-US"/>
          </w:rPr>
          <w:t>2.8.1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Cartographic server 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_Toc440979204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142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05" w:history="1">
        <w:r w:rsidR="003C1E5B" w:rsidRPr="00F440A1">
          <w:rPr>
            <w:rStyle w:val="Hyperlink"/>
            <w:lang w:val="en-US"/>
          </w:rPr>
          <w:t>2.8.2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Cartographic server configuration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_Toc440979205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150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06" w:history="1">
        <w:r w:rsidR="003C1E5B" w:rsidRPr="00F440A1">
          <w:rPr>
            <w:rStyle w:val="Hyperlink"/>
            <w:lang w:val="en-US"/>
          </w:rPr>
          <w:t>2.8.3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Cartographic server installation verification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_Toc440979206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156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07" w:history="1">
        <w:r w:rsidR="003C1E5B" w:rsidRPr="00F440A1">
          <w:rPr>
            <w:rStyle w:val="Hyperlink"/>
            <w:lang w:val="en-US"/>
          </w:rPr>
          <w:t>2.9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Post 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_Toc440979207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163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1"/>
        <w:rPr>
          <w:rFonts w:asciiTheme="minorHAnsi" w:eastAsiaTheme="minorEastAsia" w:hAnsiTheme="minorHAnsi" w:cstheme="minorBidi"/>
          <w:caps w:val="0"/>
          <w:sz w:val="22"/>
          <w:szCs w:val="22"/>
          <w:lang w:val="fr-FR" w:eastAsia="fr-FR"/>
        </w:rPr>
      </w:pPr>
      <w:hyperlink w:anchor="_Toc440979208" w:history="1">
        <w:r w:rsidR="003C1E5B" w:rsidRPr="00F440A1">
          <w:rPr>
            <w:rStyle w:val="Hyperlink"/>
            <w:lang w:val="en-US"/>
          </w:rPr>
          <w:t>3.</w:t>
        </w:r>
        <w:r w:rsidR="003C1E5B">
          <w:rPr>
            <w:rFonts w:asciiTheme="minorHAnsi" w:eastAsiaTheme="minorEastAsia" w:hAnsiTheme="minorHAnsi" w:cstheme="minorBidi"/>
            <w:caps w:val="0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Distributed 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_Toc440979208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164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09" w:history="1">
        <w:r w:rsidR="003C1E5B" w:rsidRPr="00F440A1">
          <w:rPr>
            <w:rStyle w:val="Hyperlink"/>
            <w:lang w:val="en-US"/>
          </w:rPr>
          <w:t>3.1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INTEL-FS server 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_Toc440979209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164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10" w:history="1">
        <w:r w:rsidR="003C1E5B" w:rsidRPr="00F440A1">
          <w:rPr>
            <w:rStyle w:val="Hyperlink"/>
            <w:lang w:val="en-US"/>
          </w:rPr>
          <w:t>3.2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Remote SQL server 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_Toc440979210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164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11" w:history="1">
        <w:r w:rsidR="003C1E5B" w:rsidRPr="00F440A1">
          <w:rPr>
            <w:rStyle w:val="Hyperlink"/>
            <w:lang w:val="en-US"/>
          </w:rPr>
          <w:t>3.2.1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Remote SQL Server configuration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_Toc440979211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164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12" w:history="1">
        <w:r w:rsidR="003C1E5B" w:rsidRPr="00F440A1">
          <w:rPr>
            <w:rStyle w:val="Hyperlink"/>
            <w:lang w:val="en-US"/>
          </w:rPr>
          <w:t>3.2.2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Remote SQL server connection configuration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_Toc440979212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167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13" w:history="1">
        <w:r w:rsidR="003C1E5B" w:rsidRPr="00F440A1">
          <w:rPr>
            <w:rStyle w:val="Hyperlink"/>
            <w:lang w:val="en-US"/>
          </w:rPr>
          <w:t>3.2.3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Remote SQL databases creation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_Toc440979213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167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1"/>
        <w:rPr>
          <w:rFonts w:asciiTheme="minorHAnsi" w:eastAsiaTheme="minorEastAsia" w:hAnsiTheme="minorHAnsi" w:cstheme="minorBidi"/>
          <w:caps w:val="0"/>
          <w:sz w:val="22"/>
          <w:szCs w:val="22"/>
          <w:lang w:val="fr-FR" w:eastAsia="fr-FR"/>
        </w:rPr>
      </w:pPr>
      <w:hyperlink w:anchor="_Toc440979214" w:history="1">
        <w:r w:rsidR="003C1E5B" w:rsidRPr="00F440A1">
          <w:rPr>
            <w:rStyle w:val="Hyperlink"/>
            <w:lang w:val="en-US"/>
          </w:rPr>
          <w:t>4.</w:t>
        </w:r>
        <w:r w:rsidR="003C1E5B">
          <w:rPr>
            <w:rFonts w:asciiTheme="minorHAnsi" w:eastAsiaTheme="minorEastAsia" w:hAnsiTheme="minorHAnsi" w:cstheme="minorBidi"/>
            <w:caps w:val="0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Uninstallation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_Toc440979214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168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15" w:history="1">
        <w:r w:rsidR="003C1E5B" w:rsidRPr="00F440A1">
          <w:rPr>
            <w:rStyle w:val="Hyperlink"/>
            <w:lang w:val="en-US"/>
          </w:rPr>
          <w:t>4.1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VirusScan disabling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_Toc440979215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168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16" w:history="1">
        <w:r w:rsidR="003C1E5B" w:rsidRPr="00F440A1">
          <w:rPr>
            <w:rStyle w:val="Hyperlink"/>
            <w:lang w:val="en-US"/>
          </w:rPr>
          <w:t>4.2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Gazetteer uninstallation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_Toc440979216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170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17" w:history="1">
        <w:r w:rsidR="003C1E5B" w:rsidRPr="00F440A1">
          <w:rPr>
            <w:rStyle w:val="Hyperlink"/>
            <w:lang w:val="en-US"/>
          </w:rPr>
          <w:t>4.3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Cartographic Server uninstallation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_Toc440979217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172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18" w:history="1">
        <w:r w:rsidR="003C1E5B" w:rsidRPr="00F440A1">
          <w:rPr>
            <w:rStyle w:val="Hyperlink"/>
            <w:lang w:val="en-US"/>
          </w:rPr>
          <w:t>4.4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iisreINTEL-FS uninstallation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_Toc440979218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177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19" w:history="1">
        <w:r w:rsidR="003C1E5B" w:rsidRPr="00F440A1">
          <w:rPr>
            <w:rStyle w:val="Hyperlink"/>
            <w:lang w:val="en-US"/>
          </w:rPr>
          <w:t>4.5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SQL Server uninstallation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_Toc440979219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178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20" w:history="1">
        <w:r w:rsidR="003C1E5B" w:rsidRPr="00F440A1">
          <w:rPr>
            <w:rStyle w:val="Hyperlink"/>
            <w:lang w:val="en-US"/>
          </w:rPr>
          <w:t>4.6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VirusScan enabling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_Toc440979220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183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1"/>
        <w:rPr>
          <w:rFonts w:asciiTheme="minorHAnsi" w:eastAsiaTheme="minorEastAsia" w:hAnsiTheme="minorHAnsi" w:cstheme="minorBidi"/>
          <w:caps w:val="0"/>
          <w:sz w:val="22"/>
          <w:szCs w:val="22"/>
          <w:lang w:val="fr-FR" w:eastAsia="fr-FR"/>
        </w:rPr>
      </w:pPr>
      <w:hyperlink w:anchor="_Toc440979221" w:history="1">
        <w:r w:rsidR="003C1E5B" w:rsidRPr="00F440A1">
          <w:rPr>
            <w:rStyle w:val="Hyperlink"/>
            <w:lang w:val="en-US"/>
          </w:rPr>
          <w:t>5.</w:t>
        </w:r>
        <w:r w:rsidR="003C1E5B">
          <w:rPr>
            <w:rFonts w:asciiTheme="minorHAnsi" w:eastAsiaTheme="minorEastAsia" w:hAnsiTheme="minorHAnsi" w:cstheme="minorBidi"/>
            <w:caps w:val="0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Additional informations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_Toc440979221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184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22" w:history="1">
        <w:r w:rsidR="003C1E5B" w:rsidRPr="00F440A1">
          <w:rPr>
            <w:rStyle w:val="Hyperlink"/>
            <w:lang w:val="en-US"/>
          </w:rPr>
          <w:t>5.1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Windows registry usage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_Toc440979222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184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23" w:history="1">
        <w:r w:rsidR="003C1E5B" w:rsidRPr="00F440A1">
          <w:rPr>
            <w:rStyle w:val="Hyperlink"/>
            <w:lang w:val="en-US"/>
          </w:rPr>
          <w:t>5.2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Programs installed on INTEL-FS server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_Toc440979223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185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24" w:history="1">
        <w:r w:rsidR="003C1E5B" w:rsidRPr="00F440A1">
          <w:rPr>
            <w:rStyle w:val="Hyperlink"/>
            <w:lang w:val="en-US"/>
          </w:rPr>
          <w:t>5.3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Update mode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_Toc440979224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186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25" w:history="1">
        <w:r w:rsidR="003C1E5B" w:rsidRPr="00F440A1">
          <w:rPr>
            <w:rStyle w:val="Hyperlink"/>
            <w:lang w:val="en-US"/>
          </w:rPr>
          <w:t>5.4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Troubleshooting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_Toc440979225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187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26" w:history="1">
        <w:r w:rsidR="003C1E5B" w:rsidRPr="00F440A1">
          <w:rPr>
            <w:rStyle w:val="Hyperlink"/>
            <w:lang w:val="en-US"/>
          </w:rPr>
          <w:t>5.4.1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Squeeze server installation error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_Toc440979226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187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27" w:history="1">
        <w:r w:rsidR="003C1E5B" w:rsidRPr="00F440A1">
          <w:rPr>
            <w:rStyle w:val="Hyperlink"/>
            <w:lang w:val="en-US"/>
          </w:rPr>
          <w:t>5.4.2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INTEL-FS installation cancelling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_Toc440979227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188</w:t>
        </w:r>
        <w:r w:rsidR="003C1E5B">
          <w:rPr>
            <w:webHidden/>
          </w:rPr>
          <w:fldChar w:fldCharType="end"/>
        </w:r>
      </w:hyperlink>
    </w:p>
    <w:p w:rsidR="003C1E5B" w:rsidRDefault="004D73D1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28" w:history="1">
        <w:r w:rsidR="003C1E5B" w:rsidRPr="00F440A1">
          <w:rPr>
            <w:rStyle w:val="Hyperlink"/>
            <w:lang w:val="en-US"/>
          </w:rPr>
          <w:t>5.4.3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ConversionService web site creation error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_Toc440979228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189</w:t>
        </w:r>
        <w:r w:rsidR="003C1E5B">
          <w:rPr>
            <w:webHidden/>
          </w:rPr>
          <w:fldChar w:fldCharType="end"/>
        </w:r>
      </w:hyperlink>
    </w:p>
    <w:p w:rsidR="00820E8D" w:rsidRPr="00F54A80" w:rsidRDefault="00820E8D" w:rsidP="00820E8D">
      <w:pPr>
        <w:tabs>
          <w:tab w:val="left" w:pos="1100"/>
          <w:tab w:val="right" w:pos="9000"/>
        </w:tabs>
        <w:rPr>
          <w:lang w:val="en-US"/>
        </w:rPr>
      </w:pPr>
      <w:r w:rsidRPr="00F54A80">
        <w:rPr>
          <w:noProof/>
          <w:lang w:val="en-US"/>
        </w:rPr>
        <w:fldChar w:fldCharType="end"/>
      </w:r>
      <w:r w:rsidRPr="00F54A80">
        <w:rPr>
          <w:lang w:val="en-US"/>
        </w:rPr>
        <w:br w:type="page"/>
      </w:r>
    </w:p>
    <w:p w:rsidR="00820E8D" w:rsidRPr="00F54A80" w:rsidRDefault="00820E8D" w:rsidP="00820E8D">
      <w:pPr>
        <w:pStyle w:val="BlankStyle"/>
        <w:rPr>
          <w:lang w:val="en-US"/>
        </w:rPr>
      </w:pPr>
      <w:bookmarkStart w:id="15" w:name="_Ref146941274"/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  <w:sectPr w:rsidR="00820E8D" w:rsidRPr="00F54A80">
          <w:footerReference w:type="even" r:id="rId14"/>
          <w:footerReference w:type="default" r:id="rId15"/>
          <w:type w:val="oddPage"/>
          <w:pgSz w:w="11909" w:h="16834" w:code="9"/>
          <w:pgMar w:top="1440" w:right="1440" w:bottom="1440" w:left="1440" w:header="720" w:footer="720" w:gutter="0"/>
          <w:pgNumType w:fmt="lowerRoman" w:start="1" w:chapSep="period"/>
          <w:cols w:space="708"/>
          <w:docGrid w:linePitch="360"/>
        </w:sectPr>
      </w:pPr>
    </w:p>
    <w:p w:rsidR="00820E8D" w:rsidRPr="00F54A80" w:rsidRDefault="00820E8D" w:rsidP="00820E8D">
      <w:pPr>
        <w:pStyle w:val="Heading1"/>
        <w:rPr>
          <w:lang w:val="en-US"/>
        </w:rPr>
      </w:pPr>
      <w:bookmarkStart w:id="16" w:name="_Hlt148430232"/>
      <w:bookmarkStart w:id="17" w:name="_Toc244578372"/>
      <w:bookmarkStart w:id="18" w:name="_Toc440979161"/>
      <w:bookmarkEnd w:id="15"/>
      <w:bookmarkEnd w:id="16"/>
      <w:r w:rsidRPr="00F54A80">
        <w:rPr>
          <w:lang w:val="en-US"/>
        </w:rPr>
        <w:lastRenderedPageBreak/>
        <w:t>Scope</w:t>
      </w:r>
      <w:bookmarkEnd w:id="17"/>
      <w:bookmarkEnd w:id="18"/>
    </w:p>
    <w:p w:rsidR="00820E8D" w:rsidRPr="00F54A80" w:rsidRDefault="00820E8D" w:rsidP="00820E8D">
      <w:pPr>
        <w:pStyle w:val="Heading2"/>
        <w:rPr>
          <w:lang w:val="en-US"/>
        </w:rPr>
      </w:pPr>
      <w:bookmarkStart w:id="19" w:name="_Toc1881143"/>
      <w:bookmarkStart w:id="20" w:name="_Toc4296343"/>
      <w:bookmarkStart w:id="21" w:name="_Toc4296566"/>
      <w:bookmarkStart w:id="22" w:name="_Toc6039553"/>
      <w:bookmarkStart w:id="23" w:name="_Toc18293086"/>
      <w:bookmarkStart w:id="24" w:name="_Toc126466711"/>
      <w:bookmarkStart w:id="25" w:name="_Toc127332013"/>
      <w:bookmarkStart w:id="26" w:name="_Toc145840899"/>
      <w:bookmarkStart w:id="27" w:name="_Toc145404390"/>
      <w:bookmarkStart w:id="28" w:name="_Toc146966572"/>
      <w:bookmarkStart w:id="29" w:name="_Ref148407632"/>
      <w:bookmarkStart w:id="30" w:name="_Ref244403031"/>
      <w:bookmarkStart w:id="31" w:name="_Toc244578373"/>
      <w:bookmarkStart w:id="32" w:name="_Toc440979162"/>
      <w:r w:rsidRPr="00F54A80">
        <w:rPr>
          <w:lang w:val="en-US"/>
        </w:rPr>
        <w:t>Identification</w:t>
      </w:r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</w:p>
    <w:p w:rsidR="00820E8D" w:rsidRPr="00F54A80" w:rsidRDefault="00820E8D" w:rsidP="00820E8D">
      <w:pPr>
        <w:ind w:left="1080"/>
        <w:rPr>
          <w:lang w:val="en-US"/>
        </w:rPr>
      </w:pPr>
      <w:r w:rsidRPr="00F54A80">
        <w:rPr>
          <w:lang w:val="en-US"/>
        </w:rPr>
        <w:t>Project name :</w:t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fldChar w:fldCharType="begin"/>
      </w:r>
      <w:r w:rsidRPr="00F54A80">
        <w:rPr>
          <w:lang w:val="en-US"/>
        </w:rPr>
        <w:instrText xml:space="preserve"> DOCPROPERTY  Project  \* MERGEFORMAT </w:instrText>
      </w:r>
      <w:r w:rsidRPr="00F54A80">
        <w:rPr>
          <w:lang w:val="en-US"/>
        </w:rPr>
        <w:fldChar w:fldCharType="separate"/>
      </w:r>
      <w:r w:rsidR="003C1E5B">
        <w:rPr>
          <w:lang w:val="en-US"/>
        </w:rPr>
        <w:t>INTEL-FS</w:t>
      </w:r>
      <w:r w:rsidRPr="00F54A80">
        <w:rPr>
          <w:lang w:val="en-US"/>
        </w:rPr>
        <w:fldChar w:fldCharType="end"/>
      </w:r>
    </w:p>
    <w:p w:rsidR="00820E8D" w:rsidRPr="00F54A80" w:rsidRDefault="00820E8D" w:rsidP="00820E8D">
      <w:pPr>
        <w:ind w:left="1080"/>
        <w:rPr>
          <w:lang w:val="en-US"/>
        </w:rPr>
      </w:pPr>
      <w:r w:rsidRPr="00F54A80">
        <w:rPr>
          <w:lang w:val="en-US"/>
        </w:rPr>
        <w:t>Addressee :</w:t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  <w:t>NATO Communications and Information Agency</w:t>
      </w:r>
    </w:p>
    <w:p w:rsidR="00820E8D" w:rsidRPr="00F54A80" w:rsidRDefault="00820E8D" w:rsidP="00820E8D">
      <w:pPr>
        <w:ind w:left="1080"/>
        <w:rPr>
          <w:lang w:val="en-US"/>
        </w:rPr>
      </w:pPr>
      <w:r w:rsidRPr="00F54A80">
        <w:rPr>
          <w:lang w:val="en-US"/>
        </w:rPr>
        <w:t>Document title :</w:t>
      </w:r>
      <w:r w:rsidRPr="00F54A80">
        <w:rPr>
          <w:lang w:val="en-US"/>
        </w:rPr>
        <w:tab/>
      </w:r>
      <w:r w:rsidRPr="00F54A80">
        <w:rPr>
          <w:lang w:val="en-US"/>
        </w:rPr>
        <w:tab/>
        <w:t>Project Installation Guide</w:t>
      </w:r>
    </w:p>
    <w:p w:rsidR="00820E8D" w:rsidRPr="00F54A80" w:rsidRDefault="00820E8D" w:rsidP="00820E8D">
      <w:pPr>
        <w:ind w:left="1080"/>
        <w:rPr>
          <w:lang w:val="en-US"/>
        </w:rPr>
      </w:pPr>
      <w:r w:rsidRPr="00F54A80">
        <w:rPr>
          <w:lang w:val="en-US"/>
        </w:rPr>
        <w:t>Dependencies :</w:t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="006B6D72" w:rsidRPr="00F54A80">
        <w:rPr>
          <w:lang w:val="en-US"/>
        </w:rPr>
        <w:t>-</w:t>
      </w:r>
      <w:r w:rsidRPr="00F54A80">
        <w:rPr>
          <w:lang w:val="en-US"/>
        </w:rPr>
        <w:t xml:space="preserve"> </w:t>
      </w:r>
    </w:p>
    <w:p w:rsidR="00820E8D" w:rsidRPr="00F54A80" w:rsidRDefault="00820E8D" w:rsidP="00616B8E">
      <w:pPr>
        <w:ind w:left="1080"/>
        <w:jc w:val="left"/>
        <w:rPr>
          <w:lang w:val="en-US"/>
        </w:rPr>
      </w:pPr>
      <w:r w:rsidRPr="00F54A80">
        <w:rPr>
          <w:lang w:val="en-US"/>
        </w:rPr>
        <w:t>Document name :</w:t>
      </w:r>
      <w:r w:rsidRPr="00F54A80">
        <w:rPr>
          <w:lang w:val="en-US"/>
        </w:rPr>
        <w:tab/>
        <w:t xml:space="preserve">INTEL-FS </w:t>
      </w:r>
      <w:r w:rsidR="00703E05" w:rsidRPr="00F54A80">
        <w:rPr>
          <w:lang w:val="en-US"/>
        </w:rPr>
        <w:t xml:space="preserve">Installation Guide </w:t>
      </w:r>
      <w:r w:rsidRPr="00F54A80">
        <w:rPr>
          <w:lang w:val="en-US"/>
        </w:rPr>
        <w:t>F0057_62790360-593_</w:t>
      </w:r>
      <w:r w:rsidR="009C22AC">
        <w:rPr>
          <w:lang w:val="en-US"/>
        </w:rPr>
        <w:t>1.0</w:t>
      </w:r>
      <w:r w:rsidRPr="00F54A80">
        <w:rPr>
          <w:lang w:val="en-US"/>
        </w:rPr>
        <w:t>.doc</w:t>
      </w:r>
    </w:p>
    <w:p w:rsidR="00820E8D" w:rsidRPr="00F54A80" w:rsidRDefault="00820E8D" w:rsidP="00820E8D">
      <w:pPr>
        <w:ind w:left="1080"/>
        <w:rPr>
          <w:lang w:val="en-US"/>
        </w:rPr>
      </w:pPr>
      <w:r w:rsidRPr="00F54A80">
        <w:rPr>
          <w:lang w:val="en-US"/>
        </w:rPr>
        <w:t>Process :</w:t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  <w:t>Development</w:t>
      </w:r>
    </w:p>
    <w:p w:rsidR="00820E8D" w:rsidRPr="00F54A80" w:rsidRDefault="00820E8D" w:rsidP="00820E8D">
      <w:pPr>
        <w:ind w:left="1080"/>
        <w:rPr>
          <w:lang w:val="en-US"/>
        </w:rPr>
      </w:pPr>
      <w:r w:rsidRPr="00F54A80">
        <w:rPr>
          <w:lang w:val="en-US"/>
        </w:rPr>
        <w:t>Origin :</w:t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  <w:t>Thales Communications &amp; Security</w:t>
      </w:r>
    </w:p>
    <w:p w:rsidR="00820E8D" w:rsidRPr="00F54A80" w:rsidRDefault="00820E8D" w:rsidP="00820E8D">
      <w:pPr>
        <w:ind w:left="1080"/>
        <w:rPr>
          <w:lang w:val="en-US"/>
        </w:rPr>
      </w:pPr>
      <w:r w:rsidRPr="00F54A80">
        <w:rPr>
          <w:lang w:val="en-US"/>
        </w:rPr>
        <w:t>Document Reference :</w:t>
      </w:r>
      <w:r w:rsidRPr="00F54A80">
        <w:rPr>
          <w:lang w:val="en-US"/>
        </w:rPr>
        <w:tab/>
      </w:r>
      <w:r w:rsidRPr="00F54A80">
        <w:rPr>
          <w:lang w:val="en-US"/>
        </w:rPr>
        <w:fldChar w:fldCharType="begin"/>
      </w:r>
      <w:r w:rsidRPr="00F54A80">
        <w:rPr>
          <w:lang w:val="en-US"/>
        </w:rPr>
        <w:instrText xml:space="preserve"> DOCPROPERTY  "Document number"  \* MERGEFORMAT </w:instrText>
      </w:r>
      <w:r w:rsidRPr="00F54A80">
        <w:rPr>
          <w:lang w:val="en-US"/>
        </w:rPr>
        <w:fldChar w:fldCharType="separate"/>
      </w:r>
      <w:r w:rsidR="003C1E5B">
        <w:rPr>
          <w:lang w:val="en-US"/>
        </w:rPr>
        <w:t>F0057 62790360 593 v1.0</w:t>
      </w:r>
      <w:r w:rsidRPr="00F54A80">
        <w:rPr>
          <w:lang w:val="en-US"/>
        </w:rPr>
        <w:fldChar w:fldCharType="end"/>
      </w:r>
      <w:r w:rsidRPr="00F54A80">
        <w:rPr>
          <w:lang w:val="en-US"/>
        </w:rPr>
        <w:t xml:space="preserve"> </w:t>
      </w:r>
    </w:p>
    <w:p w:rsidR="00820E8D" w:rsidRPr="00F54A80" w:rsidRDefault="00820E8D" w:rsidP="00820E8D">
      <w:pPr>
        <w:pStyle w:val="Heading2"/>
        <w:rPr>
          <w:lang w:val="en-US"/>
        </w:rPr>
      </w:pPr>
      <w:bookmarkStart w:id="33" w:name="_Ref150086751"/>
      <w:bookmarkStart w:id="34" w:name="_Toc244578374"/>
      <w:bookmarkStart w:id="35" w:name="_Toc440979163"/>
      <w:r w:rsidRPr="00F54A80">
        <w:rPr>
          <w:lang w:val="en-US"/>
        </w:rPr>
        <w:t>Applicability</w:t>
      </w:r>
      <w:bookmarkEnd w:id="33"/>
      <w:bookmarkEnd w:id="34"/>
      <w:bookmarkEnd w:id="35"/>
    </w:p>
    <w:p w:rsidR="00820E8D" w:rsidRPr="00F54A80" w:rsidRDefault="00820E8D" w:rsidP="00820E8D">
      <w:pPr>
        <w:pStyle w:val="Para1C"/>
      </w:pPr>
      <w:r w:rsidRPr="00F54A80">
        <w:t xml:space="preserve">This document is the Installation Guide for the NATO Intelligence Functional Services (NATO INTEL-FS) Programme related to </w:t>
      </w:r>
      <w:bookmarkStart w:id="36" w:name="overviewS"/>
      <w:r w:rsidR="00D23613" w:rsidRPr="00F54A80">
        <w:t>the Contract CO-12401-INTEL-FS.</w:t>
      </w:r>
      <w:bookmarkEnd w:id="36"/>
    </w:p>
    <w:p w:rsidR="00820E8D" w:rsidRPr="00F54A80" w:rsidRDefault="00820E8D" w:rsidP="00820E8D">
      <w:pPr>
        <w:pStyle w:val="Heading2"/>
        <w:rPr>
          <w:lang w:val="en-US"/>
        </w:rPr>
      </w:pPr>
      <w:bookmarkStart w:id="37" w:name="_Toc244578376"/>
      <w:bookmarkStart w:id="38" w:name="_Toc440979164"/>
      <w:r w:rsidRPr="00F54A80">
        <w:rPr>
          <w:lang w:val="en-US"/>
        </w:rPr>
        <w:t>Document Purpose</w:t>
      </w:r>
      <w:bookmarkEnd w:id="37"/>
      <w:bookmarkEnd w:id="38"/>
    </w:p>
    <w:p w:rsidR="00820E8D" w:rsidRPr="00F54A80" w:rsidRDefault="0067407A" w:rsidP="00DC34F1">
      <w:pPr>
        <w:pStyle w:val="Para1C"/>
      </w:pPr>
      <w:r w:rsidRPr="00F54A80">
        <w:t>This</w:t>
      </w:r>
      <w:r w:rsidR="00820E8D" w:rsidRPr="00F54A80">
        <w:t xml:space="preserve"> Installation Guide </w:t>
      </w:r>
      <w:r w:rsidR="006B6D72" w:rsidRPr="00F54A80">
        <w:t>describe</w:t>
      </w:r>
      <w:r w:rsidRPr="00F54A80">
        <w:t xml:space="preserve">s how to </w:t>
      </w:r>
      <w:r w:rsidR="00F95065" w:rsidRPr="00F54A80">
        <w:t>install and configure INTEL-FS</w:t>
      </w:r>
      <w:r w:rsidR="00A15173">
        <w:t xml:space="preserve"> system</w:t>
      </w:r>
      <w:r w:rsidR="00F95065" w:rsidRPr="00F54A80">
        <w:t xml:space="preserve"> </w:t>
      </w:r>
      <w:r w:rsidR="001320D1">
        <w:t>1.0</w:t>
      </w:r>
      <w:r w:rsidR="00361CC8">
        <w:t xml:space="preserve"> </w:t>
      </w:r>
      <w:r w:rsidR="00F95065" w:rsidRPr="00F54A80">
        <w:t>on</w:t>
      </w:r>
      <w:r w:rsidR="00A15173">
        <w:t xml:space="preserve"> INTEL-FS </w:t>
      </w:r>
      <w:r w:rsidR="006B6D72" w:rsidRPr="00F54A80">
        <w:t xml:space="preserve">server. </w:t>
      </w:r>
    </w:p>
    <w:p w:rsidR="00820E8D" w:rsidRPr="00F54A80" w:rsidRDefault="00820E8D" w:rsidP="00820E8D">
      <w:pPr>
        <w:pStyle w:val="Para2C"/>
        <w:numPr>
          <w:ilvl w:val="0"/>
          <w:numId w:val="0"/>
        </w:numPr>
        <w:ind w:left="1442" w:hanging="308"/>
        <w:rPr>
          <w:lang w:val="en-US"/>
        </w:rPr>
      </w:pPr>
    </w:p>
    <w:p w:rsidR="00820E8D" w:rsidRPr="00F54A80" w:rsidRDefault="00820E8D" w:rsidP="00820E8D">
      <w:pPr>
        <w:pStyle w:val="Heading2"/>
        <w:rPr>
          <w:lang w:val="en-US"/>
        </w:rPr>
      </w:pPr>
      <w:bookmarkStart w:id="39" w:name="_Toc347328087"/>
      <w:bookmarkStart w:id="40" w:name="_Toc347330266"/>
      <w:bookmarkStart w:id="41" w:name="_Toc353775945"/>
      <w:bookmarkStart w:id="42" w:name="_Toc440979165"/>
      <w:r w:rsidRPr="00F54A80">
        <w:rPr>
          <w:lang w:val="en-US"/>
        </w:rPr>
        <w:t>Relationship to other documents</w:t>
      </w:r>
      <w:bookmarkEnd w:id="39"/>
      <w:bookmarkEnd w:id="40"/>
      <w:bookmarkEnd w:id="41"/>
      <w:bookmarkEnd w:id="42"/>
    </w:p>
    <w:p w:rsidR="00820E8D" w:rsidRPr="00F54A80" w:rsidRDefault="00820E8D" w:rsidP="00820E8D">
      <w:pPr>
        <w:pStyle w:val="Para10"/>
        <w:rPr>
          <w:lang w:val="en-US"/>
        </w:rPr>
      </w:pPr>
      <w:r w:rsidRPr="00F54A80">
        <w:rPr>
          <w:lang w:val="en-US"/>
        </w:rPr>
        <w:t xml:space="preserve">Other documents related to this document are as follows: </w:t>
      </w:r>
    </w:p>
    <w:p w:rsidR="00820E8D" w:rsidRPr="00F54A80" w:rsidRDefault="00620CE4" w:rsidP="00820E8D">
      <w:pPr>
        <w:pStyle w:val="Para2C"/>
        <w:rPr>
          <w:lang w:val="en-US"/>
        </w:rPr>
      </w:pPr>
      <w:r w:rsidRPr="00F54A80">
        <w:rPr>
          <w:lang w:val="en-US"/>
        </w:rPr>
        <w:t xml:space="preserve">Project Management Plan for the INTEL-FS Project </w:t>
      </w:r>
      <w:bookmarkStart w:id="43" w:name="PMP"/>
      <w:bookmarkEnd w:id="43"/>
      <w:r w:rsidRPr="00F54A80">
        <w:rPr>
          <w:lang w:val="en-US"/>
        </w:rPr>
        <w:fldChar w:fldCharType="begin"/>
      </w:r>
      <w:r w:rsidRPr="00F54A80">
        <w:rPr>
          <w:lang w:val="en-US"/>
        </w:rPr>
        <w:instrText xml:space="preserve"> REF _Ref356826231 \r \h </w:instrText>
      </w:r>
      <w:r w:rsidRPr="00F54A80">
        <w:rPr>
          <w:lang w:val="en-US"/>
        </w:rPr>
      </w:r>
      <w:r w:rsidRPr="00F54A80">
        <w:rPr>
          <w:lang w:val="en-US"/>
        </w:rPr>
        <w:fldChar w:fldCharType="separate"/>
      </w:r>
      <w:r w:rsidR="003C1E5B">
        <w:rPr>
          <w:lang w:val="en-US"/>
        </w:rPr>
        <w:t>[Ref. 1]</w:t>
      </w:r>
      <w:r w:rsidRPr="00F54A80">
        <w:rPr>
          <w:lang w:val="en-US"/>
        </w:rPr>
        <w:fldChar w:fldCharType="end"/>
      </w:r>
    </w:p>
    <w:p w:rsidR="00820E8D" w:rsidRPr="00F54A80" w:rsidRDefault="00820E8D" w:rsidP="00820E8D">
      <w:pPr>
        <w:pStyle w:val="Para2C"/>
        <w:numPr>
          <w:ilvl w:val="0"/>
          <w:numId w:val="0"/>
        </w:numPr>
        <w:ind w:left="1442" w:hanging="308"/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  <w:r w:rsidRPr="00F54A80">
        <w:rPr>
          <w:lang w:val="en-US"/>
        </w:rPr>
        <w:br w:type="page"/>
      </w:r>
    </w:p>
    <w:p w:rsidR="00820E8D" w:rsidRPr="00F54A80" w:rsidRDefault="00820E8D" w:rsidP="00820E8D">
      <w:pPr>
        <w:pStyle w:val="Heading2"/>
        <w:rPr>
          <w:lang w:val="en-US"/>
        </w:rPr>
      </w:pPr>
      <w:bookmarkStart w:id="44" w:name="_Toc244578377"/>
      <w:bookmarkStart w:id="45" w:name="_Toc440979166"/>
      <w:r w:rsidRPr="00F54A80">
        <w:rPr>
          <w:lang w:val="en-US"/>
        </w:rPr>
        <w:lastRenderedPageBreak/>
        <w:t>Document Overview</w:t>
      </w:r>
      <w:bookmarkEnd w:id="44"/>
      <w:bookmarkEnd w:id="45"/>
    </w:p>
    <w:p w:rsidR="00820E8D" w:rsidRPr="00F54A80" w:rsidRDefault="00820E8D" w:rsidP="00820E8D">
      <w:pPr>
        <w:pStyle w:val="Para1C"/>
      </w:pPr>
      <w:r w:rsidRPr="00F54A80">
        <w:t>The document is structured as follows:</w:t>
      </w:r>
    </w:p>
    <w:p w:rsidR="00820E8D" w:rsidRPr="00F54A80" w:rsidRDefault="006B6D72" w:rsidP="00820E8D">
      <w:pPr>
        <w:pStyle w:val="Para2C"/>
        <w:rPr>
          <w:lang w:val="en-US"/>
        </w:rPr>
      </w:pPr>
      <w:r w:rsidRPr="00F54A80">
        <w:rPr>
          <w:lang w:val="en-US"/>
        </w:rPr>
        <w:t>Chapter 1 introduces the document and its purpose</w:t>
      </w:r>
      <w:r w:rsidR="00820E8D" w:rsidRPr="00F54A80">
        <w:rPr>
          <w:lang w:val="en-US"/>
        </w:rPr>
        <w:t>.</w:t>
      </w:r>
    </w:p>
    <w:p w:rsidR="006B6D72" w:rsidRPr="00F54A80" w:rsidRDefault="006B6D72" w:rsidP="00820E8D">
      <w:pPr>
        <w:pStyle w:val="Para2C"/>
        <w:rPr>
          <w:lang w:val="en-US"/>
        </w:rPr>
      </w:pPr>
      <w:r w:rsidRPr="00F54A80">
        <w:rPr>
          <w:lang w:val="en-US"/>
        </w:rPr>
        <w:t xml:space="preserve">Chapter 2.1 describes INTEL-FS </w:t>
      </w:r>
      <w:r w:rsidR="00A923C4" w:rsidRPr="00F54A80">
        <w:rPr>
          <w:lang w:val="en-US"/>
        </w:rPr>
        <w:t>system installation workflow</w:t>
      </w:r>
    </w:p>
    <w:p w:rsidR="00A923C4" w:rsidRPr="00F54A80" w:rsidRDefault="00A923C4" w:rsidP="00820E8D">
      <w:pPr>
        <w:pStyle w:val="Para2C"/>
        <w:rPr>
          <w:lang w:val="en-US"/>
        </w:rPr>
      </w:pPr>
      <w:r w:rsidRPr="00F54A80">
        <w:rPr>
          <w:lang w:val="en-US"/>
        </w:rPr>
        <w:t>Chapter 2.2 describes INTEL-FS prerequisites</w:t>
      </w:r>
    </w:p>
    <w:p w:rsidR="006B6D72" w:rsidRPr="00F54A80" w:rsidRDefault="006B6D72" w:rsidP="00820E8D">
      <w:pPr>
        <w:pStyle w:val="Para2C"/>
        <w:rPr>
          <w:lang w:val="en-US"/>
        </w:rPr>
      </w:pPr>
      <w:r w:rsidRPr="00F54A80">
        <w:rPr>
          <w:lang w:val="en-US"/>
        </w:rPr>
        <w:t>Chapters 2.</w:t>
      </w:r>
      <w:r w:rsidR="00A923C4" w:rsidRPr="00F54A80">
        <w:rPr>
          <w:lang w:val="en-US"/>
        </w:rPr>
        <w:t>3</w:t>
      </w:r>
      <w:r w:rsidRPr="00F54A80">
        <w:rPr>
          <w:lang w:val="en-US"/>
        </w:rPr>
        <w:t xml:space="preserve"> to 2.</w:t>
      </w:r>
      <w:r w:rsidR="00E82568">
        <w:rPr>
          <w:lang w:val="en-US"/>
        </w:rPr>
        <w:t>8</w:t>
      </w:r>
      <w:r w:rsidR="00814E14" w:rsidRPr="00F54A80">
        <w:rPr>
          <w:lang w:val="en-US"/>
        </w:rPr>
        <w:t xml:space="preserve"> </w:t>
      </w:r>
      <w:r w:rsidRPr="00F54A80">
        <w:rPr>
          <w:lang w:val="en-US"/>
        </w:rPr>
        <w:t>describes how to install</w:t>
      </w:r>
      <w:r w:rsidR="00814E14" w:rsidRPr="00F54A80">
        <w:rPr>
          <w:lang w:val="en-US"/>
        </w:rPr>
        <w:t>,</w:t>
      </w:r>
      <w:r w:rsidRPr="00F54A80">
        <w:rPr>
          <w:lang w:val="en-US"/>
        </w:rPr>
        <w:t xml:space="preserve">configure </w:t>
      </w:r>
      <w:r w:rsidR="00814E14" w:rsidRPr="00F54A80">
        <w:rPr>
          <w:lang w:val="en-US"/>
        </w:rPr>
        <w:t xml:space="preserve">and </w:t>
      </w:r>
      <w:r w:rsidR="00A923C4" w:rsidRPr="00F54A80">
        <w:rPr>
          <w:lang w:val="en-US"/>
        </w:rPr>
        <w:t xml:space="preserve">validate </w:t>
      </w:r>
      <w:r w:rsidR="00814E14" w:rsidRPr="00F54A80">
        <w:rPr>
          <w:lang w:val="en-US"/>
        </w:rPr>
        <w:t xml:space="preserve"> INTEL-FS </w:t>
      </w:r>
      <w:r w:rsidR="00A923C4" w:rsidRPr="00F54A80">
        <w:rPr>
          <w:lang w:val="en-US"/>
        </w:rPr>
        <w:t>system</w:t>
      </w:r>
      <w:r w:rsidR="00814E14" w:rsidRPr="00F54A80">
        <w:rPr>
          <w:lang w:val="en-US"/>
        </w:rPr>
        <w:t>,</w:t>
      </w:r>
      <w:r w:rsidRPr="00F54A80">
        <w:rPr>
          <w:lang w:val="en-US"/>
        </w:rPr>
        <w:t xml:space="preserve"> </w:t>
      </w:r>
    </w:p>
    <w:p w:rsidR="00E82568" w:rsidRPr="00F54A80" w:rsidRDefault="006B6D72" w:rsidP="00B94FDC">
      <w:pPr>
        <w:pStyle w:val="Para2C"/>
        <w:rPr>
          <w:lang w:val="en-US"/>
        </w:rPr>
      </w:pPr>
      <w:r w:rsidRPr="00F54A80">
        <w:rPr>
          <w:lang w:val="en-US"/>
        </w:rPr>
        <w:t xml:space="preserve">Chapter 3 </w:t>
      </w:r>
      <w:r w:rsidR="00E82568">
        <w:rPr>
          <w:lang w:val="en-US"/>
        </w:rPr>
        <w:t xml:space="preserve">describes how to perform a distributed installation </w:t>
      </w:r>
      <w:r w:rsidR="00B94FDC">
        <w:rPr>
          <w:lang w:val="en-US"/>
        </w:rPr>
        <w:t xml:space="preserve">where </w:t>
      </w:r>
      <w:r w:rsidR="00E82568" w:rsidRPr="00F54A80">
        <w:rPr>
          <w:lang w:val="en-US"/>
        </w:rPr>
        <w:t xml:space="preserve"> INTEL-FS </w:t>
      </w:r>
      <w:r w:rsidR="00B94FDC">
        <w:rPr>
          <w:lang w:val="en-US"/>
        </w:rPr>
        <w:t>system</w:t>
      </w:r>
      <w:r w:rsidR="00E82568" w:rsidRPr="00F54A80">
        <w:rPr>
          <w:lang w:val="en-US"/>
        </w:rPr>
        <w:t xml:space="preserve"> </w:t>
      </w:r>
      <w:r w:rsidR="00B94FDC">
        <w:rPr>
          <w:lang w:val="en-US"/>
        </w:rPr>
        <w:t xml:space="preserve">is installed </w:t>
      </w:r>
      <w:r w:rsidR="00E82568" w:rsidRPr="00F54A80">
        <w:rPr>
          <w:lang w:val="en-US"/>
        </w:rPr>
        <w:t>on 2 servers</w:t>
      </w:r>
    </w:p>
    <w:p w:rsidR="00E82568" w:rsidRPr="00F54A80" w:rsidRDefault="00E82568" w:rsidP="006C61C3">
      <w:pPr>
        <w:pStyle w:val="Para2C"/>
        <w:numPr>
          <w:ilvl w:val="1"/>
          <w:numId w:val="21"/>
        </w:numPr>
        <w:jc w:val="left"/>
        <w:rPr>
          <w:lang w:val="en-US"/>
        </w:rPr>
      </w:pPr>
      <w:r w:rsidRPr="00B94FDC">
        <w:t>INTEL</w:t>
      </w:r>
      <w:r w:rsidRPr="00F54A80">
        <w:rPr>
          <w:lang w:val="en-US"/>
        </w:rPr>
        <w:t xml:space="preserve">-FS </w:t>
      </w:r>
      <w:r w:rsidRPr="00B94FDC">
        <w:t>software</w:t>
      </w:r>
      <w:r w:rsidRPr="00F54A80">
        <w:rPr>
          <w:lang w:val="en-US"/>
        </w:rPr>
        <w:t xml:space="preserve"> </w:t>
      </w:r>
      <w:r w:rsidRPr="00B94FDC">
        <w:t>is installed</w:t>
      </w:r>
      <w:r w:rsidRPr="00F54A80">
        <w:rPr>
          <w:lang w:val="en-US"/>
        </w:rPr>
        <w:t xml:space="preserve"> </w:t>
      </w:r>
      <w:r w:rsidRPr="00B94FDC">
        <w:t>on a first server,</w:t>
      </w:r>
      <w:r w:rsidRPr="00F54A80">
        <w:rPr>
          <w:lang w:val="en-US"/>
        </w:rPr>
        <w:t xml:space="preserve"> </w:t>
      </w:r>
    </w:p>
    <w:p w:rsidR="00E82568" w:rsidRPr="00B94FDC" w:rsidRDefault="00E82568" w:rsidP="006C61C3">
      <w:pPr>
        <w:pStyle w:val="Para2C"/>
        <w:numPr>
          <w:ilvl w:val="1"/>
          <w:numId w:val="21"/>
        </w:numPr>
        <w:jc w:val="left"/>
      </w:pPr>
      <w:r w:rsidRPr="00B94FDC">
        <w:t>Databases</w:t>
      </w:r>
      <w:r w:rsidRPr="00F54A80">
        <w:rPr>
          <w:lang w:val="en-US"/>
        </w:rPr>
        <w:t xml:space="preserve"> </w:t>
      </w:r>
      <w:r w:rsidRPr="00B94FDC">
        <w:t>hosted</w:t>
      </w:r>
      <w:r w:rsidRPr="00F54A80">
        <w:rPr>
          <w:lang w:val="en-US"/>
        </w:rPr>
        <w:t xml:space="preserve"> </w:t>
      </w:r>
      <w:r w:rsidRPr="00B94FDC">
        <w:t>in SQL Server</w:t>
      </w:r>
      <w:r w:rsidRPr="00F54A80">
        <w:rPr>
          <w:lang w:val="en-US"/>
        </w:rPr>
        <w:t xml:space="preserve"> </w:t>
      </w:r>
      <w:r w:rsidRPr="00B94FDC">
        <w:t>are</w:t>
      </w:r>
      <w:r w:rsidRPr="00F54A80">
        <w:rPr>
          <w:lang w:val="en-US"/>
        </w:rPr>
        <w:t xml:space="preserve"> </w:t>
      </w:r>
      <w:r w:rsidRPr="00B94FDC">
        <w:t>deployed on</w:t>
      </w:r>
      <w:r w:rsidRPr="00F54A80">
        <w:rPr>
          <w:lang w:val="en-US"/>
        </w:rPr>
        <w:t xml:space="preserve"> </w:t>
      </w:r>
      <w:r w:rsidRPr="00B94FDC">
        <w:t xml:space="preserve">a remote server </w:t>
      </w:r>
    </w:p>
    <w:p w:rsidR="006B6D72" w:rsidRDefault="00B94FDC" w:rsidP="00820E8D">
      <w:pPr>
        <w:pStyle w:val="Para2C"/>
        <w:rPr>
          <w:lang w:val="en-US"/>
        </w:rPr>
      </w:pPr>
      <w:r>
        <w:rPr>
          <w:lang w:val="en-US"/>
        </w:rPr>
        <w:t>Chapter 4 describes how to uninstall INTEL-FS system</w:t>
      </w:r>
    </w:p>
    <w:p w:rsidR="00B94FDC" w:rsidRDefault="00B94FDC" w:rsidP="00820E8D">
      <w:pPr>
        <w:pStyle w:val="Para2C"/>
        <w:rPr>
          <w:lang w:val="en-US"/>
        </w:rPr>
      </w:pPr>
      <w:r>
        <w:rPr>
          <w:lang w:val="en-US"/>
        </w:rPr>
        <w:t>Chapter 5 includes additional informations</w:t>
      </w:r>
    </w:p>
    <w:p w:rsidR="00B94FDC" w:rsidRDefault="00B94FDC" w:rsidP="00B94FDC">
      <w:pPr>
        <w:pStyle w:val="Para2C"/>
        <w:numPr>
          <w:ilvl w:val="1"/>
          <w:numId w:val="21"/>
        </w:numPr>
        <w:rPr>
          <w:lang w:val="en-US"/>
        </w:rPr>
      </w:pPr>
      <w:r>
        <w:rPr>
          <w:lang w:val="en-US"/>
        </w:rPr>
        <w:t>Windows registry usage</w:t>
      </w:r>
    </w:p>
    <w:p w:rsidR="00B94FDC" w:rsidRDefault="00B94FDC" w:rsidP="00B94FDC">
      <w:pPr>
        <w:pStyle w:val="Para2C"/>
        <w:numPr>
          <w:ilvl w:val="1"/>
          <w:numId w:val="21"/>
        </w:numPr>
        <w:rPr>
          <w:lang w:val="en-US"/>
        </w:rPr>
      </w:pPr>
      <w:r>
        <w:rPr>
          <w:lang w:val="en-US"/>
        </w:rPr>
        <w:t>List of programs installed by INTEL-FS system deployement</w:t>
      </w:r>
    </w:p>
    <w:p w:rsidR="00B94FDC" w:rsidRDefault="00B94FDC" w:rsidP="00B94FDC">
      <w:pPr>
        <w:pStyle w:val="Para2C"/>
        <w:numPr>
          <w:ilvl w:val="1"/>
          <w:numId w:val="21"/>
        </w:numPr>
        <w:rPr>
          <w:lang w:val="en-US"/>
        </w:rPr>
      </w:pPr>
      <w:r>
        <w:rPr>
          <w:lang w:val="en-US"/>
        </w:rPr>
        <w:t>Update mode description</w:t>
      </w:r>
    </w:p>
    <w:p w:rsidR="00B94FDC" w:rsidRPr="00F54A80" w:rsidRDefault="00B94FDC" w:rsidP="00B94FDC">
      <w:pPr>
        <w:pStyle w:val="Para2C"/>
        <w:numPr>
          <w:ilvl w:val="1"/>
          <w:numId w:val="21"/>
        </w:numPr>
        <w:rPr>
          <w:lang w:val="en-US"/>
        </w:rPr>
      </w:pPr>
      <w:r>
        <w:rPr>
          <w:lang w:val="en-US"/>
        </w:rPr>
        <w:t>Troubleshooting</w:t>
      </w:r>
    </w:p>
    <w:p w:rsidR="00820E8D" w:rsidRPr="00F54A80" w:rsidRDefault="00820E8D" w:rsidP="00820E8D">
      <w:pPr>
        <w:pStyle w:val="Heading2"/>
        <w:pageBreakBefore/>
        <w:tabs>
          <w:tab w:val="clear" w:pos="1440"/>
        </w:tabs>
        <w:rPr>
          <w:lang w:val="en-US"/>
        </w:rPr>
      </w:pPr>
      <w:bookmarkStart w:id="46" w:name="_Toc325975313"/>
      <w:bookmarkStart w:id="47" w:name="_Toc329183588"/>
      <w:bookmarkStart w:id="48" w:name="_Toc347328089"/>
      <w:bookmarkStart w:id="49" w:name="_Toc347330268"/>
      <w:bookmarkStart w:id="50" w:name="_Toc353775947"/>
      <w:bookmarkStart w:id="51" w:name="_Toc440979167"/>
      <w:bookmarkStart w:id="52" w:name="_Toc244578380"/>
      <w:bookmarkEnd w:id="46"/>
      <w:bookmarkEnd w:id="47"/>
      <w:r w:rsidRPr="00F54A80">
        <w:rPr>
          <w:lang w:val="en-US"/>
        </w:rPr>
        <w:lastRenderedPageBreak/>
        <w:t>Document specific abbreviations</w:t>
      </w:r>
      <w:bookmarkEnd w:id="48"/>
      <w:bookmarkEnd w:id="49"/>
      <w:bookmarkEnd w:id="50"/>
      <w:bookmarkEnd w:id="51"/>
    </w:p>
    <w:p w:rsidR="00820E8D" w:rsidRPr="00F54A80" w:rsidRDefault="00820E8D" w:rsidP="00820E8D">
      <w:pPr>
        <w:keepNext/>
        <w:rPr>
          <w:lang w:val="en-US"/>
        </w:rPr>
      </w:pPr>
    </w:p>
    <w:tbl>
      <w:tblPr>
        <w:tblW w:w="8902" w:type="dxa"/>
        <w:tblInd w:w="-34" w:type="dxa"/>
        <w:tblLayout w:type="fixed"/>
        <w:tblLook w:val="0000" w:firstRow="0" w:lastRow="0" w:firstColumn="0" w:lastColumn="0" w:noHBand="0" w:noVBand="0"/>
      </w:tblPr>
      <w:tblGrid>
        <w:gridCol w:w="2257"/>
        <w:gridCol w:w="6645"/>
      </w:tblGrid>
      <w:tr w:rsidR="00820E8D" w:rsidRPr="00F54A80" w:rsidTr="00A959AE">
        <w:trPr>
          <w:trHeight w:val="255"/>
          <w:tblHeader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noWrap/>
            <w:vAlign w:val="bottom"/>
          </w:tcPr>
          <w:p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bookmarkStart w:id="53" w:name="Abreviation" w:colFirst="0" w:colLast="1"/>
            <w:r w:rsidRPr="00F54A80">
              <w:rPr>
                <w:rFonts w:ascii="Arial" w:hAnsi="Arial"/>
                <w:lang w:val="en-US"/>
              </w:rPr>
              <w:t>Abbreviation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noWrap/>
            <w:vAlign w:val="bottom"/>
          </w:tcPr>
          <w:p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r w:rsidRPr="00F54A80">
              <w:rPr>
                <w:rFonts w:ascii="Arial" w:hAnsi="Arial"/>
                <w:lang w:val="en-US"/>
              </w:rPr>
              <w:t>Denomination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ANP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lang w:val="en-US"/>
              </w:rPr>
              <w:t>Afghan National Policy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BICES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pStyle w:val="NoteTitre"/>
              <w:widowControl/>
              <w:autoSpaceDE/>
              <w:autoSpaceDN/>
              <w:adjustRightInd/>
              <w:spacing w:beforeLines="20" w:before="48" w:afterLines="20" w:after="48"/>
              <w:rPr>
                <w:szCs w:val="22"/>
                <w:shd w:val="clear" w:color="auto" w:fill="auto"/>
                <w:lang w:val="en-US" w:eastAsia="en-US"/>
              </w:rPr>
            </w:pPr>
            <w:r w:rsidRPr="00F54A80">
              <w:rPr>
                <w:szCs w:val="22"/>
                <w:shd w:val="clear" w:color="auto" w:fill="auto"/>
                <w:lang w:val="en-US" w:eastAsia="en-US"/>
              </w:rPr>
              <w:t>Battlefield Information Collection and Exploitation Systems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Bi-SC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Bi-Strategic Command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BSO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BattleSpace Object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CCIR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Commander’s Critical Information Requirements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CCIRM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Commander’s Critical Information Requirements Management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COP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lang w:val="en-US"/>
              </w:rPr>
              <w:t>Common Operational Picture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COTS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Commercial Off-The-Shelf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CSD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lang w:val="en-US"/>
              </w:rPr>
              <w:t>Coalition Shared Dataserver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CXP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lang w:val="en-US"/>
              </w:rPr>
              <w:t>Collection and eXploitation Plan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EEFI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lang w:val="en-US"/>
              </w:rPr>
              <w:t>Essential Elements of Friendly Information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FFIR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lang w:val="en-US"/>
              </w:rPr>
              <w:t>Friendly Forces Information Requirements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HQ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HeadQuarters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HUMINT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lang w:val="en-US"/>
              </w:rPr>
              <w:t>HUMan INTELligence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ICP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Intelligence Collection Plan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IED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Improvised Explosive Device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IPB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lang w:val="en-US"/>
              </w:rPr>
              <w:t>Intelligence Preparation of the Battlespace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ISAF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International Security Assistance Force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ISR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Intelligence Surveillance Reconnaissance</w:t>
            </w:r>
          </w:p>
        </w:tc>
      </w:tr>
      <w:tr w:rsidR="00820E8D" w:rsidRPr="00F54A80" w:rsidTr="00A959AE">
        <w:trPr>
          <w:trHeight w:val="153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JCOP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Joint Common Operational Picture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JTS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lang w:val="en-US"/>
              </w:rPr>
              <w:t>Joint Targeting System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KIA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lang w:val="en-US"/>
              </w:rPr>
              <w:t>Killed In Action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LTIOV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lang w:val="en-US"/>
              </w:rPr>
              <w:t>Last Time Information of Value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MIDB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lang w:val="en-US"/>
              </w:rPr>
              <w:t>Modernized Integrated Database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MIP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Multilateral Integrated Programme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ON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Organisational Node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PIR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Priority Intelligence Requirement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RFI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Request For Information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SIGINT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SIGnal INTelligence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SIR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Specific Intelligence Requirement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SMIR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Strategic Military Intelligence Requirements</w:t>
            </w:r>
          </w:p>
        </w:tc>
      </w:tr>
    </w:tbl>
    <w:p w:rsidR="00820E8D" w:rsidRPr="00F54A80" w:rsidRDefault="00820E8D" w:rsidP="00820E8D">
      <w:pPr>
        <w:pStyle w:val="Heading2"/>
        <w:rPr>
          <w:lang w:val="en-US"/>
        </w:rPr>
      </w:pPr>
      <w:bookmarkStart w:id="54" w:name="_Toc440979168"/>
      <w:bookmarkEnd w:id="53"/>
      <w:r w:rsidRPr="00F54A80">
        <w:rPr>
          <w:lang w:val="en-US"/>
        </w:rPr>
        <w:lastRenderedPageBreak/>
        <w:t>Referenced Documents</w:t>
      </w:r>
      <w:bookmarkStart w:id="55" w:name="_Toc149975505"/>
      <w:bookmarkStart w:id="56" w:name="_Toc149991172"/>
      <w:bookmarkStart w:id="57" w:name="_Toc319308230"/>
      <w:bookmarkEnd w:id="52"/>
      <w:bookmarkEnd w:id="54"/>
    </w:p>
    <w:p w:rsidR="00820E8D" w:rsidRPr="00F54A80" w:rsidRDefault="00820E8D" w:rsidP="00820E8D">
      <w:pPr>
        <w:pStyle w:val="Heading3"/>
        <w:rPr>
          <w:lang w:val="en-US"/>
        </w:rPr>
      </w:pPr>
      <w:bookmarkStart w:id="58" w:name="_Toc440979169"/>
      <w:bookmarkEnd w:id="55"/>
      <w:bookmarkEnd w:id="56"/>
      <w:bookmarkEnd w:id="57"/>
      <w:r w:rsidRPr="00F54A80">
        <w:rPr>
          <w:lang w:val="en-US"/>
        </w:rPr>
        <w:t>Related Documents</w:t>
      </w:r>
      <w:bookmarkEnd w:id="58"/>
    </w:p>
    <w:tbl>
      <w:tblPr>
        <w:tblW w:w="972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3"/>
        <w:gridCol w:w="2126"/>
        <w:gridCol w:w="1134"/>
        <w:gridCol w:w="4617"/>
      </w:tblGrid>
      <w:tr w:rsidR="00820E8D" w:rsidRPr="00F54A80" w:rsidTr="00A959AE">
        <w:trPr>
          <w:cantSplit/>
          <w:tblHeader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vAlign w:val="center"/>
          </w:tcPr>
          <w:p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bookmarkStart w:id="59" w:name="Instr"/>
            <w:bookmarkStart w:id="60" w:name="Contract"/>
            <w:bookmarkStart w:id="61" w:name="SOW"/>
            <w:bookmarkStart w:id="62" w:name="SRS"/>
            <w:bookmarkStart w:id="63" w:name="Abbrev"/>
            <w:bookmarkStart w:id="64" w:name="SRS_obj"/>
            <w:bookmarkStart w:id="65" w:name="SRS_COTS"/>
            <w:bookmarkStart w:id="66" w:name="SRS_APP11"/>
            <w:bookmarkStart w:id="67" w:name="SRS_comp"/>
            <w:bookmarkStart w:id="68" w:name="WP"/>
            <w:bookmarkStart w:id="69" w:name="Resp3"/>
            <w:bookmarkStart w:id="70" w:name="_Toc325975410"/>
            <w:bookmarkStart w:id="71" w:name="_SoW_referenced_documents"/>
            <w:bookmarkStart w:id="72" w:name="SMD"/>
            <w:bookmarkStart w:id="73" w:name="ACMP_4"/>
            <w:bookmarkStart w:id="74" w:name="ACMP_1"/>
            <w:bookmarkStart w:id="75" w:name="_Toc325975786"/>
            <w:bookmarkStart w:id="76" w:name="PWBS"/>
            <w:bookmarkStart w:id="77" w:name="RiskLog"/>
            <w:bookmarkStart w:id="78" w:name="PMS"/>
            <w:bookmarkStart w:id="79" w:name="BOE1"/>
            <w:bookmarkStart w:id="80" w:name="SDS"/>
            <w:bookmarkStart w:id="81" w:name="SDP"/>
            <w:bookmarkStart w:id="82" w:name="SAP"/>
            <w:bookmarkStart w:id="83" w:name="Test_Plan"/>
            <w:bookmarkStart w:id="84" w:name="SecTP"/>
            <w:bookmarkStart w:id="85" w:name="SeDePl"/>
            <w:bookmarkStart w:id="86" w:name="Related" w:colFirst="0" w:colLast="3"/>
            <w:bookmarkStart w:id="87" w:name="_Toc149453992"/>
            <w:bookmarkStart w:id="88" w:name="_Toc244578386"/>
            <w:bookmarkEnd w:id="59"/>
            <w:bookmarkEnd w:id="60"/>
            <w:bookmarkEnd w:id="61"/>
            <w:bookmarkEnd w:id="62"/>
            <w:bookmarkEnd w:id="63"/>
            <w:bookmarkEnd w:id="64"/>
            <w:bookmarkEnd w:id="65"/>
            <w:bookmarkEnd w:id="66"/>
            <w:bookmarkEnd w:id="67"/>
            <w:bookmarkEnd w:id="68"/>
            <w:bookmarkEnd w:id="69"/>
            <w:bookmarkEnd w:id="70"/>
            <w:bookmarkEnd w:id="71"/>
            <w:bookmarkEnd w:id="72"/>
            <w:bookmarkEnd w:id="73"/>
            <w:bookmarkEnd w:id="74"/>
            <w:bookmarkEnd w:id="75"/>
            <w:bookmarkEnd w:id="76"/>
            <w:bookmarkEnd w:id="77"/>
            <w:bookmarkEnd w:id="78"/>
            <w:bookmarkEnd w:id="79"/>
            <w:bookmarkEnd w:id="80"/>
            <w:bookmarkEnd w:id="81"/>
            <w:bookmarkEnd w:id="82"/>
            <w:bookmarkEnd w:id="83"/>
            <w:bookmarkEnd w:id="84"/>
            <w:bookmarkEnd w:id="85"/>
            <w:r w:rsidRPr="00F54A80">
              <w:rPr>
                <w:rFonts w:ascii="Arial" w:hAnsi="Arial"/>
                <w:lang w:val="en-US"/>
              </w:rPr>
              <w:t>Ref.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vAlign w:val="center"/>
          </w:tcPr>
          <w:p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r w:rsidRPr="00F54A80">
              <w:rPr>
                <w:rFonts w:ascii="Arial" w:hAnsi="Arial"/>
                <w:lang w:val="en-US"/>
              </w:rPr>
              <w:t>Document Reference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vAlign w:val="center"/>
          </w:tcPr>
          <w:p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r w:rsidRPr="00F54A80">
              <w:rPr>
                <w:rFonts w:ascii="Arial" w:hAnsi="Arial"/>
                <w:lang w:val="en-US"/>
              </w:rPr>
              <w:t>Issued By</w:t>
            </w:r>
          </w:p>
        </w:tc>
        <w:tc>
          <w:tcPr>
            <w:tcW w:w="4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vAlign w:val="center"/>
          </w:tcPr>
          <w:p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r w:rsidRPr="00F54A80">
              <w:rPr>
                <w:rFonts w:ascii="Arial" w:hAnsi="Arial"/>
                <w:lang w:val="en-US"/>
              </w:rPr>
              <w:t>Title</w:t>
            </w:r>
          </w:p>
        </w:tc>
      </w:tr>
      <w:tr w:rsidR="00820E8D" w:rsidRPr="00F54A80" w:rsidTr="00D17409">
        <w:trPr>
          <w:cantSplit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E8D" w:rsidRPr="00F54A80" w:rsidRDefault="00820E8D" w:rsidP="00243A03">
            <w:pPr>
              <w:pStyle w:val="ReferenceNumber"/>
              <w:keepNext/>
              <w:keepLines/>
              <w:numPr>
                <w:ilvl w:val="0"/>
                <w:numId w:val="27"/>
              </w:numPr>
              <w:tabs>
                <w:tab w:val="clear" w:pos="720"/>
              </w:tabs>
              <w:ind w:left="0" w:firstLine="0"/>
              <w:jc w:val="left"/>
              <w:rPr>
                <w:lang w:val="en-US"/>
              </w:rPr>
            </w:pPr>
            <w:bookmarkStart w:id="89" w:name="_Ref356826231"/>
            <w:bookmarkEnd w:id="86"/>
            <w:r w:rsidRPr="00F54A80">
              <w:rPr>
                <w:lang w:val="en-US"/>
              </w:rPr>
              <w:t>[PMP]</w:t>
            </w:r>
            <w:bookmarkEnd w:id="89"/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E8D" w:rsidRPr="00F54A80" w:rsidRDefault="00820E8D" w:rsidP="00D17409">
            <w:pPr>
              <w:jc w:val="center"/>
              <w:rPr>
                <w:lang w:val="en-US"/>
              </w:rPr>
            </w:pPr>
            <w:r w:rsidRPr="00F54A80">
              <w:rPr>
                <w:lang w:val="en-US"/>
              </w:rPr>
              <w:t>F0057 62450208 556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E8D" w:rsidRPr="00F54A80" w:rsidRDefault="00820E8D" w:rsidP="00A959AE">
            <w:pPr>
              <w:pStyle w:val="tabletext"/>
              <w:keepLines/>
              <w:rPr>
                <w:lang w:val="en-US"/>
              </w:rPr>
            </w:pPr>
            <w:r w:rsidRPr="00F54A80">
              <w:rPr>
                <w:lang w:val="en-US"/>
              </w:rPr>
              <w:t>THALES</w:t>
            </w:r>
          </w:p>
        </w:tc>
        <w:tc>
          <w:tcPr>
            <w:tcW w:w="4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pStyle w:val="tabletext"/>
              <w:keepLines/>
              <w:rPr>
                <w:lang w:val="en-US"/>
              </w:rPr>
            </w:pPr>
            <w:r w:rsidRPr="00F54A80">
              <w:rPr>
                <w:lang w:val="en-US"/>
              </w:rPr>
              <w:t>Project Management Plan for the INTEL-FS Project</w:t>
            </w:r>
          </w:p>
        </w:tc>
      </w:tr>
      <w:tr w:rsidR="00D17409" w:rsidRPr="00F54A80" w:rsidTr="00D17409">
        <w:trPr>
          <w:cantSplit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7409" w:rsidRPr="00F54A80" w:rsidRDefault="00D17409" w:rsidP="00243A03">
            <w:pPr>
              <w:pStyle w:val="ReferenceNumber"/>
              <w:keepNext/>
              <w:keepLines/>
              <w:numPr>
                <w:ilvl w:val="0"/>
                <w:numId w:val="27"/>
              </w:numPr>
              <w:tabs>
                <w:tab w:val="clear" w:pos="720"/>
              </w:tabs>
              <w:ind w:left="0" w:firstLine="0"/>
              <w:jc w:val="left"/>
              <w:rPr>
                <w:lang w:val="en-US"/>
              </w:rPr>
            </w:pPr>
            <w:r w:rsidRPr="00F54A80">
              <w:rPr>
                <w:lang w:val="en-US"/>
              </w:rPr>
              <w:t>[ISPS]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7409" w:rsidRPr="00F54A80" w:rsidRDefault="00D17409" w:rsidP="00D17409">
            <w:pPr>
              <w:jc w:val="center"/>
              <w:rPr>
                <w:lang w:val="en-US"/>
              </w:rPr>
            </w:pPr>
            <w:r w:rsidRPr="00F54A80">
              <w:rPr>
                <w:lang w:val="en-US"/>
              </w:rPr>
              <w:t>F0057 62790360 502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7409" w:rsidRPr="00F54A80" w:rsidRDefault="00D17409" w:rsidP="00A959AE">
            <w:pPr>
              <w:pStyle w:val="tabletext"/>
              <w:keepLines/>
              <w:rPr>
                <w:lang w:val="en-US"/>
              </w:rPr>
            </w:pPr>
            <w:r w:rsidRPr="00F54A80">
              <w:rPr>
                <w:lang w:val="en-US"/>
              </w:rPr>
              <w:t>THALES</w:t>
            </w:r>
          </w:p>
        </w:tc>
        <w:tc>
          <w:tcPr>
            <w:tcW w:w="4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7409" w:rsidRPr="00F54A80" w:rsidRDefault="00D17409" w:rsidP="00A959AE">
            <w:pPr>
              <w:pStyle w:val="tabletext"/>
              <w:keepLines/>
              <w:rPr>
                <w:lang w:val="en-US"/>
              </w:rPr>
            </w:pPr>
            <w:r w:rsidRPr="00F54A80">
              <w:rPr>
                <w:lang w:val="en-US"/>
              </w:rPr>
              <w:t>Software Product Specification for the INTEL-FS Project</w:t>
            </w:r>
          </w:p>
        </w:tc>
      </w:tr>
      <w:tr w:rsidR="0090398B" w:rsidRPr="00F54A80" w:rsidTr="00D17409">
        <w:trPr>
          <w:cantSplit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0398B" w:rsidRPr="00F54A80" w:rsidRDefault="00262499" w:rsidP="00243A03">
            <w:pPr>
              <w:pStyle w:val="ReferenceNumber"/>
              <w:keepNext/>
              <w:keepLines/>
              <w:numPr>
                <w:ilvl w:val="0"/>
                <w:numId w:val="27"/>
              </w:numPr>
              <w:tabs>
                <w:tab w:val="clear" w:pos="720"/>
              </w:tabs>
              <w:ind w:left="0" w:firstLine="0"/>
              <w:jc w:val="left"/>
              <w:rPr>
                <w:lang w:val="en-US"/>
              </w:rPr>
            </w:pPr>
            <w:bookmarkStart w:id="90" w:name="REPOS"/>
            <w:bookmarkStart w:id="91" w:name="TQM"/>
            <w:bookmarkStart w:id="92" w:name="_System_Overview"/>
            <w:bookmarkStart w:id="93" w:name="_Toc149525605"/>
            <w:bookmarkStart w:id="94" w:name="_Toc149525729"/>
            <w:bookmarkStart w:id="95" w:name="_Toc149525852"/>
            <w:bookmarkStart w:id="96" w:name="_Toc149527991"/>
            <w:bookmarkStart w:id="97" w:name="_Toc149529669"/>
            <w:bookmarkStart w:id="98" w:name="_Toc149539175"/>
            <w:bookmarkStart w:id="99" w:name="_Toc149561653"/>
            <w:bookmarkStart w:id="100" w:name="_Toc149618561"/>
            <w:bookmarkStart w:id="101" w:name="_Toc149639517"/>
            <w:bookmarkStart w:id="102" w:name="_Toc149648966"/>
            <w:bookmarkStart w:id="103" w:name="_Toc149672828"/>
            <w:bookmarkStart w:id="104" w:name="_Toc149718115"/>
            <w:bookmarkStart w:id="105" w:name="_Toc149798965"/>
            <w:bookmarkStart w:id="106" w:name="_Toc149813358"/>
            <w:bookmarkStart w:id="107" w:name="_Toc149820894"/>
            <w:bookmarkStart w:id="108" w:name="_Toc149824916"/>
            <w:bookmarkStart w:id="109" w:name="_Toc149831249"/>
            <w:bookmarkStart w:id="110" w:name="_Hlt149007642"/>
            <w:bookmarkStart w:id="111" w:name="_Organisation_of_Testing"/>
            <w:bookmarkStart w:id="112" w:name="_Toc146513589"/>
            <w:bookmarkStart w:id="113" w:name="_Toc146966586"/>
            <w:bookmarkEnd w:id="87"/>
            <w:bookmarkEnd w:id="88"/>
            <w:bookmarkEnd w:id="90"/>
            <w:bookmarkEnd w:id="91"/>
            <w:bookmarkEnd w:id="92"/>
            <w:bookmarkEnd w:id="93"/>
            <w:bookmarkEnd w:id="94"/>
            <w:bookmarkEnd w:id="95"/>
            <w:bookmarkEnd w:id="96"/>
            <w:bookmarkEnd w:id="97"/>
            <w:bookmarkEnd w:id="98"/>
            <w:bookmarkEnd w:id="99"/>
            <w:bookmarkEnd w:id="100"/>
            <w:bookmarkEnd w:id="101"/>
            <w:bookmarkEnd w:id="102"/>
            <w:bookmarkEnd w:id="103"/>
            <w:bookmarkEnd w:id="104"/>
            <w:bookmarkEnd w:id="105"/>
            <w:bookmarkEnd w:id="106"/>
            <w:bookmarkEnd w:id="107"/>
            <w:bookmarkEnd w:id="108"/>
            <w:bookmarkEnd w:id="109"/>
            <w:bookmarkEnd w:id="110"/>
            <w:bookmarkEnd w:id="111"/>
            <w:r w:rsidRPr="00F54A80">
              <w:rPr>
                <w:lang w:val="en-US"/>
              </w:rPr>
              <w:t>[TM]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0398B" w:rsidRPr="00F54A80" w:rsidRDefault="00262499" w:rsidP="00B43CDB">
            <w:pPr>
              <w:jc w:val="center"/>
              <w:rPr>
                <w:lang w:val="en-US"/>
              </w:rPr>
            </w:pPr>
            <w:r w:rsidRPr="00F54A80">
              <w:rPr>
                <w:lang w:val="en-US"/>
              </w:rPr>
              <w:t xml:space="preserve">F0057 62790360 </w:t>
            </w:r>
            <w:r w:rsidR="00B43CDB" w:rsidRPr="00B43CDB">
              <w:rPr>
                <w:lang w:val="en-US"/>
              </w:rPr>
              <w:t>194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0398B" w:rsidRPr="00F54A80" w:rsidRDefault="00262499" w:rsidP="00A959AE">
            <w:pPr>
              <w:pStyle w:val="tabletext"/>
              <w:keepLines/>
              <w:rPr>
                <w:lang w:val="en-US"/>
              </w:rPr>
            </w:pPr>
            <w:r w:rsidRPr="00F54A80">
              <w:rPr>
                <w:lang w:val="en-US"/>
              </w:rPr>
              <w:t>THALES</w:t>
            </w:r>
          </w:p>
        </w:tc>
        <w:tc>
          <w:tcPr>
            <w:tcW w:w="4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0398B" w:rsidRPr="00F54A80" w:rsidRDefault="00262499" w:rsidP="00A959AE">
            <w:pPr>
              <w:pStyle w:val="tabletext"/>
              <w:keepLines/>
              <w:rPr>
                <w:lang w:val="en-US"/>
              </w:rPr>
            </w:pPr>
            <w:bookmarkStart w:id="114" w:name="Technical_Manual"/>
            <w:r w:rsidRPr="00F54A80">
              <w:rPr>
                <w:lang w:val="en-US"/>
              </w:rPr>
              <w:t>Technical Manual for the INTEL-FS Project</w:t>
            </w:r>
            <w:bookmarkEnd w:id="114"/>
          </w:p>
        </w:tc>
      </w:tr>
    </w:tbl>
    <w:p w:rsidR="00820E8D" w:rsidRDefault="00820E8D" w:rsidP="00820E8D">
      <w:pPr>
        <w:rPr>
          <w:lang w:val="en-US"/>
        </w:rPr>
      </w:pPr>
    </w:p>
    <w:p w:rsidR="00F9487D" w:rsidRDefault="00F9487D" w:rsidP="00820E8D">
      <w:pPr>
        <w:rPr>
          <w:lang w:val="en-US"/>
        </w:rPr>
      </w:pPr>
    </w:p>
    <w:p w:rsidR="00F9487D" w:rsidRDefault="00F9487D" w:rsidP="00820E8D">
      <w:pPr>
        <w:rPr>
          <w:lang w:val="en-US"/>
        </w:rPr>
      </w:pPr>
    </w:p>
    <w:p w:rsidR="00F9487D" w:rsidRDefault="00F9487D" w:rsidP="00F9487D">
      <w:pPr>
        <w:pStyle w:val="Heading2"/>
        <w:rPr>
          <w:lang w:val="en-US"/>
        </w:rPr>
      </w:pPr>
      <w:bookmarkStart w:id="115" w:name="_Toc440979170"/>
      <w:bookmarkStart w:id="116" w:name="_Ref417983994"/>
      <w:r>
        <w:rPr>
          <w:lang w:val="en-US"/>
        </w:rPr>
        <w:t>C</w:t>
      </w:r>
      <w:r w:rsidRPr="00F9487D">
        <w:rPr>
          <w:lang w:val="en-US"/>
        </w:rPr>
        <w:t>onventions</w:t>
      </w:r>
      <w:bookmarkEnd w:id="115"/>
      <w:r w:rsidRPr="00F9487D">
        <w:rPr>
          <w:lang w:val="en-US"/>
        </w:rPr>
        <w:t xml:space="preserve"> </w:t>
      </w:r>
      <w:bookmarkEnd w:id="116"/>
    </w:p>
    <w:p w:rsidR="00F9487D" w:rsidRDefault="00F9487D" w:rsidP="00F9487D">
      <w:pPr>
        <w:rPr>
          <w:lang w:val="en-US"/>
        </w:rPr>
      </w:pPr>
    </w:p>
    <w:p w:rsidR="00F9487D" w:rsidRDefault="00A33666" w:rsidP="00860F79">
      <w:pPr>
        <w:rPr>
          <w:lang w:val="en-US"/>
        </w:rPr>
      </w:pPr>
      <w:r>
        <w:rPr>
          <w:lang w:val="en-US"/>
        </w:rPr>
        <w:t xml:space="preserve">INTEL-FS websites folders, INTEl-FS data folders, INTEL-FS SQL databases folders and INTEL-FS SQL databases logs folders are configurable. Yet in this document for clarity reason, the following conventions are </w:t>
      </w:r>
      <w:r w:rsidR="00824F41">
        <w:rPr>
          <w:lang w:val="en-US"/>
        </w:rPr>
        <w:t>used</w:t>
      </w:r>
    </w:p>
    <w:p w:rsidR="00A33666" w:rsidRPr="00A33666" w:rsidRDefault="00824F41" w:rsidP="00040038">
      <w:pPr>
        <w:pStyle w:val="ListParagraph"/>
        <w:numPr>
          <w:ilvl w:val="0"/>
          <w:numId w:val="32"/>
        </w:numPr>
        <w:rPr>
          <w:lang w:val="en-US"/>
        </w:rPr>
      </w:pPr>
      <w:r>
        <w:rPr>
          <w:lang w:val="en-US"/>
        </w:rPr>
        <w:t>INTEL-FS websites folder name</w:t>
      </w:r>
      <w:r w:rsidR="00A33666" w:rsidRPr="00A33666">
        <w:rPr>
          <w:lang w:val="en-US"/>
        </w:rPr>
        <w:t xml:space="preserve"> is replaced with E:\WebAppli</w:t>
      </w:r>
    </w:p>
    <w:p w:rsidR="00A33666" w:rsidRPr="00A33666" w:rsidRDefault="00A33666" w:rsidP="00040038">
      <w:pPr>
        <w:pStyle w:val="ListParagraph"/>
        <w:numPr>
          <w:ilvl w:val="0"/>
          <w:numId w:val="32"/>
        </w:numPr>
        <w:rPr>
          <w:lang w:val="en-US"/>
        </w:rPr>
      </w:pPr>
      <w:r w:rsidRPr="00A33666">
        <w:rPr>
          <w:lang w:val="en-US"/>
        </w:rPr>
        <w:t xml:space="preserve">INTEL-FS data </w:t>
      </w:r>
      <w:r w:rsidR="00824F41">
        <w:rPr>
          <w:lang w:val="en-US"/>
        </w:rPr>
        <w:t>folder name</w:t>
      </w:r>
      <w:r w:rsidRPr="00A33666">
        <w:rPr>
          <w:lang w:val="en-US"/>
        </w:rPr>
        <w:t xml:space="preserve"> is replaced with E:\IntelFsData</w:t>
      </w:r>
    </w:p>
    <w:p w:rsidR="00A33666" w:rsidRPr="00A33666" w:rsidRDefault="00A33666" w:rsidP="00040038">
      <w:pPr>
        <w:pStyle w:val="ListParagraph"/>
        <w:numPr>
          <w:ilvl w:val="0"/>
          <w:numId w:val="32"/>
        </w:numPr>
        <w:rPr>
          <w:lang w:val="en-US"/>
        </w:rPr>
      </w:pPr>
      <w:r w:rsidRPr="00A33666">
        <w:rPr>
          <w:lang w:val="en-US"/>
        </w:rPr>
        <w:t xml:space="preserve">INTEL-FS SQL databases </w:t>
      </w:r>
      <w:r w:rsidR="00824F41">
        <w:rPr>
          <w:lang w:val="en-US"/>
        </w:rPr>
        <w:t>folder name</w:t>
      </w:r>
      <w:r w:rsidRPr="00A33666">
        <w:rPr>
          <w:lang w:val="en-US"/>
        </w:rPr>
        <w:t xml:space="preserve"> is replaced with F:\</w:t>
      </w:r>
    </w:p>
    <w:p w:rsidR="00A33666" w:rsidRPr="00A33666" w:rsidRDefault="00A33666" w:rsidP="00040038">
      <w:pPr>
        <w:pStyle w:val="ListParagraph"/>
        <w:numPr>
          <w:ilvl w:val="0"/>
          <w:numId w:val="32"/>
        </w:numPr>
        <w:rPr>
          <w:lang w:val="en-US"/>
        </w:rPr>
      </w:pPr>
      <w:r w:rsidRPr="00A33666">
        <w:rPr>
          <w:lang w:val="en-US"/>
        </w:rPr>
        <w:t xml:space="preserve">INTEL-FS SQL databases logs </w:t>
      </w:r>
      <w:r w:rsidR="00824F41">
        <w:rPr>
          <w:lang w:val="en-US"/>
        </w:rPr>
        <w:t>folder name</w:t>
      </w:r>
      <w:r w:rsidRPr="00A33666">
        <w:rPr>
          <w:lang w:val="en-US"/>
        </w:rPr>
        <w:t xml:space="preserve"> is replaced with G</w:t>
      </w:r>
      <w:r w:rsidR="00824F41">
        <w:rPr>
          <w:lang w:val="en-US"/>
        </w:rPr>
        <w:t>:\</w:t>
      </w:r>
    </w:p>
    <w:p w:rsidR="00A33666" w:rsidRDefault="00A33666" w:rsidP="00A33666">
      <w:pPr>
        <w:rPr>
          <w:lang w:val="en-US"/>
        </w:rPr>
      </w:pPr>
    </w:p>
    <w:p w:rsidR="00A33666" w:rsidRDefault="00A33666" w:rsidP="00A33666">
      <w:pPr>
        <w:rPr>
          <w:lang w:val="en-US"/>
        </w:rPr>
      </w:pPr>
    </w:p>
    <w:p w:rsidR="00A33666" w:rsidRDefault="00A33666" w:rsidP="00F9487D">
      <w:pPr>
        <w:rPr>
          <w:lang w:val="en-US"/>
        </w:rPr>
      </w:pPr>
    </w:p>
    <w:p w:rsidR="00F9487D" w:rsidRDefault="00F9487D" w:rsidP="00F9487D">
      <w:pPr>
        <w:rPr>
          <w:lang w:val="en-US"/>
        </w:rPr>
      </w:pPr>
    </w:p>
    <w:p w:rsidR="00F9487D" w:rsidRPr="00F9487D" w:rsidRDefault="00F9487D" w:rsidP="00F9487D">
      <w:pPr>
        <w:rPr>
          <w:lang w:val="en-US"/>
        </w:rPr>
        <w:sectPr w:rsidR="00F9487D" w:rsidRPr="00F9487D">
          <w:footerReference w:type="even" r:id="rId16"/>
          <w:type w:val="oddPage"/>
          <w:pgSz w:w="11907" w:h="16840" w:code="9"/>
          <w:pgMar w:top="1440" w:right="1797" w:bottom="1440" w:left="1797" w:header="720" w:footer="720" w:gutter="0"/>
          <w:cols w:space="720"/>
        </w:sectPr>
      </w:pPr>
    </w:p>
    <w:p w:rsidR="00820E8D" w:rsidRPr="00F54A80" w:rsidRDefault="00820E8D" w:rsidP="00820E8D">
      <w:pPr>
        <w:pStyle w:val="Heading1"/>
        <w:rPr>
          <w:lang w:val="en-US"/>
        </w:rPr>
      </w:pPr>
      <w:bookmarkStart w:id="117" w:name="_Sequence_of_Test"/>
      <w:bookmarkStart w:id="118" w:name="_Toc340215085"/>
      <w:bookmarkStart w:id="119" w:name="_Toc440979171"/>
      <w:bookmarkEnd w:id="117"/>
      <w:r w:rsidRPr="00F54A80">
        <w:rPr>
          <w:lang w:val="en-US"/>
        </w:rPr>
        <w:lastRenderedPageBreak/>
        <w:t>Installation and setup</w:t>
      </w:r>
      <w:bookmarkEnd w:id="118"/>
      <w:bookmarkEnd w:id="119"/>
    </w:p>
    <w:p w:rsidR="00341EED" w:rsidRPr="00F54A80" w:rsidRDefault="00341EED" w:rsidP="00341EED">
      <w:pPr>
        <w:pStyle w:val="Heading2"/>
        <w:rPr>
          <w:lang w:val="en-US"/>
        </w:rPr>
      </w:pPr>
      <w:bookmarkStart w:id="120" w:name="_Toc440979172"/>
      <w:r w:rsidRPr="00F54A80">
        <w:rPr>
          <w:lang w:val="en-US"/>
        </w:rPr>
        <w:t>Installation Workflow</w:t>
      </w:r>
      <w:bookmarkEnd w:id="120"/>
    </w:p>
    <w:p w:rsidR="00341EED" w:rsidRPr="00F54A80" w:rsidRDefault="00341EED" w:rsidP="00341EED">
      <w:pPr>
        <w:rPr>
          <w:lang w:val="en-US"/>
        </w:rPr>
      </w:pPr>
      <w:r w:rsidRPr="00F54A80">
        <w:rPr>
          <w:lang w:val="en-US"/>
        </w:rPr>
        <w:t>The b</w:t>
      </w:r>
      <w:r w:rsidR="00982701" w:rsidRPr="00F54A80">
        <w:rPr>
          <w:lang w:val="en-US"/>
        </w:rPr>
        <w:t>elow figure</w:t>
      </w:r>
      <w:r w:rsidRPr="00F54A80">
        <w:rPr>
          <w:lang w:val="en-US"/>
        </w:rPr>
        <w:t xml:space="preserve"> synthesize</w:t>
      </w:r>
      <w:r w:rsidR="00982701" w:rsidRPr="00F54A80">
        <w:rPr>
          <w:lang w:val="en-US"/>
        </w:rPr>
        <w:t>s</w:t>
      </w:r>
      <w:r w:rsidRPr="00F54A80">
        <w:rPr>
          <w:lang w:val="en-US"/>
        </w:rPr>
        <w:t xml:space="preserve"> INTEL-FS system installation</w:t>
      </w:r>
      <w:r w:rsidR="00982701" w:rsidRPr="00F54A80">
        <w:rPr>
          <w:lang w:val="en-US"/>
        </w:rPr>
        <w:t xml:space="preserve"> workflow</w:t>
      </w:r>
    </w:p>
    <w:p w:rsidR="00982701" w:rsidRPr="00F54A80" w:rsidRDefault="00931834" w:rsidP="00341EED">
      <w:pPr>
        <w:rPr>
          <w:lang w:val="en-US"/>
        </w:rPr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6F0C1291" wp14:editId="3D3129FB">
                <wp:extent cx="5857875" cy="7588250"/>
                <wp:effectExtent l="0" t="0" r="0" b="3175"/>
                <wp:docPr id="275" name="Canvas 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238" name="AutoShape 53"/>
                        <wps:cNvSpPr>
                          <a:spLocks noChangeArrowheads="1"/>
                        </wps:cNvSpPr>
                        <wps:spPr bwMode="auto">
                          <a:xfrm>
                            <a:off x="2320925" y="148590"/>
                            <a:ext cx="1519555" cy="57086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9C22AC" w:rsidRPr="00F26A80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fr-FR"/>
                                </w:rPr>
                              </w:pPr>
                              <w:r w:rsidRPr="00F26A80"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t>Check prerequisites</w:t>
                              </w:r>
                            </w:p>
                            <w:p w:rsidR="009C22AC" w:rsidRPr="00F26A80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fr-FR"/>
                                </w:rPr>
                              </w:pPr>
                              <w:r w:rsidRPr="00F26A80"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t xml:space="preserve">Cf </w: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begin"/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instrText xml:space="preserve"> REF _Ref417893836 \r \h </w:instrTex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separate"/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t>2.2</w: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4" name="AutoShape 54"/>
                        <wps:cNvSpPr>
                          <a:spLocks noChangeArrowheads="1"/>
                        </wps:cNvSpPr>
                        <wps:spPr bwMode="auto">
                          <a:xfrm>
                            <a:off x="1970405" y="863600"/>
                            <a:ext cx="2219960" cy="5899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9C22AC" w:rsidRPr="00F26A80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fr-FR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t>Configure Windows Server</w:t>
                              </w:r>
                            </w:p>
                            <w:p w:rsidR="009C22AC" w:rsidRPr="00F26A80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fr-FR"/>
                                </w:rPr>
                              </w:pPr>
                              <w:r w:rsidRPr="00F26A80"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t xml:space="preserve">Cf </w: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begin"/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instrText xml:space="preserve"> REF _Ref417893885 \r \h </w:instrTex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separate"/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t>2.4</w: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1" name="AutoShape 55"/>
                        <wps:cNvSpPr>
                          <a:spLocks noChangeArrowheads="1"/>
                        </wps:cNvSpPr>
                        <wps:spPr bwMode="auto">
                          <a:xfrm>
                            <a:off x="1909445" y="1600835"/>
                            <a:ext cx="2343150" cy="662940"/>
                          </a:xfrm>
                          <a:prstGeom prst="diamond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22AC" w:rsidRPr="002B06F0" w:rsidRDefault="009C22AC" w:rsidP="000C4FFA">
                              <w:pPr>
                                <w:jc w:val="center"/>
                                <w:rPr>
                                  <w:sz w:val="14"/>
                                  <w:szCs w:val="14"/>
                                  <w:lang w:val="en-US"/>
                                </w:rPr>
                              </w:pPr>
                              <w:r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 xml:space="preserve">Is </w:t>
                              </w:r>
                              <w:r w:rsidRPr="002B06F0"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 xml:space="preserve">SQL server </w:t>
                              </w:r>
                              <w:r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>localled to</w:t>
                              </w:r>
                              <w:r w:rsidRPr="002B06F0"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 xml:space="preserve"> INTEL-FS server</w:t>
                              </w:r>
                              <w:r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 xml:space="preserve"> ?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2" name="AutoShape 56"/>
                        <wps:cNvSpPr>
                          <a:spLocks noChangeArrowheads="1"/>
                        </wps:cNvSpPr>
                        <wps:spPr bwMode="auto">
                          <a:xfrm>
                            <a:off x="1731645" y="2511425"/>
                            <a:ext cx="2696845" cy="56197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9C22AC" w:rsidRPr="000F402F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0F402F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I</w: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nstall and configure SQL Server</w:t>
                              </w:r>
                            </w:p>
                            <w:p w:rsidR="009C22AC" w:rsidRPr="00F54A80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F54A80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Cf </w: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begin"/>
                              </w:r>
                              <w:r w:rsidRPr="00F54A80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instrText xml:space="preserve"> REF _Ref417893906 \r \h </w:instrTex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separate"/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2.5</w: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end"/>
                              </w:r>
                            </w:p>
                            <w:p w:rsidR="009C22AC" w:rsidRPr="00982701" w:rsidRDefault="009C22AC" w:rsidP="000C4FFA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3" name="AutoShape 57"/>
                        <wps:cNvSpPr>
                          <a:spLocks noChangeArrowheads="1"/>
                        </wps:cNvSpPr>
                        <wps:spPr bwMode="auto">
                          <a:xfrm>
                            <a:off x="1885315" y="3264535"/>
                            <a:ext cx="2391410" cy="56134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9C22AC" w:rsidRPr="00275E57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275E57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Install and configure Squeeze Server</w:t>
                              </w:r>
                            </w:p>
                            <w:p w:rsidR="009C22AC" w:rsidRPr="00275E57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275E57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Cf </w: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fldChar w:fldCharType="begin"/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instrText xml:space="preserve"> REF _Ref417893932 \r \h </w:instrTex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fldChar w:fldCharType="separate"/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2.6</w: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fldChar w:fldCharType="end"/>
                              </w:r>
                            </w:p>
                            <w:p w:rsidR="009C22AC" w:rsidRPr="00275E57" w:rsidRDefault="009C22AC" w:rsidP="000C4FFA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4" name="AutoShape 58"/>
                        <wps:cNvSpPr>
                          <a:spLocks noChangeArrowheads="1"/>
                        </wps:cNvSpPr>
                        <wps:spPr bwMode="auto">
                          <a:xfrm>
                            <a:off x="1661160" y="4083050"/>
                            <a:ext cx="2839085" cy="57023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9C22AC" w:rsidRPr="000F402F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0F402F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Install and configure INTEL-FS application</w:t>
                              </w:r>
                            </w:p>
                            <w:p w:rsidR="009C22AC" w:rsidRPr="00F26A80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fr-FR"/>
                                </w:rPr>
                              </w:pPr>
                              <w:r w:rsidRPr="00F26A80"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t xml:space="preserve">Cf </w: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begin"/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instrText xml:space="preserve"> REF _Ref417894023 \r \h </w:instrTex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separate"/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t>2.7</w: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end"/>
                              </w:r>
                            </w:p>
                            <w:p w:rsidR="009C22AC" w:rsidRPr="00982701" w:rsidRDefault="009C22AC" w:rsidP="000C4FFA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5" name="AutoShape 59"/>
                        <wps:cNvSpPr>
                          <a:spLocks noChangeArrowheads="1"/>
                        </wps:cNvSpPr>
                        <wps:spPr bwMode="auto">
                          <a:xfrm>
                            <a:off x="1722120" y="4844415"/>
                            <a:ext cx="2715895" cy="61023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9C22AC" w:rsidRPr="00275E57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275E57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Install and configure Cartographic Server</w:t>
                              </w:r>
                            </w:p>
                            <w:p w:rsidR="009C22AC" w:rsidRPr="00275E57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275E57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Cf </w: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fldChar w:fldCharType="begin"/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instrText xml:space="preserve"> REF _Ref417894261 \r \h </w:instrTex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fldChar w:fldCharType="separate"/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2.8</w: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fldChar w:fldCharType="end"/>
                              </w:r>
                            </w:p>
                            <w:p w:rsidR="009C22AC" w:rsidRPr="00275E57" w:rsidRDefault="009C22AC" w:rsidP="000C4FFA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AutoShape 61"/>
                        <wps:cNvSpPr>
                          <a:spLocks noChangeArrowheads="1"/>
                        </wps:cNvSpPr>
                        <wps:spPr bwMode="auto">
                          <a:xfrm>
                            <a:off x="1909445" y="5638165"/>
                            <a:ext cx="2343150" cy="664210"/>
                          </a:xfrm>
                          <a:prstGeom prst="diamond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22AC" w:rsidRPr="002B06F0" w:rsidRDefault="009C22AC" w:rsidP="000C4FFA">
                              <w:pPr>
                                <w:jc w:val="center"/>
                                <w:rPr>
                                  <w:sz w:val="14"/>
                                  <w:szCs w:val="14"/>
                                  <w:lang w:val="en-US"/>
                                </w:rPr>
                              </w:pPr>
                              <w:r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 xml:space="preserve">Is </w:t>
                              </w:r>
                              <w:r w:rsidRPr="002B06F0"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>SQL server installed on INTEL-FS server</w:t>
                              </w:r>
                              <w:r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 xml:space="preserve"> ?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8" name="AutoShape 62"/>
                        <wps:cNvSpPr>
                          <a:spLocks noChangeArrowheads="1"/>
                        </wps:cNvSpPr>
                        <wps:spPr bwMode="auto">
                          <a:xfrm>
                            <a:off x="1722120" y="6581775"/>
                            <a:ext cx="2717165" cy="60960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9C22AC" w:rsidRPr="00275E57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Distributed installation</w:t>
                              </w:r>
                            </w:p>
                            <w:p w:rsidR="009C22AC" w:rsidRPr="00275E57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275E57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Cf </w: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fldChar w:fldCharType="begin"/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instrText xml:space="preserve"> REF _Ref417894287 \r \h </w:instrTex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fldChar w:fldCharType="separate"/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3.  </w: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fldChar w:fldCharType="end"/>
                              </w:r>
                            </w:p>
                            <w:p w:rsidR="009C22AC" w:rsidRPr="00275E57" w:rsidRDefault="009C22AC" w:rsidP="000C4FFA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AutoShape 63"/>
                        <wps:cNvCnPr>
                          <a:cxnSpLocks noChangeShapeType="1"/>
                          <a:stCxn id="238" idx="2"/>
                          <a:endCxn id="244" idx="0"/>
                        </wps:cNvCnPr>
                        <wps:spPr bwMode="auto">
                          <a:xfrm flipH="1">
                            <a:off x="3080385" y="719455"/>
                            <a:ext cx="635" cy="14414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7" name="AutoShape 64"/>
                        <wps:cNvCnPr>
                          <a:cxnSpLocks noChangeShapeType="1"/>
                          <a:stCxn id="244" idx="2"/>
                          <a:endCxn id="251" idx="0"/>
                        </wps:cNvCnPr>
                        <wps:spPr bwMode="auto">
                          <a:xfrm>
                            <a:off x="3080385" y="1453515"/>
                            <a:ext cx="635" cy="14732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8" name="AutoShape 65"/>
                        <wps:cNvCnPr>
                          <a:cxnSpLocks noChangeShapeType="1"/>
                          <a:stCxn id="251" idx="2"/>
                          <a:endCxn id="252" idx="0"/>
                        </wps:cNvCnPr>
                        <wps:spPr bwMode="auto">
                          <a:xfrm flipH="1">
                            <a:off x="3080385" y="2263775"/>
                            <a:ext cx="635" cy="24765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9" name="AutoShape 66"/>
                        <wps:cNvCnPr>
                          <a:cxnSpLocks noChangeShapeType="1"/>
                          <a:stCxn id="252" idx="2"/>
                          <a:endCxn id="253" idx="0"/>
                        </wps:cNvCnPr>
                        <wps:spPr bwMode="auto">
                          <a:xfrm>
                            <a:off x="3080385" y="3073400"/>
                            <a:ext cx="635" cy="1911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0" name="AutoShape 67"/>
                        <wps:cNvCnPr>
                          <a:cxnSpLocks noChangeShapeType="1"/>
                          <a:stCxn id="253" idx="2"/>
                          <a:endCxn id="254" idx="0"/>
                        </wps:cNvCnPr>
                        <wps:spPr bwMode="auto">
                          <a:xfrm>
                            <a:off x="3081020" y="3825875"/>
                            <a:ext cx="635" cy="25717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1" name="AutoShape 68"/>
                        <wps:cNvCnPr>
                          <a:cxnSpLocks noChangeShapeType="1"/>
                          <a:stCxn id="254" idx="2"/>
                          <a:endCxn id="255" idx="0"/>
                        </wps:cNvCnPr>
                        <wps:spPr bwMode="auto">
                          <a:xfrm flipH="1">
                            <a:off x="3080385" y="4653280"/>
                            <a:ext cx="635" cy="1911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2" name="AutoShape 69"/>
                        <wps:cNvCnPr>
                          <a:cxnSpLocks noChangeShapeType="1"/>
                          <a:stCxn id="255" idx="2"/>
                          <a:endCxn id="60" idx="0"/>
                        </wps:cNvCnPr>
                        <wps:spPr bwMode="auto">
                          <a:xfrm>
                            <a:off x="3080385" y="5454650"/>
                            <a:ext cx="635" cy="18351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3" name="AutoShape 70"/>
                        <wps:cNvCnPr>
                          <a:cxnSpLocks noChangeShapeType="1"/>
                          <a:stCxn id="60" idx="2"/>
                          <a:endCxn id="218" idx="0"/>
                        </wps:cNvCnPr>
                        <wps:spPr bwMode="auto">
                          <a:xfrm>
                            <a:off x="3081020" y="6302375"/>
                            <a:ext cx="635" cy="2794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4" name="AutoShape 71"/>
                        <wps:cNvCnPr>
                          <a:cxnSpLocks noChangeShapeType="1"/>
                          <a:stCxn id="218" idx="2"/>
                        </wps:cNvCnPr>
                        <wps:spPr bwMode="auto">
                          <a:xfrm flipH="1">
                            <a:off x="3077845" y="7191375"/>
                            <a:ext cx="3175" cy="23749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5" name="AutoShape 75"/>
                        <wps:cNvCnPr>
                          <a:cxnSpLocks noChangeShapeType="1"/>
                          <a:stCxn id="251" idx="3"/>
                        </wps:cNvCnPr>
                        <wps:spPr bwMode="auto">
                          <a:xfrm>
                            <a:off x="4252595" y="1932305"/>
                            <a:ext cx="528955" cy="127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6" name="AutoShape 77"/>
                        <wps:cNvCnPr>
                          <a:cxnSpLocks noChangeShapeType="1"/>
                        </wps:cNvCnPr>
                        <wps:spPr bwMode="auto">
                          <a:xfrm>
                            <a:off x="4781550" y="1933575"/>
                            <a:ext cx="635" cy="12192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7" name="AutoShape 79"/>
                        <wps:cNvCnPr>
                          <a:cxnSpLocks noChangeShapeType="1"/>
                          <a:endCxn id="253" idx="0"/>
                        </wps:cNvCnPr>
                        <wps:spPr bwMode="auto">
                          <a:xfrm rot="10800000" flipV="1">
                            <a:off x="3081020" y="3152775"/>
                            <a:ext cx="1698625" cy="111760"/>
                          </a:xfrm>
                          <a:prstGeom prst="bentConnector2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8" name="AutoShape 80"/>
                        <wps:cNvCnPr>
                          <a:cxnSpLocks noChangeShapeType="1"/>
                        </wps:cNvCnPr>
                        <wps:spPr bwMode="auto">
                          <a:xfrm>
                            <a:off x="4241800" y="5962650"/>
                            <a:ext cx="528955" cy="190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9" name="AutoShape 81"/>
                        <wps:cNvCnPr>
                          <a:cxnSpLocks noChangeShapeType="1"/>
                        </wps:cNvCnPr>
                        <wps:spPr bwMode="auto">
                          <a:xfrm>
                            <a:off x="4782185" y="5953125"/>
                            <a:ext cx="635" cy="133159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0" name="Text Box 83"/>
                        <wps:cNvSpPr txBox="1">
                          <a:spLocks noChangeArrowheads="1"/>
                        </wps:cNvSpPr>
                        <wps:spPr bwMode="auto">
                          <a:xfrm>
                            <a:off x="3200400" y="2228850"/>
                            <a:ext cx="457200" cy="2762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2AC" w:rsidRPr="00B51528" w:rsidRDefault="009C22AC" w:rsidP="000C4FFA">
                              <w:pPr>
                                <w:rPr>
                                  <w:b/>
                                  <w:lang w:val="fr-FR"/>
                                </w:rPr>
                              </w:pPr>
                              <w:r w:rsidRPr="00B51528">
                                <w:rPr>
                                  <w:b/>
                                  <w:lang w:val="fr-FR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1" name="AutoShape 82"/>
                        <wps:cNvCnPr>
                          <a:cxnSpLocks noChangeShapeType="1"/>
                        </wps:cNvCnPr>
                        <wps:spPr bwMode="auto">
                          <a:xfrm rot="10800000">
                            <a:off x="3082290" y="7284085"/>
                            <a:ext cx="1699895" cy="6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2" name="Text Box 84"/>
                        <wps:cNvSpPr txBox="1">
                          <a:spLocks noChangeArrowheads="1"/>
                        </wps:cNvSpPr>
                        <wps:spPr bwMode="auto">
                          <a:xfrm>
                            <a:off x="4838700" y="2390775"/>
                            <a:ext cx="457200" cy="2762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2AC" w:rsidRPr="00B51528" w:rsidRDefault="009C22AC" w:rsidP="000C4FFA">
                              <w:pPr>
                                <w:rPr>
                                  <w:b/>
                                  <w:lang w:val="fr-FR"/>
                                </w:rPr>
                              </w:pPr>
                              <w:r>
                                <w:rPr>
                                  <w:b/>
                                  <w:lang w:val="fr-FR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3" name="Text Box 85"/>
                        <wps:cNvSpPr txBox="1">
                          <a:spLocks noChangeArrowheads="1"/>
                        </wps:cNvSpPr>
                        <wps:spPr bwMode="auto">
                          <a:xfrm>
                            <a:off x="3238500" y="6267450"/>
                            <a:ext cx="457200" cy="2762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2AC" w:rsidRPr="00B51528" w:rsidRDefault="009C22AC" w:rsidP="000C4FFA">
                              <w:pPr>
                                <w:rPr>
                                  <w:b/>
                                  <w:lang w:val="fr-FR"/>
                                </w:rPr>
                              </w:pPr>
                              <w:r>
                                <w:rPr>
                                  <w:b/>
                                  <w:lang w:val="fr-FR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4" name="Text Box 86"/>
                        <wps:cNvSpPr txBox="1">
                          <a:spLocks noChangeArrowheads="1"/>
                        </wps:cNvSpPr>
                        <wps:spPr bwMode="auto">
                          <a:xfrm>
                            <a:off x="4857750" y="6734175"/>
                            <a:ext cx="457200" cy="2762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2AC" w:rsidRPr="00B51528" w:rsidRDefault="009C22AC" w:rsidP="000C4FFA">
                              <w:pPr>
                                <w:rPr>
                                  <w:b/>
                                  <w:lang w:val="fr-FR"/>
                                </w:rPr>
                              </w:pPr>
                              <w:r>
                                <w:rPr>
                                  <w:b/>
                                  <w:lang w:val="fr-FR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F0C1291" id="Canvas 51" o:spid="_x0000_s1026" editas="canvas" style="width:461.25pt;height:597.5pt;mso-position-horizontal-relative:char;mso-position-vertical-relative:line" coordsize="58578,75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8578;height:75882;visibility:visible;mso-wrap-style:square">
                  <v:fill o:detectmouseclick="t"/>
                  <v:path o:connecttype="none"/>
                </v:shape>
                <v:roundrect id="AutoShape 53" o:spid="_x0000_s1028" style="position:absolute;left:23209;top:1485;width:15195;height:5709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0+TysEA&#10;AADcAAAADwAAAGRycy9kb3ducmV2LnhtbERPz2vCMBS+C/sfwht4s8kUZeuMMgbKbmK3w45vzVtb&#10;1rzUJK2df705CB4/vt/r7WhbMZAPjWMNT5kCQVw603Cl4etzN3sGESKywdYxafinANvNw2SNuXFn&#10;PtJQxEqkEA45aqhj7HIpQ1mTxZC5jjhxv85bjAn6ShqP5xRuWzlXaiUtNpwaauzovabyr+ithtKo&#10;Xvnv4fDys4zFZehPLPcnraeP49sriEhjvItv7g+jYb5Ia9OZdATk5go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dPk8rBAAAA3AAAAA8AAAAAAAAAAAAAAAAAmAIAAGRycy9kb3du&#10;cmV2LnhtbFBLBQYAAAAABAAEAPUAAACGAwAAAAA=&#10;">
                  <v:textbox>
                    <w:txbxContent>
                      <w:p w:rsidR="009C22AC" w:rsidRPr="00F26A80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fr-FR"/>
                          </w:rPr>
                        </w:pPr>
                        <w:r w:rsidRPr="00F26A80">
                          <w:rPr>
                            <w:sz w:val="18"/>
                            <w:szCs w:val="18"/>
                            <w:lang w:val="fr-FR"/>
                          </w:rPr>
                          <w:t>Check prerequisites</w:t>
                        </w:r>
                      </w:p>
                      <w:p w:rsidR="009C22AC" w:rsidRPr="00F26A80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fr-FR"/>
                          </w:rPr>
                        </w:pPr>
                        <w:r w:rsidRPr="00F26A80">
                          <w:rPr>
                            <w:sz w:val="18"/>
                            <w:szCs w:val="18"/>
                            <w:lang w:val="fr-FR"/>
                          </w:rPr>
                          <w:t xml:space="preserve">Cf </w: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begin"/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instrText xml:space="preserve"> REF _Ref417893836 \r \h </w:instrTex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separate"/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t>2.2</w: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end"/>
                        </w:r>
                      </w:p>
                    </w:txbxContent>
                  </v:textbox>
                </v:roundrect>
                <v:roundrect id="AutoShape 54" o:spid="_x0000_s1029" style="position:absolute;left:19704;top:8636;width:22199;height:5899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TqssQA&#10;AADcAAAADwAAAGRycy9kb3ducmV2LnhtbESPQWsCMRSE74X+h/AK3mpS0dKuRhFB8SZue+jxdfPc&#10;Xbp5WZPsuu2vN4LQ4zAz3zCL1WAb0ZMPtWMNL2MFgrhwpuZSw+fH9vkNRIjIBhvHpOGXAqyWjw8L&#10;zIy78JH6PJYiQThkqKGKsc2kDEVFFsPYtcTJOzlvMSbpS2k8XhLcNnKi1Ku0WHNaqLClTUXFT95Z&#10;DYVRnfJf/eH9exbzv747s9ydtR49Des5iEhD/A/f23ujYTKdwu1MOgJye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4E6rLEAAAA3AAAAA8AAAAAAAAAAAAAAAAAmAIAAGRycy9k&#10;b3ducmV2LnhtbFBLBQYAAAAABAAEAPUAAACJAwAAAAA=&#10;">
                  <v:textbox>
                    <w:txbxContent>
                      <w:p w:rsidR="009C22AC" w:rsidRPr="00F26A80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fr-FR"/>
                          </w:rPr>
                        </w:pPr>
                        <w:r>
                          <w:rPr>
                            <w:sz w:val="18"/>
                            <w:szCs w:val="18"/>
                            <w:lang w:val="fr-FR"/>
                          </w:rPr>
                          <w:t>Configure Windows Server</w:t>
                        </w:r>
                      </w:p>
                      <w:p w:rsidR="009C22AC" w:rsidRPr="00F26A80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fr-FR"/>
                          </w:rPr>
                        </w:pPr>
                        <w:r w:rsidRPr="00F26A80">
                          <w:rPr>
                            <w:sz w:val="18"/>
                            <w:szCs w:val="18"/>
                            <w:lang w:val="fr-FR"/>
                          </w:rPr>
                          <w:t xml:space="preserve">Cf </w: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begin"/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instrText xml:space="preserve"> REF _Ref417893885 \r \h </w:instrTex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separate"/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t>2.4</w: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end"/>
                        </w:r>
                      </w:p>
                    </w:txbxContent>
                  </v:textbox>
                </v:roundrect>
                <v:shapetype id="_x0000_t4" coordsize="21600,21600" o:spt="4" path="m10800,l,10800,10800,21600,21600,10800xe">
                  <v:stroke joinstyle="miter"/>
                  <v:path gradientshapeok="t" o:connecttype="rect" textboxrect="5400,5400,16200,16200"/>
                </v:shapetype>
                <v:shape id="AutoShape 55" o:spid="_x0000_s1030" type="#_x0000_t4" style="position:absolute;left:19094;top:16008;width:23431;height:66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PM88QA&#10;AADcAAAADwAAAGRycy9kb3ducmV2LnhtbESPUWvCMBSF3wf+h3CFvc1UwSGdUYYgiPpi3Q+4a65N&#10;t+amJrHt/v0iCD4ezjnf4SzXg21ERz7UjhVMJxkI4tLpmisFX+ft2wJEiMgaG8ek4I8CrFejlyXm&#10;2vV8oq6IlUgQDjkqMDG2uZShNGQxTFxLnLyL8xZjkr6S2mOf4LaRsyx7lxZrTgsGW9oYKn+Lm1Xw&#10;892a/ri4XrKi9J3cH/3uejoo9ToePj9ARBriM/xo77SC2XwK9zPpCMjV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2TzPPEAAAA3AAAAA8AAAAAAAAAAAAAAAAAmAIAAGRycy9k&#10;b3ducmV2LnhtbFBLBQYAAAAABAAEAPUAAACJAwAAAAA=&#10;">
                  <v:textbox>
                    <w:txbxContent>
                      <w:p w:rsidR="009C22AC" w:rsidRPr="002B06F0" w:rsidRDefault="009C22AC" w:rsidP="000C4FFA">
                        <w:pPr>
                          <w:jc w:val="center"/>
                          <w:rPr>
                            <w:sz w:val="14"/>
                            <w:szCs w:val="14"/>
                            <w:lang w:val="en-US"/>
                          </w:rPr>
                        </w:pPr>
                        <w:r>
                          <w:rPr>
                            <w:sz w:val="14"/>
                            <w:szCs w:val="14"/>
                            <w:lang w:val="en-US"/>
                          </w:rPr>
                          <w:t xml:space="preserve">Is </w:t>
                        </w:r>
                        <w:r w:rsidRPr="002B06F0">
                          <w:rPr>
                            <w:sz w:val="14"/>
                            <w:szCs w:val="14"/>
                            <w:lang w:val="en-US"/>
                          </w:rPr>
                          <w:t xml:space="preserve">SQL server </w:t>
                        </w:r>
                        <w:r>
                          <w:rPr>
                            <w:sz w:val="14"/>
                            <w:szCs w:val="14"/>
                            <w:lang w:val="en-US"/>
                          </w:rPr>
                          <w:t>localled to</w:t>
                        </w:r>
                        <w:r w:rsidRPr="002B06F0">
                          <w:rPr>
                            <w:sz w:val="14"/>
                            <w:szCs w:val="14"/>
                            <w:lang w:val="en-US"/>
                          </w:rPr>
                          <w:t xml:space="preserve"> INTEL-FS server</w:t>
                        </w:r>
                        <w:r>
                          <w:rPr>
                            <w:sz w:val="14"/>
                            <w:szCs w:val="14"/>
                            <w:lang w:val="en-US"/>
                          </w:rPr>
                          <w:t xml:space="preserve"> ?</w:t>
                        </w:r>
                      </w:p>
                    </w:txbxContent>
                  </v:textbox>
                </v:shape>
                <v:roundrect id="AutoShape 56" o:spid="_x0000_s1031" style="position:absolute;left:17316;top:25114;width:26968;height:562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3hBgMQA&#10;AADcAAAADwAAAGRycy9kb3ducmV2LnhtbESPQWvCQBSE7wX/w/IEb3XXgKWmriKCpTdp6sHja/Y1&#10;Cc2+jbubGP313UKhx2FmvmHW29G2YiAfGscaFnMFgrh0puFKw+nj8PgMIkRkg61j0nCjANvN5GGN&#10;uXFXfqehiJVIEA45aqhj7HIpQ1mTxTB3HXHyvpy3GJP0lTQerwluW5kp9SQtNpwWauxoX1P5XfRW&#10;Q2lUr/x5OK4+l7G4D/2F5etF69l03L2AiDTG//Bf+81oyJYZ/J5JR0Bu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t4QYDEAAAA3AAAAA8AAAAAAAAAAAAAAAAAmAIAAGRycy9k&#10;b3ducmV2LnhtbFBLBQYAAAAABAAEAPUAAACJAwAAAAA=&#10;">
                  <v:textbox>
                    <w:txbxContent>
                      <w:p w:rsidR="009C22AC" w:rsidRPr="000F402F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0F402F">
                          <w:rPr>
                            <w:sz w:val="18"/>
                            <w:szCs w:val="18"/>
                            <w:lang w:val="en-US"/>
                          </w:rPr>
                          <w:t>I</w: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t>nstall and configure SQL Server</w:t>
                        </w:r>
                      </w:p>
                      <w:p w:rsidR="009C22AC" w:rsidRPr="00F54A80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F54A80">
                          <w:rPr>
                            <w:sz w:val="18"/>
                            <w:szCs w:val="18"/>
                            <w:lang w:val="en-US"/>
                          </w:rPr>
                          <w:t xml:space="preserve">Cf </w: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begin"/>
                        </w:r>
                        <w:r w:rsidRPr="00F54A80">
                          <w:rPr>
                            <w:sz w:val="18"/>
                            <w:szCs w:val="18"/>
                            <w:lang w:val="en-US"/>
                          </w:rPr>
                          <w:instrText xml:space="preserve"> REF _Ref417893906 \r \h </w:instrTex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separate"/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t>2.5</w: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end"/>
                        </w:r>
                      </w:p>
                      <w:p w:rsidR="009C22AC" w:rsidRPr="00982701" w:rsidRDefault="009C22AC" w:rsidP="000C4FFA">
                        <w:pPr>
                          <w:rPr>
                            <w:lang w:val="en-US"/>
                          </w:rPr>
                        </w:pPr>
                      </w:p>
                    </w:txbxContent>
                  </v:textbox>
                </v:roundrect>
                <v:roundrect id="AutoShape 57" o:spid="_x0000_s1032" style="position:absolute;left:18853;top:32645;width:23914;height:561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TkG8QA&#10;AADcAAAADwAAAGRycy9kb3ducmV2LnhtbESPQWsCMRSE70L/Q3gFb5pUUdrVKCK09FZcPfT4unnu&#10;Lt28rEl23fbXm0LB4zAz3zDr7WAb0ZMPtWMNT1MFgrhwpuZSw+n4OnkGESKywcYxafihANvNw2iN&#10;mXFXPlCfx1IkCIcMNVQxtpmUoajIYpi6ljh5Z+ctxiR9KY3Ha4LbRs6UWkqLNaeFClvaV1R8553V&#10;UBjVKf/Zf7x8LWL+23cXlm8XrcePw24FItIQ7+H/9rvRMFvM4e9MOgJyc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Q05BvEAAAA3AAAAA8AAAAAAAAAAAAAAAAAmAIAAGRycy9k&#10;b3ducmV2LnhtbFBLBQYAAAAABAAEAPUAAACJAwAAAAA=&#10;">
                  <v:textbox>
                    <w:txbxContent>
                      <w:p w:rsidR="009C22AC" w:rsidRPr="00275E57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275E57">
                          <w:rPr>
                            <w:sz w:val="18"/>
                            <w:szCs w:val="18"/>
                            <w:lang w:val="en-US"/>
                          </w:rPr>
                          <w:t>Install and configure Squeeze Server</w:t>
                        </w:r>
                      </w:p>
                      <w:p w:rsidR="009C22AC" w:rsidRPr="00275E57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275E57">
                          <w:rPr>
                            <w:sz w:val="18"/>
                            <w:szCs w:val="18"/>
                            <w:lang w:val="en-US"/>
                          </w:rPr>
                          <w:t xml:space="preserve">Cf </w: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fldChar w:fldCharType="begin"/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instrText xml:space="preserve"> REF _Ref417893932 \r \h </w:instrTex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fldChar w:fldCharType="separate"/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t>2.6</w: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fldChar w:fldCharType="end"/>
                        </w:r>
                      </w:p>
                      <w:p w:rsidR="009C22AC" w:rsidRPr="00275E57" w:rsidRDefault="009C22AC" w:rsidP="000C4FFA">
                        <w:pPr>
                          <w:rPr>
                            <w:lang w:val="en-US"/>
                          </w:rPr>
                        </w:pPr>
                      </w:p>
                    </w:txbxContent>
                  </v:textbox>
                </v:roundrect>
                <v:roundrect id="AutoShape 58" o:spid="_x0000_s1033" style="position:absolute;left:16611;top:40830;width:28391;height:5702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18b8QA&#10;AADcAAAADwAAAGRycy9kb3ducmV2LnhtbESPQWsCMRSE70L/Q3gFb5pUVNrVKCK09FZcPfT4unnu&#10;Lt28rEl23fbXm0LB4zAz3zDr7WAb0ZMPtWMNT1MFgrhwpuZSw+n4OnkGESKywcYxafihANvNw2iN&#10;mXFXPlCfx1IkCIcMNVQxtpmUoajIYpi6ljh5Z+ctxiR9KY3Ha4LbRs6UWkqLNaeFClvaV1R8553V&#10;UBjVKf/Zf7x8LWL+23cXlm8XrcePw24FItIQ7+H/9rvRMFvM4e9MOgJyc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vdfG/EAAAA3AAAAA8AAAAAAAAAAAAAAAAAmAIAAGRycy9k&#10;b3ducmV2LnhtbFBLBQYAAAAABAAEAPUAAACJAwAAAAA=&#10;">
                  <v:textbox>
                    <w:txbxContent>
                      <w:p w:rsidR="009C22AC" w:rsidRPr="000F402F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0F402F">
                          <w:rPr>
                            <w:sz w:val="18"/>
                            <w:szCs w:val="18"/>
                            <w:lang w:val="en-US"/>
                          </w:rPr>
                          <w:t>Install and configure INTEL-FS application</w:t>
                        </w:r>
                      </w:p>
                      <w:p w:rsidR="009C22AC" w:rsidRPr="00F26A80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fr-FR"/>
                          </w:rPr>
                        </w:pPr>
                        <w:r w:rsidRPr="00F26A80">
                          <w:rPr>
                            <w:sz w:val="18"/>
                            <w:szCs w:val="18"/>
                            <w:lang w:val="fr-FR"/>
                          </w:rPr>
                          <w:t xml:space="preserve">Cf </w: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begin"/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instrText xml:space="preserve"> REF _Ref417894023 \r \h </w:instrTex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separate"/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t>2.7</w: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end"/>
                        </w:r>
                      </w:p>
                      <w:p w:rsidR="009C22AC" w:rsidRPr="00982701" w:rsidRDefault="009C22AC" w:rsidP="000C4FFA">
                        <w:pPr>
                          <w:rPr>
                            <w:lang w:val="en-US"/>
                          </w:rPr>
                        </w:pPr>
                      </w:p>
                    </w:txbxContent>
                  </v:textbox>
                </v:roundrect>
                <v:roundrect id="AutoShape 59" o:spid="_x0000_s1034" style="position:absolute;left:17221;top:48444;width:27159;height:6102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JHZ9MQA&#10;AADcAAAADwAAAGRycy9kb3ducmV2LnhtbESPQWvCQBSE7wX/w/IEb3VXIaWmriKCpTdp6sHja/Y1&#10;Cc2+jbubGP313UKhx2FmvmHW29G2YiAfGscaFnMFgrh0puFKw+nj8PgMIkRkg61j0nCjANvN5GGN&#10;uXFXfqehiJVIEA45aqhj7HIpQ1mTxTB3HXHyvpy3GJP0lTQerwluW7lU6klabDgt1NjRvqbyu+it&#10;htKoXvnzcFx9ZrG4D/2F5etF69l03L2AiDTG//Bf+81oWGYZ/J5JR0Bu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R2fTEAAAA3AAAAA8AAAAAAAAAAAAAAAAAmAIAAGRycy9k&#10;b3ducmV2LnhtbFBLBQYAAAAABAAEAPUAAACJAwAAAAA=&#10;">
                  <v:textbox>
                    <w:txbxContent>
                      <w:p w:rsidR="009C22AC" w:rsidRPr="00275E57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275E57">
                          <w:rPr>
                            <w:sz w:val="18"/>
                            <w:szCs w:val="18"/>
                            <w:lang w:val="en-US"/>
                          </w:rPr>
                          <w:t>Install and configure Cartographic Server</w:t>
                        </w:r>
                      </w:p>
                      <w:p w:rsidR="009C22AC" w:rsidRPr="00275E57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275E57">
                          <w:rPr>
                            <w:sz w:val="18"/>
                            <w:szCs w:val="18"/>
                            <w:lang w:val="en-US"/>
                          </w:rPr>
                          <w:t xml:space="preserve">Cf </w: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fldChar w:fldCharType="begin"/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instrText xml:space="preserve"> REF _Ref417894261 \r \h </w:instrTex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fldChar w:fldCharType="separate"/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t>2.8</w: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fldChar w:fldCharType="end"/>
                        </w:r>
                      </w:p>
                      <w:p w:rsidR="009C22AC" w:rsidRPr="00275E57" w:rsidRDefault="009C22AC" w:rsidP="000C4FFA">
                        <w:pPr>
                          <w:rPr>
                            <w:lang w:val="en-US"/>
                          </w:rPr>
                        </w:pPr>
                      </w:p>
                    </w:txbxContent>
                  </v:textbox>
                </v:roundrect>
                <v:shape id="AutoShape 61" o:spid="_x0000_s1035" type="#_x0000_t4" style="position:absolute;left:19094;top:56381;width:23431;height:66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Ua378A&#10;AADbAAAADwAAAGRycy9kb3ducmV2LnhtbERPzYrCMBC+L/gOYQRva+oeRKpRRBBEvVh9gLEZm2oz&#10;qUm27b795rCwx4/vf7UZbCM68qF2rGA2zUAQl07XXCm4XfefCxAhImtsHJOCHwqwWY8+Vphr1/OF&#10;uiJWIoVwyFGBibHNpQylIYth6lrixD2ctxgT9JXUHvsUbhv5lWVzabHm1GCwpZ2h8lV8WwXPe2v6&#10;8+L9yIrSd/J49of35aTUZDxslyAiDfFf/Oc+aAXztD59ST9Arn8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CVRrfvwAAANsAAAAPAAAAAAAAAAAAAAAAAJgCAABkcnMvZG93bnJl&#10;di54bWxQSwUGAAAAAAQABAD1AAAAhAMAAAAA&#10;">
                  <v:textbox>
                    <w:txbxContent>
                      <w:p w:rsidR="009C22AC" w:rsidRPr="002B06F0" w:rsidRDefault="009C22AC" w:rsidP="000C4FFA">
                        <w:pPr>
                          <w:jc w:val="center"/>
                          <w:rPr>
                            <w:sz w:val="14"/>
                            <w:szCs w:val="14"/>
                            <w:lang w:val="en-US"/>
                          </w:rPr>
                        </w:pPr>
                        <w:r>
                          <w:rPr>
                            <w:sz w:val="14"/>
                            <w:szCs w:val="14"/>
                            <w:lang w:val="en-US"/>
                          </w:rPr>
                          <w:t xml:space="preserve">Is </w:t>
                        </w:r>
                        <w:r w:rsidRPr="002B06F0">
                          <w:rPr>
                            <w:sz w:val="14"/>
                            <w:szCs w:val="14"/>
                            <w:lang w:val="en-US"/>
                          </w:rPr>
                          <w:t>SQL server installed on INTEL-FS server</w:t>
                        </w:r>
                        <w:r>
                          <w:rPr>
                            <w:sz w:val="14"/>
                            <w:szCs w:val="14"/>
                            <w:lang w:val="en-US"/>
                          </w:rPr>
                          <w:t xml:space="preserve"> ?</w:t>
                        </w:r>
                      </w:p>
                    </w:txbxContent>
                  </v:textbox>
                </v:shape>
                <v:roundrect id="AutoShape 62" o:spid="_x0000_s1036" style="position:absolute;left:17221;top:65817;width:27171;height:6096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rPqsEA&#10;AADcAAAADwAAAGRycy9kb3ducmV2LnhtbERPz2vCMBS+D/wfwhO8zUTBMTvTMgTHbrLOg8dn89aW&#10;NS81SWvdX78cBjt+fL93xWQ7MZIPrWMNq6UCQVw503Kt4fR5eHwGESKywc4xabhTgCKfPewwM+7G&#10;HzSWsRYphEOGGpoY+0zKUDVkMSxdT5y4L+ctxgR9LY3HWwq3nVwr9SQttpwaGuxp31D1XQ5WQ2XU&#10;oPx5PG4vm1j+jMOV5dtV68V8en0BEWmK/+I/97vRsF6ltelMOgIy/w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z6z6rBAAAA3AAAAA8AAAAAAAAAAAAAAAAAmAIAAGRycy9kb3du&#10;cmV2LnhtbFBLBQYAAAAABAAEAPUAAACGAwAAAAA=&#10;">
                  <v:textbox>
                    <w:txbxContent>
                      <w:p w:rsidR="009C22AC" w:rsidRPr="00275E57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sz w:val="18"/>
                            <w:szCs w:val="18"/>
                            <w:lang w:val="en-US"/>
                          </w:rPr>
                          <w:t>Distributed installation</w:t>
                        </w:r>
                      </w:p>
                      <w:p w:rsidR="009C22AC" w:rsidRPr="00275E57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275E57">
                          <w:rPr>
                            <w:sz w:val="18"/>
                            <w:szCs w:val="18"/>
                            <w:lang w:val="en-US"/>
                          </w:rPr>
                          <w:t xml:space="preserve">Cf </w: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fldChar w:fldCharType="begin"/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instrText xml:space="preserve"> REF _Ref417894287 \r \h </w:instrTex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fldChar w:fldCharType="separate"/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t xml:space="preserve">3.  </w: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fldChar w:fldCharType="end"/>
                        </w:r>
                      </w:p>
                      <w:p w:rsidR="009C22AC" w:rsidRPr="00275E57" w:rsidRDefault="009C22AC" w:rsidP="000C4FFA">
                        <w:pPr>
                          <w:rPr>
                            <w:lang w:val="en-US"/>
                          </w:rPr>
                        </w:pPr>
                      </w:p>
                    </w:txbxContent>
                  </v:textbox>
                </v:round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63" o:spid="_x0000_s1037" type="#_x0000_t32" style="position:absolute;left:30803;top:7194;width:7;height:1442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p0WWcIAAADcAAAADwAAAGRycy9kb3ducmV2LnhtbESPT4vCMBTE74LfITzBm6YrKNI1iiss&#10;iBfxD+weH83bNti8lCbb1G9vBMHjMDO/YVab3taio9Ybxwo+phkI4sJpw6WC6+V7sgThA7LG2jEp&#10;uJOHzXo4WGGuXeQTdedQigRhn6OCKoQml9IXFVn0U9cQJ+/PtRZDkm0pdYsxwW0tZ1m2kBYNp4UK&#10;G9pVVNzO/1aBiUfTNftd/Dr8/Hodydznzig1HvXbTxCB+vAOv9p7rWA2X8DzTDoCcv0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zp0WWcIAAADcAAAADwAAAAAAAAAAAAAA&#10;AAChAgAAZHJzL2Rvd25yZXYueG1sUEsFBgAAAAAEAAQA+QAAAJADAAAAAA==&#10;">
                  <v:stroke endarrow="block"/>
                </v:shape>
                <v:shape id="AutoShape 64" o:spid="_x0000_s1038" type="#_x0000_t32" style="position:absolute;left:30803;top:14535;width:7;height:147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MD4gcUAAADcAAAADwAAAGRycy9kb3ducmV2LnhtbESPQWsCMRSE7wX/Q3iCt5pVqNXVKFJo&#10;EaWHqix6e2yeu4ublyWJuvrrTaHQ4zAz3zCzRWtqcSXnK8sKBv0EBHFudcWFgv3u83UMwgdkjbVl&#10;UnAnD4t552WGqbY3/qHrNhQiQtinqKAMoUml9HlJBn3fNsTRO1lnMETpCqkd3iLc1HKYJCNpsOK4&#10;UGJDHyXl5+3FKDhsJpfsnn3TOhtM1kd0xj92X0r1uu1yCiJQG/7Df+2VVjB8e4ffM/EIyPkT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MD4gcUAAADcAAAADwAAAAAAAAAA&#10;AAAAAAChAgAAZHJzL2Rvd25yZXYueG1sUEsFBgAAAAAEAAQA+QAAAJMDAAAAAA==&#10;">
                  <v:stroke endarrow="block"/>
                </v:shape>
                <v:shape id="AutoShape 65" o:spid="_x0000_s1039" type="#_x0000_t32" style="position:absolute;left:30803;top:22637;width:7;height:2477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E4nsMAAAADcAAAADwAAAGRycy9kb3ducmV2LnhtbERPz2vCMBS+D/Y/hDfYbaYWOkY1igpC&#10;2WXMCXp8NM822LyUJjbtf78cBjt+fL/X28l2YqTBG8cKlosMBHHttOFGwfnn+PYBwgdkjZ1jUjCT&#10;h+3m+WmNpXaRv2k8hUakEPYlKmhD6Espfd2SRb9wPXHibm6wGBIcGqkHjCncdjLPsndp0XBqaLGn&#10;Q0v1/fSwCkz8MmNfHeL+83L1OpKZC2eUen2ZdisQgabwL/5zV1pBXqS16Uw6AnLzC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NBOJ7DAAAAA3AAAAA8AAAAAAAAAAAAAAAAA&#10;oQIAAGRycy9kb3ducmV2LnhtbFBLBQYAAAAABAAEAPkAAACOAwAAAAA=&#10;">
                  <v:stroke endarrow="block"/>
                </v:shape>
                <v:shape id="AutoShape 66" o:spid="_x0000_s1040" type="#_x0000_t32" style="position:absolute;left:30803;top:30734;width:7;height:191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hPJaMYAAADcAAAADwAAAGRycy9kb3ducmV2LnhtbESPT2vCQBTE7wW/w/KE3upGocVEVymF&#10;ilg8+IfQ3h7ZZxKafRt2V41+elcQPA4z8xtmOu9MI07kfG1ZwXCQgCAurK65VLDffb+NQfiArLGx&#10;TAou5GE+671MMdP2zBs6bUMpIoR9hgqqENpMSl9UZNAPbEscvYN1BkOUrpTa4TnCTSNHSfIhDdYc&#10;Fyps6aui4n97NAp+f9JjfsnXtMqH6eoPnfHX3UKp1373OQERqAvP8KO91ApG7yncz8QjIGc3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4TyWjGAAAA3AAAAA8AAAAAAAAA&#10;AAAAAAAAoQIAAGRycy9kb3ducmV2LnhtbFBLBQYAAAAABAAEAPkAAACUAwAAAAA=&#10;">
                  <v:stroke endarrow="block"/>
                </v:shape>
                <v:shape id="AutoShape 67" o:spid="_x0000_s1041" type="#_x0000_t32" style="position:absolute;left:30810;top:38258;width:6;height:257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UWqSMMAAADcAAAADwAAAGRycy9kb3ducmV2LnhtbERPy2rCQBTdF/yH4Qrd1YkupKaOIoJS&#10;UrpQS2h3l8w1CWbuhJkxj369syh0eTjv9XYwjejI+dqygvksAUFcWF1zqeDrcnh5BeEDssbGMikY&#10;ycN2M3laY6ptzyfqzqEUMYR9igqqENpUSl9UZNDPbEscuat1BkOErpTaYR/DTSMXSbKUBmuODRW2&#10;tK+ouJ3vRsH3x+qej/knZfl8lf2gM/73clTqeTrs3kAEGsK/+M/9rhUslnF+PBOPgNw8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FFqkjDAAAA3AAAAA8AAAAAAAAAAAAA&#10;AAAAoQIAAGRycy9kb3ducmV2LnhtbFBLBQYAAAAABAAEAPkAAACRAwAAAAA=&#10;">
                  <v:stroke endarrow="block"/>
                </v:shape>
                <v:shape id="AutoShape 68" o:spid="_x0000_s1042" type="#_x0000_t32" style="position:absolute;left:30803;top:46532;width:7;height:1912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xhEkMIAAADcAAAADwAAAGRycy9kb3ducmV2LnhtbESPT4vCMBTE78J+h/AWvGmqoEjXKK6w&#10;IF7EP7B7fDRv22DzUprY1G9vBMHjMDO/YZbr3taio9Ybxwom4wwEceG04VLB5fwzWoDwAVlj7ZgU&#10;3MnDevUxWGKuXeQjdadQigRhn6OCKoQml9IXFVn0Y9cQJ+/ftRZDkm0pdYsxwW0tp1k2lxYNp4UK&#10;G9pWVFxPN6vAxIPpmt02fu9//7yOZO4zZ5QafvabLxCB+vAOv9o7rWA6n8DzTDoCcvU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xhEkMIAAADcAAAADwAAAAAAAAAAAAAA&#10;AAChAgAAZHJzL2Rvd25yZXYueG1sUEsFBgAAAAAEAAQA+QAAAJADAAAAAA==&#10;">
                  <v:stroke endarrow="block"/>
                </v:shape>
                <v:shape id="AutoShape 69" o:spid="_x0000_s1043" type="#_x0000_t32" style="position:absolute;left:30803;top:54546;width:7;height:183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tuRpMUAAADcAAAADwAAAGRycy9kb3ducmV2LnhtbESPQWvCQBSE70L/w/IK3nRjDlJTVykF&#10;RZQe1BLa2yP7TILZt2F31eivdwXB4zAz3zDTeWcacSbna8sKRsMEBHFhdc2lgt/9YvABwgdkjY1l&#10;UnAlD/PZW2+KmbYX3tJ5F0oRIewzVFCF0GZS+qIig35oW+LoHawzGKJ0pdQOLxFuGpkmyVgarDku&#10;VNjSd0XFcXcyCv42k1N+zX9onY8m6390xt/2S6X6793XJ4hAXXiFn+2VVpCOU3iciUdAzu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tuRpMUAAADcAAAADwAAAAAAAAAA&#10;AAAAAAChAgAAZHJzL2Rvd25yZXYueG1sUEsFBgAAAAAEAAQA+QAAAJMDAAAAAA==&#10;">
                  <v:stroke endarrow="block"/>
                </v:shape>
                <v:shape id="AutoShape 70" o:spid="_x0000_s1044" type="#_x0000_t32" style="position:absolute;left:30810;top:63023;width:6;height:279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Zc0P8UAAADcAAAADwAAAGRycy9kb3ducmV2LnhtbESPQWsCMRSE70L/Q3gFb5pVQXQ1Sim0&#10;iOJBLUu9PTavu0s3L0sSdfXXG0HwOMzMN8x82ZpanMn5yrKCQT8BQZxbXXGh4Ofw1ZuA8AFZY22Z&#10;FFzJw3Lx1pljqu2Fd3Teh0JECPsUFZQhNKmUPi/JoO/bhjh6f9YZDFG6QmqHlwg3tRwmyVgarDgu&#10;lNjQZ0n5//5kFPxupqfsmm1pnQ2m6yM642+Hb6W67+3HDESgNrzCz/ZKKxiOR/A4E4+AXN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Zc0P8UAAADcAAAADwAAAAAAAAAA&#10;AAAAAAChAgAAZHJzL2Rvd25yZXYueG1sUEsFBgAAAAAEAAQA+QAAAJMDAAAAAA==&#10;">
                  <v:stroke endarrow="block"/>
                </v:shape>
                <v:shape id="AutoShape 71" o:spid="_x0000_s1045" type="#_x0000_t32" style="position:absolute;left:30778;top:71913;width:32;height:2375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2/nCMIAAADcAAAADwAAAGRycy9kb3ducmV2LnhtbESPQWsCMRSE70L/Q3gFb5qtqJTVKFYo&#10;iBdRC+3xsXnuBjcvyybdrP/eCILHYWa+YZbr3taio9Ybxwo+xhkI4sJpw6WCn/P36BOED8gaa8ek&#10;4EYe1qu3wRJz7SIfqTuFUiQI+xwVVCE0uZS+qMiiH7uGOHkX11oMSbal1C3GBLe1nGTZXFo0nBYq&#10;bGhbUXE9/VsFJh5M1+y28Wv/++d1JHObOaPU8L3fLEAE6sMr/GzvtILJfAqPM+kIyNU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2/nCMIAAADcAAAADwAAAAAAAAAAAAAA&#10;AAChAgAAZHJzL2Rvd25yZXYueG1sUEsFBgAAAAAEAAQA+QAAAJADAAAAAA==&#10;">
                  <v:stroke endarrow="block"/>
                </v:shape>
                <v:shape id="AutoShape 75" o:spid="_x0000_s1046" type="#_x0000_t32" style="position:absolute;left:42525;top:19323;width:5290;height:1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OWlh8UAAADcAAAADwAAAGRycy9kb3ducmV2LnhtbESPQWsCMRSE74L/ITzBi9SsglK2RtkK&#10;ghY8qO39dfO6Cd28bDdR13/fCILHYWa+YRarztXiQm2wnhVMxhkI4tJry5WCz9Pm5RVEiMgaa8+k&#10;4EYBVst+b4G59lc+0OUYK5EgHHJUYGJscilDachhGPuGOHk/vnUYk2wrqVu8Jrir5TTL5tKh5bRg&#10;sKG1ofL3eHYK9rvJe/Ft7O7j8Gf3s01Rn6vRl1LDQVe8gYjUxWf40d5qBdP5DO5n0hGQy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OWlh8UAAADcAAAADwAAAAAAAAAA&#10;AAAAAAChAgAAZHJzL2Rvd25yZXYueG1sUEsFBgAAAAAEAAQA+QAAAJMDAAAAAA==&#10;"/>
                <v:shape id="AutoShape 77" o:spid="_x0000_s1047" type="#_x0000_t32" style="position:absolute;left:47815;top:19335;width:6;height:1219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Dc78MUAAADcAAAADwAAAGRycy9kb3ducmV2LnhtbESPQWsCMRSE74X+h/AKvRTNKnQpq1G2&#10;glAFD1q9PzfPTejmZd1EXf99Uyh4HGbmG2Y6710jrtQF61nBaJiBIK68tlwr2H8vBx8gQkTW2Hgm&#10;BXcKMJ89P02x0P7GW7ruYi0ShEOBCkyMbSFlqAw5DEPfEifv5DuHMcmulrrDW4K7Ro6zLJcOLacF&#10;gy0tDFU/u4tTsFmNPsujsav19mw378uyudRvB6VeX/pyAiJSHx/h//aXVjDOc/g7k46AnP0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Dc78MUAAADcAAAADwAAAAAAAAAA&#10;AAAAAAChAgAAZHJzL2Rvd25yZXYueG1sUEsFBgAAAAAEAAQA+QAAAJMDAAAAAA==&#10;"/>
                <v:shapetype id="_x0000_t33" coordsize="21600,21600" o:spt="33" o:oned="t" path="m,l21600,r,21600e" filled="f">
                  <v:stroke joinstyle="miter"/>
                  <v:path arrowok="t" fillok="f" o:connecttype="none"/>
                  <o:lock v:ext="edit" shapetype="t"/>
                </v:shapetype>
                <v:shape id="AutoShape 79" o:spid="_x0000_s1048" type="#_x0000_t33" style="position:absolute;left:30810;top:31527;width:16986;height:1118;rotation:180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mvu9MYAAADcAAAADwAAAGRycy9kb3ducmV2LnhtbESPT2vCQBTE74LfYXlCb3VTof6JbkJb&#10;KvUioumhx0f2mQ3Nvk2zG43fvlsoeBxm5jfMJh9sIy7U+dqxgqdpAoK4dLrmSsFnsX1cgvABWWPj&#10;mBTcyEOejUcbTLW78pEup1CJCGGfogITQptK6UtDFv3UtcTRO7vOYoiyq6Tu8BrhtpGzJJlLizXH&#10;BYMtvRkqv0+9VfBsfsrVdnfjw/K1Lfrivd9/ffRKPUyGlzWIQEO4h//bO61gNl/A35l4BGT2C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Jr7vTGAAAA3AAAAA8AAAAAAAAA&#10;AAAAAAAAoQIAAGRycy9kb3ducmV2LnhtbFBLBQYAAAAABAAEAPkAAACUAwAAAAA=&#10;">
                  <v:stroke endarrow="block"/>
                </v:shape>
                <v:shape id="AutoShape 80" o:spid="_x0000_s1049" type="#_x0000_t32" style="position:absolute;left:42418;top:59626;width:5289;height:1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QKGcIAAADcAAAADwAAAGRycy9kb3ducmV2LnhtbERPz2vCMBS+D/wfwhN2GZoqTKQzSh0I&#10;U/Bg3e7P5q0JNi9dE7X+98tB8Pjx/V6seteIK3XBelYwGWcgiCuvLdcKvo+b0RxEiMgaG8+k4E4B&#10;VsvBywJz7W98oGsZa5FCOOSowMTY5lKGypDDMPYtceJ+fecwJtjVUnd4S+GukdMsm0mHllODwZY+&#10;DVXn8uIU7LeTdXEydrs7/Nn9+6ZoLvXbj1Kvw774ABGpj0/xw/2lFUxnaW06k46AXP4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uQKGcIAAADcAAAADwAAAAAAAAAAAAAA&#10;AAChAgAAZHJzL2Rvd25yZXYueG1sUEsFBgAAAAAEAAQA+QAAAJADAAAAAA==&#10;"/>
                <v:shape id="AutoShape 81" o:spid="_x0000_s1050" type="#_x0000_t32" style="position:absolute;left:47821;top:59531;width:7;height:1331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aivgsYAAADcAAAADwAAAGRycy9kb3ducmV2LnhtbESPT2sCMRTE70K/Q3gFL1KzCkq7NcpW&#10;ELTgwT+9v25eN6Gbl3UTdf32jSD0OMzMb5jZonO1uFAbrGcFo2EGgrj02nKl4HhYvbyCCBFZY+2Z&#10;FNwowGL+1Jthrv2Vd3TZx0okCIccFZgYm1zKUBpyGIa+IU7ej28dxiTbSuoWrwnuajnOsql0aDkt&#10;GGxoaaj83Z+dgu1m9FF8G7v53J3sdrIq6nM1+FKq/9wV7yAidfE//GivtYLx9A3uZ9IRkPM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2or4LGAAAA3AAAAA8AAAAAAAAA&#10;AAAAAAAAoQIAAGRycy9kb3ducmV2LnhtbFBLBQYAAAAABAAEAPkAAACUAwAAAAA=&#10;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83" o:spid="_x0000_s1051" type="#_x0000_t202" style="position:absolute;left:32004;top:22288;width:4572;height:2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9dEMEA&#10;AADcAAAADwAAAGRycy9kb3ducmV2LnhtbERPS27CMBDdV+IO1iB1U4EDogkEDGorUbFN4ABDPCQR&#10;8TiK3XxuXy8qdfn0/ofTaBrRU+dqywpWywgEcWF1zaWC2/W82IJwHlljY5kUTOTgdJy9HDDVduCM&#10;+tyXIoSwS1FB5X2bSumKigy6pW2JA/ewnUEfYFdK3eEQwk0j11EUS4M1h4YKW/qqqHjmP0bB4zK8&#10;ve+G+7e/Jdkm/sQ6udtJqdf5+LEH4Wn0/+I/90UrWCdhfjgTjoA8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y/XRDBAAAA3AAAAA8AAAAAAAAAAAAAAAAAmAIAAGRycy9kb3du&#10;cmV2LnhtbFBLBQYAAAAABAAEAPUAAACGAwAAAAA=&#10;" stroked="f">
                  <v:textbox>
                    <w:txbxContent>
                      <w:p w:rsidR="009C22AC" w:rsidRPr="00B51528" w:rsidRDefault="009C22AC" w:rsidP="000C4FFA">
                        <w:pPr>
                          <w:rPr>
                            <w:b/>
                            <w:lang w:val="fr-FR"/>
                          </w:rPr>
                        </w:pPr>
                        <w:r w:rsidRPr="00B51528">
                          <w:rPr>
                            <w:b/>
                            <w:lang w:val="fr-FR"/>
                          </w:rPr>
                          <w:t>YES</w:t>
                        </w:r>
                      </w:p>
                    </w:txbxContent>
                  </v:textbox>
                </v:shape>
                <v:shape id="AutoShape 82" o:spid="_x0000_s1052" type="#_x0000_t32" style="position:absolute;left:30822;top:72840;width:16999;height:7;rotation:18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o+TyMcAAADcAAAADwAAAGRycy9kb3ducmV2LnhtbESPT2vCQBTE70K/w/IK3nSjGFNSV+kf&#10;BdFDqQZLb4/saxKafZtmV43f3hWEHoeZ+Q0zW3SmFidqXWVZwWgYgSDOra64UJDtV4MnEM4ja6wt&#10;k4ILOVjMH3ozTLU98yeddr4QAcIuRQWl900qpctLMuiGtiEO3o9tDfog20LqFs8Bbmo5jqKpNFhx&#10;WCixobeS8t/d0SjYvMbJ9u8rqw7LD51Mpu+xy+JvpfqP3cszCE+d/w/f22utYJyM4HYmHAE5vwI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Oj5PIxwAAANwAAAAPAAAAAAAA&#10;AAAAAAAAAKECAABkcnMvZG93bnJldi54bWxQSwUGAAAAAAQABAD5AAAAlQMAAAAA&#10;">
                  <v:stroke endarrow="block"/>
                </v:shape>
                <v:shape id="Text Box 84" o:spid="_x0000_s1053" type="#_x0000_t202" style="position:absolute;left:48387;top:23907;width:4572;height:2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Fm/MQA&#10;AADcAAAADwAAAGRycy9kb3ducmV2LnhtbESP3WrCQBSE7wu+w3IEb0rdGFrTRtdghUputT7AMXtM&#10;gtmzIbvNz9t3C0Ivh5n5htlmo2lET52rLStYLSMQxIXVNZcKLt9fL+8gnEfW2FgmBRM5yHazpy2m&#10;2g58ov7sSxEg7FJUUHnfplK6oiKDbmlb4uDdbGfQB9mVUnc4BLhpZBxFa2mw5rBQYUuHior7+cco&#10;uOXD89vHcD36S3J6XX9inVztpNRiPu43IDyN/j/8aOdaQZzE8HcmHAG5+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MhZvzEAAAA3AAAAA8AAAAAAAAAAAAAAAAAmAIAAGRycy9k&#10;b3ducmV2LnhtbFBLBQYAAAAABAAEAPUAAACJAwAAAAA=&#10;" stroked="f">
                  <v:textbox>
                    <w:txbxContent>
                      <w:p w:rsidR="009C22AC" w:rsidRPr="00B51528" w:rsidRDefault="009C22AC" w:rsidP="000C4FFA">
                        <w:pPr>
                          <w:rPr>
                            <w:b/>
                            <w:lang w:val="fr-FR"/>
                          </w:rPr>
                        </w:pPr>
                        <w:r>
                          <w:rPr>
                            <w:b/>
                            <w:lang w:val="fr-FR"/>
                          </w:rPr>
                          <w:t>NO</w:t>
                        </w:r>
                      </w:p>
                    </w:txbxContent>
                  </v:textbox>
                </v:shape>
                <v:shape id="Text Box 85" o:spid="_x0000_s1054" type="#_x0000_t202" style="position:absolute;left:32385;top:62674;width:4572;height:2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3DZ8QA&#10;AADcAAAADwAAAGRycy9kb3ducmV2LnhtbESP3WrCQBSE7wt9h+UI3hTdNLZGo2uoQou3Wh/gmD0m&#10;wezZkN3m5+27hYKXw8x8w2yzwdSio9ZVlhW8ziMQxLnVFRcKLt+fsxUI55E11pZJwUgOst3z0xZT&#10;bXs+UXf2hQgQdikqKL1vUildXpJBN7cNcfButjXog2wLqVvsA9zUMo6ipTRYcVgosaFDSfn9/GMU&#10;3I79y/u6v375S3J6W+6xSq52VGo6GT42IDwN/hH+bx+1gjhZwN+ZcATk7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xtw2fEAAAA3AAAAA8AAAAAAAAAAAAAAAAAmAIAAGRycy9k&#10;b3ducmV2LnhtbFBLBQYAAAAABAAEAPUAAACJAwAAAAA=&#10;" stroked="f">
                  <v:textbox>
                    <w:txbxContent>
                      <w:p w:rsidR="009C22AC" w:rsidRPr="00B51528" w:rsidRDefault="009C22AC" w:rsidP="000C4FFA">
                        <w:pPr>
                          <w:rPr>
                            <w:b/>
                            <w:lang w:val="fr-FR"/>
                          </w:rPr>
                        </w:pPr>
                        <w:r>
                          <w:rPr>
                            <w:b/>
                            <w:lang w:val="fr-FR"/>
                          </w:rPr>
                          <w:t>NO</w:t>
                        </w:r>
                      </w:p>
                    </w:txbxContent>
                  </v:textbox>
                </v:shape>
                <v:shape id="Text Box 86" o:spid="_x0000_s1055" type="#_x0000_t202" style="position:absolute;left:48577;top:67341;width:4572;height:2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4RbE8IA&#10;AADcAAAADwAAAGRycy9kb3ducmV2LnhtbESP3YrCMBSE7wXfIRzBG9FUca1Wo6iw4q0/D3Bsjm2x&#10;OSlNtPXtzYKwl8PMfMOsNq0pxYtqV1hWMB5FIIhTqwvOFFwvv8M5COeRNZaWScGbHGzW3c4KE20b&#10;PtHr7DMRIOwSVJB7XyVSujQng25kK+Lg3W1t0AdZZ1LX2AS4KeUkimbSYMFhIceK9jmlj/PTKLgf&#10;m8HPorkd/DU+TWc7LOKbfSvV77XbJQhPrf8Pf9tHrWAST+HvTDgCcv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hFsTwgAAANwAAAAPAAAAAAAAAAAAAAAAAJgCAABkcnMvZG93&#10;bnJldi54bWxQSwUGAAAAAAQABAD1AAAAhwMAAAAA&#10;" stroked="f">
                  <v:textbox>
                    <w:txbxContent>
                      <w:p w:rsidR="009C22AC" w:rsidRPr="00B51528" w:rsidRDefault="009C22AC" w:rsidP="000C4FFA">
                        <w:pPr>
                          <w:rPr>
                            <w:b/>
                            <w:lang w:val="fr-FR"/>
                          </w:rPr>
                        </w:pPr>
                        <w:r>
                          <w:rPr>
                            <w:b/>
                            <w:lang w:val="fr-FR"/>
                          </w:rPr>
                          <w:t>YES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820E8D" w:rsidRPr="00F54A80" w:rsidRDefault="00820E8D" w:rsidP="00820E8D">
      <w:pPr>
        <w:pStyle w:val="Heading2"/>
        <w:rPr>
          <w:lang w:val="en-US"/>
        </w:rPr>
      </w:pPr>
      <w:bookmarkStart w:id="121" w:name="_Toc340215086"/>
      <w:bookmarkStart w:id="122" w:name="_Toc326565811"/>
      <w:bookmarkStart w:id="123" w:name="_Ref417893836"/>
      <w:bookmarkStart w:id="124" w:name="_Toc440979173"/>
      <w:r w:rsidRPr="00F54A80">
        <w:rPr>
          <w:lang w:val="en-US"/>
        </w:rPr>
        <w:lastRenderedPageBreak/>
        <w:t>Prerequisites</w:t>
      </w:r>
      <w:bookmarkEnd w:id="121"/>
      <w:bookmarkEnd w:id="122"/>
      <w:bookmarkEnd w:id="123"/>
      <w:bookmarkEnd w:id="124"/>
    </w:p>
    <w:p w:rsidR="009E1F8E" w:rsidRPr="00F54A80" w:rsidRDefault="009E1F8E" w:rsidP="00BF2F56">
      <w:pPr>
        <w:pStyle w:val="Heading3"/>
        <w:rPr>
          <w:lang w:val="en-US"/>
        </w:rPr>
      </w:pPr>
      <w:bookmarkStart w:id="125" w:name="_Toc440979174"/>
      <w:r w:rsidRPr="00F54A80">
        <w:rPr>
          <w:lang w:val="en-US"/>
        </w:rPr>
        <w:t>Infrastructure prerequisites</w:t>
      </w:r>
      <w:bookmarkEnd w:id="125"/>
    </w:p>
    <w:p w:rsidR="00BF2F56" w:rsidRPr="00F54A80" w:rsidRDefault="00BF2F56" w:rsidP="00BF2F56">
      <w:pPr>
        <w:rPr>
          <w:lang w:val="en-US"/>
        </w:rPr>
      </w:pPr>
      <w:r w:rsidRPr="00F54A80">
        <w:rPr>
          <w:lang w:val="en-US"/>
        </w:rPr>
        <w:t>The following server interfacing with INTEL-FS shall be available</w:t>
      </w:r>
    </w:p>
    <w:p w:rsidR="00BF2F56" w:rsidRPr="00F54A80" w:rsidRDefault="00DB279F" w:rsidP="00BF2F56">
      <w:pPr>
        <w:pStyle w:val="Para1C"/>
        <w:rPr>
          <w:color w:val="000000"/>
        </w:rPr>
      </w:pPr>
      <w:r w:rsidRPr="00F54A80">
        <w:rPr>
          <w:color w:val="000000"/>
        </w:rPr>
        <w:t>Enterpise Management System (</w:t>
      </w:r>
      <w:r w:rsidR="00BF2F56" w:rsidRPr="00F54A80">
        <w:rPr>
          <w:color w:val="000000"/>
        </w:rPr>
        <w:t>SCOM</w:t>
      </w:r>
      <w:r w:rsidRPr="00F54A80">
        <w:rPr>
          <w:color w:val="000000"/>
        </w:rPr>
        <w:t>): SCOM 2012 R2</w:t>
      </w:r>
    </w:p>
    <w:p w:rsidR="00BF2F56" w:rsidRPr="00F54A80" w:rsidRDefault="00DB279F" w:rsidP="00BF2F56">
      <w:pPr>
        <w:pStyle w:val="Para1C"/>
        <w:rPr>
          <w:color w:val="000000"/>
        </w:rPr>
      </w:pPr>
      <w:r w:rsidRPr="00F54A80">
        <w:rPr>
          <w:color w:val="000000"/>
        </w:rPr>
        <w:t>E-Mail: Exchange Server 2007 SP3</w:t>
      </w:r>
    </w:p>
    <w:p w:rsidR="00BF2F56" w:rsidRPr="00F54A80" w:rsidRDefault="00DB279F" w:rsidP="00BF2F56">
      <w:pPr>
        <w:pStyle w:val="Para1C"/>
        <w:rPr>
          <w:color w:val="000000"/>
        </w:rPr>
      </w:pPr>
      <w:r w:rsidRPr="00F54A80">
        <w:rPr>
          <w:color w:val="000000"/>
        </w:rPr>
        <w:t>Symantec Backup Exec: 2012 SP</w:t>
      </w:r>
      <w:r w:rsidR="00CB0CC7">
        <w:rPr>
          <w:color w:val="000000"/>
        </w:rPr>
        <w:t>4</w:t>
      </w:r>
    </w:p>
    <w:p w:rsidR="00BF2F56" w:rsidRPr="00F54A80" w:rsidRDefault="00DB279F" w:rsidP="00BF2F56">
      <w:pPr>
        <w:pStyle w:val="Para1C"/>
        <w:rPr>
          <w:color w:val="000000"/>
        </w:rPr>
      </w:pPr>
      <w:r w:rsidRPr="00F54A80">
        <w:rPr>
          <w:color w:val="000000"/>
        </w:rPr>
        <w:t>Directory Services: Active directory Windows Server 2008 R2 SP1</w:t>
      </w:r>
    </w:p>
    <w:p w:rsidR="00BF2F56" w:rsidRPr="00F54A80" w:rsidRDefault="00BF2F56" w:rsidP="00BF2F56">
      <w:pPr>
        <w:pStyle w:val="Para1C"/>
        <w:rPr>
          <w:color w:val="000000"/>
        </w:rPr>
      </w:pPr>
      <w:bookmarkStart w:id="126" w:name="_Server_prerequisites"/>
      <w:bookmarkStart w:id="127" w:name="_Toc340215087"/>
      <w:bookmarkStart w:id="128" w:name="_Toc326565812"/>
      <w:bookmarkEnd w:id="126"/>
      <w:r w:rsidRPr="00F54A80">
        <w:rPr>
          <w:color w:val="000000"/>
        </w:rPr>
        <w:t>Core GIS ser</w:t>
      </w:r>
      <w:r w:rsidR="00DB279F" w:rsidRPr="00F54A80">
        <w:rPr>
          <w:color w:val="000000"/>
        </w:rPr>
        <w:t>vices:</w:t>
      </w:r>
      <w:r w:rsidRPr="00F54A80">
        <w:rPr>
          <w:color w:val="000000"/>
        </w:rPr>
        <w:t xml:space="preserve"> </w:t>
      </w:r>
      <w:r w:rsidR="00DB279F" w:rsidRPr="00F54A80">
        <w:rPr>
          <w:color w:val="000000"/>
        </w:rPr>
        <w:t>v</w:t>
      </w:r>
      <w:r w:rsidRPr="00F54A80">
        <w:rPr>
          <w:color w:val="000000"/>
        </w:rPr>
        <w:t>1.0</w:t>
      </w:r>
      <w:r w:rsidR="00DB279F" w:rsidRPr="00F54A80">
        <w:rPr>
          <w:color w:val="000000"/>
        </w:rPr>
        <w:t>.</w:t>
      </w:r>
      <w:r w:rsidRPr="00F54A80">
        <w:rPr>
          <w:color w:val="000000"/>
        </w:rPr>
        <w:t xml:space="preserve">5 </w:t>
      </w:r>
    </w:p>
    <w:p w:rsidR="00820E8D" w:rsidRPr="00F54A80" w:rsidRDefault="00820E8D" w:rsidP="00820E8D">
      <w:pPr>
        <w:pStyle w:val="Heading3"/>
        <w:rPr>
          <w:lang w:val="en-US"/>
        </w:rPr>
      </w:pPr>
      <w:bookmarkStart w:id="129" w:name="_Ref417912583"/>
      <w:bookmarkStart w:id="130" w:name="_Toc440979175"/>
      <w:r w:rsidRPr="00F54A80">
        <w:rPr>
          <w:lang w:val="en-US"/>
        </w:rPr>
        <w:t>Server prerequisites</w:t>
      </w:r>
      <w:bookmarkEnd w:id="127"/>
      <w:bookmarkEnd w:id="128"/>
      <w:bookmarkEnd w:id="129"/>
      <w:bookmarkEnd w:id="130"/>
    </w:p>
    <w:p w:rsidR="008F3CA5" w:rsidRPr="00F54A80" w:rsidRDefault="008F3CA5" w:rsidP="008F3CA5">
      <w:pPr>
        <w:pStyle w:val="Heading4"/>
        <w:rPr>
          <w:lang w:val="en-US"/>
        </w:rPr>
      </w:pPr>
      <w:r w:rsidRPr="00F54A80">
        <w:rPr>
          <w:lang w:val="en-US"/>
        </w:rPr>
        <w:t>Hardware</w:t>
      </w:r>
    </w:p>
    <w:p w:rsidR="00820E8D" w:rsidRPr="00F54A80" w:rsidRDefault="00820E8D" w:rsidP="00820E8D">
      <w:pPr>
        <w:pStyle w:val="Para1C"/>
      </w:pPr>
      <w:r w:rsidRPr="00F54A80">
        <w:t xml:space="preserve"> </w:t>
      </w:r>
      <w:r w:rsidR="001A3103" w:rsidRPr="00F54A80">
        <w:t>INTEL-FS server hardware configuration meets the minimum hardware configuration specified in Annex 3 to the SRS.</w:t>
      </w:r>
      <w:r w:rsidR="005D60D3">
        <w:t xml:space="preserve"> </w:t>
      </w:r>
      <w:r w:rsidR="00CD265D">
        <w:t>In particular, INTEL-FS Data partition  shall be configured as to allow storing 10 days of INTEL-FS logs (estimated required volume is 13GB)</w:t>
      </w:r>
    </w:p>
    <w:p w:rsidR="008F3CA5" w:rsidRPr="00F54A80" w:rsidRDefault="008F3CA5" w:rsidP="008F3CA5">
      <w:pPr>
        <w:pStyle w:val="Heading4"/>
        <w:rPr>
          <w:lang w:val="en-US"/>
        </w:rPr>
      </w:pPr>
      <w:r w:rsidRPr="00F54A80">
        <w:rPr>
          <w:lang w:val="en-US"/>
        </w:rPr>
        <w:t>Software</w:t>
      </w:r>
    </w:p>
    <w:p w:rsidR="008F3CA5" w:rsidRPr="00F54A80" w:rsidRDefault="008F3CA5" w:rsidP="008F3CA5">
      <w:pPr>
        <w:ind w:firstLine="284"/>
        <w:rPr>
          <w:lang w:val="en-US"/>
        </w:rPr>
      </w:pPr>
      <w:r w:rsidRPr="00F54A80">
        <w:rPr>
          <w:lang w:val="en-US"/>
        </w:rPr>
        <w:t>The following softwares shall be installed on INTEL-FS server</w:t>
      </w:r>
    </w:p>
    <w:p w:rsidR="00820E8D" w:rsidRPr="00F54A80" w:rsidRDefault="00820E8D" w:rsidP="00820E8D">
      <w:pPr>
        <w:pStyle w:val="Para1C"/>
        <w:rPr>
          <w:color w:val="000000"/>
        </w:rPr>
      </w:pPr>
      <w:r w:rsidRPr="00F54A80">
        <w:rPr>
          <w:color w:val="000000"/>
        </w:rPr>
        <w:t xml:space="preserve">Windows Server 2008 R2 Enterprise x64 SP1 (English Version) with </w:t>
      </w:r>
      <w:r w:rsidR="00A15173" w:rsidRPr="00F54A80">
        <w:rPr>
          <w:color w:val="000000"/>
        </w:rPr>
        <w:t xml:space="preserve">KB </w:t>
      </w:r>
      <w:r w:rsidR="00A15173" w:rsidRPr="00F54A80">
        <w:rPr>
          <w:rStyle w:val="hps"/>
        </w:rPr>
        <w:t>bundle</w:t>
      </w:r>
      <w:r w:rsidR="00A15173" w:rsidRPr="00F54A80">
        <w:t xml:space="preserve"> </w:t>
      </w:r>
      <w:r w:rsidR="00A15173" w:rsidRPr="00F54A80">
        <w:rPr>
          <w:rStyle w:val="hps"/>
        </w:rPr>
        <w:t>defined</w:t>
      </w:r>
      <w:r w:rsidR="00A15173" w:rsidRPr="00F54A80">
        <w:t xml:space="preserve"> </w:t>
      </w:r>
      <w:r w:rsidR="00A15173" w:rsidRPr="00F54A80">
        <w:rPr>
          <w:rStyle w:val="hps"/>
        </w:rPr>
        <w:t>by NCIA</w:t>
      </w:r>
      <w:r w:rsidR="00A15173" w:rsidRPr="00F54A80">
        <w:t xml:space="preserve"> </w:t>
      </w:r>
      <w:r w:rsidR="00A15173" w:rsidRPr="00F54A80">
        <w:rPr>
          <w:rStyle w:val="hps"/>
        </w:rPr>
        <w:t>at the time of</w:t>
      </w:r>
      <w:r w:rsidR="00A15173" w:rsidRPr="00F54A80">
        <w:t xml:space="preserve"> </w:t>
      </w:r>
      <w:r w:rsidR="00A15173" w:rsidRPr="00F54A80">
        <w:rPr>
          <w:rStyle w:val="hps"/>
        </w:rPr>
        <w:t>installation</w:t>
      </w:r>
      <w:r w:rsidRPr="00F54A80">
        <w:t>.</w:t>
      </w:r>
      <w:r w:rsidR="00CD265D">
        <w:t xml:space="preserve"> </w:t>
      </w:r>
    </w:p>
    <w:p w:rsidR="00820E8D" w:rsidRPr="00F54A80" w:rsidRDefault="00820E8D" w:rsidP="00820E8D">
      <w:pPr>
        <w:pStyle w:val="Para1C"/>
        <w:rPr>
          <w:color w:val="000000"/>
        </w:rPr>
      </w:pPr>
      <w:r w:rsidRPr="00F54A80">
        <w:rPr>
          <w:color w:val="000000"/>
        </w:rPr>
        <w:t xml:space="preserve">.NET Framework 4.0 (4.0.30319.01) with </w:t>
      </w:r>
      <w:r w:rsidR="00DB279F" w:rsidRPr="00F54A80">
        <w:rPr>
          <w:color w:val="000000"/>
        </w:rPr>
        <w:t xml:space="preserve">KB </w:t>
      </w:r>
    </w:p>
    <w:p w:rsidR="00820E8D" w:rsidRPr="00F54A80" w:rsidRDefault="00820E8D" w:rsidP="00243A03">
      <w:pPr>
        <w:pStyle w:val="Para1C"/>
        <w:numPr>
          <w:ilvl w:val="3"/>
          <w:numId w:val="20"/>
        </w:numPr>
        <w:rPr>
          <w:color w:val="000000"/>
        </w:rPr>
      </w:pPr>
      <w:r w:rsidRPr="00F54A80">
        <w:rPr>
          <w:color w:val="000000"/>
        </w:rPr>
        <w:t>2487367,</w:t>
      </w:r>
    </w:p>
    <w:p w:rsidR="00820E8D" w:rsidRPr="00F54A80" w:rsidRDefault="00820E8D" w:rsidP="00243A03">
      <w:pPr>
        <w:pStyle w:val="Para1C"/>
        <w:numPr>
          <w:ilvl w:val="3"/>
          <w:numId w:val="20"/>
        </w:numPr>
        <w:rPr>
          <w:color w:val="000000"/>
        </w:rPr>
      </w:pPr>
      <w:r w:rsidRPr="00F54A80">
        <w:rPr>
          <w:color w:val="000000"/>
        </w:rPr>
        <w:t>2604121,</w:t>
      </w:r>
    </w:p>
    <w:p w:rsidR="00820E8D" w:rsidRPr="00F54A80" w:rsidRDefault="00820E8D" w:rsidP="00243A03">
      <w:pPr>
        <w:pStyle w:val="Para1C"/>
        <w:numPr>
          <w:ilvl w:val="3"/>
          <w:numId w:val="20"/>
        </w:numPr>
        <w:rPr>
          <w:color w:val="000000"/>
        </w:rPr>
      </w:pPr>
      <w:r w:rsidRPr="00F54A80">
        <w:rPr>
          <w:color w:val="000000"/>
        </w:rPr>
        <w:t>2656351,</w:t>
      </w:r>
    </w:p>
    <w:p w:rsidR="00820E8D" w:rsidRPr="00F54A80" w:rsidRDefault="00820E8D" w:rsidP="00243A03">
      <w:pPr>
        <w:pStyle w:val="Para1C"/>
        <w:numPr>
          <w:ilvl w:val="3"/>
          <w:numId w:val="20"/>
        </w:numPr>
        <w:rPr>
          <w:color w:val="000000"/>
        </w:rPr>
      </w:pPr>
      <w:r w:rsidRPr="00F54A80">
        <w:rPr>
          <w:color w:val="000000"/>
        </w:rPr>
        <w:t>2656368,</w:t>
      </w:r>
    </w:p>
    <w:p w:rsidR="00820E8D" w:rsidRPr="00F54A80" w:rsidRDefault="00820E8D" w:rsidP="00243A03">
      <w:pPr>
        <w:pStyle w:val="Para1C"/>
        <w:numPr>
          <w:ilvl w:val="3"/>
          <w:numId w:val="20"/>
        </w:numPr>
        <w:rPr>
          <w:color w:val="000000"/>
        </w:rPr>
      </w:pPr>
      <w:r w:rsidRPr="00F54A80">
        <w:rPr>
          <w:color w:val="000000"/>
        </w:rPr>
        <w:t>2686827,</w:t>
      </w:r>
    </w:p>
    <w:p w:rsidR="00820E8D" w:rsidRPr="00F54A80" w:rsidRDefault="00820E8D" w:rsidP="00243A03">
      <w:pPr>
        <w:pStyle w:val="Para1C"/>
        <w:numPr>
          <w:ilvl w:val="3"/>
          <w:numId w:val="20"/>
        </w:numPr>
        <w:rPr>
          <w:color w:val="000000"/>
        </w:rPr>
      </w:pPr>
      <w:r w:rsidRPr="00F54A80">
        <w:rPr>
          <w:color w:val="000000"/>
        </w:rPr>
        <w:t>2729449,</w:t>
      </w:r>
    </w:p>
    <w:p w:rsidR="00820E8D" w:rsidRPr="00F54A80" w:rsidRDefault="00820E8D" w:rsidP="00243A03">
      <w:pPr>
        <w:pStyle w:val="Para1C"/>
        <w:numPr>
          <w:ilvl w:val="3"/>
          <w:numId w:val="20"/>
        </w:numPr>
        <w:rPr>
          <w:color w:val="000000"/>
        </w:rPr>
      </w:pPr>
      <w:r w:rsidRPr="00F54A80">
        <w:rPr>
          <w:color w:val="000000"/>
        </w:rPr>
        <w:t>2737019</w:t>
      </w:r>
    </w:p>
    <w:p w:rsidR="00F20BB8" w:rsidRPr="00F54A80" w:rsidRDefault="00F20BB8" w:rsidP="00F20BB8">
      <w:pPr>
        <w:pStyle w:val="Para1C"/>
        <w:rPr>
          <w:color w:val="000000"/>
        </w:rPr>
      </w:pPr>
      <w:r w:rsidRPr="00F54A80">
        <w:rPr>
          <w:color w:val="000000"/>
        </w:rPr>
        <w:t>Mac Afee VirusScan 8.8</w:t>
      </w:r>
    </w:p>
    <w:p w:rsidR="008F3CA5" w:rsidRPr="00F54A80" w:rsidRDefault="008F3CA5" w:rsidP="008F3CA5">
      <w:pPr>
        <w:ind w:firstLine="709"/>
        <w:rPr>
          <w:lang w:val="en-US"/>
        </w:rPr>
      </w:pPr>
      <w:r w:rsidRPr="00F54A80">
        <w:rPr>
          <w:lang w:val="en-US"/>
        </w:rPr>
        <w:t>The following item shall be available</w:t>
      </w:r>
    </w:p>
    <w:p w:rsidR="008F3CA5" w:rsidRDefault="008F3CA5" w:rsidP="008F3CA5">
      <w:pPr>
        <w:pStyle w:val="Para1C"/>
      </w:pPr>
      <w:r w:rsidRPr="00F54A80">
        <w:t>Microsoft SQL Server 2008 R2 Enterprise x64 (10.50.1600.1) installation disk.</w:t>
      </w:r>
    </w:p>
    <w:p w:rsidR="00F704C1" w:rsidRPr="00F704C1" w:rsidRDefault="00F704C1" w:rsidP="00F704C1">
      <w:pPr>
        <w:pStyle w:val="Para1C"/>
      </w:pPr>
      <w:r>
        <w:t>Microsoft SQL Server 2008 R2 x64 SP2 KB “</w:t>
      </w:r>
      <w:r w:rsidRPr="00F704C1">
        <w:t>SQLServer2008R2SP2-KB2630458-x64-ENU.exe</w:t>
      </w:r>
      <w:r>
        <w:t>”.</w:t>
      </w:r>
    </w:p>
    <w:p w:rsidR="00F20BB8" w:rsidRPr="00F54A80" w:rsidRDefault="00F20BB8" w:rsidP="00F20BB8">
      <w:pPr>
        <w:pStyle w:val="Heading4"/>
        <w:rPr>
          <w:lang w:val="en-US"/>
        </w:rPr>
      </w:pPr>
      <w:bookmarkStart w:id="131" w:name="_Ref417912586"/>
      <w:r w:rsidRPr="00F54A80">
        <w:rPr>
          <w:lang w:val="en-US"/>
        </w:rPr>
        <w:t>Miscellaneous</w:t>
      </w:r>
      <w:bookmarkEnd w:id="131"/>
    </w:p>
    <w:p w:rsidR="008F3CA5" w:rsidRPr="00F54A80" w:rsidRDefault="008F3CA5" w:rsidP="008F3CA5">
      <w:pPr>
        <w:pStyle w:val="Para1C"/>
        <w:rPr>
          <w:color w:val="000000"/>
        </w:rPr>
      </w:pPr>
      <w:r w:rsidRPr="00F54A80">
        <w:rPr>
          <w:color w:val="000000"/>
        </w:rPr>
        <w:t>Account used for installation shall be a</w:t>
      </w:r>
      <w:r w:rsidR="00A9320C">
        <w:rPr>
          <w:color w:val="000000"/>
        </w:rPr>
        <w:t xml:space="preserve"> user domain</w:t>
      </w:r>
      <w:r w:rsidRPr="00F54A80">
        <w:rPr>
          <w:color w:val="000000"/>
        </w:rPr>
        <w:t xml:space="preserve"> account with local administrator rights</w:t>
      </w:r>
      <w:r w:rsidR="00A9320C">
        <w:rPr>
          <w:color w:val="000000"/>
        </w:rPr>
        <w:t xml:space="preserve"> on the INTEL-FS server</w:t>
      </w:r>
    </w:p>
    <w:p w:rsidR="008F3CA5" w:rsidRPr="00F54A80" w:rsidRDefault="008F3CA5" w:rsidP="008F3CA5">
      <w:pPr>
        <w:pStyle w:val="Para1C"/>
        <w:rPr>
          <w:color w:val="000000"/>
        </w:rPr>
      </w:pPr>
      <w:r w:rsidRPr="00F54A80">
        <w:rPr>
          <w:color w:val="000000"/>
        </w:rPr>
        <w:t xml:space="preserve">Remote desktop access to INTEL-FS server enabled for installation account. This access is only needed </w:t>
      </w:r>
      <w:r w:rsidR="009A39B2" w:rsidRPr="00F54A80">
        <w:rPr>
          <w:color w:val="000000"/>
        </w:rPr>
        <w:t xml:space="preserve">in </w:t>
      </w:r>
      <w:r w:rsidRPr="00F54A80">
        <w:rPr>
          <w:color w:val="000000"/>
        </w:rPr>
        <w:t>case of a remote installation.</w:t>
      </w:r>
    </w:p>
    <w:p w:rsidR="00C24953" w:rsidRDefault="00851036" w:rsidP="00847CAA">
      <w:pPr>
        <w:pStyle w:val="Para1C"/>
        <w:rPr>
          <w:color w:val="000000"/>
        </w:rPr>
      </w:pPr>
      <w:r>
        <w:rPr>
          <w:color w:val="000000"/>
        </w:rPr>
        <w:t>A workstation accessing INTEL</w:t>
      </w:r>
      <w:r w:rsidR="00847CAA" w:rsidRPr="00F54A80">
        <w:rPr>
          <w:color w:val="000000"/>
        </w:rPr>
        <w:t xml:space="preserve">-FS server with a valid account </w:t>
      </w:r>
    </w:p>
    <w:p w:rsidR="008F0EF2" w:rsidRPr="00A14D82" w:rsidRDefault="00354474" w:rsidP="00A14D82">
      <w:pPr>
        <w:pStyle w:val="Para1C"/>
        <w:rPr>
          <w:color w:val="000000"/>
        </w:rPr>
      </w:pPr>
      <w:r>
        <w:rPr>
          <w:color w:val="000000"/>
        </w:rPr>
        <w:t>Page file size shall be equal</w:t>
      </w:r>
      <w:r w:rsidR="008F0EF2" w:rsidRPr="00A14D82">
        <w:rPr>
          <w:color w:val="000000"/>
        </w:rPr>
        <w:t xml:space="preserve"> to 1.5</w:t>
      </w:r>
      <w:r w:rsidR="00A14D82" w:rsidRPr="00A14D82">
        <w:rPr>
          <w:color w:val="000000"/>
        </w:rPr>
        <w:t xml:space="preserve"> </w:t>
      </w:r>
      <w:r w:rsidR="008F0EF2" w:rsidRPr="00A14D82">
        <w:rPr>
          <w:color w:val="000000"/>
        </w:rPr>
        <w:t>x</w:t>
      </w:r>
      <w:r w:rsidR="00A14D82" w:rsidRPr="00A14D82">
        <w:rPr>
          <w:color w:val="000000"/>
        </w:rPr>
        <w:t xml:space="preserve"> INTEL-FS server </w:t>
      </w:r>
      <w:r w:rsidR="008F0EF2" w:rsidRPr="00A14D82">
        <w:rPr>
          <w:color w:val="000000"/>
        </w:rPr>
        <w:t xml:space="preserve">RAM </w:t>
      </w:r>
      <w:r w:rsidR="00A14D82">
        <w:rPr>
          <w:color w:val="000000"/>
        </w:rPr>
        <w:t>size</w:t>
      </w:r>
    </w:p>
    <w:p w:rsidR="008F3CA5" w:rsidRPr="00F54A80" w:rsidRDefault="008F3CA5" w:rsidP="008F3CA5">
      <w:pPr>
        <w:pStyle w:val="Heading4"/>
        <w:rPr>
          <w:lang w:val="en-US"/>
        </w:rPr>
      </w:pPr>
      <w:bookmarkStart w:id="132" w:name="_Ref426967911"/>
      <w:r w:rsidRPr="00F54A80">
        <w:rPr>
          <w:lang w:val="en-US"/>
        </w:rPr>
        <w:lastRenderedPageBreak/>
        <w:t>Configuration information</w:t>
      </w:r>
      <w:bookmarkEnd w:id="132"/>
    </w:p>
    <w:p w:rsidR="00AD151C" w:rsidRPr="00F54A80" w:rsidRDefault="008F3CA5" w:rsidP="00AD151C">
      <w:pPr>
        <w:pStyle w:val="Para1C"/>
        <w:numPr>
          <w:ilvl w:val="0"/>
          <w:numId w:val="0"/>
        </w:numPr>
        <w:ind w:left="1080"/>
      </w:pPr>
      <w:r w:rsidRPr="00F54A80">
        <w:t>During the installation</w:t>
      </w:r>
      <w:r w:rsidR="009A39B2" w:rsidRPr="00F54A80">
        <w:t>,</w:t>
      </w:r>
      <w:r w:rsidRPr="00F54A80">
        <w:t xml:space="preserve"> </w:t>
      </w:r>
      <w:r w:rsidR="00F20BB8" w:rsidRPr="00F54A80">
        <w:t>configuration information</w:t>
      </w:r>
      <w:r w:rsidR="009A39B2" w:rsidRPr="00F54A80">
        <w:t>s</w:t>
      </w:r>
      <w:r w:rsidRPr="00F54A80">
        <w:t xml:space="preserve"> </w:t>
      </w:r>
      <w:r w:rsidR="00294710" w:rsidRPr="00F54A80">
        <w:t>are needed</w:t>
      </w:r>
      <w:r w:rsidR="006224AA" w:rsidRPr="00F54A80">
        <w:t xml:space="preserve">. </w:t>
      </w:r>
      <w:r w:rsidR="009A39B2" w:rsidRPr="00F54A80">
        <w:t xml:space="preserve">These informations shall be </w:t>
      </w:r>
      <w:r w:rsidR="006224AA" w:rsidRPr="00F54A80">
        <w:t xml:space="preserve"> </w:t>
      </w:r>
      <w:r w:rsidR="009A39B2" w:rsidRPr="00F54A80">
        <w:t>available</w:t>
      </w:r>
      <w:r w:rsidR="006224AA" w:rsidRPr="00F54A80">
        <w:t xml:space="preserve"> before starting the installation </w:t>
      </w:r>
    </w:p>
    <w:p w:rsidR="009304F1" w:rsidRPr="00F54A80" w:rsidRDefault="009304F1" w:rsidP="009304F1">
      <w:pPr>
        <w:ind w:left="709"/>
        <w:rPr>
          <w:lang w:val="en-US"/>
        </w:rPr>
      </w:pPr>
      <w:r w:rsidRPr="00F54A80">
        <w:rPr>
          <w:lang w:val="en-US"/>
        </w:rPr>
        <w:t>Information below is used during SQL server installation</w:t>
      </w:r>
    </w:p>
    <w:p w:rsidR="00DC27A2" w:rsidRPr="00F54A80" w:rsidRDefault="00DC27A2" w:rsidP="00DC27A2">
      <w:pPr>
        <w:pStyle w:val="Para1C"/>
      </w:pPr>
      <w:r w:rsidRPr="00F54A80">
        <w:t>SQL server product key</w:t>
      </w:r>
    </w:p>
    <w:p w:rsidR="009304F1" w:rsidRPr="00F54A80" w:rsidRDefault="009304F1" w:rsidP="009304F1">
      <w:pPr>
        <w:pStyle w:val="Para1C"/>
      </w:pPr>
      <w:r w:rsidRPr="00F54A80">
        <w:t>SQL server system administrator (sa) account password</w:t>
      </w:r>
    </w:p>
    <w:p w:rsidR="00294710" w:rsidRPr="00F54A80" w:rsidRDefault="009304F1" w:rsidP="00294710">
      <w:pPr>
        <w:ind w:left="709"/>
        <w:rPr>
          <w:lang w:val="en-US"/>
        </w:rPr>
      </w:pPr>
      <w:r w:rsidRPr="00F54A80">
        <w:rPr>
          <w:lang w:val="en-US"/>
        </w:rPr>
        <w:t>I</w:t>
      </w:r>
      <w:r w:rsidR="00294710" w:rsidRPr="00F54A80">
        <w:rPr>
          <w:lang w:val="en-US"/>
        </w:rPr>
        <w:t xml:space="preserve">nformation below </w:t>
      </w:r>
      <w:r w:rsidRPr="00F54A80">
        <w:rPr>
          <w:lang w:val="en-US"/>
        </w:rPr>
        <w:t>is</w:t>
      </w:r>
      <w:r w:rsidR="00294710" w:rsidRPr="00F54A80">
        <w:rPr>
          <w:lang w:val="en-US"/>
        </w:rPr>
        <w:t xml:space="preserve"> used during Squeeze Server COTS installation</w:t>
      </w:r>
    </w:p>
    <w:p w:rsidR="00294710" w:rsidRPr="00F54A80" w:rsidRDefault="00294710" w:rsidP="00294710">
      <w:pPr>
        <w:pStyle w:val="Para1C"/>
      </w:pPr>
      <w:r w:rsidRPr="00F54A80">
        <w:t>Squeeze Server 3.0 activation credential (Company name and serial number)</w:t>
      </w:r>
    </w:p>
    <w:p w:rsidR="00294710" w:rsidRPr="00F54A80" w:rsidRDefault="009304F1" w:rsidP="00294710">
      <w:pPr>
        <w:rPr>
          <w:lang w:val="en-US"/>
        </w:rPr>
      </w:pPr>
      <w:r w:rsidRPr="00F54A80">
        <w:rPr>
          <w:lang w:val="en-US"/>
        </w:rPr>
        <w:tab/>
        <w:t>I</w:t>
      </w:r>
      <w:r w:rsidR="00294710" w:rsidRPr="00F54A80">
        <w:rPr>
          <w:lang w:val="en-US"/>
        </w:rPr>
        <w:t>nformation</w:t>
      </w:r>
      <w:r w:rsidRPr="00F54A80">
        <w:rPr>
          <w:lang w:val="en-US"/>
        </w:rPr>
        <w:t>s</w:t>
      </w:r>
      <w:r w:rsidR="00294710" w:rsidRPr="00F54A80">
        <w:rPr>
          <w:lang w:val="en-US"/>
        </w:rPr>
        <w:t xml:space="preserve"> below are used during INTEL-FS installation</w:t>
      </w:r>
    </w:p>
    <w:p w:rsidR="00AD151C" w:rsidRPr="00F54A80" w:rsidRDefault="00820E8D" w:rsidP="00AD151C">
      <w:pPr>
        <w:pStyle w:val="Para1C"/>
        <w:rPr>
          <w:color w:val="000000"/>
        </w:rPr>
      </w:pPr>
      <w:r w:rsidRPr="00F54A80">
        <w:rPr>
          <w:color w:val="000000"/>
        </w:rPr>
        <w:t xml:space="preserve">A valid certificate used for SSL authentication </w:t>
      </w:r>
    </w:p>
    <w:p w:rsidR="00DD2997" w:rsidRPr="00F54A80" w:rsidRDefault="00DD2997" w:rsidP="00DD2997">
      <w:pPr>
        <w:pStyle w:val="Para1C"/>
      </w:pPr>
      <w:r w:rsidRPr="00F54A80">
        <w:t>Logical identifier of the site (server name</w:t>
      </w:r>
      <w:r w:rsidR="006224AA" w:rsidRPr="00F54A80">
        <w:t>)</w:t>
      </w:r>
    </w:p>
    <w:p w:rsidR="006224AA" w:rsidRPr="00F54A80" w:rsidRDefault="006224AA" w:rsidP="006224AA">
      <w:pPr>
        <w:pStyle w:val="Para1C"/>
      </w:pPr>
      <w:r w:rsidRPr="00F54A80">
        <w:t>Default organizational node name</w:t>
      </w:r>
    </w:p>
    <w:p w:rsidR="006224AA" w:rsidRPr="00F54A80" w:rsidRDefault="006224AA" w:rsidP="006224AA">
      <w:pPr>
        <w:pStyle w:val="Para1C"/>
      </w:pPr>
      <w:r w:rsidRPr="00F54A80">
        <w:t>Guest account login name</w:t>
      </w:r>
    </w:p>
    <w:p w:rsidR="006224AA" w:rsidRPr="00F54A80" w:rsidRDefault="00294710" w:rsidP="006224AA">
      <w:pPr>
        <w:pStyle w:val="Para1C"/>
      </w:pPr>
      <w:r w:rsidRPr="00F54A80">
        <w:t>Intel FS administrator password</w:t>
      </w:r>
    </w:p>
    <w:p w:rsidR="002E4901" w:rsidRPr="00F54A80" w:rsidRDefault="00AD151C" w:rsidP="00AD151C">
      <w:pPr>
        <w:pStyle w:val="Para1C"/>
      </w:pPr>
      <w:r w:rsidRPr="00F54A80">
        <w:t xml:space="preserve">SMTP </w:t>
      </w:r>
      <w:r w:rsidR="00DB279F" w:rsidRPr="00F54A80">
        <w:t>(</w:t>
      </w:r>
      <w:r w:rsidR="00DB279F" w:rsidRPr="00F54A80">
        <w:rPr>
          <w:color w:val="000000"/>
        </w:rPr>
        <w:t>E-Mail</w:t>
      </w:r>
      <w:r w:rsidR="00DB279F" w:rsidRPr="00F54A80">
        <w:t>) server</w:t>
      </w:r>
      <w:r w:rsidR="00DD2997" w:rsidRPr="00F54A80">
        <w:t xml:space="preserve"> hostname</w:t>
      </w:r>
    </w:p>
    <w:p w:rsidR="00294710" w:rsidRDefault="00294710" w:rsidP="00294710">
      <w:pPr>
        <w:pStyle w:val="Para1C"/>
      </w:pPr>
      <w:r w:rsidRPr="00F54A80">
        <w:t xml:space="preserve">Optionnaly, publication source of the site if the default value “ACO” is not relevant. </w:t>
      </w:r>
    </w:p>
    <w:p w:rsidR="001D284C" w:rsidRDefault="001D284C" w:rsidP="001D284C">
      <w:pPr>
        <w:pStyle w:val="Para1C"/>
      </w:pPr>
      <w:r>
        <w:t>Optionnaly, a domain value file.</w:t>
      </w:r>
    </w:p>
    <w:p w:rsidR="00A2411F" w:rsidRPr="00A2411F" w:rsidRDefault="00A2411F" w:rsidP="00A2411F">
      <w:pPr>
        <w:pStyle w:val="Para1C"/>
      </w:pPr>
      <w:r w:rsidRPr="00A2411F">
        <w:t>Optionnaly, a new “groups of permition” .csv configuration file</w:t>
      </w:r>
    </w:p>
    <w:p w:rsidR="00294710" w:rsidRPr="00F54A80" w:rsidRDefault="00DB279F" w:rsidP="00294710">
      <w:pPr>
        <w:pStyle w:val="Para1C"/>
      </w:pPr>
      <w:r w:rsidRPr="00F54A80">
        <w:t xml:space="preserve">NATO systems </w:t>
      </w:r>
      <w:r w:rsidR="00911EB0" w:rsidRPr="00F54A80">
        <w:t xml:space="preserve">server </w:t>
      </w:r>
      <w:r w:rsidR="00294710" w:rsidRPr="00F54A80">
        <w:t xml:space="preserve">interfacing with the INTEL-FS server IP addresses </w:t>
      </w:r>
    </w:p>
    <w:p w:rsidR="00294710" w:rsidRPr="00F54A80" w:rsidRDefault="009304F1" w:rsidP="00294710">
      <w:pPr>
        <w:ind w:firstLine="709"/>
        <w:rPr>
          <w:lang w:val="en-US"/>
        </w:rPr>
      </w:pPr>
      <w:r w:rsidRPr="00F54A80">
        <w:rPr>
          <w:lang w:val="en-US"/>
        </w:rPr>
        <w:t>I</w:t>
      </w:r>
      <w:r w:rsidR="00294710" w:rsidRPr="00F54A80">
        <w:rPr>
          <w:lang w:val="en-US"/>
        </w:rPr>
        <w:t>nformation</w:t>
      </w:r>
      <w:r w:rsidRPr="00F54A80">
        <w:rPr>
          <w:lang w:val="en-US"/>
        </w:rPr>
        <w:t>s</w:t>
      </w:r>
      <w:r w:rsidR="00294710" w:rsidRPr="00F54A80">
        <w:rPr>
          <w:lang w:val="en-US"/>
        </w:rPr>
        <w:t xml:space="preserve"> below are used during cartographic server installation</w:t>
      </w:r>
    </w:p>
    <w:p w:rsidR="00294710" w:rsidRPr="00F54A80" w:rsidRDefault="00294710" w:rsidP="00294710">
      <w:pPr>
        <w:pStyle w:val="Para1C"/>
        <w:rPr>
          <w:color w:val="000000"/>
        </w:rPr>
      </w:pPr>
      <w:r w:rsidRPr="00F54A80">
        <w:t>ArcGISServer 10.0 SP5 software authorization file</w:t>
      </w:r>
    </w:p>
    <w:p w:rsidR="00BF2F56" w:rsidRPr="00F54A80" w:rsidRDefault="00294710" w:rsidP="00294710">
      <w:pPr>
        <w:pStyle w:val="Para1C"/>
        <w:rPr>
          <w:color w:val="000000"/>
        </w:rPr>
      </w:pPr>
      <w:r w:rsidRPr="00F54A80">
        <w:rPr>
          <w:color w:val="000000"/>
        </w:rPr>
        <w:t xml:space="preserve">Core GIS server hostname. </w:t>
      </w:r>
    </w:p>
    <w:p w:rsidR="00294710" w:rsidRPr="00F54A80" w:rsidRDefault="00294710" w:rsidP="00294710">
      <w:pPr>
        <w:pStyle w:val="Para1C"/>
        <w:rPr>
          <w:color w:val="000000"/>
        </w:rPr>
      </w:pPr>
      <w:r w:rsidRPr="00F54A80">
        <w:rPr>
          <w:color w:val="000000"/>
        </w:rPr>
        <w:t>Mandatory informations to configure Core GIS map services (IE WMS and WFS url)</w:t>
      </w:r>
    </w:p>
    <w:p w:rsidR="00172326" w:rsidRPr="00F54A80" w:rsidRDefault="00C40150" w:rsidP="00172326">
      <w:pPr>
        <w:pStyle w:val="Para1C"/>
        <w:rPr>
          <w:color w:val="000000"/>
        </w:rPr>
      </w:pPr>
      <w:r w:rsidRPr="00F54A80">
        <w:rPr>
          <w:color w:val="000000"/>
        </w:rPr>
        <w:t xml:space="preserve">ArcSOM, ArcSOC and Webservices </w:t>
      </w:r>
      <w:r w:rsidR="00911EB0" w:rsidRPr="00F54A80">
        <w:rPr>
          <w:color w:val="000000"/>
        </w:rPr>
        <w:t>ArcGISServer</w:t>
      </w:r>
      <w:r w:rsidR="00172326" w:rsidRPr="00F54A80">
        <w:rPr>
          <w:color w:val="000000"/>
        </w:rPr>
        <w:t xml:space="preserve"> local services</w:t>
      </w:r>
      <w:r w:rsidRPr="00F54A80">
        <w:rPr>
          <w:color w:val="000000"/>
        </w:rPr>
        <w:t xml:space="preserve"> </w:t>
      </w:r>
      <w:r w:rsidR="00172326" w:rsidRPr="00F54A80">
        <w:rPr>
          <w:color w:val="000000"/>
        </w:rPr>
        <w:t xml:space="preserve"> account password</w:t>
      </w:r>
    </w:p>
    <w:p w:rsidR="00294710" w:rsidRPr="00F54A80" w:rsidRDefault="009304F1" w:rsidP="00294710">
      <w:pPr>
        <w:ind w:left="709"/>
        <w:rPr>
          <w:lang w:val="en-US"/>
        </w:rPr>
      </w:pPr>
      <w:r w:rsidRPr="00F54A80">
        <w:rPr>
          <w:lang w:val="en-US"/>
        </w:rPr>
        <w:t>I</w:t>
      </w:r>
      <w:r w:rsidR="00294710" w:rsidRPr="00F54A80">
        <w:rPr>
          <w:lang w:val="en-US"/>
        </w:rPr>
        <w:t xml:space="preserve">nformation below </w:t>
      </w:r>
      <w:r w:rsidRPr="00F54A80">
        <w:rPr>
          <w:lang w:val="en-US"/>
        </w:rPr>
        <w:t>is</w:t>
      </w:r>
      <w:r w:rsidR="00294710" w:rsidRPr="00F54A80">
        <w:rPr>
          <w:lang w:val="en-US"/>
        </w:rPr>
        <w:t xml:space="preserve"> used for iBridge configuration.</w:t>
      </w:r>
    </w:p>
    <w:p w:rsidR="004B1D84" w:rsidRPr="00F54A80" w:rsidRDefault="00C84C55" w:rsidP="004B1D84">
      <w:pPr>
        <w:pStyle w:val="Para1C"/>
      </w:pPr>
      <w:bookmarkStart w:id="133" w:name="_Ref419206814"/>
      <w:r>
        <w:t>The UNC of a</w:t>
      </w:r>
      <w:r w:rsidR="004B1D84" w:rsidRPr="00F54A80">
        <w:t xml:space="preserve"> shared folder </w:t>
      </w:r>
      <w:r>
        <w:t xml:space="preserve">created </w:t>
      </w:r>
      <w:r w:rsidR="004B1D84" w:rsidRPr="00F54A80">
        <w:t xml:space="preserve">on a specific server </w:t>
      </w:r>
      <w:r w:rsidR="00DD2997" w:rsidRPr="00F54A80">
        <w:t>and the list of credentials accessing this shared folders</w:t>
      </w:r>
      <w:r w:rsidR="00294710" w:rsidRPr="00F54A80">
        <w:t>.</w:t>
      </w:r>
      <w:r w:rsidR="004B1D84" w:rsidRPr="00F54A80">
        <w:t xml:space="preserve"> </w:t>
      </w:r>
      <w:r w:rsidR="00860F79">
        <w:t>This folder includ</w:t>
      </w:r>
      <w:r w:rsidR="006321DC">
        <w:t>ing</w:t>
      </w:r>
      <w:r w:rsidR="00860F79">
        <w:t xml:space="preserve"> .ibg (ibridge mapping configuration) files and BSO/LEP icons shall be mounted on this workstation.</w:t>
      </w:r>
      <w:bookmarkEnd w:id="133"/>
    </w:p>
    <w:p w:rsidR="00820E8D" w:rsidRDefault="001C04BF" w:rsidP="00820E8D">
      <w:pPr>
        <w:pStyle w:val="Heading3"/>
        <w:rPr>
          <w:lang w:val="en-US"/>
        </w:rPr>
      </w:pPr>
      <w:bookmarkStart w:id="134" w:name="_Toc340215088"/>
      <w:bookmarkStart w:id="135" w:name="_Toc326565813"/>
      <w:bookmarkStart w:id="136" w:name="_Toc440979176"/>
      <w:bookmarkStart w:id="137" w:name="_Toc4296353"/>
      <w:bookmarkStart w:id="138" w:name="_Toc4296576"/>
      <w:bookmarkStart w:id="139" w:name="_Toc6039562"/>
      <w:bookmarkStart w:id="140" w:name="_Toc18293095"/>
      <w:bookmarkStart w:id="141" w:name="_Toc17527099"/>
      <w:bookmarkStart w:id="142" w:name="_Toc23061555"/>
      <w:bookmarkStart w:id="143" w:name="_Toc23221106"/>
      <w:bookmarkEnd w:id="112"/>
      <w:bookmarkEnd w:id="113"/>
      <w:r w:rsidRPr="00F54A80">
        <w:rPr>
          <w:lang w:val="en-US"/>
        </w:rPr>
        <w:t>Workstation</w:t>
      </w:r>
      <w:r w:rsidR="00820E8D" w:rsidRPr="00F54A80">
        <w:rPr>
          <w:lang w:val="en-US"/>
        </w:rPr>
        <w:t xml:space="preserve"> prerequisites</w:t>
      </w:r>
      <w:bookmarkEnd w:id="134"/>
      <w:bookmarkEnd w:id="135"/>
      <w:bookmarkEnd w:id="136"/>
    </w:p>
    <w:p w:rsidR="00867CC6" w:rsidRDefault="00867CC6" w:rsidP="00867CC6">
      <w:pPr>
        <w:pStyle w:val="Para1C"/>
      </w:pPr>
      <w:r>
        <w:t>To avoid media player display issue, the following KB</w:t>
      </w:r>
      <w:r w:rsidR="00C84C55">
        <w:t xml:space="preserve"> </w:t>
      </w:r>
    </w:p>
    <w:p w:rsidR="00867CC6" w:rsidRDefault="00867CC6" w:rsidP="00867CC6">
      <w:pPr>
        <w:ind w:left="2160"/>
      </w:pPr>
      <w:r>
        <w:t>IE10-Windows6.1-KB3078071-x64.msu</w:t>
      </w:r>
    </w:p>
    <w:p w:rsidR="00867CC6" w:rsidRDefault="00867CC6" w:rsidP="00867CC6">
      <w:pPr>
        <w:ind w:left="2160"/>
      </w:pPr>
      <w:r>
        <w:t>IE10-Windows6.1-KB3087985-x64.msu</w:t>
      </w:r>
    </w:p>
    <w:p w:rsidR="00C84C55" w:rsidRPr="00867CC6" w:rsidRDefault="00C84C55" w:rsidP="00C84C55">
      <w:pPr>
        <w:ind w:left="1786"/>
        <w:jc w:val="left"/>
        <w:rPr>
          <w:lang w:val="en-US"/>
        </w:rPr>
      </w:pPr>
      <w:r>
        <w:rPr>
          <w:lang w:val="en-US"/>
        </w:rPr>
        <w:t>shall be installed</w:t>
      </w:r>
    </w:p>
    <w:p w:rsidR="001C04BF" w:rsidRPr="00F54A80" w:rsidRDefault="001C04BF" w:rsidP="00820E8D">
      <w:pPr>
        <w:pStyle w:val="Para1C"/>
      </w:pPr>
      <w:r w:rsidRPr="00F54A80">
        <w:t>Windows 7  Enterprise SP1</w:t>
      </w:r>
    </w:p>
    <w:p w:rsidR="00820E8D" w:rsidRPr="00F54A80" w:rsidRDefault="00820E8D" w:rsidP="00820E8D">
      <w:pPr>
        <w:pStyle w:val="Para1C"/>
      </w:pPr>
      <w:r w:rsidRPr="00F54A80">
        <w:t xml:space="preserve">Microsoft Windows Internet Explorer </w:t>
      </w:r>
      <w:r w:rsidR="000A0E7A" w:rsidRPr="00F54A80">
        <w:t>8.0 9.0 or 10.0</w:t>
      </w:r>
    </w:p>
    <w:p w:rsidR="00820E8D" w:rsidRPr="00F54A80" w:rsidRDefault="00820E8D" w:rsidP="00820E8D">
      <w:pPr>
        <w:pStyle w:val="Para1C"/>
      </w:pPr>
      <w:r w:rsidRPr="00F54A80">
        <w:t>Microsoft SilverLight 5.1</w:t>
      </w:r>
    </w:p>
    <w:p w:rsidR="001C04BF" w:rsidRPr="00F54A80" w:rsidRDefault="001C04BF" w:rsidP="001C04BF">
      <w:pPr>
        <w:pStyle w:val="Para1C"/>
      </w:pPr>
      <w:r w:rsidRPr="00F54A80">
        <w:t>Microsoft Office 2010</w:t>
      </w:r>
      <w:r w:rsidR="008902D6">
        <w:t xml:space="preserve"> SP1</w:t>
      </w:r>
    </w:p>
    <w:p w:rsidR="001C04BF" w:rsidRPr="00F54A80" w:rsidRDefault="001C04BF" w:rsidP="001C04BF">
      <w:pPr>
        <w:pStyle w:val="Para1C"/>
      </w:pPr>
      <w:r w:rsidRPr="00F54A80">
        <w:t>Microsoft Windows Media Player 12</w:t>
      </w:r>
    </w:p>
    <w:p w:rsidR="001C04BF" w:rsidRPr="00F54A80" w:rsidRDefault="001C04BF" w:rsidP="001C04BF">
      <w:pPr>
        <w:pStyle w:val="Para1C"/>
      </w:pPr>
      <w:r w:rsidRPr="00F54A80">
        <w:lastRenderedPageBreak/>
        <w:t xml:space="preserve">Adobe Acrobat Reader </w:t>
      </w:r>
      <w:r w:rsidR="008902D6">
        <w:t>11.0.9</w:t>
      </w:r>
    </w:p>
    <w:p w:rsidR="000A0E7A" w:rsidRPr="00F54A80" w:rsidRDefault="000A0E7A" w:rsidP="00486F39">
      <w:pPr>
        <w:pStyle w:val="Para1C"/>
      </w:pPr>
      <w:r w:rsidRPr="00F54A80">
        <w:t>A valid certificate used for SSL authentication shall be installed. To learn how to install this certificate, please refer to chapter “</w:t>
      </w:r>
      <w:r w:rsidR="002551C3" w:rsidRPr="00F54A80">
        <w:t>Certification Authority certificate installation</w:t>
      </w:r>
      <w:r w:rsidRPr="00F54A80">
        <w:t>” in document</w:t>
      </w:r>
      <w:r w:rsidR="00262499" w:rsidRPr="00F54A80">
        <w:t xml:space="preserve"> </w:t>
      </w:r>
      <w:r w:rsidRPr="00F54A80">
        <w:t xml:space="preserve"> </w:t>
      </w:r>
      <w:hyperlink w:anchor="Technical_Manual" w:history="1">
        <w:r w:rsidR="002551C3" w:rsidRPr="00F54A80">
          <w:rPr>
            <w:rStyle w:val="Hyperlink"/>
          </w:rPr>
          <w:t>“Technical Manual for the INTEL-FS Project”</w:t>
        </w:r>
      </w:hyperlink>
      <w:r w:rsidRPr="00F54A80">
        <w:t xml:space="preserve"> .</w:t>
      </w:r>
    </w:p>
    <w:p w:rsidR="00486F39" w:rsidRPr="00F54A80" w:rsidRDefault="0041106F" w:rsidP="00486F39">
      <w:pPr>
        <w:pStyle w:val="Para1C"/>
      </w:pPr>
      <w:r w:rsidRPr="00F54A80">
        <w:t>“</w:t>
      </w:r>
      <w:r w:rsidR="00486F39" w:rsidRPr="00F54A80">
        <w:t>Include local directory path when uploading files to a server</w:t>
      </w:r>
      <w:r w:rsidRPr="00F54A80">
        <w:t>”</w:t>
      </w:r>
      <w:r w:rsidR="00486F39" w:rsidRPr="00F54A80">
        <w:t xml:space="preserve"> I</w:t>
      </w:r>
      <w:r w:rsidR="00341EED" w:rsidRPr="00F54A80">
        <w:t>nternet Explorer</w:t>
      </w:r>
      <w:r w:rsidR="00486F39" w:rsidRPr="00F54A80">
        <w:t xml:space="preserve"> security setting shall be enabled. To learn how to configure that setting, please refer to chapter “I</w:t>
      </w:r>
      <w:r w:rsidR="00C65FAE" w:rsidRPr="00F54A80">
        <w:t>nternet</w:t>
      </w:r>
      <w:r w:rsidR="00486F39" w:rsidRPr="00F54A80">
        <w:t xml:space="preserve"> </w:t>
      </w:r>
      <w:r w:rsidR="00C65FAE" w:rsidRPr="00F54A80">
        <w:t>explorer</w:t>
      </w:r>
      <w:r w:rsidR="00486F39" w:rsidRPr="00F54A80">
        <w:t xml:space="preserve"> </w:t>
      </w:r>
      <w:r w:rsidR="00C65FAE" w:rsidRPr="00F54A80">
        <w:t>configuration</w:t>
      </w:r>
      <w:r w:rsidR="00486F39" w:rsidRPr="00F54A80">
        <w:t xml:space="preserve">” in document </w:t>
      </w:r>
      <w:hyperlink w:anchor="Technical_Manual" w:history="1">
        <w:r w:rsidR="002551C3" w:rsidRPr="00F54A80">
          <w:rPr>
            <w:rStyle w:val="Hyperlink"/>
          </w:rPr>
          <w:t>“Technical Manual for the INTEL-FS Project”</w:t>
        </w:r>
      </w:hyperlink>
      <w:r w:rsidR="00486F39" w:rsidRPr="00F54A80">
        <w:t>.</w:t>
      </w:r>
    </w:p>
    <w:p w:rsidR="000F36B6" w:rsidRPr="00F54A80" w:rsidRDefault="000F36B6" w:rsidP="00341EED">
      <w:pPr>
        <w:pStyle w:val="Para1C"/>
      </w:pPr>
      <w:r w:rsidRPr="00F54A80">
        <w:t xml:space="preserve">Internet Explorer pop up windows blocking from </w:t>
      </w:r>
      <w:r w:rsidR="005259B1" w:rsidRPr="00F54A80">
        <w:t>INTEL-FS</w:t>
      </w:r>
      <w:r w:rsidRPr="00F54A80">
        <w:t xml:space="preserve"> site shall be turned off</w:t>
      </w:r>
      <w:r w:rsidR="00341EED" w:rsidRPr="00F54A80">
        <w:t xml:space="preserve">. To learn how to configure that setting, please refer to chapter “Internet explorer configuration” in document </w:t>
      </w:r>
      <w:hyperlink w:anchor="Technical_Manual" w:history="1">
        <w:r w:rsidR="00341EED" w:rsidRPr="00F54A80">
          <w:rPr>
            <w:rStyle w:val="Hyperlink"/>
          </w:rPr>
          <w:t>“Technical Manual for the INTEL-FS Project”</w:t>
        </w:r>
      </w:hyperlink>
      <w:r w:rsidR="00341EED" w:rsidRPr="00F54A80">
        <w:t>.</w:t>
      </w:r>
    </w:p>
    <w:p w:rsidR="00341EED" w:rsidRDefault="0041106F" w:rsidP="00341EED">
      <w:pPr>
        <w:pStyle w:val="Para1C"/>
      </w:pPr>
      <w:r w:rsidRPr="00F54A80">
        <w:t>“</w:t>
      </w:r>
      <w:r w:rsidR="000518B2" w:rsidRPr="00F54A80">
        <w:t>Compatibility View” Internet Explorer 10 mode shall be enabled.</w:t>
      </w:r>
      <w:r w:rsidR="00341EED" w:rsidRPr="00F54A80">
        <w:t xml:space="preserve"> To learn how to configure that setting, please refer to chapter “Internet explorer configuration” in document </w:t>
      </w:r>
      <w:hyperlink w:anchor="Technical_Manual" w:history="1">
        <w:r w:rsidR="00341EED" w:rsidRPr="00F54A80">
          <w:rPr>
            <w:rStyle w:val="Hyperlink"/>
          </w:rPr>
          <w:t>“Technical Manual for the INTEL-FS Project”</w:t>
        </w:r>
      </w:hyperlink>
      <w:r w:rsidR="00341EED" w:rsidRPr="00F54A80">
        <w:t>.</w:t>
      </w:r>
    </w:p>
    <w:p w:rsidR="0059428D" w:rsidRDefault="0059428D" w:rsidP="0059428D">
      <w:pPr>
        <w:pStyle w:val="Para1C"/>
      </w:pPr>
      <w:r>
        <w:t xml:space="preserve">INTEL-FS server shall be declared as part of the local intranet. </w:t>
      </w:r>
      <w:r w:rsidRPr="00F54A80">
        <w:t>To learn how to configure that setting, please refer to chapter “</w:t>
      </w:r>
      <w:r>
        <w:t>Declaring INTEL-FS server as part of the local intranet</w:t>
      </w:r>
      <w:r w:rsidRPr="00F54A80">
        <w:t xml:space="preserve">” in document </w:t>
      </w:r>
      <w:hyperlink w:anchor="Technical_Manual" w:history="1">
        <w:r w:rsidRPr="00F54A80">
          <w:rPr>
            <w:rStyle w:val="Hyperlink"/>
          </w:rPr>
          <w:t>“Technical Manual for the INTEL-FS Project”</w:t>
        </w:r>
      </w:hyperlink>
      <w:r w:rsidRPr="00F54A80">
        <w:t>.</w:t>
      </w:r>
    </w:p>
    <w:p w:rsidR="003341C7" w:rsidRDefault="003341C7" w:rsidP="003341C7">
      <w:pPr>
        <w:rPr>
          <w:lang w:val="en-US"/>
        </w:rPr>
      </w:pPr>
    </w:p>
    <w:p w:rsidR="003341C7" w:rsidRDefault="003341C7" w:rsidP="003341C7">
      <w:pPr>
        <w:pStyle w:val="Heading2"/>
        <w:rPr>
          <w:lang w:val="en-US"/>
        </w:rPr>
      </w:pPr>
      <w:bookmarkStart w:id="144" w:name="_Toc440979177"/>
      <w:r>
        <w:rPr>
          <w:lang w:val="en-US"/>
        </w:rPr>
        <w:t>Installation package</w:t>
      </w:r>
      <w:bookmarkEnd w:id="144"/>
    </w:p>
    <w:p w:rsidR="003341C7" w:rsidRDefault="003341C7" w:rsidP="003341C7">
      <w:pPr>
        <w:rPr>
          <w:lang w:val="en-US"/>
        </w:rPr>
      </w:pPr>
    </w:p>
    <w:p w:rsidR="0041248E" w:rsidRDefault="00C67B5A" w:rsidP="00C67B5A">
      <w:pPr>
        <w:spacing w:before="0" w:after="0"/>
        <w:jc w:val="left"/>
        <w:rPr>
          <w:lang w:val="en-US"/>
        </w:rPr>
      </w:pPr>
      <w:r>
        <w:rPr>
          <w:lang w:val="en-US"/>
        </w:rPr>
        <w:t xml:space="preserve">The </w:t>
      </w:r>
      <w:r w:rsidRPr="00274489">
        <w:rPr>
          <w:lang w:val="en-US"/>
        </w:rPr>
        <w:t xml:space="preserve">section below describes the </w:t>
      </w:r>
      <w:r w:rsidR="0041248E">
        <w:rPr>
          <w:lang w:val="en-US"/>
        </w:rPr>
        <w:t>files,</w:t>
      </w:r>
      <w:r w:rsidRPr="00274489">
        <w:rPr>
          <w:lang w:val="en-US"/>
        </w:rPr>
        <w:t xml:space="preserve"> </w:t>
      </w:r>
      <w:r w:rsidR="0041248E">
        <w:rPr>
          <w:lang w:val="en-US"/>
        </w:rPr>
        <w:t>located</w:t>
      </w:r>
      <w:r w:rsidRPr="00274489">
        <w:rPr>
          <w:lang w:val="en-US"/>
        </w:rPr>
        <w:t xml:space="preserve"> on the DVD</w:t>
      </w:r>
      <w:r w:rsidR="0041248E">
        <w:rPr>
          <w:lang w:val="en-US"/>
        </w:rPr>
        <w:t>,</w:t>
      </w:r>
      <w:r w:rsidRPr="00274489">
        <w:rPr>
          <w:lang w:val="en-US"/>
        </w:rPr>
        <w:t xml:space="preserve"> </w:t>
      </w:r>
      <w:r w:rsidR="0041248E">
        <w:rPr>
          <w:lang w:val="en-US"/>
        </w:rPr>
        <w:t>used</w:t>
      </w:r>
      <w:r w:rsidRPr="00274489">
        <w:rPr>
          <w:lang w:val="en-US"/>
        </w:rPr>
        <w:t xml:space="preserve"> to install INTEL-FS</w:t>
      </w:r>
      <w:r w:rsidRPr="00274489">
        <w:rPr>
          <w:lang w:val="en-US"/>
        </w:rPr>
        <w:br/>
      </w:r>
      <w:r w:rsidRPr="00274489">
        <w:rPr>
          <w:lang w:val="en-US"/>
        </w:rPr>
        <w:br/>
        <w:t xml:space="preserve">The following conventions are used for </w:t>
      </w:r>
      <w:r w:rsidR="0041248E">
        <w:rPr>
          <w:lang w:val="en-US"/>
        </w:rPr>
        <w:t>naming these</w:t>
      </w:r>
      <w:r w:rsidRPr="00274489">
        <w:rPr>
          <w:lang w:val="en-US"/>
        </w:rPr>
        <w:t xml:space="preserve"> files</w:t>
      </w:r>
    </w:p>
    <w:p w:rsidR="0041248E" w:rsidRPr="00AD6B0A" w:rsidRDefault="0041248E" w:rsidP="00274489">
      <w:pPr>
        <w:pStyle w:val="ListParagraph"/>
        <w:numPr>
          <w:ilvl w:val="0"/>
          <w:numId w:val="69"/>
        </w:numPr>
        <w:rPr>
          <w:lang w:val="en-US"/>
        </w:rPr>
      </w:pPr>
      <w:r w:rsidRPr="00215A32">
        <w:rPr>
          <w:rFonts w:ascii="Arial" w:hAnsi="Arial"/>
          <w:sz w:val="20"/>
          <w:szCs w:val="20"/>
          <w:lang w:val="en-US"/>
        </w:rPr>
        <w:t xml:space="preserve">&lt;Date&gt; </w:t>
      </w:r>
      <w:r>
        <w:rPr>
          <w:rFonts w:ascii="Arial" w:hAnsi="Arial"/>
          <w:sz w:val="20"/>
          <w:szCs w:val="20"/>
          <w:lang w:val="en-US"/>
        </w:rPr>
        <w:tab/>
      </w:r>
      <w:r>
        <w:rPr>
          <w:rFonts w:ascii="Arial" w:hAnsi="Arial"/>
          <w:sz w:val="20"/>
          <w:szCs w:val="20"/>
          <w:lang w:val="en-US"/>
        </w:rPr>
        <w:tab/>
      </w:r>
      <w:r w:rsidRPr="00215A32">
        <w:rPr>
          <w:rFonts w:ascii="Arial" w:hAnsi="Arial"/>
          <w:sz w:val="20"/>
          <w:szCs w:val="20"/>
          <w:lang w:val="en-US"/>
        </w:rPr>
        <w:t xml:space="preserve">File </w:t>
      </w:r>
      <w:r>
        <w:rPr>
          <w:lang w:val="en-US"/>
        </w:rPr>
        <w:t>c</w:t>
      </w:r>
      <w:r w:rsidRPr="00215A32">
        <w:rPr>
          <w:rFonts w:ascii="Arial" w:hAnsi="Arial"/>
          <w:sz w:val="20"/>
          <w:szCs w:val="20"/>
          <w:lang w:val="en-US"/>
        </w:rPr>
        <w:t>reation date</w:t>
      </w:r>
    </w:p>
    <w:p w:rsidR="0041248E" w:rsidRDefault="0041248E" w:rsidP="00274489">
      <w:pPr>
        <w:pStyle w:val="ListParagraph"/>
        <w:numPr>
          <w:ilvl w:val="0"/>
          <w:numId w:val="69"/>
        </w:numPr>
        <w:rPr>
          <w:lang w:val="en-US"/>
        </w:rPr>
      </w:pPr>
      <w:r w:rsidRPr="00215A32">
        <w:rPr>
          <w:rFonts w:ascii="Arial" w:hAnsi="Arial"/>
          <w:sz w:val="20"/>
          <w:szCs w:val="20"/>
          <w:lang w:val="en-US"/>
        </w:rPr>
        <w:t xml:space="preserve">&lt;Version&gt; </w:t>
      </w:r>
      <w:r>
        <w:rPr>
          <w:rFonts w:ascii="Arial" w:hAnsi="Arial"/>
          <w:sz w:val="20"/>
          <w:szCs w:val="20"/>
          <w:lang w:val="en-US"/>
        </w:rPr>
        <w:tab/>
      </w:r>
      <w:r>
        <w:rPr>
          <w:lang w:val="en-US"/>
        </w:rPr>
        <w:t>F</w:t>
      </w:r>
      <w:r w:rsidRPr="00215A32">
        <w:rPr>
          <w:rFonts w:ascii="Arial" w:hAnsi="Arial"/>
          <w:sz w:val="20"/>
          <w:szCs w:val="20"/>
          <w:lang w:val="en-US"/>
        </w:rPr>
        <w:t>ile</w:t>
      </w:r>
      <w:r>
        <w:rPr>
          <w:lang w:val="en-US"/>
        </w:rPr>
        <w:t xml:space="preserve"> version</w:t>
      </w:r>
    </w:p>
    <w:p w:rsidR="00D60B54" w:rsidRPr="003341C7" w:rsidRDefault="0041248E" w:rsidP="00274489">
      <w:pPr>
        <w:pStyle w:val="ListParagraph"/>
        <w:numPr>
          <w:ilvl w:val="0"/>
          <w:numId w:val="69"/>
        </w:numPr>
        <w:rPr>
          <w:lang w:val="en-US"/>
        </w:rPr>
      </w:pPr>
      <w:r w:rsidRPr="00215A32">
        <w:rPr>
          <w:rFonts w:ascii="Arial" w:hAnsi="Arial"/>
          <w:sz w:val="20"/>
          <w:szCs w:val="20"/>
          <w:lang w:val="en-US"/>
        </w:rPr>
        <w:t xml:space="preserve">&lt;Patch&gt; </w:t>
      </w:r>
      <w:r>
        <w:rPr>
          <w:rFonts w:ascii="Arial" w:hAnsi="Arial"/>
          <w:sz w:val="20"/>
          <w:szCs w:val="20"/>
          <w:lang w:val="en-US"/>
        </w:rPr>
        <w:tab/>
      </w:r>
      <w:r>
        <w:rPr>
          <w:lang w:val="en-US"/>
        </w:rPr>
        <w:t>P</w:t>
      </w:r>
      <w:r w:rsidRPr="00215A32">
        <w:rPr>
          <w:rFonts w:ascii="Arial" w:hAnsi="Arial"/>
          <w:sz w:val="20"/>
          <w:szCs w:val="20"/>
          <w:lang w:val="en-US"/>
        </w:rPr>
        <w:t>atch</w:t>
      </w:r>
      <w:r>
        <w:rPr>
          <w:lang w:val="en-US"/>
        </w:rPr>
        <w:t xml:space="preserve"> number</w:t>
      </w:r>
      <w:r w:rsidR="00C67B5A" w:rsidRPr="00274489">
        <w:rPr>
          <w:lang w:val="en-US"/>
        </w:rPr>
        <w:br/>
      </w:r>
    </w:p>
    <w:p w:rsidR="003341C7" w:rsidRDefault="00354474" w:rsidP="003341C7">
      <w:pPr>
        <w:rPr>
          <w:lang w:val="en-US"/>
        </w:rPr>
      </w:pPr>
      <w:r>
        <w:rPr>
          <w:lang w:val="en-US"/>
        </w:rPr>
        <w:t xml:space="preserve">The </w:t>
      </w:r>
      <w:r w:rsidR="003341C7">
        <w:rPr>
          <w:lang w:val="en-US"/>
        </w:rPr>
        <w:t xml:space="preserve">INTEL-FS installation package </w:t>
      </w:r>
      <w:r w:rsidR="00A913E2">
        <w:rPr>
          <w:lang w:val="en-US"/>
        </w:rPr>
        <w:t>located on DVD “</w:t>
      </w:r>
      <w:r w:rsidR="00A913E2" w:rsidRPr="00274489">
        <w:rPr>
          <w:b/>
          <w:lang w:val="en-US"/>
        </w:rPr>
        <w:t>DVD IntelFS Application</w:t>
      </w:r>
      <w:r w:rsidR="00A913E2">
        <w:rPr>
          <w:lang w:val="en-US"/>
        </w:rPr>
        <w:t xml:space="preserve">” </w:t>
      </w:r>
      <w:r w:rsidR="003341C7">
        <w:rPr>
          <w:lang w:val="en-US"/>
        </w:rPr>
        <w:t>is composed of:</w:t>
      </w:r>
    </w:p>
    <w:p w:rsidR="003341C7" w:rsidRDefault="003341C7" w:rsidP="003341C7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 xml:space="preserve">INTEL-FS installer </w:t>
      </w:r>
      <w:r w:rsidRPr="00274489">
        <w:rPr>
          <w:sz w:val="20"/>
          <w:szCs w:val="20"/>
          <w:lang w:val="en-US"/>
        </w:rPr>
        <w:t>(</w:t>
      </w:r>
      <w:r w:rsidR="00F17F23" w:rsidRPr="00274489">
        <w:rPr>
          <w:sz w:val="20"/>
          <w:szCs w:val="20"/>
          <w:lang w:val="en-US"/>
        </w:rPr>
        <w:t>&lt;Date&gt;_NU_IntelFSInstaller_&lt;Version&gt;_win64_en.exe</w:t>
      </w:r>
      <w:r w:rsidRPr="00274489">
        <w:rPr>
          <w:sz w:val="20"/>
          <w:szCs w:val="20"/>
          <w:lang w:val="en-US"/>
        </w:rPr>
        <w:t>)</w:t>
      </w:r>
    </w:p>
    <w:p w:rsidR="008967A5" w:rsidRDefault="00B67EAD" w:rsidP="00F17F23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 xml:space="preserve">Optionally a list of patches </w:t>
      </w:r>
      <w:r w:rsidRPr="00274489">
        <w:rPr>
          <w:sz w:val="20"/>
          <w:szCs w:val="20"/>
          <w:lang w:val="en-US"/>
        </w:rPr>
        <w:t>(</w:t>
      </w:r>
      <w:r w:rsidR="00F17F23" w:rsidRPr="00274489">
        <w:rPr>
          <w:sz w:val="20"/>
          <w:szCs w:val="20"/>
          <w:lang w:val="en-US"/>
        </w:rPr>
        <w:t>&lt;Date&gt;_NU_Patch-&lt;Patch&gt;_&lt;Version&gt;_win64_en.zip</w:t>
      </w:r>
      <w:r w:rsidRPr="00274489">
        <w:rPr>
          <w:sz w:val="20"/>
          <w:szCs w:val="20"/>
          <w:lang w:val="en-US"/>
        </w:rPr>
        <w:t>)</w:t>
      </w:r>
    </w:p>
    <w:p w:rsidR="003341C7" w:rsidRDefault="003341C7" w:rsidP="00F17F23">
      <w:pPr>
        <w:pStyle w:val="ListParagraph"/>
        <w:numPr>
          <w:ilvl w:val="0"/>
          <w:numId w:val="24"/>
        </w:numPr>
      </w:pPr>
      <w:r w:rsidRPr="005D46E0">
        <w:t xml:space="preserve">INTEL-FS cartographic server installer </w:t>
      </w:r>
      <w:r w:rsidRPr="00274489">
        <w:rPr>
          <w:sz w:val="18"/>
          <w:szCs w:val="18"/>
          <w:lang w:val="en-US"/>
        </w:rPr>
        <w:t>(</w:t>
      </w:r>
      <w:r w:rsidR="00852440" w:rsidRPr="00274489">
        <w:rPr>
          <w:sz w:val="18"/>
          <w:szCs w:val="18"/>
          <w:lang w:val="en-US"/>
        </w:rPr>
        <w:t>&lt;Date&gt;</w:t>
      </w:r>
      <w:r w:rsidR="00F17F23" w:rsidRPr="00274489">
        <w:rPr>
          <w:sz w:val="18"/>
          <w:szCs w:val="18"/>
          <w:lang w:val="en-US"/>
        </w:rPr>
        <w:t>_NU_CartographicServerInstaller_&lt;Version&gt;_en.exe</w:t>
      </w:r>
      <w:r w:rsidRPr="00274489">
        <w:rPr>
          <w:sz w:val="18"/>
          <w:szCs w:val="18"/>
          <w:lang w:val="en-US"/>
        </w:rPr>
        <w:t>)</w:t>
      </w:r>
    </w:p>
    <w:p w:rsidR="002B1C30" w:rsidRDefault="00131B74" w:rsidP="00F17F23">
      <w:pPr>
        <w:pStyle w:val="ListParagraph"/>
        <w:numPr>
          <w:ilvl w:val="0"/>
          <w:numId w:val="24"/>
        </w:numPr>
      </w:pPr>
      <w:r>
        <w:t>JOI</w:t>
      </w:r>
      <w:r w:rsidR="00F17F23">
        <w:t>I</w:t>
      </w:r>
      <w:r>
        <w:t>S migration tools (</w:t>
      </w:r>
      <w:r w:rsidR="00F17F23">
        <w:t>&lt;Date&gt;_NU_JOII</w:t>
      </w:r>
      <w:r w:rsidR="00F17F23" w:rsidRPr="00F17F23">
        <w:t>S-Migration-Tools_</w:t>
      </w:r>
      <w:r w:rsidR="00F17F23">
        <w:rPr>
          <w:lang w:val="en-US"/>
        </w:rPr>
        <w:t>&lt;Version&gt;</w:t>
      </w:r>
      <w:r w:rsidR="00F17F23" w:rsidRPr="00F17F23">
        <w:t>_</w:t>
      </w:r>
      <w:r w:rsidR="00F17F23">
        <w:t>win64_en.</w:t>
      </w:r>
      <w:r>
        <w:t>zip)</w:t>
      </w:r>
    </w:p>
    <w:p w:rsidR="00131B74" w:rsidRPr="005D46E0" w:rsidRDefault="00131B74" w:rsidP="00F17F23">
      <w:pPr>
        <w:pStyle w:val="ListParagraph"/>
        <w:numPr>
          <w:ilvl w:val="0"/>
          <w:numId w:val="24"/>
        </w:numPr>
      </w:pPr>
      <w:r>
        <w:t>NITB migration tools (</w:t>
      </w:r>
      <w:r w:rsidR="00F17F23">
        <w:t>&lt;Date&gt;</w:t>
      </w:r>
      <w:r w:rsidR="00F17F23" w:rsidRPr="00F17F23">
        <w:t>_NU_NITB-Migration-Tools_</w:t>
      </w:r>
      <w:r w:rsidR="00F17F23">
        <w:t>&lt;Version&gt;</w:t>
      </w:r>
      <w:r w:rsidR="00F17F23" w:rsidRPr="00F17F23">
        <w:t>_win64_en.zip</w:t>
      </w:r>
      <w:r>
        <w:t>)</w:t>
      </w:r>
    </w:p>
    <w:p w:rsidR="003341C7" w:rsidRDefault="003341C7" w:rsidP="003341C7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SqueezeServer installer (SqueezeServerInstaller.exe)</w:t>
      </w:r>
    </w:p>
    <w:p w:rsidR="00C67B5A" w:rsidRDefault="00C67B5A" w:rsidP="00C67B5A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Configuration scripts folder zipped (</w:t>
      </w:r>
      <w:r>
        <w:rPr>
          <w:sz w:val="18"/>
          <w:szCs w:val="18"/>
          <w:lang w:val="en-US"/>
        </w:rPr>
        <w:t>&lt;Date&gt;</w:t>
      </w:r>
      <w:r w:rsidRPr="00AD6B0A">
        <w:rPr>
          <w:sz w:val="18"/>
          <w:szCs w:val="18"/>
          <w:lang w:val="en-US"/>
        </w:rPr>
        <w:t>_NU_ConfigurationScripts_</w:t>
      </w:r>
      <w:r>
        <w:rPr>
          <w:sz w:val="18"/>
          <w:szCs w:val="18"/>
          <w:lang w:val="en-US"/>
        </w:rPr>
        <w:t>&lt;Version&gt;</w:t>
      </w:r>
      <w:r w:rsidRPr="00274489">
        <w:rPr>
          <w:sz w:val="18"/>
          <w:szCs w:val="18"/>
          <w:lang w:val="en-US"/>
        </w:rPr>
        <w:t>.zip</w:t>
      </w:r>
      <w:r>
        <w:rPr>
          <w:lang w:val="en-US"/>
        </w:rPr>
        <w:t>)</w:t>
      </w:r>
    </w:p>
    <w:p w:rsidR="003341C7" w:rsidRDefault="003341C7" w:rsidP="00852440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Gazetteer installation zipped file (</w:t>
      </w:r>
      <w:r w:rsidR="00852440">
        <w:rPr>
          <w:lang w:val="en-US"/>
        </w:rPr>
        <w:t>&lt;Date&gt;_NU_Gazetteer_&lt;Version&gt;</w:t>
      </w:r>
      <w:r w:rsidR="00852440" w:rsidRPr="00852440">
        <w:rPr>
          <w:lang w:val="en-US"/>
        </w:rPr>
        <w:t>.zip</w:t>
      </w:r>
      <w:r>
        <w:rPr>
          <w:lang w:val="en-US"/>
        </w:rPr>
        <w:t>)</w:t>
      </w:r>
    </w:p>
    <w:p w:rsidR="0000589D" w:rsidRPr="0000589D" w:rsidRDefault="0000589D" w:rsidP="00852440">
      <w:pPr>
        <w:pStyle w:val="ListParagraph"/>
        <w:numPr>
          <w:ilvl w:val="0"/>
          <w:numId w:val="24"/>
        </w:numPr>
        <w:rPr>
          <w:lang w:val="en-US"/>
        </w:rPr>
      </w:pPr>
      <w:r w:rsidRPr="0000589D">
        <w:rPr>
          <w:lang w:val="en-US"/>
        </w:rPr>
        <w:t>iBridge configuration files folder  zipped  (</w:t>
      </w:r>
      <w:r w:rsidR="00852440">
        <w:rPr>
          <w:lang w:val="en-US"/>
        </w:rPr>
        <w:t>&lt;Date&gt;</w:t>
      </w:r>
      <w:r w:rsidR="00852440" w:rsidRPr="00852440">
        <w:rPr>
          <w:lang w:val="en-US"/>
        </w:rPr>
        <w:t>_NU</w:t>
      </w:r>
      <w:r w:rsidR="00852440">
        <w:rPr>
          <w:lang w:val="en-US"/>
        </w:rPr>
        <w:t>_iBridge-Mapping-Files_&lt;Version&gt;</w:t>
      </w:r>
      <w:r w:rsidRPr="0000589D">
        <w:rPr>
          <w:lang w:val="en-US"/>
        </w:rPr>
        <w:t>.zip)</w:t>
      </w:r>
    </w:p>
    <w:p w:rsidR="0000589D" w:rsidRDefault="0000589D" w:rsidP="00852440">
      <w:pPr>
        <w:pStyle w:val="ListParagraph"/>
        <w:numPr>
          <w:ilvl w:val="0"/>
          <w:numId w:val="24"/>
        </w:numPr>
        <w:rPr>
          <w:lang w:val="en-US"/>
        </w:rPr>
      </w:pPr>
      <w:r w:rsidRPr="0000589D">
        <w:rPr>
          <w:lang w:val="en-US"/>
        </w:rPr>
        <w:t>iBridge symbology files folder zipped  (</w:t>
      </w:r>
      <w:r w:rsidR="00852440">
        <w:rPr>
          <w:lang w:val="en-US"/>
        </w:rPr>
        <w:t>&lt;Date&gt;_NU_iBridge-Symbology_&lt;Version&gt;</w:t>
      </w:r>
      <w:r w:rsidRPr="0000589D">
        <w:rPr>
          <w:lang w:val="en-US"/>
        </w:rPr>
        <w:t>.zip)</w:t>
      </w:r>
    </w:p>
    <w:p w:rsidR="006170AB" w:rsidRDefault="006170AB" w:rsidP="00852440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iBridge icons files folder zipped (</w:t>
      </w:r>
      <w:r w:rsidR="00852440">
        <w:rPr>
          <w:lang w:val="en-US"/>
        </w:rPr>
        <w:t>&lt;Date&gt;_NU_iBridge-Icons_&lt;Version&gt;</w:t>
      </w:r>
      <w:r>
        <w:rPr>
          <w:lang w:val="en-US"/>
        </w:rPr>
        <w:t>.zip)</w:t>
      </w:r>
    </w:p>
    <w:p w:rsidR="006170AB" w:rsidRDefault="006170AB" w:rsidP="00852440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iBridge printers icons files folder zipped (</w:t>
      </w:r>
      <w:r w:rsidR="00852440">
        <w:rPr>
          <w:lang w:val="en-US"/>
        </w:rPr>
        <w:t>&lt;Date&gt;_NU_iBridge-Printers_Icons_&lt;Version&gt;</w:t>
      </w:r>
      <w:r>
        <w:rPr>
          <w:lang w:val="en-US"/>
        </w:rPr>
        <w:t>.zip)</w:t>
      </w:r>
    </w:p>
    <w:p w:rsidR="00255D49" w:rsidRDefault="00255D49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Geolocalized image file used to validate cartographic server installation (n_3001a.nsf)</w:t>
      </w:r>
    </w:p>
    <w:p w:rsidR="00C22553" w:rsidRPr="00274489" w:rsidRDefault="00C22553" w:rsidP="00C22553">
      <w:pPr>
        <w:pStyle w:val="ListParagraph"/>
        <w:numPr>
          <w:ilvl w:val="0"/>
          <w:numId w:val="24"/>
        </w:numPr>
        <w:rPr>
          <w:lang w:val="en-US"/>
        </w:rPr>
      </w:pPr>
      <w:r w:rsidRPr="00274489">
        <w:rPr>
          <w:lang w:val="en-US"/>
        </w:rPr>
        <w:t>Transition filters files folder zipped  (</w:t>
      </w:r>
      <w:r>
        <w:rPr>
          <w:lang w:val="en-US"/>
        </w:rPr>
        <w:t>&lt;Date&gt;</w:t>
      </w:r>
      <w:r w:rsidRPr="00274489">
        <w:rPr>
          <w:lang w:val="en-US"/>
        </w:rPr>
        <w:t>_NU_AdvancedFilters</w:t>
      </w:r>
      <w:r>
        <w:rPr>
          <w:lang w:val="en-US"/>
        </w:rPr>
        <w:t>_&lt;Version&gt;</w:t>
      </w:r>
      <w:r w:rsidRPr="00274489">
        <w:rPr>
          <w:lang w:val="en-US"/>
        </w:rPr>
        <w:t xml:space="preserve">.zip)           </w:t>
      </w:r>
    </w:p>
    <w:p w:rsidR="00C22553" w:rsidRPr="00274489" w:rsidRDefault="00C22553">
      <w:pPr>
        <w:pStyle w:val="ListParagraph"/>
        <w:numPr>
          <w:ilvl w:val="0"/>
          <w:numId w:val="24"/>
        </w:numPr>
        <w:rPr>
          <w:lang w:val="en-US"/>
        </w:rPr>
      </w:pPr>
      <w:r w:rsidRPr="00274489">
        <w:rPr>
          <w:lang w:val="en-US"/>
        </w:rPr>
        <w:t>External servers messages schemas files folder zipped</w:t>
      </w:r>
      <w:r>
        <w:rPr>
          <w:lang w:val="en-US"/>
        </w:rPr>
        <w:t xml:space="preserve"> </w:t>
      </w:r>
      <w:r w:rsidRPr="00274489">
        <w:rPr>
          <w:sz w:val="16"/>
          <w:szCs w:val="16"/>
          <w:lang w:val="en-US"/>
        </w:rPr>
        <w:t>(&lt;Date&gt;_NU_Schema_&lt;Version&gt;.zip</w:t>
      </w:r>
      <w:r>
        <w:rPr>
          <w:lang w:val="en-US"/>
        </w:rPr>
        <w:t>)</w:t>
      </w:r>
      <w:r w:rsidRPr="00274489">
        <w:rPr>
          <w:lang w:val="en-US"/>
        </w:rPr>
        <w:t xml:space="preserve">                            </w:t>
      </w:r>
    </w:p>
    <w:p w:rsidR="00C22553" w:rsidRDefault="00C22553">
      <w:pPr>
        <w:pStyle w:val="ListParagraph"/>
        <w:numPr>
          <w:ilvl w:val="0"/>
          <w:numId w:val="24"/>
        </w:numPr>
        <w:rPr>
          <w:lang w:val="en-US"/>
        </w:rPr>
      </w:pPr>
      <w:r w:rsidRPr="00274489">
        <w:rPr>
          <w:lang w:val="en-US"/>
        </w:rPr>
        <w:t xml:space="preserve">LEP templates files folder zipped </w:t>
      </w:r>
      <w:r w:rsidRPr="00653140">
        <w:rPr>
          <w:lang w:val="en-US"/>
        </w:rPr>
        <w:t>(</w:t>
      </w:r>
      <w:r>
        <w:rPr>
          <w:lang w:val="en-US"/>
        </w:rPr>
        <w:t>&lt;Date&gt;</w:t>
      </w:r>
      <w:r w:rsidRPr="00653140">
        <w:rPr>
          <w:lang w:val="en-US"/>
        </w:rPr>
        <w:t>_</w:t>
      </w:r>
      <w:r w:rsidRPr="00274489">
        <w:rPr>
          <w:lang w:val="en-US"/>
        </w:rPr>
        <w:t>NU_LEPTemplates</w:t>
      </w:r>
      <w:r>
        <w:rPr>
          <w:lang w:val="en-US"/>
        </w:rPr>
        <w:t>_&lt;Version&gt;</w:t>
      </w:r>
      <w:r w:rsidRPr="00274489">
        <w:rPr>
          <w:lang w:val="en-US"/>
        </w:rPr>
        <w:t>.zip</w:t>
      </w:r>
      <w:r>
        <w:rPr>
          <w:lang w:val="en-US"/>
        </w:rPr>
        <w:t>)</w:t>
      </w:r>
    </w:p>
    <w:p w:rsidR="00F96A4F" w:rsidRDefault="00F96A4F" w:rsidP="00F96A4F">
      <w:pPr>
        <w:pStyle w:val="ListParagraph"/>
        <w:numPr>
          <w:ilvl w:val="0"/>
          <w:numId w:val="24"/>
        </w:numPr>
        <w:rPr>
          <w:rStyle w:val="hps"/>
          <w:lang w:val="en-US"/>
        </w:rPr>
      </w:pPr>
      <w:r w:rsidRPr="00F96A4F">
        <w:rPr>
          <w:lang w:val="en-US"/>
        </w:rPr>
        <w:t>Commercial EULA files</w:t>
      </w:r>
      <w:r>
        <w:rPr>
          <w:lang w:val="en-US"/>
        </w:rPr>
        <w:t xml:space="preserve"> zipped (&lt;Date&gt;_NU_</w:t>
      </w:r>
      <w:r w:rsidRPr="00F96A4F">
        <w:rPr>
          <w:rStyle w:val="hps"/>
          <w:lang w:val="en-US"/>
        </w:rPr>
        <w:t xml:space="preserve"> </w:t>
      </w:r>
      <w:r>
        <w:rPr>
          <w:rStyle w:val="hps"/>
          <w:lang w:val="en-US"/>
        </w:rPr>
        <w:t>CommercialEULAFiles_&lt;Version&gt;.zip)</w:t>
      </w:r>
    </w:p>
    <w:p w:rsidR="00F96A4F" w:rsidRDefault="00F96A4F" w:rsidP="00F96A4F">
      <w:pPr>
        <w:pStyle w:val="ListParagraph"/>
        <w:numPr>
          <w:ilvl w:val="0"/>
          <w:numId w:val="24"/>
        </w:numPr>
        <w:rPr>
          <w:rStyle w:val="hps"/>
          <w:lang w:val="en-US"/>
        </w:rPr>
      </w:pPr>
      <w:r>
        <w:rPr>
          <w:lang w:val="en-US"/>
        </w:rPr>
        <w:t>Free &amp; OSS</w:t>
      </w:r>
      <w:r w:rsidRPr="00F96A4F">
        <w:rPr>
          <w:lang w:val="en-US"/>
        </w:rPr>
        <w:t xml:space="preserve"> EULA files</w:t>
      </w:r>
      <w:r>
        <w:rPr>
          <w:lang w:val="en-US"/>
        </w:rPr>
        <w:t xml:space="preserve"> zipped (&lt;Date&gt;_NU_</w:t>
      </w:r>
      <w:r>
        <w:rPr>
          <w:rStyle w:val="hps"/>
          <w:lang w:val="en-US"/>
        </w:rPr>
        <w:t>FreeOSSEULAFiles_&lt;Version&gt;.zip)</w:t>
      </w:r>
    </w:p>
    <w:p w:rsidR="008D67F8" w:rsidRDefault="008D67F8" w:rsidP="00F96A4F">
      <w:pPr>
        <w:pStyle w:val="ListParagraph"/>
        <w:numPr>
          <w:ilvl w:val="0"/>
          <w:numId w:val="24"/>
        </w:numPr>
        <w:rPr>
          <w:rStyle w:val="hps"/>
          <w:lang w:val="en-US"/>
        </w:rPr>
      </w:pPr>
      <w:r>
        <w:rPr>
          <w:rStyle w:val="hps"/>
          <w:lang w:val="en-US"/>
        </w:rPr>
        <w:t>Documentation files zipped (&lt;Date&gt;_NU_DocumentationFiles_&lt;Version&gt;.zip)</w:t>
      </w:r>
    </w:p>
    <w:p w:rsidR="003C2E77" w:rsidRDefault="003C2E77" w:rsidP="003C2E77">
      <w:pPr>
        <w:pStyle w:val="ListParagraph"/>
        <w:numPr>
          <w:ilvl w:val="0"/>
          <w:numId w:val="24"/>
        </w:numPr>
        <w:rPr>
          <w:rStyle w:val="hps"/>
          <w:lang w:val="en-US"/>
        </w:rPr>
      </w:pPr>
      <w:r>
        <w:rPr>
          <w:rStyle w:val="hps"/>
          <w:lang w:val="en-US"/>
        </w:rPr>
        <w:t>WebServices certificates tools zipped (&lt;Date&gt;_NU_WSCertificateTools_&lt;Version&gt;</w:t>
      </w:r>
      <w:r w:rsidRPr="003C2E77">
        <w:rPr>
          <w:rStyle w:val="hps"/>
          <w:lang w:val="en-US"/>
        </w:rPr>
        <w:t>.zip</w:t>
      </w:r>
      <w:r>
        <w:rPr>
          <w:rStyle w:val="hps"/>
          <w:lang w:val="en-US"/>
        </w:rPr>
        <w:t>)</w:t>
      </w:r>
    </w:p>
    <w:p w:rsidR="00F96A4F" w:rsidRDefault="00F96A4F" w:rsidP="00274489">
      <w:pPr>
        <w:pStyle w:val="ListParagraph"/>
        <w:rPr>
          <w:lang w:val="en-US"/>
        </w:rPr>
      </w:pPr>
    </w:p>
    <w:p w:rsidR="00A913E2" w:rsidRDefault="00A913E2" w:rsidP="00274489">
      <w:pPr>
        <w:pStyle w:val="ListParagraph"/>
        <w:ind w:left="0"/>
        <w:rPr>
          <w:lang w:val="en-US"/>
        </w:rPr>
      </w:pPr>
      <w:r>
        <w:rPr>
          <w:lang w:val="en-US"/>
        </w:rPr>
        <w:t>The following COTS are located on DVD “</w:t>
      </w:r>
      <w:r w:rsidRPr="00274489">
        <w:rPr>
          <w:b/>
          <w:lang w:val="en-US"/>
        </w:rPr>
        <w:t>DVD IntelFS COTS (1)</w:t>
      </w:r>
      <w:r>
        <w:rPr>
          <w:lang w:val="en-US"/>
        </w:rPr>
        <w:t>”</w:t>
      </w:r>
    </w:p>
    <w:p w:rsidR="003341C7" w:rsidRDefault="003341C7" w:rsidP="003341C7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SQLSysClrTypes (64 bit) installer (</w:t>
      </w:r>
      <w:r w:rsidRPr="00DB5D1D">
        <w:rPr>
          <w:lang w:val="en-US"/>
        </w:rPr>
        <w:t>SQLSysClrTypes (64 bit).msi</w:t>
      </w:r>
      <w:r>
        <w:rPr>
          <w:lang w:val="en-US"/>
        </w:rPr>
        <w:t>)</w:t>
      </w:r>
    </w:p>
    <w:p w:rsidR="003341C7" w:rsidRDefault="003341C7" w:rsidP="003341C7">
      <w:pPr>
        <w:pStyle w:val="ListParagraph"/>
        <w:numPr>
          <w:ilvl w:val="0"/>
          <w:numId w:val="24"/>
        </w:numPr>
        <w:rPr>
          <w:lang w:val="en-US"/>
        </w:rPr>
      </w:pPr>
      <w:r w:rsidRPr="00DB5D1D">
        <w:rPr>
          <w:lang w:val="en-US"/>
        </w:rPr>
        <w:t>Microsoft .NET Framework 4.0</w:t>
      </w:r>
      <w:r>
        <w:rPr>
          <w:lang w:val="en-US"/>
        </w:rPr>
        <w:t xml:space="preserve"> (</w:t>
      </w:r>
      <w:r w:rsidRPr="00DB5D1D">
        <w:rPr>
          <w:lang w:val="en-US"/>
        </w:rPr>
        <w:t>dotNetFx40_Full_x86_x64.exe</w:t>
      </w:r>
      <w:r>
        <w:rPr>
          <w:lang w:val="en-US"/>
        </w:rPr>
        <w:t>)</w:t>
      </w:r>
    </w:p>
    <w:p w:rsidR="003341C7" w:rsidRPr="00DB5D1D" w:rsidRDefault="003341C7" w:rsidP="003341C7">
      <w:pPr>
        <w:pStyle w:val="ListParagraph"/>
        <w:numPr>
          <w:ilvl w:val="0"/>
          <w:numId w:val="24"/>
        </w:numPr>
        <w:rPr>
          <w:lang w:val="en-US"/>
        </w:rPr>
      </w:pPr>
      <w:r w:rsidRPr="00DB5D1D">
        <w:rPr>
          <w:lang w:val="en-US"/>
        </w:rPr>
        <w:t xml:space="preserve">Patches for Microsoft .NET Framework 4.0: </w:t>
      </w:r>
    </w:p>
    <w:p w:rsidR="003341C7" w:rsidRPr="00DB5D1D" w:rsidRDefault="003341C7" w:rsidP="003341C7">
      <w:pPr>
        <w:pStyle w:val="ListParagraph"/>
        <w:numPr>
          <w:ilvl w:val="1"/>
          <w:numId w:val="24"/>
        </w:numPr>
        <w:rPr>
          <w:lang w:val="en-US"/>
        </w:rPr>
      </w:pPr>
      <w:r w:rsidRPr="00DB5D1D">
        <w:rPr>
          <w:lang w:val="en-US"/>
        </w:rPr>
        <w:t>2487367</w:t>
      </w:r>
      <w:r>
        <w:rPr>
          <w:lang w:val="en-US"/>
        </w:rPr>
        <w:t xml:space="preserve">  (</w:t>
      </w:r>
      <w:r w:rsidRPr="00946076">
        <w:rPr>
          <w:lang w:val="en-US"/>
        </w:rPr>
        <w:t>NDP40-KB2487367-x64.exe</w:t>
      </w:r>
      <w:r>
        <w:rPr>
          <w:lang w:val="en-US"/>
        </w:rPr>
        <w:t>)</w:t>
      </w:r>
    </w:p>
    <w:p w:rsidR="003341C7" w:rsidRPr="00DB5D1D" w:rsidRDefault="003341C7" w:rsidP="003341C7">
      <w:pPr>
        <w:pStyle w:val="ListParagraph"/>
        <w:numPr>
          <w:ilvl w:val="1"/>
          <w:numId w:val="24"/>
        </w:numPr>
        <w:rPr>
          <w:lang w:val="en-US"/>
        </w:rPr>
      </w:pPr>
      <w:r w:rsidRPr="00DB5D1D">
        <w:rPr>
          <w:lang w:val="en-US"/>
        </w:rPr>
        <w:t xml:space="preserve">2604121 </w:t>
      </w:r>
      <w:r>
        <w:rPr>
          <w:lang w:val="en-US"/>
        </w:rPr>
        <w:t xml:space="preserve"> (</w:t>
      </w:r>
      <w:r w:rsidRPr="00946076">
        <w:rPr>
          <w:lang w:val="en-US"/>
        </w:rPr>
        <w:t>NDP40-KB2604121-x64.exe</w:t>
      </w:r>
      <w:r>
        <w:rPr>
          <w:lang w:val="en-US"/>
        </w:rPr>
        <w:t>)</w:t>
      </w:r>
    </w:p>
    <w:p w:rsidR="003341C7" w:rsidRPr="00DB5D1D" w:rsidRDefault="003341C7" w:rsidP="003341C7">
      <w:pPr>
        <w:pStyle w:val="ListParagraph"/>
        <w:numPr>
          <w:ilvl w:val="1"/>
          <w:numId w:val="24"/>
        </w:numPr>
        <w:rPr>
          <w:lang w:val="en-US"/>
        </w:rPr>
      </w:pPr>
      <w:r w:rsidRPr="00DB5D1D">
        <w:rPr>
          <w:lang w:val="en-US"/>
        </w:rPr>
        <w:t xml:space="preserve">2656351 </w:t>
      </w:r>
      <w:r>
        <w:rPr>
          <w:lang w:val="en-US"/>
        </w:rPr>
        <w:t xml:space="preserve"> (</w:t>
      </w:r>
      <w:r w:rsidRPr="00946076">
        <w:rPr>
          <w:lang w:val="en-US"/>
        </w:rPr>
        <w:t>NDP40-KB2656351-x64.exe</w:t>
      </w:r>
      <w:r>
        <w:rPr>
          <w:lang w:val="en-US"/>
        </w:rPr>
        <w:t>)</w:t>
      </w:r>
    </w:p>
    <w:p w:rsidR="003341C7" w:rsidRPr="00DB5D1D" w:rsidRDefault="003341C7" w:rsidP="003341C7">
      <w:pPr>
        <w:pStyle w:val="ListParagraph"/>
        <w:numPr>
          <w:ilvl w:val="1"/>
          <w:numId w:val="24"/>
        </w:numPr>
        <w:rPr>
          <w:lang w:val="en-US"/>
        </w:rPr>
      </w:pPr>
      <w:r w:rsidRPr="00DB5D1D">
        <w:rPr>
          <w:lang w:val="en-US"/>
        </w:rPr>
        <w:t xml:space="preserve">2656368 </w:t>
      </w:r>
      <w:r>
        <w:rPr>
          <w:lang w:val="en-US"/>
        </w:rPr>
        <w:t xml:space="preserve"> (</w:t>
      </w:r>
      <w:r w:rsidRPr="00946076">
        <w:rPr>
          <w:lang w:val="en-US"/>
        </w:rPr>
        <w:t>NDP40-KB2656368-v2-x64.exe</w:t>
      </w:r>
      <w:r>
        <w:rPr>
          <w:lang w:val="en-US"/>
        </w:rPr>
        <w:t>)</w:t>
      </w:r>
    </w:p>
    <w:p w:rsidR="003341C7" w:rsidRPr="00DB5D1D" w:rsidRDefault="003341C7" w:rsidP="003341C7">
      <w:pPr>
        <w:pStyle w:val="ListParagraph"/>
        <w:numPr>
          <w:ilvl w:val="1"/>
          <w:numId w:val="24"/>
        </w:numPr>
        <w:rPr>
          <w:lang w:val="en-US"/>
        </w:rPr>
      </w:pPr>
      <w:r w:rsidRPr="00DB5D1D">
        <w:rPr>
          <w:lang w:val="en-US"/>
        </w:rPr>
        <w:t xml:space="preserve">2686827 </w:t>
      </w:r>
      <w:r>
        <w:rPr>
          <w:lang w:val="en-US"/>
        </w:rPr>
        <w:t xml:space="preserve"> (</w:t>
      </w:r>
      <w:r w:rsidRPr="00946076">
        <w:rPr>
          <w:lang w:val="en-US"/>
        </w:rPr>
        <w:t>NDP40-KB2686827-x64.exe</w:t>
      </w:r>
      <w:r>
        <w:rPr>
          <w:lang w:val="en-US"/>
        </w:rPr>
        <w:t>)</w:t>
      </w:r>
    </w:p>
    <w:p w:rsidR="003341C7" w:rsidRPr="00DB5D1D" w:rsidRDefault="003341C7" w:rsidP="003341C7">
      <w:pPr>
        <w:pStyle w:val="ListParagraph"/>
        <w:numPr>
          <w:ilvl w:val="1"/>
          <w:numId w:val="24"/>
        </w:numPr>
        <w:rPr>
          <w:lang w:val="en-US"/>
        </w:rPr>
      </w:pPr>
      <w:r w:rsidRPr="00DB5D1D">
        <w:rPr>
          <w:lang w:val="en-US"/>
        </w:rPr>
        <w:t xml:space="preserve">2729449 </w:t>
      </w:r>
      <w:r>
        <w:rPr>
          <w:lang w:val="en-US"/>
        </w:rPr>
        <w:t xml:space="preserve"> (</w:t>
      </w:r>
      <w:r w:rsidRPr="00946076">
        <w:rPr>
          <w:lang w:val="en-US"/>
        </w:rPr>
        <w:t>NDP40-KB2729449-x64.exe</w:t>
      </w:r>
      <w:r>
        <w:rPr>
          <w:lang w:val="en-US"/>
        </w:rPr>
        <w:t>)</w:t>
      </w:r>
    </w:p>
    <w:p w:rsidR="003341C7" w:rsidRDefault="003341C7" w:rsidP="003341C7">
      <w:pPr>
        <w:pStyle w:val="ListParagraph"/>
        <w:numPr>
          <w:ilvl w:val="1"/>
          <w:numId w:val="24"/>
        </w:numPr>
        <w:rPr>
          <w:lang w:val="en-US"/>
        </w:rPr>
      </w:pPr>
      <w:r w:rsidRPr="00DB5D1D">
        <w:rPr>
          <w:lang w:val="en-US"/>
        </w:rPr>
        <w:t>2737019</w:t>
      </w:r>
      <w:r>
        <w:rPr>
          <w:lang w:val="en-US"/>
        </w:rPr>
        <w:t xml:space="preserve">  (</w:t>
      </w:r>
      <w:r w:rsidRPr="00AD5F70">
        <w:rPr>
          <w:lang w:val="en-US"/>
        </w:rPr>
        <w:t>NDP40-KB2737019-x64.exe</w:t>
      </w:r>
      <w:r>
        <w:rPr>
          <w:lang w:val="en-US"/>
        </w:rPr>
        <w:t>)</w:t>
      </w:r>
    </w:p>
    <w:p w:rsidR="00A913E2" w:rsidRDefault="00A913E2" w:rsidP="00274489">
      <w:pPr>
        <w:pStyle w:val="ListParagraph"/>
        <w:ind w:left="1440"/>
        <w:rPr>
          <w:lang w:val="en-US"/>
        </w:rPr>
      </w:pPr>
    </w:p>
    <w:p w:rsidR="00A913E2" w:rsidRDefault="00A913E2" w:rsidP="00274489">
      <w:pPr>
        <w:pStyle w:val="ListParagraph"/>
        <w:ind w:left="0"/>
        <w:rPr>
          <w:lang w:val="en-US"/>
        </w:rPr>
      </w:pPr>
      <w:r>
        <w:rPr>
          <w:lang w:val="en-US"/>
        </w:rPr>
        <w:t>The following documentations are located on DVD “</w:t>
      </w:r>
      <w:r w:rsidRPr="00274489">
        <w:rPr>
          <w:b/>
          <w:lang w:val="en-US"/>
        </w:rPr>
        <w:t>DVD IntelFS Documents</w:t>
      </w:r>
      <w:r>
        <w:rPr>
          <w:lang w:val="en-US"/>
        </w:rPr>
        <w:t xml:space="preserve">” </w:t>
      </w:r>
    </w:p>
    <w:p w:rsidR="00131B74" w:rsidRDefault="00131B74" w:rsidP="00131B74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INTEL-FS installation guide</w:t>
      </w:r>
      <w:r w:rsidR="002C2011">
        <w:rPr>
          <w:lang w:val="en-US"/>
        </w:rPr>
        <w:t xml:space="preserve"> up to date</w:t>
      </w:r>
    </w:p>
    <w:p w:rsidR="00131B74" w:rsidRPr="00131B74" w:rsidRDefault="00131B74" w:rsidP="00131B74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INTEL-FS technical manual</w:t>
      </w:r>
      <w:r w:rsidR="002C2011">
        <w:rPr>
          <w:lang w:val="en-US"/>
        </w:rPr>
        <w:t xml:space="preserve"> up to date</w:t>
      </w:r>
    </w:p>
    <w:p w:rsidR="0059428D" w:rsidRPr="0059428D" w:rsidRDefault="0059428D" w:rsidP="0059428D">
      <w:pPr>
        <w:rPr>
          <w:lang w:val="en-US"/>
        </w:rPr>
      </w:pPr>
      <w:r>
        <w:rPr>
          <w:lang w:val="en-US"/>
        </w:rPr>
        <w:t xml:space="preserve"> </w:t>
      </w:r>
    </w:p>
    <w:p w:rsidR="0041106F" w:rsidRDefault="000518B2" w:rsidP="00341EED">
      <w:pPr>
        <w:pStyle w:val="Para1C"/>
        <w:numPr>
          <w:ilvl w:val="0"/>
          <w:numId w:val="0"/>
        </w:numPr>
      </w:pPr>
      <w:r w:rsidRPr="00F54A80">
        <w:t xml:space="preserve"> </w:t>
      </w:r>
    </w:p>
    <w:p w:rsidR="00C67B5A" w:rsidRDefault="00C67B5A" w:rsidP="00274489">
      <w:pPr>
        <w:jc w:val="left"/>
      </w:pPr>
      <w:r>
        <w:rPr>
          <w:lang w:val="en-US"/>
        </w:rPr>
        <w:t>The INTEL-FS configuration scripts</w:t>
      </w:r>
      <w:r w:rsidR="0041248E">
        <w:rPr>
          <w:lang w:val="en-US"/>
        </w:rPr>
        <w:t>,</w:t>
      </w:r>
      <w:r>
        <w:rPr>
          <w:lang w:val="en-US"/>
        </w:rPr>
        <w:t xml:space="preserve">  zipped </w:t>
      </w:r>
      <w:r w:rsidR="0041248E">
        <w:rPr>
          <w:lang w:val="en-US"/>
        </w:rPr>
        <w:t xml:space="preserve">in the archive </w:t>
      </w:r>
      <w:r>
        <w:rPr>
          <w:lang w:val="en-US"/>
        </w:rPr>
        <w:t>&lt;Date&gt;</w:t>
      </w:r>
      <w:r w:rsidRPr="00215A32">
        <w:rPr>
          <w:lang w:val="en-US"/>
        </w:rPr>
        <w:t>_NU_ConfigurationScripts_</w:t>
      </w:r>
      <w:r>
        <w:rPr>
          <w:lang w:val="en-US"/>
        </w:rPr>
        <w:t>&lt;Version&gt;</w:t>
      </w:r>
      <w:r w:rsidRPr="00215A32">
        <w:rPr>
          <w:lang w:val="en-US"/>
        </w:rPr>
        <w:t>.zip</w:t>
      </w:r>
      <w:r w:rsidR="00A913E2">
        <w:rPr>
          <w:lang w:val="en-US"/>
        </w:rPr>
        <w:t xml:space="preserve"> on DVD “</w:t>
      </w:r>
      <w:r w:rsidR="00A913E2" w:rsidRPr="007F5874">
        <w:rPr>
          <w:b/>
          <w:lang w:val="en-US"/>
        </w:rPr>
        <w:t>DVD IntelFS Application</w:t>
      </w:r>
      <w:r w:rsidR="00A913E2">
        <w:rPr>
          <w:lang w:val="en-US"/>
        </w:rPr>
        <w:t>”</w:t>
      </w:r>
      <w:r w:rsidR="0041248E">
        <w:rPr>
          <w:lang w:val="en-US"/>
        </w:rPr>
        <w:t>,</w:t>
      </w:r>
      <w:r>
        <w:rPr>
          <w:lang w:val="en-US"/>
        </w:rPr>
        <w:t xml:space="preserve"> are</w:t>
      </w:r>
    </w:p>
    <w:p w:rsidR="00C67B5A" w:rsidRDefault="00C67B5A" w:rsidP="00C67B5A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 xml:space="preserve">SqueezeServer IIS Configuration script </w:t>
      </w:r>
      <w:r w:rsidRPr="00AD6B0A">
        <w:rPr>
          <w:lang w:val="en-US"/>
        </w:rPr>
        <w:t>file (</w:t>
      </w:r>
      <w:r w:rsidRPr="00274489">
        <w:rPr>
          <w:lang w:val="en-US"/>
        </w:rPr>
        <w:t>SetSqueezeIISConfiguration.cmd</w:t>
      </w:r>
      <w:r w:rsidRPr="00AD6B0A">
        <w:rPr>
          <w:lang w:val="en-US"/>
        </w:rPr>
        <w:t>)</w:t>
      </w:r>
    </w:p>
    <w:p w:rsidR="00C67B5A" w:rsidRDefault="00C67B5A" w:rsidP="00C67B5A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 xml:space="preserve">ArcGIS Server IIS Configuration script </w:t>
      </w:r>
      <w:r w:rsidRPr="00AD6B0A">
        <w:rPr>
          <w:lang w:val="en-US"/>
        </w:rPr>
        <w:t>file (</w:t>
      </w:r>
      <w:r w:rsidRPr="00274489">
        <w:rPr>
          <w:lang w:val="en-US"/>
        </w:rPr>
        <w:t>SetArcGISIISConfiguration.cmd</w:t>
      </w:r>
      <w:r w:rsidRPr="00AD6B0A">
        <w:rPr>
          <w:lang w:val="en-US"/>
        </w:rPr>
        <w:t>)</w:t>
      </w:r>
    </w:p>
    <w:p w:rsidR="00C67B5A" w:rsidRDefault="00C67B5A" w:rsidP="00C67B5A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ACL Configuration script file (</w:t>
      </w:r>
      <w:r w:rsidR="001A7636">
        <w:rPr>
          <w:lang w:val="en-US"/>
        </w:rPr>
        <w:t>SetFoldersPermissions</w:t>
      </w:r>
      <w:r w:rsidRPr="00852440">
        <w:rPr>
          <w:lang w:val="en-US"/>
        </w:rPr>
        <w:t>.ps1</w:t>
      </w:r>
      <w:r>
        <w:rPr>
          <w:lang w:val="en-US"/>
        </w:rPr>
        <w:t>)</w:t>
      </w:r>
    </w:p>
    <w:p w:rsidR="00C67B5A" w:rsidRDefault="00C67B5A" w:rsidP="00C67B5A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ArcGIS IIS issues fixing script (FixArcGISIISIssue.ps1)</w:t>
      </w:r>
    </w:p>
    <w:p w:rsidR="00AD6B0A" w:rsidRPr="00181533" w:rsidRDefault="00AD6B0A" w:rsidP="00274489">
      <w:pPr>
        <w:rPr>
          <w:lang w:val="en-US"/>
        </w:rPr>
      </w:pPr>
      <w:r>
        <w:rPr>
          <w:lang w:val="en-US"/>
        </w:rPr>
        <w:t>This archive shall be unzipped before starting INTEL-FS system installation.</w:t>
      </w:r>
    </w:p>
    <w:p w:rsidR="00C67B5A" w:rsidRPr="00AF2AAA" w:rsidRDefault="00C67B5A" w:rsidP="00274489">
      <w:pPr>
        <w:jc w:val="left"/>
      </w:pPr>
    </w:p>
    <w:p w:rsidR="00820E8D" w:rsidRDefault="00294710">
      <w:pPr>
        <w:pStyle w:val="Heading2"/>
        <w:rPr>
          <w:lang w:val="en-US"/>
        </w:rPr>
      </w:pPr>
      <w:bookmarkStart w:id="145" w:name="_Toc340215089"/>
      <w:bookmarkStart w:id="146" w:name="_Toc326565814"/>
      <w:r w:rsidRPr="00F54A80">
        <w:rPr>
          <w:lang w:val="en-US"/>
        </w:rPr>
        <w:br w:type="page"/>
      </w:r>
      <w:bookmarkStart w:id="147" w:name="_Ref417893885"/>
      <w:bookmarkStart w:id="148" w:name="_Toc440979178"/>
      <w:r w:rsidR="00820E8D" w:rsidRPr="00F54A80">
        <w:rPr>
          <w:lang w:val="en-US"/>
        </w:rPr>
        <w:lastRenderedPageBreak/>
        <w:t>Windows Server</w:t>
      </w:r>
      <w:bookmarkEnd w:id="145"/>
      <w:bookmarkEnd w:id="146"/>
      <w:bookmarkEnd w:id="147"/>
      <w:bookmarkEnd w:id="148"/>
    </w:p>
    <w:p w:rsidR="005A546B" w:rsidRPr="005A546B" w:rsidRDefault="005A546B" w:rsidP="005A546B">
      <w:pPr>
        <w:rPr>
          <w:lang w:val="en-US"/>
        </w:rPr>
      </w:pPr>
      <w:r>
        <w:rPr>
          <w:lang w:val="en-US"/>
        </w:rPr>
        <w:t xml:space="preserve">As described in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_Ref417983994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1.8</w:t>
      </w:r>
      <w:r>
        <w:rPr>
          <w:lang w:val="en-US"/>
        </w:rPr>
        <w:fldChar w:fldCharType="end"/>
      </w:r>
      <w:r>
        <w:rPr>
          <w:lang w:val="en-US"/>
        </w:rPr>
        <w:t>, Windows Server is already installed on INTEL-FS server, this chapter describes how to configure it.</w:t>
      </w:r>
    </w:p>
    <w:p w:rsidR="00820E8D" w:rsidRPr="00F54A80" w:rsidRDefault="00820E8D" w:rsidP="00820E8D">
      <w:pPr>
        <w:pStyle w:val="Heading3"/>
        <w:numPr>
          <w:ilvl w:val="2"/>
          <w:numId w:val="9"/>
        </w:numPr>
        <w:rPr>
          <w:lang w:val="en-US"/>
        </w:rPr>
      </w:pPr>
      <w:bookmarkStart w:id="149" w:name="_Toc340215090"/>
      <w:bookmarkStart w:id="150" w:name="_Toc326565815"/>
      <w:bookmarkStart w:id="151" w:name="_Toc440979179"/>
      <w:r w:rsidRPr="00F54A80">
        <w:rPr>
          <w:lang w:val="en-US"/>
        </w:rPr>
        <w:t>“Internet Explorer Enhanced Security Configuration”</w:t>
      </w:r>
      <w:bookmarkEnd w:id="149"/>
      <w:bookmarkEnd w:id="150"/>
      <w:r w:rsidR="00F75B66">
        <w:rPr>
          <w:lang w:val="en-US"/>
        </w:rPr>
        <w:t xml:space="preserve"> uninstallation</w:t>
      </w:r>
      <w:bookmarkEnd w:id="151"/>
    </w:p>
    <w:tbl>
      <w:tblPr>
        <w:tblW w:w="897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828"/>
        <w:gridCol w:w="5150"/>
      </w:tblGrid>
      <w:tr w:rsidR="00820E8D" w:rsidRPr="00F54A80" w:rsidTr="00A959AE">
        <w:trPr>
          <w:trHeight w:val="5543"/>
        </w:trPr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line="260" w:lineRule="exact"/>
              <w:rPr>
                <w:rFonts w:ascii="Times New Roman" w:hAnsi="Times New Roman"/>
                <w:b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Open </w:t>
            </w:r>
            <w:r w:rsidR="003E7DEE" w:rsidRPr="00F54A80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Control Panel</w:t>
            </w:r>
            <w:r w:rsidR="003E7DEE" w:rsidRPr="00F54A80">
              <w:rPr>
                <w:rFonts w:ascii="Times New Roman" w:hAnsi="Times New Roman"/>
                <w:b/>
                <w:color w:val="000000"/>
                <w:lang w:val="en-US"/>
              </w:rPr>
              <w:t>”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 xml:space="preserve"> 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Click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 xml:space="preserve"> </w:t>
            </w:r>
            <w:r w:rsidR="003E7DEE" w:rsidRPr="00F54A80">
              <w:rPr>
                <w:rFonts w:ascii="Times New Roman" w:hAnsi="Times New Roman"/>
                <w:b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Programs</w:t>
            </w:r>
            <w:r w:rsidR="003E7DEE" w:rsidRPr="00F54A80">
              <w:rPr>
                <w:rFonts w:ascii="Times New Roman" w:hAnsi="Times New Roman"/>
                <w:b/>
                <w:color w:val="000000"/>
                <w:lang w:val="en-US"/>
              </w:rPr>
              <w:t>”</w:t>
            </w:r>
          </w:p>
          <w:p w:rsidR="00E34191" w:rsidRPr="00F54A80" w:rsidRDefault="00820E8D" w:rsidP="00A959AE">
            <w:pPr>
              <w:spacing w:line="260" w:lineRule="exac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Click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 xml:space="preserve"> </w:t>
            </w:r>
            <w:r w:rsidR="003E7DEE" w:rsidRPr="00F54A80">
              <w:rPr>
                <w:rFonts w:ascii="Times New Roman" w:hAnsi="Times New Roman"/>
                <w:b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Programs and Features</w:t>
            </w:r>
            <w:r w:rsidR="003E7DEE" w:rsidRPr="00F54A80">
              <w:rPr>
                <w:rFonts w:ascii="Times New Roman" w:hAnsi="Times New Roman"/>
                <w:b/>
                <w:color w:val="000000"/>
                <w:lang w:val="en-US"/>
              </w:rPr>
              <w:t>”</w:t>
            </w:r>
          </w:p>
          <w:p w:rsidR="00820E8D" w:rsidRPr="00F54A80" w:rsidRDefault="00820E8D" w:rsidP="00A959AE">
            <w:pPr>
              <w:spacing w:line="260" w:lineRule="exac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Click </w:t>
            </w:r>
            <w:r w:rsidR="003E7DEE" w:rsidRPr="00F54A80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Turn Windows features on or off</w:t>
            </w:r>
            <w:r w:rsidR="003E7DEE" w:rsidRPr="00F54A80">
              <w:rPr>
                <w:rFonts w:ascii="Times New Roman" w:hAnsi="Times New Roman"/>
                <w:b/>
                <w:color w:val="000000"/>
                <w:lang w:val="en-US"/>
              </w:rPr>
              <w:t>”</w:t>
            </w:r>
          </w:p>
          <w:p w:rsidR="003E7DEE" w:rsidRPr="00F54A80" w:rsidRDefault="003E7DEE" w:rsidP="00A959AE">
            <w:pPr>
              <w:spacing w:line="260" w:lineRule="exact"/>
              <w:rPr>
                <w:rFonts w:ascii="Times New Roman" w:hAnsi="Times New Roman"/>
                <w:b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Select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 xml:space="preserve"> “Server Manager” </w:t>
            </w:r>
            <w:r w:rsidRPr="007215B5">
              <w:rPr>
                <w:rFonts w:ascii="Times New Roman" w:hAnsi="Times New Roman"/>
                <w:color w:val="000000"/>
                <w:lang w:val="en-US"/>
              </w:rPr>
              <w:t>node</w:t>
            </w:r>
          </w:p>
          <w:p w:rsidR="00820E8D" w:rsidRPr="00F54A80" w:rsidRDefault="00820E8D" w:rsidP="00A959AE">
            <w:pPr>
              <w:spacing w:line="260" w:lineRule="exac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In </w:t>
            </w:r>
            <w:r w:rsidR="00E34191" w:rsidRPr="00F54A80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Security Information</w:t>
            </w:r>
            <w:r w:rsidR="00E34191" w:rsidRPr="00F54A80">
              <w:rPr>
                <w:rFonts w:ascii="Times New Roman" w:hAnsi="Times New Roman"/>
                <w:b/>
                <w:color w:val="000000"/>
                <w:lang w:val="en-US"/>
              </w:rPr>
              <w:t>”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 xml:space="preserve"> 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area, click on </w:t>
            </w:r>
            <w:r w:rsidR="00E34191" w:rsidRPr="00F54A80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Configure IE ESC</w:t>
            </w:r>
            <w:r w:rsidR="00E34191" w:rsidRPr="00F54A80">
              <w:rPr>
                <w:rFonts w:ascii="Times New Roman" w:hAnsi="Times New Roman"/>
                <w:b/>
                <w:color w:val="000000"/>
                <w:lang w:val="en-US"/>
              </w:rPr>
              <w:t>”</w:t>
            </w:r>
          </w:p>
          <w:p w:rsidR="00820E8D" w:rsidRPr="00F54A80" w:rsidRDefault="00820E8D" w:rsidP="00A959AE">
            <w:pPr>
              <w:rPr>
                <w:lang w:val="en-US"/>
              </w:rPr>
            </w:pPr>
          </w:p>
        </w:tc>
        <w:tc>
          <w:tcPr>
            <w:tcW w:w="51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5A546B" w:rsidRDefault="00931834" w:rsidP="005A546B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2244BD7" wp14:editId="657E3FC9">
                  <wp:extent cx="3238500" cy="2257425"/>
                  <wp:effectExtent l="0" t="0" r="0" b="9525"/>
                  <wp:docPr id="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225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7DEE" w:rsidRPr="00F54A80" w:rsidTr="00A959AE">
        <w:trPr>
          <w:trHeight w:val="5543"/>
        </w:trPr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6FAD" w:rsidRPr="00F54A80" w:rsidRDefault="00E34191" w:rsidP="003E7DEE">
            <w:pPr>
              <w:spacing w:line="260" w:lineRule="exac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“</w:t>
            </w:r>
            <w:r w:rsidR="00286FAD" w:rsidRPr="00F54A80">
              <w:rPr>
                <w:rFonts w:ascii="Times New Roman" w:hAnsi="Times New Roman"/>
                <w:b/>
                <w:color w:val="000000"/>
                <w:lang w:val="en-US"/>
              </w:rPr>
              <w:t>Internet Explorer Enhanced Security Configuration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”</w:t>
            </w:r>
            <w:r w:rsidR="00286FAD" w:rsidRPr="00F54A80">
              <w:rPr>
                <w:rFonts w:ascii="Times New Roman" w:hAnsi="Times New Roman"/>
                <w:color w:val="000000"/>
                <w:lang w:val="en-US"/>
              </w:rPr>
              <w:t xml:space="preserve"> 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wizard</w:t>
            </w:r>
            <w:r w:rsidR="00286FAD" w:rsidRPr="00F54A80">
              <w:rPr>
                <w:rFonts w:ascii="Times New Roman" w:hAnsi="Times New Roman"/>
                <w:color w:val="000000"/>
                <w:lang w:val="en-US"/>
              </w:rPr>
              <w:t xml:space="preserve"> is displayed</w:t>
            </w:r>
          </w:p>
          <w:p w:rsidR="003E7DEE" w:rsidRPr="00F54A80" w:rsidRDefault="003E7DEE" w:rsidP="003E7DEE">
            <w:pPr>
              <w:spacing w:line="260" w:lineRule="exac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Turn on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Off”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for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Administrators”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and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Users”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</w:t>
            </w:r>
          </w:p>
          <w:p w:rsidR="003E7DEE" w:rsidRPr="00F54A80" w:rsidRDefault="003E7DEE" w:rsidP="003E7DEE">
            <w:pPr>
              <w:spacing w:line="260" w:lineRule="exac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 xml:space="preserve">OK” 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button to validate and close that window</w:t>
            </w:r>
          </w:p>
        </w:tc>
        <w:tc>
          <w:tcPr>
            <w:tcW w:w="51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7DEE" w:rsidRPr="00F54A80" w:rsidRDefault="00931834" w:rsidP="00A959AE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761E334" wp14:editId="41560BEC">
                  <wp:extent cx="3133725" cy="3295650"/>
                  <wp:effectExtent l="0" t="0" r="9525" b="0"/>
                  <wp:docPr id="3" name="Picture 1" descr="Description: Uninstall_IE_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escription: Uninstall_IE_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329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0E8D" w:rsidRPr="00F54A80" w:rsidRDefault="00820E8D" w:rsidP="00820E8D">
      <w:pPr>
        <w:spacing w:line="260" w:lineRule="exact"/>
        <w:ind w:left="360"/>
        <w:rPr>
          <w:color w:val="000000"/>
          <w:lang w:val="en-US"/>
        </w:rPr>
      </w:pPr>
    </w:p>
    <w:p w:rsidR="00820E8D" w:rsidRPr="00F54A80" w:rsidRDefault="00F75B66" w:rsidP="00820E8D">
      <w:pPr>
        <w:pStyle w:val="Heading3"/>
        <w:numPr>
          <w:ilvl w:val="2"/>
          <w:numId w:val="9"/>
        </w:numPr>
        <w:rPr>
          <w:lang w:val="en-US"/>
        </w:rPr>
      </w:pPr>
      <w:bookmarkStart w:id="152" w:name="_Toc325975904"/>
      <w:bookmarkStart w:id="153" w:name="_Toc325975905"/>
      <w:bookmarkStart w:id="154" w:name="_Toc340215091"/>
      <w:bookmarkStart w:id="155" w:name="_Toc326565816"/>
      <w:bookmarkStart w:id="156" w:name="_Toc440979180"/>
      <w:bookmarkEnd w:id="152"/>
      <w:bookmarkEnd w:id="153"/>
      <w:r>
        <w:rPr>
          <w:lang w:val="en-US"/>
        </w:rPr>
        <w:lastRenderedPageBreak/>
        <w:t>“N</w:t>
      </w:r>
      <w:r w:rsidR="00820E8D" w:rsidRPr="00F54A80">
        <w:rPr>
          <w:lang w:val="en-US"/>
        </w:rPr>
        <w:t>etwork DTC access</w:t>
      </w:r>
      <w:bookmarkEnd w:id="154"/>
      <w:bookmarkEnd w:id="155"/>
      <w:r>
        <w:rPr>
          <w:lang w:val="en-US"/>
        </w:rPr>
        <w:t>” activation</w:t>
      </w:r>
      <w:bookmarkEnd w:id="156"/>
      <w:r w:rsidR="00820E8D" w:rsidRPr="00F54A80">
        <w:rPr>
          <w:lang w:val="en-US"/>
        </w:rPr>
        <w:t xml:space="preserve"> </w:t>
      </w:r>
    </w:p>
    <w:p w:rsidR="00820E8D" w:rsidRPr="00F54A80" w:rsidRDefault="00820E8D" w:rsidP="00820E8D">
      <w:pPr>
        <w:rPr>
          <w:lang w:val="en-US"/>
        </w:rPr>
      </w:pPr>
    </w:p>
    <w:tbl>
      <w:tblPr>
        <w:tblW w:w="93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652"/>
        <w:gridCol w:w="5670"/>
      </w:tblGrid>
      <w:tr w:rsidR="00820E8D" w:rsidRPr="00F54A80" w:rsidTr="00A959AE">
        <w:tc>
          <w:tcPr>
            <w:tcW w:w="3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7215B5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lang w:val="en-US"/>
              </w:rPr>
              <w:t xml:space="preserve">Click </w:t>
            </w:r>
            <w:r w:rsidR="007215B5">
              <w:rPr>
                <w:rFonts w:ascii="Times New Roman" w:hAnsi="Times New Roman"/>
                <w:lang w:val="en-US"/>
              </w:rPr>
              <w:t>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Start</w:t>
            </w:r>
            <w:r w:rsidR="007215B5" w:rsidRPr="007215B5">
              <w:rPr>
                <w:rStyle w:val="Strong"/>
                <w:rFonts w:ascii="Times New Roman" w:hAnsi="Times New Roman"/>
                <w:b w:val="0"/>
                <w:lang w:val="en-US"/>
              </w:rPr>
              <w:t>”</w:t>
            </w:r>
            <w:r w:rsidRPr="00F54A80">
              <w:rPr>
                <w:rFonts w:ascii="Times New Roman" w:hAnsi="Times New Roman"/>
                <w:lang w:val="en-US"/>
              </w:rPr>
              <w:t xml:space="preserve">, click </w:t>
            </w:r>
            <w:r w:rsidR="007215B5">
              <w:rPr>
                <w:rFonts w:ascii="Times New Roman" w:hAnsi="Times New Roman"/>
                <w:lang w:val="en-US"/>
              </w:rPr>
              <w:t>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Run</w:t>
            </w:r>
            <w:r w:rsidR="007215B5">
              <w:rPr>
                <w:rStyle w:val="Strong"/>
                <w:rFonts w:ascii="Times New Roman" w:hAnsi="Times New Roman"/>
                <w:lang w:val="en-US"/>
              </w:rPr>
              <w:t>”</w:t>
            </w:r>
            <w:r w:rsidRPr="00F54A80">
              <w:rPr>
                <w:rFonts w:ascii="Times New Roman" w:hAnsi="Times New Roman"/>
                <w:lang w:val="en-US"/>
              </w:rPr>
              <w:t xml:space="preserve">, type </w:t>
            </w:r>
            <w:r w:rsidR="007215B5">
              <w:rPr>
                <w:rFonts w:ascii="Times New Roman" w:hAnsi="Times New Roman"/>
                <w:lang w:val="en-US"/>
              </w:rPr>
              <w:t>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dcomcnfg</w:t>
            </w:r>
            <w:r w:rsidR="007215B5" w:rsidRPr="007215B5">
              <w:rPr>
                <w:rStyle w:val="Strong"/>
                <w:rFonts w:ascii="Times New Roman" w:hAnsi="Times New Roman"/>
                <w:b w:val="0"/>
                <w:lang w:val="en-US"/>
              </w:rPr>
              <w:t>”</w:t>
            </w:r>
            <w:r w:rsidRPr="00F54A80">
              <w:rPr>
                <w:rFonts w:ascii="Times New Roman" w:hAnsi="Times New Roman"/>
                <w:lang w:val="en-US"/>
              </w:rPr>
              <w:t xml:space="preserve"> and then click </w:t>
            </w:r>
            <w:r w:rsidR="007215B5">
              <w:rPr>
                <w:rFonts w:ascii="Times New Roman" w:hAnsi="Times New Roman"/>
                <w:lang w:val="en-US"/>
              </w:rPr>
              <w:t>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OK</w:t>
            </w:r>
            <w:r w:rsidR="007215B5" w:rsidRPr="007215B5">
              <w:rPr>
                <w:rStyle w:val="Strong"/>
                <w:rFonts w:ascii="Times New Roman" w:hAnsi="Times New Roman"/>
                <w:b w:val="0"/>
                <w:lang w:val="en-US"/>
              </w:rPr>
              <w:t>”</w:t>
            </w:r>
            <w:r w:rsidRPr="00F54A80">
              <w:rPr>
                <w:rFonts w:ascii="Times New Roman" w:hAnsi="Times New Roman"/>
                <w:lang w:val="en-US"/>
              </w:rPr>
              <w:t xml:space="preserve"> to open </w:t>
            </w:r>
            <w:r w:rsidR="007215B5">
              <w:rPr>
                <w:rFonts w:ascii="Times New Roman" w:hAnsi="Times New Roman"/>
                <w:lang w:val="en-US"/>
              </w:rPr>
              <w:t>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Component Services</w:t>
            </w:r>
            <w:r w:rsidR="007215B5" w:rsidRPr="007215B5">
              <w:rPr>
                <w:rStyle w:val="Strong"/>
                <w:rFonts w:ascii="Times New Roman" w:hAnsi="Times New Roman"/>
                <w:b w:val="0"/>
                <w:lang w:val="en-US"/>
              </w:rPr>
              <w:t>”</w:t>
            </w:r>
            <w:r w:rsidRPr="00F54A80">
              <w:rPr>
                <w:rFonts w:ascii="Times New Roman" w:hAnsi="Times New Roman"/>
                <w:lang w:val="en-US"/>
              </w:rPr>
              <w:t>.</w:t>
            </w:r>
          </w:p>
          <w:p w:rsidR="00820E8D" w:rsidRPr="00F54A80" w:rsidRDefault="00820E8D" w:rsidP="007215B5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lang w:val="en-US"/>
              </w:rPr>
              <w:t xml:space="preserve">In the console tree, </w:t>
            </w:r>
            <w:r w:rsidR="007215B5">
              <w:rPr>
                <w:rFonts w:ascii="Times New Roman" w:hAnsi="Times New Roman"/>
                <w:lang w:val="en-US"/>
              </w:rPr>
              <w:t xml:space="preserve">browse to </w:t>
            </w:r>
            <w:r w:rsidRPr="00F54A80">
              <w:rPr>
                <w:rFonts w:ascii="Times New Roman" w:hAnsi="Times New Roman"/>
                <w:lang w:val="en-US"/>
              </w:rPr>
              <w:t xml:space="preserve"> </w:t>
            </w:r>
            <w:r w:rsidR="007215B5">
              <w:rPr>
                <w:rFonts w:ascii="Times New Roman" w:hAnsi="Times New Roman"/>
                <w:lang w:val="en-US"/>
              </w:rPr>
              <w:t>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Component Services</w:t>
            </w:r>
            <w:r w:rsidR="007215B5">
              <w:rPr>
                <w:rFonts w:ascii="Times New Roman" w:hAnsi="Times New Roman"/>
                <w:lang w:val="en-US"/>
              </w:rPr>
              <w:t xml:space="preserve">, 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Computers</w:t>
            </w:r>
            <w:r w:rsidR="007215B5">
              <w:rPr>
                <w:rFonts w:ascii="Times New Roman" w:hAnsi="Times New Roman"/>
                <w:lang w:val="en-US"/>
              </w:rPr>
              <w:t xml:space="preserve">, 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My Computer</w:t>
            </w:r>
            <w:r w:rsidR="007215B5">
              <w:rPr>
                <w:rFonts w:ascii="Times New Roman" w:hAnsi="Times New Roman"/>
                <w:lang w:val="en-US"/>
              </w:rPr>
              <w:t xml:space="preserve">, 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Distributed Transaction Coordinator</w:t>
            </w:r>
            <w:r w:rsidR="007215B5">
              <w:rPr>
                <w:rStyle w:val="Strong"/>
                <w:rFonts w:ascii="Times New Roman" w:hAnsi="Times New Roman"/>
                <w:lang w:val="en-US"/>
              </w:rPr>
              <w:t>,</w:t>
            </w:r>
            <w:r w:rsidR="007215B5">
              <w:rPr>
                <w:rFonts w:ascii="Times New Roman" w:hAnsi="Times New Roman"/>
                <w:lang w:val="en-US"/>
              </w:rPr>
              <w:t xml:space="preserve"> 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Local DTC</w:t>
            </w:r>
            <w:r w:rsidR="007215B5" w:rsidRPr="007215B5">
              <w:rPr>
                <w:rStyle w:val="Strong"/>
                <w:rFonts w:ascii="Times New Roman" w:hAnsi="Times New Roman"/>
                <w:b w:val="0"/>
                <w:lang w:val="en-US"/>
              </w:rPr>
              <w:t>”</w:t>
            </w:r>
            <w:r w:rsidRPr="00F54A80">
              <w:rPr>
                <w:rFonts w:ascii="Times New Roman" w:hAnsi="Times New Roman"/>
                <w:lang w:val="en-US"/>
              </w:rPr>
              <w:t>.</w:t>
            </w:r>
          </w:p>
          <w:p w:rsidR="00820E8D" w:rsidRPr="00F54A80" w:rsidRDefault="00820E8D" w:rsidP="007215B5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lang w:val="en-US"/>
              </w:rPr>
              <w:t xml:space="preserve"> 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1421E5" wp14:editId="28651AC5">
                  <wp:extent cx="3514725" cy="2457450"/>
                  <wp:effectExtent l="0" t="0" r="9525" b="0"/>
                  <wp:docPr id="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4725" cy="2457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1036" w:rsidRPr="00F54A80" w:rsidTr="00A959AE">
        <w:tc>
          <w:tcPr>
            <w:tcW w:w="3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F58BA" w:rsidRDefault="00BF58BA" w:rsidP="007215B5">
            <w:pPr>
              <w:spacing w:line="260" w:lineRule="exact"/>
              <w:jc w:val="left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Following “</w:t>
            </w:r>
            <w:r w:rsidRPr="00BF58BA">
              <w:rPr>
                <w:rFonts w:ascii="Times New Roman" w:hAnsi="Times New Roman"/>
                <w:b/>
                <w:lang w:val="en-US"/>
              </w:rPr>
              <w:t>Windows security alert</w:t>
            </w:r>
            <w:r>
              <w:rPr>
                <w:rFonts w:ascii="Times New Roman" w:hAnsi="Times New Roman"/>
                <w:lang w:val="en-US"/>
              </w:rPr>
              <w:t>” window may appear</w:t>
            </w:r>
          </w:p>
          <w:p w:rsidR="00851036" w:rsidRPr="00F54A80" w:rsidRDefault="00851036" w:rsidP="007215B5">
            <w:pPr>
              <w:spacing w:line="260" w:lineRule="exact"/>
              <w:jc w:val="left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Click “</w:t>
            </w:r>
            <w:r w:rsidRPr="00BF58BA">
              <w:rPr>
                <w:rFonts w:ascii="Times New Roman" w:hAnsi="Times New Roman"/>
                <w:b/>
                <w:lang w:val="en-US"/>
              </w:rPr>
              <w:t>Allow access</w:t>
            </w:r>
            <w:r w:rsidR="00BF58BA">
              <w:rPr>
                <w:rFonts w:ascii="Times New Roman" w:hAnsi="Times New Roman"/>
                <w:lang w:val="en-US"/>
              </w:rPr>
              <w:t>” button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036" w:rsidRDefault="00851036" w:rsidP="00A959AE">
            <w:pPr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9C0C378" wp14:editId="0317AC83">
                  <wp:extent cx="3434825" cy="2095500"/>
                  <wp:effectExtent l="0" t="0" r="0" b="0"/>
                  <wp:docPr id="319" name="Picture 319" descr="C:\Users\T0140819\Desktop\screenshot\screenshot\fig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T0140819\Desktop\screenshot\screenshot\fig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7704" cy="2103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4191" w:rsidRPr="00F54A80" w:rsidTr="00A959AE">
        <w:tc>
          <w:tcPr>
            <w:tcW w:w="3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4191" w:rsidRPr="00F54A80" w:rsidRDefault="00E34191" w:rsidP="00E34191">
            <w:pPr>
              <w:spacing w:line="260" w:lineRule="exac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lang w:val="en-US"/>
              </w:rPr>
              <w:lastRenderedPageBreak/>
              <w:t>Right click 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 xml:space="preserve">Local DTC”, </w:t>
            </w:r>
            <w:r w:rsidRPr="00F54A80">
              <w:rPr>
                <w:rStyle w:val="Strong"/>
                <w:rFonts w:ascii="Times New Roman" w:hAnsi="Times New Roman"/>
                <w:b w:val="0"/>
                <w:lang w:val="en-US"/>
              </w:rPr>
              <w:t>in pop up menu select</w:t>
            </w:r>
            <w:r w:rsidRPr="00F54A80">
              <w:rPr>
                <w:rFonts w:ascii="Times New Roman" w:hAnsi="Times New Roman"/>
                <w:lang w:val="en-US"/>
              </w:rPr>
              <w:t xml:space="preserve"> “ 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Properties</w:t>
            </w:r>
            <w:r w:rsidRPr="007215B5">
              <w:rPr>
                <w:rStyle w:val="Strong"/>
                <w:rFonts w:ascii="Times New Roman" w:hAnsi="Times New Roman"/>
                <w:b w:val="0"/>
                <w:lang w:val="en-US"/>
              </w:rPr>
              <w:t>”</w:t>
            </w:r>
            <w:r w:rsidRPr="00F54A80">
              <w:rPr>
                <w:rFonts w:ascii="Times New Roman" w:hAnsi="Times New Roman"/>
                <w:lang w:val="en-US"/>
              </w:rPr>
              <w:t xml:space="preserve"> to display the 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Local DTC Properties</w:t>
            </w:r>
            <w:r w:rsidRPr="007215B5">
              <w:rPr>
                <w:rStyle w:val="Strong"/>
                <w:rFonts w:ascii="Times New Roman" w:hAnsi="Times New Roman"/>
                <w:b w:val="0"/>
                <w:lang w:val="en-US"/>
              </w:rPr>
              <w:t>”</w:t>
            </w:r>
            <w:r w:rsidRPr="00F54A80">
              <w:rPr>
                <w:rFonts w:ascii="Times New Roman" w:hAnsi="Times New Roman"/>
                <w:lang w:val="en-US"/>
              </w:rPr>
              <w:t xml:space="preserve"> wizard.</w:t>
            </w:r>
          </w:p>
          <w:p w:rsidR="00E34191" w:rsidRPr="00F54A80" w:rsidRDefault="00E34191" w:rsidP="00E34191">
            <w:pPr>
              <w:spacing w:line="260" w:lineRule="exac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lang w:val="en-US"/>
              </w:rPr>
              <w:t xml:space="preserve">Click the </w:t>
            </w:r>
            <w:r w:rsidR="007215B5">
              <w:rPr>
                <w:rFonts w:ascii="Times New Roman" w:hAnsi="Times New Roman"/>
                <w:lang w:val="en-US"/>
              </w:rPr>
              <w:t>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Security</w:t>
            </w:r>
            <w:r w:rsidR="007215B5" w:rsidRPr="007215B5">
              <w:rPr>
                <w:rStyle w:val="Strong"/>
                <w:rFonts w:ascii="Times New Roman" w:hAnsi="Times New Roman"/>
                <w:b w:val="0"/>
                <w:lang w:val="en-US"/>
              </w:rPr>
              <w:t>”</w:t>
            </w:r>
            <w:r w:rsidRPr="00F54A80">
              <w:rPr>
                <w:rFonts w:ascii="Times New Roman" w:hAnsi="Times New Roman"/>
                <w:lang w:val="en-US"/>
              </w:rPr>
              <w:t xml:space="preserve"> tab.</w:t>
            </w:r>
          </w:p>
          <w:p w:rsidR="00E34191" w:rsidRPr="00F54A80" w:rsidRDefault="00E34191" w:rsidP="00E34191">
            <w:pPr>
              <w:spacing w:line="260" w:lineRule="exac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lang w:val="en-US"/>
              </w:rPr>
              <w:t xml:space="preserve">Set the following options </w:t>
            </w:r>
          </w:p>
          <w:p w:rsidR="00E34191" w:rsidRPr="00F54A80" w:rsidRDefault="00E34191" w:rsidP="00E34191">
            <w:pPr>
              <w:spacing w:line="260" w:lineRule="exact"/>
              <w:ind w:left="720"/>
              <w:rPr>
                <w:rFonts w:ascii="Times New Roman" w:hAnsi="Times New Roman"/>
                <w:b/>
                <w:lang w:val="en-US"/>
              </w:rPr>
            </w:pPr>
            <w:r w:rsidRPr="00F54A80">
              <w:rPr>
                <w:rFonts w:ascii="Times New Roman" w:hAnsi="Times New Roman"/>
                <w:b/>
                <w:lang w:val="en-US"/>
              </w:rPr>
              <w:t>- Network DTC Access</w:t>
            </w:r>
          </w:p>
          <w:p w:rsidR="00E34191" w:rsidRPr="00F54A80" w:rsidRDefault="00E34191" w:rsidP="00E34191">
            <w:pPr>
              <w:spacing w:line="260" w:lineRule="exact"/>
              <w:ind w:left="720"/>
              <w:rPr>
                <w:rFonts w:ascii="Times New Roman" w:hAnsi="Times New Roman"/>
                <w:b/>
                <w:lang w:val="en-US"/>
              </w:rPr>
            </w:pPr>
            <w:r w:rsidRPr="00F54A80">
              <w:rPr>
                <w:rFonts w:ascii="Times New Roman" w:hAnsi="Times New Roman"/>
                <w:b/>
                <w:lang w:val="en-US"/>
              </w:rPr>
              <w:t>- Allow Inbound</w:t>
            </w:r>
          </w:p>
          <w:p w:rsidR="00E34191" w:rsidRPr="00F54A80" w:rsidRDefault="00E34191" w:rsidP="00E34191">
            <w:pPr>
              <w:spacing w:line="260" w:lineRule="exact"/>
              <w:ind w:left="720"/>
              <w:rPr>
                <w:rFonts w:ascii="Times New Roman" w:hAnsi="Times New Roman"/>
                <w:b/>
                <w:lang w:val="en-US"/>
              </w:rPr>
            </w:pPr>
            <w:r w:rsidRPr="00F54A80">
              <w:rPr>
                <w:rFonts w:ascii="Times New Roman" w:hAnsi="Times New Roman"/>
                <w:b/>
                <w:lang w:val="en-US"/>
              </w:rPr>
              <w:t>- Allow Outbound</w:t>
            </w:r>
          </w:p>
          <w:p w:rsidR="00E34191" w:rsidRPr="00F54A80" w:rsidRDefault="00E34191" w:rsidP="00E34191">
            <w:pPr>
              <w:spacing w:line="260" w:lineRule="exact"/>
              <w:ind w:left="720"/>
              <w:jc w:val="left"/>
              <w:rPr>
                <w:rFonts w:ascii="Times New Roman" w:hAnsi="Times New Roman"/>
                <w:b/>
                <w:lang w:val="en-US"/>
              </w:rPr>
            </w:pPr>
            <w:r w:rsidRPr="00F54A80">
              <w:rPr>
                <w:rFonts w:ascii="Times New Roman" w:hAnsi="Times New Roman"/>
                <w:b/>
                <w:lang w:val="en-US"/>
              </w:rPr>
              <w:t>- Mutual Authentication Required</w:t>
            </w:r>
          </w:p>
          <w:p w:rsidR="00E34191" w:rsidRPr="00F54A80" w:rsidRDefault="00E34191" w:rsidP="00E34191">
            <w:pPr>
              <w:spacing w:line="260" w:lineRule="exact"/>
              <w:rPr>
                <w:rFonts w:ascii="Times New Roman" w:hAnsi="Times New Roman"/>
                <w:lang w:val="en-US"/>
              </w:rPr>
            </w:pPr>
            <w:r w:rsidRPr="00F54A80">
              <w:rPr>
                <w:rFonts w:ascii="Times New Roman" w:hAnsi="Times New Roman"/>
                <w:lang w:val="en-US"/>
              </w:rPr>
              <w:t>Click 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 xml:space="preserve">OK” </w:t>
            </w:r>
            <w:r w:rsidRPr="00F54A80">
              <w:rPr>
                <w:rStyle w:val="Strong"/>
                <w:rFonts w:ascii="Times New Roman" w:hAnsi="Times New Roman"/>
                <w:b w:val="0"/>
                <w:lang w:val="en-US"/>
              </w:rPr>
              <w:t>button</w:t>
            </w:r>
            <w:r w:rsidRPr="00F54A80">
              <w:rPr>
                <w:rFonts w:ascii="Times New Roman" w:hAnsi="Times New Roman"/>
                <w:lang w:val="en-US"/>
              </w:rPr>
              <w:t xml:space="preserve">. 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4191" w:rsidRPr="00F54A80" w:rsidRDefault="00931834" w:rsidP="00A959AE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E41CFDE" wp14:editId="7DD04CEA">
                  <wp:extent cx="3467100" cy="3771900"/>
                  <wp:effectExtent l="0" t="0" r="0" b="0"/>
                  <wp:docPr id="5" name="Picture 2" descr="Description: network_DTC_acces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escription: network_DTC_acces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7100" cy="377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4191" w:rsidRPr="00F54A80" w:rsidTr="00A959AE">
        <w:tc>
          <w:tcPr>
            <w:tcW w:w="3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4191" w:rsidRPr="00F54A80" w:rsidRDefault="00E34191" w:rsidP="00E34191">
            <w:pPr>
              <w:spacing w:line="260" w:lineRule="exact"/>
              <w:rPr>
                <w:rFonts w:ascii="Times New Roman" w:hAnsi="Times New Roman"/>
                <w:lang w:val="en-US"/>
              </w:rPr>
            </w:pPr>
            <w:r w:rsidRPr="00F54A80">
              <w:rPr>
                <w:rFonts w:ascii="Times New Roman" w:hAnsi="Times New Roman"/>
                <w:lang w:val="en-US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/>
              </w:rPr>
              <w:t>Y</w:t>
            </w:r>
            <w:r w:rsidRPr="00F54A80">
              <w:rPr>
                <w:rFonts w:ascii="Times New Roman" w:hAnsi="Times New Roman"/>
                <w:b/>
                <w:lang w:val="en-US"/>
              </w:rPr>
              <w:t>ES</w:t>
            </w:r>
            <w:r w:rsidRPr="00F54A80">
              <w:rPr>
                <w:rFonts w:ascii="Times New Roman" w:hAnsi="Times New Roman"/>
                <w:lang w:val="en-US"/>
              </w:rPr>
              <w:t>” button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4191" w:rsidRPr="00F54A80" w:rsidRDefault="00931834" w:rsidP="00A959AE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B23B8F9" wp14:editId="647C0DFC">
                  <wp:extent cx="3305175" cy="1333500"/>
                  <wp:effectExtent l="0" t="0" r="9525" b="0"/>
                  <wp:docPr id="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5175" cy="1333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4191" w:rsidRPr="00F54A80" w:rsidTr="00A959AE">
        <w:tc>
          <w:tcPr>
            <w:tcW w:w="3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4191" w:rsidRPr="00F54A80" w:rsidRDefault="00E34191" w:rsidP="00E34191">
            <w:pPr>
              <w:spacing w:line="260" w:lineRule="exact"/>
              <w:rPr>
                <w:rFonts w:ascii="Times New Roman" w:hAnsi="Times New Roman"/>
                <w:lang w:val="en-US"/>
              </w:rPr>
            </w:pPr>
            <w:r w:rsidRPr="00F54A80">
              <w:rPr>
                <w:rFonts w:ascii="Times New Roman" w:hAnsi="Times New Roman"/>
                <w:lang w:val="en-US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/>
              </w:rPr>
              <w:t>OK</w:t>
            </w:r>
            <w:r w:rsidRPr="00F54A80">
              <w:rPr>
                <w:rFonts w:ascii="Times New Roman" w:hAnsi="Times New Roman"/>
                <w:lang w:val="en-US"/>
              </w:rPr>
              <w:t>” button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4191" w:rsidRPr="00F54A80" w:rsidRDefault="00931834" w:rsidP="00E34191">
            <w:pPr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315B1C" wp14:editId="2E80FD7E">
                  <wp:extent cx="2714625" cy="1381125"/>
                  <wp:effectExtent l="0" t="0" r="9525" b="9525"/>
                  <wp:docPr id="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25" cy="1381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7215B5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lastRenderedPageBreak/>
              <w:t xml:space="preserve">In </w:t>
            </w:r>
            <w:r w:rsidR="007215B5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Control Panel</w:t>
            </w:r>
            <w:r w:rsidR="007215B5" w:rsidRPr="007215B5">
              <w:rPr>
                <w:rFonts w:ascii="Times New Roman" w:hAnsi="Times New Roman"/>
                <w:color w:val="000000"/>
                <w:lang w:val="en-US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click </w:t>
            </w:r>
            <w:r w:rsidR="007215B5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System and Security</w:t>
            </w:r>
            <w:r w:rsidR="007215B5" w:rsidRPr="007215B5">
              <w:rPr>
                <w:rFonts w:ascii="Times New Roman" w:hAnsi="Times New Roman"/>
                <w:color w:val="000000"/>
                <w:lang w:val="en-US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and click </w:t>
            </w:r>
            <w:r w:rsidR="007215B5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Allow a program through Windows Firewall</w:t>
            </w:r>
            <w:r w:rsidR="007215B5" w:rsidRPr="007215B5">
              <w:rPr>
                <w:rFonts w:ascii="Times New Roman" w:hAnsi="Times New Roman"/>
                <w:color w:val="000000"/>
                <w:lang w:val="en-US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in </w:t>
            </w:r>
            <w:r w:rsidR="007215B5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Windows Firewall</w:t>
            </w:r>
            <w:r w:rsidR="007215B5" w:rsidRPr="007215B5">
              <w:rPr>
                <w:rFonts w:ascii="Times New Roman" w:hAnsi="Times New Roman"/>
                <w:color w:val="000000"/>
                <w:lang w:val="en-US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section.</w:t>
            </w:r>
          </w:p>
          <w:p w:rsidR="00820E8D" w:rsidRPr="00F54A80" w:rsidRDefault="00820E8D" w:rsidP="007215B5">
            <w:pPr>
              <w:spacing w:line="260" w:lineRule="exact"/>
              <w:jc w:val="left"/>
              <w:rPr>
                <w:rFonts w:ascii="Times New Roman" w:hAnsi="Times New Roman"/>
                <w:lang w:val="en-US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58986B8" wp14:editId="2802004F">
                  <wp:extent cx="3581400" cy="2181225"/>
                  <wp:effectExtent l="0" t="0" r="0" b="9525"/>
                  <wp:docPr id="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400" cy="2181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122" w:rsidRPr="00F54A80" w:rsidTr="00A959AE">
        <w:tc>
          <w:tcPr>
            <w:tcW w:w="3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B6122" w:rsidRPr="00F54A80" w:rsidRDefault="00E34191" w:rsidP="007215B5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“</w:t>
            </w:r>
            <w:r w:rsidR="00BB6122" w:rsidRPr="00F54A80">
              <w:rPr>
                <w:rFonts w:ascii="Times New Roman" w:hAnsi="Times New Roman"/>
                <w:b/>
                <w:color w:val="000000"/>
                <w:lang w:val="en-US"/>
              </w:rPr>
              <w:t>Allowed Programs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”</w:t>
            </w:r>
            <w:r w:rsidR="00BB6122" w:rsidRPr="00F54A80">
              <w:rPr>
                <w:rFonts w:ascii="Times New Roman" w:hAnsi="Times New Roman"/>
                <w:color w:val="000000"/>
                <w:lang w:val="en-US"/>
              </w:rPr>
              <w:t xml:space="preserve"> 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wizard</w:t>
            </w:r>
            <w:r w:rsidR="00BB6122" w:rsidRPr="00F54A80">
              <w:rPr>
                <w:rFonts w:ascii="Times New Roman" w:hAnsi="Times New Roman"/>
                <w:color w:val="000000"/>
                <w:lang w:val="en-US"/>
              </w:rPr>
              <w:t xml:space="preserve"> is displayed, </w:t>
            </w:r>
          </w:p>
          <w:p w:rsidR="00020E7C" w:rsidRPr="00F54A80" w:rsidRDefault="00020E7C" w:rsidP="007215B5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Cha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ge settings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” button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B6122" w:rsidRPr="00F54A80" w:rsidRDefault="00931834" w:rsidP="00A959AE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FD2AAC4" wp14:editId="7FEE19C2">
                  <wp:extent cx="3514725" cy="2200275"/>
                  <wp:effectExtent l="0" t="0" r="9525" b="9525"/>
                  <wp:docPr id="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4725" cy="2200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4191" w:rsidRPr="00F54A80" w:rsidTr="00A959AE">
        <w:tc>
          <w:tcPr>
            <w:tcW w:w="3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020E7C" w:rsidP="007215B5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Distributed Transaction Coordinator”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for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Domain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”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Home/Work (Private)”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and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Public”</w:t>
            </w:r>
          </w:p>
          <w:p w:rsidR="00020E7C" w:rsidRPr="00F54A80" w:rsidRDefault="00020E7C" w:rsidP="007215B5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OK”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button to validate and close window</w:t>
            </w:r>
          </w:p>
          <w:p w:rsidR="00E34191" w:rsidRPr="00F54A80" w:rsidRDefault="00E34191" w:rsidP="007215B5">
            <w:pPr>
              <w:spacing w:line="260" w:lineRule="exact"/>
              <w:jc w:val="left"/>
              <w:rPr>
                <w:rFonts w:ascii="Times New Roman" w:hAnsi="Times New Roman"/>
                <w:b/>
                <w:color w:val="000000"/>
                <w:lang w:val="en-US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4191" w:rsidRPr="00F54A80" w:rsidRDefault="00931834" w:rsidP="00A959AE">
            <w:pPr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5F31B8" wp14:editId="1B033EA1">
                  <wp:extent cx="3505200" cy="2428875"/>
                  <wp:effectExtent l="0" t="0" r="0" b="9525"/>
                  <wp:docPr id="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5200" cy="242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0E8D" w:rsidRPr="00F54A80" w:rsidRDefault="00820E8D" w:rsidP="00820E8D">
      <w:pPr>
        <w:rPr>
          <w:lang w:val="en-US"/>
        </w:rPr>
      </w:pPr>
    </w:p>
    <w:p w:rsidR="00020E7C" w:rsidRPr="00F54A80" w:rsidRDefault="00020E7C" w:rsidP="00020E7C">
      <w:pPr>
        <w:pStyle w:val="Heading3"/>
        <w:numPr>
          <w:ilvl w:val="2"/>
          <w:numId w:val="9"/>
        </w:numPr>
        <w:rPr>
          <w:lang w:val="en-US"/>
        </w:rPr>
      </w:pPr>
      <w:bookmarkStart w:id="157" w:name="_Toc440979181"/>
      <w:r w:rsidRPr="00F54A80">
        <w:rPr>
          <w:lang w:val="en-US"/>
        </w:rPr>
        <w:lastRenderedPageBreak/>
        <w:t>“File services”</w:t>
      </w:r>
      <w:r w:rsidR="00F75B66">
        <w:rPr>
          <w:lang w:val="en-US"/>
        </w:rPr>
        <w:t xml:space="preserve"> server role activation</w:t>
      </w:r>
      <w:bookmarkEnd w:id="157"/>
    </w:p>
    <w:tbl>
      <w:tblPr>
        <w:tblW w:w="93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7087"/>
      </w:tblGrid>
      <w:tr w:rsidR="00020E7C" w:rsidRPr="00F54A80" w:rsidTr="00DB3C6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020E7C" w:rsidP="00DB3C6A">
            <w:pPr>
              <w:spacing w:before="0" w:line="260" w:lineRule="exact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Open </w:t>
            </w:r>
            <w:r w:rsidR="007215B5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Control Panel</w:t>
            </w:r>
            <w:r w:rsidR="007215B5"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020E7C" w:rsidRDefault="00020E7C" w:rsidP="00DB3C6A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Click </w:t>
            </w:r>
            <w:r w:rsidR="007215B5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Turn Windows features on or off</w:t>
            </w:r>
            <w:r w:rsidR="007215B5"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4C3E42" w:rsidRPr="00F54A80" w:rsidRDefault="004C3E42" w:rsidP="00DB3C6A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8C0D10">
              <w:rPr>
                <w:rFonts w:ascii="Times New Roman" w:hAnsi="Times New Roman"/>
                <w:b/>
                <w:color w:val="000000"/>
                <w:lang w:val="en-US" w:eastAsia="fr-FR"/>
              </w:rPr>
              <w:t>Roles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node</w:t>
            </w:r>
          </w:p>
          <w:p w:rsidR="00020E7C" w:rsidRPr="00F54A80" w:rsidRDefault="00020E7C" w:rsidP="00DB3C6A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the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</w:t>
            </w:r>
            <w:r w:rsidR="007215B5">
              <w:rPr>
                <w:rFonts w:ascii="Times New Roman" w:hAnsi="Times New Roman"/>
                <w:b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Roles Summary</w:t>
            </w:r>
            <w:r w:rsidR="007215B5"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, click </w:t>
            </w:r>
            <w:r w:rsidR="007215B5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Add Roles</w:t>
            </w:r>
            <w:r w:rsidR="007215B5"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020E7C" w:rsidRPr="00F54A80" w:rsidRDefault="00020E7C" w:rsidP="00DB3C6A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</w:p>
          <w:p w:rsidR="00020E7C" w:rsidRPr="00F54A80" w:rsidRDefault="007215B5" w:rsidP="00DB3C6A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</w:t>
            </w:r>
            <w:r w:rsidR="00020E7C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="00020E7C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Skip this page by default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checkmark</w:t>
            </w:r>
            <w:r w:rsidR="00020E7C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</w:p>
          <w:p w:rsidR="00020E7C" w:rsidRPr="00F54A80" w:rsidRDefault="00020E7C" w:rsidP="00DB3C6A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020E7C" w:rsidRPr="00F54A80" w:rsidRDefault="00020E7C" w:rsidP="00DB3C6A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0E7C" w:rsidRPr="00F54A80" w:rsidRDefault="00931834" w:rsidP="00DB3C6A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668677C9" wp14:editId="4FAE36EE">
                  <wp:extent cx="4429125" cy="3257550"/>
                  <wp:effectExtent l="0" t="0" r="9525" b="0"/>
                  <wp:docPr id="11" name="Picture 4" descr="Description: Description: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Description: Description: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29125" cy="3257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0E7C" w:rsidRPr="00F54A80" w:rsidTr="00DB3C6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8C0D10" w:rsidP="00020E7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</w:t>
            </w:r>
            <w:r w:rsidR="00020E7C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elect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="00020E7C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File Services</w:t>
            </w:r>
            <w:r w:rsidRPr="008C0D1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867146" w:rsidRPr="00F54A80" w:rsidRDefault="00867146" w:rsidP="00020E7C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020E7C" w:rsidRPr="00F54A80" w:rsidRDefault="00020E7C" w:rsidP="00020E7C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931834" w:rsidP="00DB3C6A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97E2B4A" wp14:editId="284FA621">
                  <wp:extent cx="4438650" cy="3267075"/>
                  <wp:effectExtent l="0" t="0" r="0" b="9525"/>
                  <wp:docPr id="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8650" cy="3267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0E7C" w:rsidRPr="00F54A80" w:rsidTr="00DB3C6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020E7C" w:rsidP="00020E7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931834" w:rsidP="00020E7C">
            <w:pPr>
              <w:tabs>
                <w:tab w:val="left" w:pos="2295"/>
              </w:tabs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2A4F737" wp14:editId="5DACA76F">
                  <wp:extent cx="4343400" cy="3200400"/>
                  <wp:effectExtent l="0" t="0" r="0" b="0"/>
                  <wp:docPr id="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43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0E7C" w:rsidRPr="00F54A80" w:rsidTr="00DB3C6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867146" w:rsidP="00020E7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931834" w:rsidP="00DB3C6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3A03ED7" wp14:editId="75979F0F">
                  <wp:extent cx="4410075" cy="3248025"/>
                  <wp:effectExtent l="0" t="0" r="9525" b="9525"/>
                  <wp:docPr id="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0075" cy="3248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0E7C" w:rsidRPr="00F54A80" w:rsidTr="00DB3C6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867146" w:rsidP="0086714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nstall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931834" w:rsidP="00867146">
            <w:pPr>
              <w:tabs>
                <w:tab w:val="left" w:pos="2190"/>
              </w:tabs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4BE044D" wp14:editId="18B7CF93">
                  <wp:extent cx="4400550" cy="3238500"/>
                  <wp:effectExtent l="0" t="0" r="0" b="0"/>
                  <wp:docPr id="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0550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0E7C" w:rsidRPr="00F54A80" w:rsidTr="00DB3C6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867146" w:rsidP="00020E7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Installation is in progress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931834" w:rsidP="00DB3C6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A2E675" wp14:editId="2A700F37">
                  <wp:extent cx="4400550" cy="3238500"/>
                  <wp:effectExtent l="0" t="0" r="0" b="0"/>
                  <wp:docPr id="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0550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0E7C" w:rsidRPr="00F54A80" w:rsidTr="00DB3C6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867146" w:rsidP="00020E7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Cl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o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931834" w:rsidP="00DB3C6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8047C5C" wp14:editId="4F23A4EC">
                  <wp:extent cx="4391025" cy="3238500"/>
                  <wp:effectExtent l="0" t="0" r="9525" b="0"/>
                  <wp:docPr id="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1025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pStyle w:val="Para1C"/>
        <w:numPr>
          <w:ilvl w:val="0"/>
          <w:numId w:val="0"/>
        </w:numPr>
        <w:ind w:left="1134"/>
      </w:pPr>
      <w:r w:rsidRPr="00F54A80">
        <w:t>.</w:t>
      </w:r>
    </w:p>
    <w:p w:rsidR="00820E8D" w:rsidRPr="00F54A80" w:rsidRDefault="00F75B66" w:rsidP="00820E8D">
      <w:pPr>
        <w:pStyle w:val="Heading3"/>
        <w:numPr>
          <w:ilvl w:val="2"/>
          <w:numId w:val="9"/>
        </w:numPr>
        <w:rPr>
          <w:lang w:val="en-US"/>
        </w:rPr>
      </w:pPr>
      <w:bookmarkStart w:id="158" w:name="_Toc340215092"/>
      <w:bookmarkStart w:id="159" w:name="_Toc326565817"/>
      <w:bookmarkStart w:id="160" w:name="_Toc440979182"/>
      <w:r>
        <w:rPr>
          <w:lang w:val="en-US"/>
        </w:rPr>
        <w:t>“Web Server</w:t>
      </w:r>
      <w:r w:rsidR="00820E8D" w:rsidRPr="00F54A80">
        <w:rPr>
          <w:lang w:val="en-US"/>
        </w:rPr>
        <w:t xml:space="preserve"> (IIS)</w:t>
      </w:r>
      <w:bookmarkEnd w:id="158"/>
      <w:bookmarkEnd w:id="159"/>
      <w:r>
        <w:rPr>
          <w:lang w:val="en-US"/>
        </w:rPr>
        <w:t>” server role activation</w:t>
      </w:r>
      <w:bookmarkEnd w:id="160"/>
    </w:p>
    <w:tbl>
      <w:tblPr>
        <w:tblW w:w="93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7087"/>
      </w:tblGrid>
      <w:tr w:rsidR="00820E8D" w:rsidRPr="00F54A80" w:rsidTr="00A959AE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215B5" w:rsidRPr="007215B5" w:rsidRDefault="00820E8D" w:rsidP="00A959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Open </w:t>
            </w:r>
            <w:r w:rsidR="007215B5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Control Panel</w:t>
            </w:r>
            <w:r w:rsidR="007215B5"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820E8D" w:rsidRDefault="00820E8D" w:rsidP="00A959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Click </w:t>
            </w:r>
            <w:r w:rsidR="007215B5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Turn Windows features on or off</w:t>
            </w:r>
            <w:r w:rsidR="007215B5"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7215B5" w:rsidRPr="00F54A80" w:rsidRDefault="007215B5" w:rsidP="00A959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7215B5">
              <w:rPr>
                <w:rFonts w:ascii="Times New Roman" w:hAnsi="Times New Roman"/>
                <w:b/>
                <w:color w:val="000000"/>
                <w:lang w:val="en-US" w:eastAsia="fr-FR"/>
              </w:rPr>
              <w:t>Roles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node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the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</w:t>
            </w:r>
            <w:r w:rsidR="007215B5">
              <w:rPr>
                <w:rFonts w:ascii="Times New Roman" w:hAnsi="Times New Roman"/>
                <w:b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Roles Summary</w:t>
            </w:r>
            <w:r w:rsidR="007215B5">
              <w:rPr>
                <w:rFonts w:ascii="Times New Roman" w:hAnsi="Times New Roman"/>
                <w:b/>
                <w:color w:val="000000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, click </w:t>
            </w:r>
            <w:r w:rsidR="007215B5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Add Roles</w:t>
            </w:r>
            <w:r w:rsidR="007215B5"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</w:p>
          <w:p w:rsidR="00867146" w:rsidRPr="00F54A80" w:rsidRDefault="00867146" w:rsidP="0086714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the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“Add Roles Wizard</w:t>
            </w:r>
            <w:r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, select </w:t>
            </w:r>
            <w:r w:rsidR="007215B5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Web Server (IIS)</w:t>
            </w:r>
            <w:r w:rsidR="007215B5"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</w:p>
          <w:p w:rsidR="00867146" w:rsidRPr="00F54A80" w:rsidRDefault="00867146" w:rsidP="00A959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57AC0DC" wp14:editId="71458A91">
                  <wp:extent cx="4438650" cy="3276600"/>
                  <wp:effectExtent l="0" t="0" r="0" b="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8650" cy="327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13E1C3EE" wp14:editId="57264079">
                  <wp:extent cx="4438650" cy="3267075"/>
                  <wp:effectExtent l="0" t="0" r="0" b="9525"/>
                  <wp:docPr id="19" name="Picture 6" descr="Description: Description: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Description: Description: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8650" cy="3267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56BA" w:rsidRPr="00F54A80" w:rsidTr="00A256B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the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Select Role Services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wizard, select all the roles except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“WebServer\Common HTTP Features\Directory Browsing”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“WebServer\Common HTTP Features\WebDAV Publishing”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“WebServer\Application Development\ASP”,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“WebServer\Application Development\CGI”,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“WebServer\Application Development\Server Side Includes”</w:t>
            </w:r>
          </w:p>
          <w:p w:rsidR="00C1058C" w:rsidRPr="00F54A80" w:rsidRDefault="00C1058C" w:rsidP="00C1058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“WebServer\Security\Digest Authentication”</w:t>
            </w:r>
          </w:p>
          <w:p w:rsidR="00C1058C" w:rsidRPr="00F54A80" w:rsidRDefault="00C1058C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“Management Tools\IIS 6 Management Compatibility\IIS 6 WMI Compatibilty”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“Management Tools\IIS 6 Management Compatibility\IIS 6 Scripting Tools”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“Management Tools\IIS 6 Management Compatibility\IIS 6 Management Console”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“FTP Server”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“IIS HostableWeb Core”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56BA" w:rsidRPr="00F54A80" w:rsidRDefault="00931834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18458F1" wp14:editId="7D550078">
                  <wp:extent cx="4400550" cy="3238500"/>
                  <wp:effectExtent l="0" t="0" r="0" b="0"/>
                  <wp:docPr id="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0550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56BA" w:rsidRPr="00F54A80" w:rsidRDefault="00A256BA" w:rsidP="00A256BA">
            <w:pPr>
              <w:spacing w:before="0" w:after="0"/>
              <w:jc w:val="left"/>
              <w:rPr>
                <w:noProof/>
                <w:lang w:val="en-US" w:eastAsia="fr-FR"/>
              </w:rPr>
            </w:pPr>
          </w:p>
          <w:p w:rsidR="00A256BA" w:rsidRPr="00F54A80" w:rsidRDefault="00931834" w:rsidP="00A256B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1000397" wp14:editId="38968568">
                  <wp:extent cx="4448175" cy="3276600"/>
                  <wp:effectExtent l="0" t="0" r="9525" b="0"/>
                  <wp:docPr id="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8175" cy="327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56BA" w:rsidRPr="00F54A80" w:rsidRDefault="00931834" w:rsidP="00A256B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188C08D" wp14:editId="764F858F">
                  <wp:extent cx="4352925" cy="3200400"/>
                  <wp:effectExtent l="0" t="0" r="9525" b="0"/>
                  <wp:docPr id="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2925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56BA" w:rsidRPr="00F54A80" w:rsidTr="00A256B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56BA" w:rsidRPr="00F54A80" w:rsidRDefault="00A256BA" w:rsidP="00DC3EA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nstall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  <w:r w:rsidR="00A70FAC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once make sure that 35 roles listed </w:t>
            </w:r>
            <w:r w:rsidR="00DC3EA1" w:rsidRPr="00F54A80">
              <w:rPr>
                <w:rFonts w:ascii="Times New Roman" w:hAnsi="Times New Roman"/>
                <w:color w:val="000000"/>
                <w:lang w:val="en-US" w:eastAsia="fr-FR"/>
              </w:rPr>
              <w:t>in cell below have been selected.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56BA" w:rsidRPr="00F54A80" w:rsidRDefault="00931834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C3C2D3" wp14:editId="6815F20A">
                  <wp:extent cx="4371975" cy="3219450"/>
                  <wp:effectExtent l="0" t="0" r="9525" b="0"/>
                  <wp:docPr id="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71975" cy="3219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56BA" w:rsidRPr="00F54A80" w:rsidRDefault="00931834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F35E39" wp14:editId="0F727C76">
                  <wp:extent cx="4457700" cy="3295650"/>
                  <wp:effectExtent l="0" t="0" r="0" b="0"/>
                  <wp:docPr id="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7700" cy="329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56BA" w:rsidRPr="00F54A80" w:rsidTr="005719BA">
        <w:tc>
          <w:tcPr>
            <w:tcW w:w="932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56BA" w:rsidRPr="00F54A80" w:rsidRDefault="009F2E37" w:rsidP="005719BA">
            <w:pPr>
              <w:rPr>
                <w:lang w:val="en-US"/>
              </w:rPr>
            </w:pPr>
            <w:r>
              <w:rPr>
                <w:lang w:val="en-US"/>
              </w:rPr>
              <w:t>List below includes roles that shall be selected.</w:t>
            </w:r>
          </w:p>
          <w:tbl>
            <w:tblPr>
              <w:tblW w:w="11835" w:type="dxa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835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1177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b/>
                      <w:bCs/>
                      <w:sz w:val="24"/>
                      <w:szCs w:val="24"/>
                      <w:lang w:val="en-US" w:eastAsia="fr-FR"/>
                    </w:rPr>
                    <w:t>Web Server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5"/>
              <w:gridCol w:w="11595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450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550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Common HTTP Features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Static Content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Default Document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HTTP Errors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HTTP Redirection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5"/>
              <w:gridCol w:w="11595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450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550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Application Development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ASP.NET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.NET Extensibility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ISAPI Extensions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ISAPI Filters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5"/>
              <w:gridCol w:w="11595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450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550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Health and Diagnostics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HTTP Logging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Logging Tools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Request Monitor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Tracing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Custom Logging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ODBC Logging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5"/>
              <w:gridCol w:w="11595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450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550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Security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Basic Authentication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Windows Authentication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Client Certificate Mapping Authentication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IIS Client Certificate Mapping Authentication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URL Authorization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Request Filtering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IP and Domain Restrictions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5"/>
              <w:gridCol w:w="11595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450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550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Performance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Static Content Compression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Dynamic Content Compression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70"/>
              <w:gridCol w:w="1182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22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77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b/>
                      <w:bCs/>
                      <w:sz w:val="24"/>
                      <w:szCs w:val="24"/>
                      <w:lang w:val="en-US" w:eastAsia="fr-FR"/>
                    </w:rPr>
                    <w:t>Management Tools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5"/>
              <w:gridCol w:w="11595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450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550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IIS Management Console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5"/>
              <w:gridCol w:w="11595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450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550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IIS Management Scripts and Tools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5"/>
              <w:gridCol w:w="11595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450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550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Management Service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5"/>
              <w:gridCol w:w="11595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450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550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IIS 6 Management Compatibility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IIS 6 Metabase Compatibility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</w:p>
        </w:tc>
      </w:tr>
      <w:tr w:rsidR="00A256BA" w:rsidRPr="00F54A80" w:rsidTr="005719B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56BA" w:rsidRPr="00F54A80" w:rsidRDefault="00A256BA" w:rsidP="005719BA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Installation is in progress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56BA" w:rsidRPr="00F54A80" w:rsidRDefault="00931834" w:rsidP="005719BA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361D86D8" wp14:editId="25CAED5A">
                  <wp:extent cx="4448175" cy="3257550"/>
                  <wp:effectExtent l="0" t="0" r="9525" b="0"/>
                  <wp:docPr id="25" name="Picture 8" descr="Description: Description: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Description: Description: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8175" cy="3257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56BA" w:rsidRPr="00F54A80" w:rsidTr="005719B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C3EA1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                                                                         </w:t>
            </w: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Cl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o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Close all windows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56BA" w:rsidRPr="00F54A80" w:rsidRDefault="00A256BA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</w:p>
          <w:p w:rsidR="00A256BA" w:rsidRPr="00F54A80" w:rsidRDefault="00931834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5006A36" wp14:editId="2BF795A0">
                  <wp:extent cx="4371975" cy="3228975"/>
                  <wp:effectExtent l="0" t="0" r="9525" b="9525"/>
                  <wp:docPr id="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71975" cy="3228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</w:p>
          <w:p w:rsidR="00A256BA" w:rsidRPr="00F54A80" w:rsidRDefault="00931834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433E647" wp14:editId="661612C0">
                  <wp:extent cx="4391025" cy="3238500"/>
                  <wp:effectExtent l="0" t="0" r="9525" b="0"/>
                  <wp:docPr id="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1025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</w:p>
          <w:p w:rsidR="00A256BA" w:rsidRPr="00F54A80" w:rsidRDefault="00931834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DA2B3C" wp14:editId="07B994B0">
                  <wp:extent cx="4371975" cy="3209925"/>
                  <wp:effectExtent l="0" t="0" r="9525" b="9525"/>
                  <wp:docPr id="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71975" cy="3209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0E8D" w:rsidRPr="00F54A80" w:rsidRDefault="00820E8D" w:rsidP="00820E8D">
      <w:pPr>
        <w:pStyle w:val="Para1C"/>
        <w:numPr>
          <w:ilvl w:val="0"/>
          <w:numId w:val="0"/>
        </w:numPr>
      </w:pPr>
      <w:r w:rsidRPr="00F54A80">
        <w:lastRenderedPageBreak/>
        <w:t>.</w:t>
      </w:r>
    </w:p>
    <w:p w:rsidR="00820E8D" w:rsidRPr="00F54A80" w:rsidRDefault="00F75B66" w:rsidP="00820E8D">
      <w:pPr>
        <w:pStyle w:val="Heading3"/>
        <w:numPr>
          <w:ilvl w:val="2"/>
          <w:numId w:val="9"/>
        </w:numPr>
        <w:rPr>
          <w:lang w:val="en-US"/>
        </w:rPr>
      </w:pPr>
      <w:bookmarkStart w:id="161" w:name="_Toc340215093"/>
      <w:bookmarkStart w:id="162" w:name="_Toc326565818"/>
      <w:bookmarkStart w:id="163" w:name="_Toc440979183"/>
      <w:r>
        <w:rPr>
          <w:lang w:val="en-US"/>
        </w:rPr>
        <w:lastRenderedPageBreak/>
        <w:t>“</w:t>
      </w:r>
      <w:r w:rsidR="00820E8D" w:rsidRPr="00F54A80">
        <w:rPr>
          <w:lang w:val="en-US"/>
        </w:rPr>
        <w:t>network COM+ access</w:t>
      </w:r>
      <w:r>
        <w:rPr>
          <w:lang w:val="en-US"/>
        </w:rPr>
        <w:t>”</w:t>
      </w:r>
      <w:r w:rsidR="00820E8D" w:rsidRPr="00F54A80">
        <w:rPr>
          <w:lang w:val="en-US"/>
        </w:rPr>
        <w:t xml:space="preserve"> and </w:t>
      </w:r>
      <w:r>
        <w:rPr>
          <w:lang w:val="en-US"/>
        </w:rPr>
        <w:t>“</w:t>
      </w:r>
      <w:r w:rsidR="00820E8D" w:rsidRPr="00F54A80">
        <w:rPr>
          <w:lang w:val="en-US"/>
        </w:rPr>
        <w:t>ASP .NET</w:t>
      </w:r>
      <w:bookmarkEnd w:id="161"/>
      <w:bookmarkEnd w:id="162"/>
      <w:r>
        <w:rPr>
          <w:lang w:val="en-US"/>
        </w:rPr>
        <w:t>” server features activation</w:t>
      </w:r>
      <w:bookmarkEnd w:id="163"/>
    </w:p>
    <w:tbl>
      <w:tblPr>
        <w:tblW w:w="9214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9"/>
        <w:gridCol w:w="6945"/>
      </w:tblGrid>
      <w:tr w:rsidR="008216EC" w:rsidRPr="00F54A80" w:rsidTr="00950560">
        <w:tc>
          <w:tcPr>
            <w:tcW w:w="226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8216EC" w:rsidRPr="00F54A80" w:rsidRDefault="008216EC" w:rsidP="00A959AE">
            <w:pPr>
              <w:spacing w:before="0" w:line="260" w:lineRule="exact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Open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Control Panel”</w:t>
            </w:r>
          </w:p>
          <w:p w:rsidR="008216EC" w:rsidRPr="00F54A80" w:rsidRDefault="008216EC" w:rsidP="00A959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Turn Windows features on or off”</w:t>
            </w:r>
          </w:p>
          <w:p w:rsidR="008216EC" w:rsidRPr="00F54A80" w:rsidRDefault="008216EC" w:rsidP="00A959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the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Features Summary”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area,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Add Features”</w:t>
            </w:r>
          </w:p>
          <w:p w:rsidR="009F56F1" w:rsidRPr="00F54A80" w:rsidRDefault="009F56F1" w:rsidP="009F56F1">
            <w:pPr>
              <w:spacing w:before="0" w:after="0"/>
              <w:jc w:val="left"/>
              <w:rPr>
                <w:b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Unfold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.NET Framework 3.5.1 Features</w:t>
            </w:r>
            <w:r w:rsidRPr="009F56F1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.NET Framework 3.5.1</w:t>
            </w:r>
            <w:r w:rsidRPr="009F56F1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WCF Activation</w:t>
            </w:r>
            <w:r w:rsidRPr="009F56F1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9F56F1" w:rsidRDefault="009F56F1" w:rsidP="008216E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216EC" w:rsidRPr="00F54A80" w:rsidRDefault="008216EC" w:rsidP="008216E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Unfold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Windows Process Activation Service”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, select </w:t>
            </w:r>
          </w:p>
          <w:p w:rsidR="008216EC" w:rsidRDefault="008216EC" w:rsidP="008216EC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fr-FR" w:eastAsia="fr-FR"/>
              </w:rPr>
            </w:pPr>
            <w:r w:rsidRPr="00F67A4C">
              <w:rPr>
                <w:rFonts w:ascii="Times New Roman" w:hAnsi="Times New Roman"/>
                <w:color w:val="000000"/>
                <w:lang w:val="fr-FR" w:eastAsia="fr-FR"/>
              </w:rPr>
              <w:t>“</w:t>
            </w:r>
            <w:r w:rsidRPr="00F67A4C">
              <w:rPr>
                <w:rFonts w:ascii="Times New Roman" w:hAnsi="Times New Roman"/>
                <w:b/>
                <w:color w:val="000000"/>
                <w:lang w:val="fr-FR" w:eastAsia="fr-FR"/>
              </w:rPr>
              <w:t>Process Model</w:t>
            </w:r>
            <w:r w:rsidRPr="009F56F1">
              <w:rPr>
                <w:rFonts w:ascii="Times New Roman" w:hAnsi="Times New Roman"/>
                <w:color w:val="000000"/>
                <w:lang w:val="fr-FR" w:eastAsia="fr-FR"/>
              </w:rPr>
              <w:t>”,</w:t>
            </w:r>
            <w:r w:rsidRPr="00F67A4C">
              <w:rPr>
                <w:rFonts w:ascii="Times New Roman" w:hAnsi="Times New Roman"/>
                <w:color w:val="000000"/>
                <w:lang w:val="fr-FR" w:eastAsia="fr-FR"/>
              </w:rPr>
              <w:t xml:space="preserve"> “</w:t>
            </w:r>
            <w:r w:rsidRPr="00F67A4C">
              <w:rPr>
                <w:rFonts w:ascii="Times New Roman" w:hAnsi="Times New Roman"/>
                <w:b/>
                <w:color w:val="000000"/>
                <w:lang w:val="fr-FR" w:eastAsia="fr-FR"/>
              </w:rPr>
              <w:t>.NET Environment</w:t>
            </w:r>
            <w:r w:rsidRPr="009F56F1">
              <w:rPr>
                <w:rFonts w:ascii="Times New Roman" w:hAnsi="Times New Roman"/>
                <w:color w:val="000000"/>
                <w:lang w:val="fr-FR" w:eastAsia="fr-FR"/>
              </w:rPr>
              <w:t>”</w:t>
            </w:r>
            <w:r w:rsidRPr="00F67A4C">
              <w:rPr>
                <w:rFonts w:ascii="Times New Roman" w:hAnsi="Times New Roman"/>
                <w:b/>
                <w:color w:val="000000"/>
                <w:lang w:val="fr-FR" w:eastAsia="fr-FR"/>
              </w:rPr>
              <w:t>,</w:t>
            </w:r>
            <w:r w:rsidRPr="00F67A4C">
              <w:rPr>
                <w:rFonts w:ascii="Times New Roman" w:hAnsi="Times New Roman"/>
                <w:color w:val="000000"/>
                <w:lang w:val="fr-FR" w:eastAsia="fr-FR"/>
              </w:rPr>
              <w:t>“</w:t>
            </w:r>
            <w:r w:rsidRPr="00F67A4C">
              <w:rPr>
                <w:rFonts w:ascii="Times New Roman" w:hAnsi="Times New Roman"/>
                <w:b/>
                <w:color w:val="000000"/>
                <w:lang w:val="fr-FR" w:eastAsia="fr-FR"/>
              </w:rPr>
              <w:t>Configuration APIs</w:t>
            </w:r>
            <w:r w:rsidRPr="009F56F1">
              <w:rPr>
                <w:rFonts w:ascii="Times New Roman" w:hAnsi="Times New Roman"/>
                <w:color w:val="000000"/>
                <w:lang w:val="fr-FR" w:eastAsia="fr-FR"/>
              </w:rPr>
              <w:t>"</w:t>
            </w:r>
          </w:p>
          <w:p w:rsidR="008216EC" w:rsidRPr="00F54A80" w:rsidRDefault="008216EC" w:rsidP="00A959AE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</w:p>
          <w:p w:rsidR="008216EC" w:rsidRPr="00F54A80" w:rsidRDefault="008216EC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16EC" w:rsidRPr="00F54A80" w:rsidRDefault="009F56F1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7589C906" wp14:editId="41F1E803">
                  <wp:extent cx="4124325" cy="3038475"/>
                  <wp:effectExtent l="0" t="0" r="9525" b="9525"/>
                  <wp:docPr id="30" name="Picture 11" descr="Description: Description: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Description: Description: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4325" cy="3038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16EC" w:rsidRPr="00F54A80" w:rsidTr="00950560">
        <w:tc>
          <w:tcPr>
            <w:tcW w:w="226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16EC" w:rsidRPr="00F54A80" w:rsidRDefault="008216EC" w:rsidP="00A959AE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F56F1" w:rsidRPr="00F54A80" w:rsidRDefault="009F56F1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785E8617" wp14:editId="5D4B19BD">
                  <wp:extent cx="4133850" cy="3048000"/>
                  <wp:effectExtent l="0" t="0" r="0" b="0"/>
                  <wp:docPr id="323" name="Picture 10" descr="Description: Description: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escription: Description: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3850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nstall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25274B64" wp14:editId="6F840C19">
                  <wp:extent cx="4305300" cy="3161860"/>
                  <wp:effectExtent l="0" t="0" r="0" b="635"/>
                  <wp:docPr id="31" name="Picture 12" descr="Description: Description: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Description: Description: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05300" cy="3161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7B31" w:rsidRPr="00F54A80" w:rsidTr="00A959AE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7B31" w:rsidRPr="00F54A80" w:rsidRDefault="00C27B31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Installation is in progress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7B31" w:rsidRDefault="00C27B31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7D113F1" wp14:editId="6AF6DDF0">
                  <wp:extent cx="4302593" cy="3171825"/>
                  <wp:effectExtent l="0" t="0" r="3175" b="0"/>
                  <wp:docPr id="299" name="Picture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7289" cy="3175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Cl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o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  <w:r w:rsidR="008216EC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and close all windows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1BAD34C7" wp14:editId="5ECE820B">
                  <wp:extent cx="4171950" cy="3076575"/>
                  <wp:effectExtent l="0" t="0" r="0" b="9525"/>
                  <wp:docPr id="32" name="Picture 13" descr="Description: Description: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Description: Description: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1950" cy="307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0E8D" w:rsidRPr="00F54A80" w:rsidRDefault="00820E8D" w:rsidP="00820E8D">
      <w:pPr>
        <w:pStyle w:val="Para1C"/>
        <w:numPr>
          <w:ilvl w:val="0"/>
          <w:numId w:val="0"/>
        </w:numPr>
      </w:pPr>
    </w:p>
    <w:p w:rsidR="00C52956" w:rsidRPr="00F54A80" w:rsidRDefault="00F75B66" w:rsidP="00820E8D">
      <w:pPr>
        <w:pStyle w:val="Heading3"/>
        <w:numPr>
          <w:ilvl w:val="2"/>
          <w:numId w:val="9"/>
        </w:numPr>
        <w:rPr>
          <w:lang w:val="en-US"/>
        </w:rPr>
      </w:pPr>
      <w:bookmarkStart w:id="164" w:name="_Toc325975912"/>
      <w:bookmarkStart w:id="165" w:name="_Toc440979184"/>
      <w:bookmarkStart w:id="166" w:name="_Toc340215094"/>
      <w:bookmarkStart w:id="167" w:name="_Toc326565819"/>
      <w:bookmarkEnd w:id="164"/>
      <w:r>
        <w:rPr>
          <w:lang w:val="en-US"/>
        </w:rPr>
        <w:t>“</w:t>
      </w:r>
      <w:r w:rsidR="00C52956" w:rsidRPr="00F54A80">
        <w:rPr>
          <w:lang w:val="en-US"/>
        </w:rPr>
        <w:t>Application Server</w:t>
      </w:r>
      <w:r>
        <w:rPr>
          <w:lang w:val="en-US"/>
        </w:rPr>
        <w:t>” server role activation</w:t>
      </w:r>
      <w:bookmarkEnd w:id="165"/>
    </w:p>
    <w:tbl>
      <w:tblPr>
        <w:tblW w:w="9214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9"/>
        <w:gridCol w:w="6945"/>
      </w:tblGrid>
      <w:tr w:rsidR="00C52956" w:rsidRPr="00F54A80" w:rsidTr="00814E14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1453" w:rsidRPr="007215B5" w:rsidRDefault="00CA1453" w:rsidP="00CA1453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Open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Control Panel</w:t>
            </w:r>
            <w:r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CA1453" w:rsidRDefault="00CA1453" w:rsidP="00CA1453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Click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Turn Windows features on or off</w:t>
            </w:r>
            <w:r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CA1453" w:rsidRPr="00F54A80" w:rsidRDefault="00CA1453" w:rsidP="00CA1453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7215B5">
              <w:rPr>
                <w:rFonts w:ascii="Times New Roman" w:hAnsi="Times New Roman"/>
                <w:b/>
                <w:color w:val="000000"/>
                <w:lang w:val="en-US" w:eastAsia="fr-FR"/>
              </w:rPr>
              <w:t>Roles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node</w:t>
            </w:r>
          </w:p>
          <w:p w:rsidR="00CA1453" w:rsidRPr="00F54A80" w:rsidRDefault="00CA1453" w:rsidP="00CA1453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the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Roles Summary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, click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Add Roles</w:t>
            </w:r>
            <w:r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CA1453" w:rsidRPr="00F54A80" w:rsidRDefault="00CA1453" w:rsidP="00CA1453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</w:p>
          <w:p w:rsidR="00CA1453" w:rsidRPr="00F54A80" w:rsidRDefault="00CA1453" w:rsidP="00CA1453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the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“Add Roles Wizard</w:t>
            </w:r>
            <w:r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, select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="005D6AAF" w:rsidRPr="00F54A80">
              <w:rPr>
                <w:rFonts w:ascii="Times New Roman" w:hAnsi="Times New Roman"/>
                <w:b/>
                <w:color w:val="000000"/>
                <w:lang w:val="en-US"/>
              </w:rPr>
              <w:t>Application Server</w:t>
            </w:r>
            <w:r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</w:p>
          <w:p w:rsidR="00CA1453" w:rsidRPr="00F54A80" w:rsidRDefault="00CA1453" w:rsidP="00CA1453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C52956" w:rsidRPr="00F54A80" w:rsidRDefault="00C52956" w:rsidP="00814E14">
            <w:pPr>
              <w:rPr>
                <w:rFonts w:ascii="Times New Roman" w:hAnsi="Times New Roman"/>
                <w:b/>
                <w:color w:val="000000"/>
                <w:lang w:val="en-US"/>
              </w:rPr>
            </w:pPr>
          </w:p>
          <w:p w:rsidR="00C52956" w:rsidRPr="00F54A80" w:rsidRDefault="00C52956" w:rsidP="00814E14">
            <w:pPr>
              <w:rPr>
                <w:rFonts w:ascii="Times New Roman" w:hAnsi="Times New Roman"/>
                <w:lang w:val="en-US"/>
              </w:rPr>
            </w:pP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2956" w:rsidRPr="00F54A80" w:rsidRDefault="00931834" w:rsidP="00814E1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35FD256" wp14:editId="7E150E1F">
                  <wp:extent cx="4333875" cy="3190875"/>
                  <wp:effectExtent l="0" t="0" r="9525" b="9525"/>
                  <wp:docPr id="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3875" cy="3190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6D2C" w:rsidRPr="00F54A80" w:rsidTr="00814E14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6D2C" w:rsidRPr="00F54A80" w:rsidRDefault="005D6AAF" w:rsidP="005D6AAF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5D6AAF">
              <w:rPr>
                <w:rFonts w:ascii="Times New Roman" w:hAnsi="Times New Roman"/>
                <w:color w:val="000000"/>
                <w:lang w:val="en-US"/>
              </w:rPr>
              <w:lastRenderedPageBreak/>
              <w:t>“</w:t>
            </w:r>
            <w:r w:rsidR="00886D2C" w:rsidRPr="00F54A80">
              <w:rPr>
                <w:rFonts w:ascii="Times New Roman" w:hAnsi="Times New Roman"/>
                <w:b/>
                <w:color w:val="000000"/>
                <w:lang w:val="en-US"/>
              </w:rPr>
              <w:t>Add Roles Wizard</w:t>
            </w:r>
            <w:r w:rsidRPr="005D6AAF">
              <w:rPr>
                <w:rFonts w:ascii="Times New Roman" w:hAnsi="Times New Roman"/>
                <w:color w:val="000000"/>
                <w:lang w:val="en-US"/>
              </w:rPr>
              <w:t>”</w:t>
            </w:r>
            <w:r w:rsidR="00886D2C" w:rsidRPr="00F54A80">
              <w:rPr>
                <w:rFonts w:ascii="Times New Roman" w:hAnsi="Times New Roman"/>
                <w:color w:val="000000"/>
                <w:lang w:val="en-US"/>
              </w:rPr>
              <w:t xml:space="preserve"> is displayed</w:t>
            </w:r>
          </w:p>
          <w:p w:rsidR="00886D2C" w:rsidRPr="00F54A80" w:rsidRDefault="00886D2C" w:rsidP="005D6AAF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Click </w:t>
            </w:r>
            <w:r w:rsidR="005D6AAF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Add Required Role Services</w:t>
            </w:r>
            <w:r w:rsidR="005D6AAF" w:rsidRPr="005D6AAF">
              <w:rPr>
                <w:rFonts w:ascii="Times New Roman" w:hAnsi="Times New Roman"/>
                <w:color w:val="000000"/>
                <w:lang w:val="en-US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button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6D2C" w:rsidRPr="00F54A80" w:rsidRDefault="00931834" w:rsidP="00814E14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8CBB626" wp14:editId="0A177F17">
                  <wp:extent cx="4276725" cy="2047875"/>
                  <wp:effectExtent l="0" t="0" r="9525" b="9525"/>
                  <wp:docPr id="34" name="Picture 14" descr="Description: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Description: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76725" cy="204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2956" w:rsidRPr="00F54A80" w:rsidTr="00814E14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2956" w:rsidRPr="00F54A80" w:rsidRDefault="00C52956" w:rsidP="00814E14">
            <w:pPr>
              <w:rPr>
                <w:rFonts w:ascii="Times New Roman" w:hAnsi="Times New Roman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” button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2956" w:rsidRPr="00F54A80" w:rsidRDefault="00931834" w:rsidP="00814E1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733A12" wp14:editId="59879E87">
                  <wp:extent cx="4267200" cy="3143250"/>
                  <wp:effectExtent l="0" t="0" r="0" b="0"/>
                  <wp:docPr id="35" name="Picture 15" descr="Description: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Description: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3143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2956" w:rsidRPr="00F54A80" w:rsidTr="00814E14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2956" w:rsidRPr="00F54A80" w:rsidRDefault="00C52956" w:rsidP="00814E14">
            <w:pPr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” button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2956" w:rsidRPr="00F54A80" w:rsidRDefault="00931834" w:rsidP="00814E1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D980A7" wp14:editId="2D2957D1">
                  <wp:extent cx="4276725" cy="3152775"/>
                  <wp:effectExtent l="0" t="0" r="9525" b="9525"/>
                  <wp:docPr id="36" name="Picture 16" descr="Description: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escription: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76725" cy="3152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2956" w:rsidRPr="00F54A80" w:rsidTr="00814E14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6D2C" w:rsidRPr="00F54A80" w:rsidRDefault="00C52956" w:rsidP="00E665F6">
            <w:pPr>
              <w:jc w:val="left"/>
              <w:rPr>
                <w:rFonts w:ascii="Times New Roman" w:hAnsi="Times New Roman"/>
                <w:b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lastRenderedPageBreak/>
              <w:t xml:space="preserve">Select </w:t>
            </w:r>
            <w:r w:rsidR="008216EC" w:rsidRPr="00F54A80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COM+ Network Access</w:t>
            </w:r>
            <w:r w:rsidR="008216EC" w:rsidRPr="00E665F6">
              <w:rPr>
                <w:rFonts w:ascii="Times New Roman" w:hAnsi="Times New Roman"/>
                <w:color w:val="000000"/>
                <w:lang w:val="en-US"/>
              </w:rPr>
              <w:t xml:space="preserve">” </w:t>
            </w:r>
            <w:r w:rsidR="00E665F6">
              <w:rPr>
                <w:rFonts w:ascii="Times New Roman" w:hAnsi="Times New Roman"/>
                <w:color w:val="000000"/>
                <w:lang w:val="en-US"/>
              </w:rPr>
              <w:t>“.</w:t>
            </w:r>
            <w:r w:rsidR="00E665F6" w:rsidRPr="00E665F6">
              <w:rPr>
                <w:rFonts w:ascii="Times New Roman" w:hAnsi="Times New Roman"/>
                <w:b/>
                <w:color w:val="000000"/>
                <w:lang w:val="en-US"/>
              </w:rPr>
              <w:t>NET Framework 3.5.1</w:t>
            </w:r>
            <w:r w:rsidR="00E665F6">
              <w:rPr>
                <w:rFonts w:ascii="Times New Roman" w:hAnsi="Times New Roman"/>
                <w:color w:val="000000"/>
                <w:lang w:val="en-US"/>
              </w:rPr>
              <w:t>” “</w:t>
            </w:r>
            <w:r w:rsidR="00E665F6" w:rsidRPr="00E665F6">
              <w:rPr>
                <w:rFonts w:ascii="Times New Roman" w:hAnsi="Times New Roman"/>
                <w:b/>
                <w:color w:val="000000"/>
                <w:lang w:val="en-US"/>
              </w:rPr>
              <w:t>TCP Port Sharing</w:t>
            </w:r>
            <w:r w:rsidR="00E665F6">
              <w:rPr>
                <w:rFonts w:ascii="Times New Roman" w:hAnsi="Times New Roman"/>
                <w:color w:val="000000"/>
                <w:lang w:val="en-US"/>
              </w:rPr>
              <w:t xml:space="preserve">” </w:t>
            </w:r>
            <w:r w:rsidR="00E665F6" w:rsidRPr="00E665F6">
              <w:rPr>
                <w:rFonts w:ascii="Times New Roman" w:hAnsi="Times New Roman"/>
                <w:color w:val="000000"/>
                <w:lang w:val="en-US"/>
              </w:rPr>
              <w:t>and</w:t>
            </w:r>
            <w:r w:rsidR="00E665F6">
              <w:rPr>
                <w:rFonts w:ascii="Times New Roman" w:hAnsi="Times New Roman"/>
                <w:b/>
                <w:color w:val="000000"/>
                <w:lang w:val="en-US"/>
              </w:rPr>
              <w:t xml:space="preserve">  </w:t>
            </w:r>
            <w:r w:rsidR="00E665F6" w:rsidRPr="00E665F6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="00E665F6">
              <w:rPr>
                <w:rFonts w:ascii="Times New Roman" w:hAnsi="Times New Roman"/>
                <w:b/>
                <w:color w:val="000000"/>
                <w:lang w:val="en-US"/>
              </w:rPr>
              <w:t>HTTP Activation</w:t>
            </w:r>
            <w:r w:rsidR="00E665F6" w:rsidRPr="00E665F6">
              <w:rPr>
                <w:rFonts w:ascii="Times New Roman" w:hAnsi="Times New Roman"/>
                <w:color w:val="000000"/>
                <w:lang w:val="en-US"/>
              </w:rPr>
              <w:t>”</w:t>
            </w:r>
            <w:r w:rsidR="00E665F6">
              <w:rPr>
                <w:rFonts w:ascii="Times New Roman" w:hAnsi="Times New Roman"/>
                <w:b/>
                <w:color w:val="000000"/>
                <w:lang w:val="en-US"/>
              </w:rPr>
              <w:t xml:space="preserve"> </w:t>
            </w:r>
            <w:r w:rsidR="00975946">
              <w:rPr>
                <w:rFonts w:ascii="Times New Roman" w:hAnsi="Times New Roman"/>
                <w:color w:val="000000"/>
                <w:lang w:val="en-US"/>
              </w:rPr>
              <w:t>checkmark</w:t>
            </w:r>
          </w:p>
          <w:p w:rsidR="00886D2C" w:rsidRDefault="00886D2C" w:rsidP="00E665F6">
            <w:pPr>
              <w:jc w:val="left"/>
              <w:rPr>
                <w:rFonts w:ascii="Times New Roman" w:hAnsi="Times New Roman"/>
                <w:color w:val="000000"/>
                <w:lang w:val="en-US"/>
              </w:rPr>
            </w:pPr>
          </w:p>
          <w:p w:rsidR="00E665F6" w:rsidRPr="00F54A80" w:rsidRDefault="00E665F6" w:rsidP="00E665F6">
            <w:pPr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” button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2956" w:rsidRPr="00F54A80" w:rsidRDefault="00E665F6" w:rsidP="00814E1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1ABBE7" wp14:editId="6AA751A0">
                  <wp:extent cx="4393039" cy="3238500"/>
                  <wp:effectExtent l="0" t="0" r="7620" b="0"/>
                  <wp:docPr id="305" name="Picture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3626" cy="3246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2956" w:rsidRPr="00F54A80" w:rsidTr="00814E14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2956" w:rsidRPr="00F54A80" w:rsidRDefault="00C52956" w:rsidP="00E665F6">
            <w:pPr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/>
              </w:rPr>
              <w:t>I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 xml:space="preserve">nstall” 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button</w:t>
            </w:r>
            <w:r w:rsidR="00DC3EA1" w:rsidRPr="00F54A80">
              <w:rPr>
                <w:rFonts w:ascii="Times New Roman" w:hAnsi="Times New Roman"/>
                <w:color w:val="000000"/>
                <w:lang w:val="en-US"/>
              </w:rPr>
              <w:t xml:space="preserve"> 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2956" w:rsidRPr="00F54A80" w:rsidRDefault="00E665F6" w:rsidP="00814E1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F3569F" wp14:editId="254ED007">
                  <wp:extent cx="4267200" cy="3145732"/>
                  <wp:effectExtent l="0" t="0" r="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173" cy="3145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65F6" w:rsidRPr="00F54A80" w:rsidTr="00814E14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65F6" w:rsidRPr="00F54A80" w:rsidRDefault="00E665F6" w:rsidP="00E665F6">
            <w:pPr>
              <w:rPr>
                <w:rFonts w:ascii="Times New Roman" w:hAnsi="Times New Roman"/>
                <w:color w:val="000000"/>
                <w:lang w:val="en-US"/>
              </w:rPr>
            </w:pPr>
            <w:r>
              <w:rPr>
                <w:rFonts w:ascii="Times New Roman" w:hAnsi="Times New Roman"/>
                <w:color w:val="000000"/>
                <w:lang w:val="en-US"/>
              </w:rPr>
              <w:lastRenderedPageBreak/>
              <w:t>Installation is in progress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65F6" w:rsidRDefault="00E665F6" w:rsidP="00814E14">
            <w:pPr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8F7435" wp14:editId="296A0307">
                  <wp:extent cx="4328434" cy="3190875"/>
                  <wp:effectExtent l="0" t="0" r="0" b="0"/>
                  <wp:docPr id="326" name="Picture 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8655" cy="3198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65F6" w:rsidRPr="00F54A80" w:rsidTr="00814E14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65F6" w:rsidRDefault="00E665F6" w:rsidP="00E665F6">
            <w:pPr>
              <w:rPr>
                <w:rFonts w:ascii="Times New Roman" w:hAnsi="Times New Roman"/>
                <w:color w:val="000000"/>
                <w:lang w:val="en-US"/>
              </w:rPr>
            </w:pPr>
            <w:r>
              <w:rPr>
                <w:rFonts w:ascii="Times New Roman" w:hAnsi="Times New Roman"/>
                <w:color w:val="000000"/>
                <w:lang w:val="en-US"/>
              </w:rPr>
              <w:t>Click “</w:t>
            </w:r>
            <w:r w:rsidRPr="00E665F6">
              <w:rPr>
                <w:rFonts w:ascii="Times New Roman" w:hAnsi="Times New Roman"/>
                <w:b/>
                <w:color w:val="000000"/>
                <w:lang w:val="en-US"/>
              </w:rPr>
              <w:t>Cl</w:t>
            </w:r>
            <w:r w:rsidRPr="00E665F6">
              <w:rPr>
                <w:rFonts w:ascii="Times New Roman" w:hAnsi="Times New Roman"/>
                <w:b/>
                <w:color w:val="000000"/>
                <w:u w:val="single"/>
                <w:lang w:val="en-US"/>
              </w:rPr>
              <w:t>o</w:t>
            </w:r>
            <w:r w:rsidRPr="00E665F6">
              <w:rPr>
                <w:rFonts w:ascii="Times New Roman" w:hAnsi="Times New Roman"/>
                <w:b/>
                <w:color w:val="000000"/>
                <w:lang w:val="en-US"/>
              </w:rPr>
              <w:t>se</w:t>
            </w:r>
            <w:r>
              <w:rPr>
                <w:rFonts w:ascii="Times New Roman" w:hAnsi="Times New Roman"/>
                <w:color w:val="000000"/>
                <w:lang w:val="en-US"/>
              </w:rPr>
              <w:t>” button</w:t>
            </w:r>
          </w:p>
          <w:p w:rsidR="00E665F6" w:rsidRPr="00F54A80" w:rsidRDefault="00E665F6" w:rsidP="00E665F6">
            <w:pPr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Close all windows.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65F6" w:rsidRDefault="00E665F6" w:rsidP="00814E14">
            <w:pPr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02DAFD" wp14:editId="7F9805A1">
                  <wp:extent cx="4315512" cy="3181350"/>
                  <wp:effectExtent l="0" t="0" r="8890" b="0"/>
                  <wp:docPr id="327" name="Picture 3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6503" cy="31894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5BBC" w:rsidRPr="00F54A80" w:rsidTr="00815BBC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F2E37" w:rsidRDefault="00E665F6" w:rsidP="009F2E37">
            <w:pPr>
              <w:rPr>
                <w:lang w:val="en-US"/>
              </w:rPr>
            </w:pPr>
            <w:r>
              <w:rPr>
                <w:lang w:val="en-US"/>
              </w:rPr>
              <w:t>Using Server manager make sure that the 10 following “Role Services” of “Application Server” are installed.</w:t>
            </w:r>
          </w:p>
          <w:p w:rsidR="00815BBC" w:rsidRPr="00F54A80" w:rsidRDefault="00815BBC" w:rsidP="00815BBC">
            <w:pPr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en-US" w:eastAsia="fr-FR"/>
              </w:rPr>
            </w:pPr>
            <w:r w:rsidRPr="00F54A80">
              <w:rPr>
                <w:noProof/>
                <w:lang w:val="en-US"/>
              </w:rPr>
              <w:t>.</w:t>
            </w: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NET Framework 3.5.1</w:t>
            </w:r>
          </w:p>
          <w:p w:rsidR="00815BBC" w:rsidRPr="00F54A80" w:rsidRDefault="00815BBC" w:rsidP="00815BBC">
            <w:pPr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en-US" w:eastAsia="fr-FR"/>
              </w:rPr>
            </w:pP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COM+ Network Access</w:t>
            </w:r>
          </w:p>
          <w:p w:rsidR="00815BBC" w:rsidRPr="00F54A80" w:rsidRDefault="00815BBC" w:rsidP="00815BBC">
            <w:pPr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en-US" w:eastAsia="fr-FR"/>
              </w:rPr>
            </w:pP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TCP Port Sharing</w:t>
            </w:r>
          </w:p>
          <w:p w:rsidR="00815BBC" w:rsidRPr="00F54A80" w:rsidRDefault="00815BBC" w:rsidP="00815BBC">
            <w:pPr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en-US" w:eastAsia="fr-FR"/>
              </w:rPr>
            </w:pP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Windows Process Activation Service Support</w:t>
            </w:r>
          </w:p>
          <w:p w:rsidR="005F698B" w:rsidRPr="00F54A80" w:rsidRDefault="005F698B" w:rsidP="00815BBC">
            <w:pPr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en-US" w:eastAsia="fr-FR"/>
              </w:rPr>
            </w:pP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HTTP Activation</w:t>
            </w:r>
          </w:p>
          <w:p w:rsidR="00815BBC" w:rsidRPr="00F54A80" w:rsidRDefault="00815BBC" w:rsidP="00815BBC">
            <w:pPr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en-US" w:eastAsia="fr-FR"/>
              </w:rPr>
            </w:pP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TCP Activation</w:t>
            </w:r>
          </w:p>
          <w:p w:rsidR="00815BBC" w:rsidRPr="00F54A80" w:rsidRDefault="00815BBC" w:rsidP="00815BBC">
            <w:pPr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en-US" w:eastAsia="fr-FR"/>
              </w:rPr>
            </w:pP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Named Pipes Activation</w:t>
            </w:r>
          </w:p>
          <w:p w:rsidR="00815BBC" w:rsidRPr="00F54A80" w:rsidRDefault="00815BBC" w:rsidP="00815BBC">
            <w:pPr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en-US" w:eastAsia="fr-FR"/>
              </w:rPr>
            </w:pP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Distributed Transactions</w:t>
            </w:r>
          </w:p>
          <w:p w:rsidR="00815BBC" w:rsidRPr="00F54A80" w:rsidRDefault="00815BBC" w:rsidP="00815BBC">
            <w:pPr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en-US" w:eastAsia="fr-FR"/>
              </w:rPr>
            </w:pP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Incoming Remote Transactions</w:t>
            </w:r>
          </w:p>
          <w:p w:rsidR="00815BBC" w:rsidRPr="00F54A80" w:rsidRDefault="00815BBC" w:rsidP="00815BBC">
            <w:pPr>
              <w:spacing w:before="0" w:after="0"/>
              <w:jc w:val="left"/>
              <w:rPr>
                <w:noProof/>
                <w:lang w:val="en-US"/>
              </w:rPr>
            </w:pP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Outgoing Remote Transactions</w:t>
            </w:r>
          </w:p>
        </w:tc>
      </w:tr>
    </w:tbl>
    <w:p w:rsidR="00C52956" w:rsidRPr="00F54A80" w:rsidRDefault="00C52956" w:rsidP="0036569E">
      <w:pPr>
        <w:rPr>
          <w:lang w:val="en-US"/>
        </w:rPr>
      </w:pPr>
    </w:p>
    <w:p w:rsidR="00820E8D" w:rsidRPr="00F54A80" w:rsidRDefault="00820E8D" w:rsidP="00820E8D">
      <w:pPr>
        <w:pStyle w:val="Heading3"/>
        <w:numPr>
          <w:ilvl w:val="2"/>
          <w:numId w:val="9"/>
        </w:numPr>
        <w:rPr>
          <w:lang w:val="en-US"/>
        </w:rPr>
      </w:pPr>
      <w:bookmarkStart w:id="168" w:name="_Toc440979185"/>
      <w:bookmarkEnd w:id="166"/>
      <w:bookmarkEnd w:id="167"/>
      <w:r w:rsidRPr="00F54A80">
        <w:rPr>
          <w:lang w:val="en-US"/>
        </w:rPr>
        <w:t xml:space="preserve">“Active Directory Lightweight Directory Services” </w:t>
      </w:r>
      <w:r w:rsidR="00F75B66">
        <w:rPr>
          <w:lang w:val="en-US"/>
        </w:rPr>
        <w:t>server role activation</w:t>
      </w:r>
      <w:bookmarkEnd w:id="168"/>
    </w:p>
    <w:tbl>
      <w:tblPr>
        <w:tblW w:w="9781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36"/>
        <w:gridCol w:w="6945"/>
      </w:tblGrid>
      <w:tr w:rsidR="00820E8D" w:rsidRPr="00F54A80" w:rsidTr="00A959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line="260" w:lineRule="exact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Start&gt;Control Panel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820E8D" w:rsidRPr="00F54A80" w:rsidRDefault="00820E8D" w:rsidP="00A959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Double-click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Turn Windows features on or off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820E8D" w:rsidRPr="00F54A80" w:rsidRDefault="00820E8D" w:rsidP="00A959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the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Roles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panel, double- click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Add Roles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061CFD02" wp14:editId="2122F172">
                  <wp:extent cx="4286250" cy="2552700"/>
                  <wp:effectExtent l="0" t="0" r="0" b="0"/>
                  <wp:docPr id="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Add Roles Wizard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Active Directory Lightweight Directory Services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54957356" wp14:editId="04768AAE">
                  <wp:extent cx="4286250" cy="3152775"/>
                  <wp:effectExtent l="0" t="0" r="0" b="9525"/>
                  <wp:docPr id="43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0" cy="3152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52B2DFEB" wp14:editId="334528BE">
                  <wp:extent cx="4295775" cy="3162300"/>
                  <wp:effectExtent l="0" t="0" r="9525" b="0"/>
                  <wp:docPr id="44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5775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nstall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7F38C9DA" wp14:editId="40A49F50">
                  <wp:extent cx="4295775" cy="3152775"/>
                  <wp:effectExtent l="0" t="0" r="9525" b="9525"/>
                  <wp:docPr id="45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5775" cy="3152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Installation is in progress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0680A84B" wp14:editId="10C4EBC3">
                  <wp:extent cx="4314825" cy="3190875"/>
                  <wp:effectExtent l="0" t="0" r="9525" b="9525"/>
                  <wp:docPr id="46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4825" cy="3190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Installation is successfully done.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216EC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Cl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o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  <w:r w:rsidR="008216EC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and close all windows.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6D955940" wp14:editId="158DDC0C">
                  <wp:extent cx="4314825" cy="3190875"/>
                  <wp:effectExtent l="0" t="0" r="9525" b="9525"/>
                  <wp:docPr id="47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4825" cy="3190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0E8D" w:rsidRDefault="00820E8D" w:rsidP="00820E8D">
      <w:pPr>
        <w:pStyle w:val="Para2C"/>
        <w:numPr>
          <w:ilvl w:val="0"/>
          <w:numId w:val="0"/>
        </w:numPr>
        <w:rPr>
          <w:lang w:val="en-US"/>
        </w:rPr>
      </w:pPr>
      <w:bookmarkStart w:id="169" w:name="_Ref150094689"/>
    </w:p>
    <w:p w:rsidR="00230038" w:rsidRDefault="00230038" w:rsidP="00820E8D">
      <w:pPr>
        <w:pStyle w:val="Para2C"/>
        <w:numPr>
          <w:ilvl w:val="0"/>
          <w:numId w:val="0"/>
        </w:numPr>
        <w:rPr>
          <w:lang w:val="en-US"/>
        </w:rPr>
      </w:pPr>
      <w:r>
        <w:rPr>
          <w:lang w:val="en-US"/>
        </w:rPr>
        <w:t xml:space="preserve">After ADLS role configuration, check that “Active Directory Web Services” windows service is disabled. Procedure below describes how to proceed. </w:t>
      </w:r>
    </w:p>
    <w:tbl>
      <w:tblPr>
        <w:tblW w:w="9781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36"/>
        <w:gridCol w:w="6945"/>
      </w:tblGrid>
      <w:tr w:rsidR="008C1DE1" w:rsidRPr="00F54A80" w:rsidTr="008C1DE1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0038" w:rsidRPr="00F54A80" w:rsidRDefault="00230038" w:rsidP="00230038">
            <w:pPr>
              <w:spacing w:before="0" w:line="260" w:lineRule="exact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Start&gt;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Administrative Tools&gt; Services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8C1DE1" w:rsidRPr="00F54A80" w:rsidRDefault="008C1DE1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1DE1" w:rsidRPr="00230038" w:rsidRDefault="00230038" w:rsidP="00230038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3F6C22" wp14:editId="622441E5">
                  <wp:extent cx="4311143" cy="2211947"/>
                  <wp:effectExtent l="0" t="0" r="0" b="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1601" cy="2212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DE1" w:rsidRPr="00F54A80" w:rsidTr="008C1DE1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1DE1" w:rsidRDefault="00301113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Make sure that “</w:t>
            </w:r>
            <w:r w:rsidRPr="00301113">
              <w:rPr>
                <w:rFonts w:ascii="Times New Roman" w:hAnsi="Times New Roman"/>
                <w:b/>
                <w:color w:val="000000"/>
                <w:lang w:val="en-US" w:eastAsia="fr-FR"/>
              </w:rPr>
              <w:t>Active Directory Web Services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startup type is set to disabled</w:t>
            </w:r>
          </w:p>
          <w:p w:rsidR="00301113" w:rsidRDefault="00301113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If  not right click “</w:t>
            </w:r>
            <w:r w:rsidRPr="00301113">
              <w:rPr>
                <w:rFonts w:ascii="Times New Roman" w:hAnsi="Times New Roman"/>
                <w:b/>
                <w:color w:val="000000"/>
                <w:lang w:val="en-US" w:eastAsia="fr-FR"/>
              </w:rPr>
              <w:t>Active Directory Web Services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301113">
              <w:rPr>
                <w:rFonts w:ascii="Times New Roman" w:hAnsi="Times New Roman"/>
                <w:b/>
                <w:color w:val="000000"/>
                <w:lang w:val="en-US" w:eastAsia="fr-FR"/>
              </w:rPr>
              <w:t>Stop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301113" w:rsidRDefault="00301113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01113" w:rsidRPr="00F54A80" w:rsidRDefault="00301113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WARNING: If “</w:t>
            </w:r>
            <w:r w:rsidRPr="00301113">
              <w:rPr>
                <w:rFonts w:ascii="Times New Roman" w:hAnsi="Times New Roman"/>
                <w:b/>
                <w:color w:val="000000"/>
                <w:lang w:val="en-US" w:eastAsia="fr-FR"/>
              </w:rPr>
              <w:t>Active Directory Web Services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service is not started, this step shall be ignored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1DE1" w:rsidRPr="00F54A80" w:rsidRDefault="00301113" w:rsidP="0018000B">
            <w:pPr>
              <w:spacing w:before="0" w:after="0"/>
              <w:jc w:val="left"/>
              <w:rPr>
                <w:lang w:val="en-US" w:eastAsia="fr-FR"/>
              </w:rPr>
            </w:pPr>
            <w:r>
              <w:object w:dxaOrig="13695" w:dyaOrig="5610">
                <v:shape id="_x0000_i1025" type="#_x0000_t75" style="width:336pt;height:138pt" o:ole="">
                  <v:imagedata r:id="rId65" o:title=""/>
                </v:shape>
                <o:OLEObject Type="Embed" ProgID="PBrush" ShapeID="_x0000_i1025" DrawAspect="Content" ObjectID="_1588591020" r:id="rId66"/>
              </w:object>
            </w:r>
          </w:p>
        </w:tc>
      </w:tr>
      <w:tr w:rsidR="008C1DE1" w:rsidRPr="00F54A80" w:rsidTr="008C1DE1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1DE1" w:rsidRPr="00F54A80" w:rsidRDefault="00301113" w:rsidP="00301113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When “</w:t>
            </w:r>
            <w:r w:rsidRPr="00301113">
              <w:rPr>
                <w:rFonts w:ascii="Times New Roman" w:hAnsi="Times New Roman"/>
                <w:b/>
                <w:color w:val="000000"/>
                <w:lang w:val="en-US" w:eastAsia="fr-FR"/>
              </w:rPr>
              <w:t>Active Directory Web Services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service is stopped,  right click “</w:t>
            </w:r>
            <w:r w:rsidRPr="00301113">
              <w:rPr>
                <w:rFonts w:ascii="Times New Roman" w:hAnsi="Times New Roman"/>
                <w:b/>
                <w:color w:val="000000"/>
                <w:lang w:val="en-US" w:eastAsia="fr-FR"/>
              </w:rPr>
              <w:t>Active Directory Web Services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301113">
              <w:rPr>
                <w:rFonts w:ascii="Times New Roman" w:hAnsi="Times New Roman"/>
                <w:b/>
                <w:color w:val="000000"/>
                <w:lang w:val="en-US" w:eastAsia="fr-FR"/>
              </w:rPr>
              <w:t>P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ro</w:t>
            </w:r>
            <w:r w:rsidRPr="00301113">
              <w:rPr>
                <w:rFonts w:ascii="Times New Roman" w:hAnsi="Times New Roman"/>
                <w:b/>
                <w:color w:val="000000"/>
                <w:lang w:val="en-US" w:eastAsia="fr-FR"/>
              </w:rPr>
              <w:t>perties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1DE1" w:rsidRPr="00301113" w:rsidRDefault="00301113" w:rsidP="00301113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400DD76" wp14:editId="503CC797">
                  <wp:extent cx="3362325" cy="3780565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325" cy="3780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DE1" w:rsidRPr="00F54A80" w:rsidTr="008C1DE1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1DE1" w:rsidRDefault="00301113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 “</w:t>
            </w:r>
            <w:r w:rsidRPr="00711C5B">
              <w:rPr>
                <w:rFonts w:ascii="Times New Roman" w:hAnsi="Times New Roman"/>
                <w:b/>
                <w:color w:val="000000"/>
                <w:lang w:val="en-US" w:eastAsia="fr-FR"/>
              </w:rPr>
              <w:t>Startup type: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drop down list select “</w:t>
            </w:r>
            <w:r w:rsidRPr="00711C5B">
              <w:rPr>
                <w:rFonts w:ascii="Times New Roman" w:hAnsi="Times New Roman"/>
                <w:b/>
                <w:color w:val="000000"/>
                <w:lang w:val="en-US" w:eastAsia="fr-FR"/>
              </w:rPr>
              <w:t>Disabled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  <w:p w:rsidR="00301113" w:rsidRDefault="00301113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01113" w:rsidRPr="00F54A80" w:rsidRDefault="00301113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711C5B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1DE1" w:rsidRPr="00F54A80" w:rsidRDefault="00301113" w:rsidP="00301113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6C1CFE2" wp14:editId="1450FDC0">
                  <wp:extent cx="3324225" cy="3737726"/>
                  <wp:effectExtent l="0" t="0" r="0" b="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4225" cy="3737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DE1" w:rsidRPr="00F54A80" w:rsidTr="008C1DE1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1DE1" w:rsidRPr="00F54A80" w:rsidRDefault="00301113" w:rsidP="00301113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Close “</w:t>
            </w:r>
            <w:r w:rsidRPr="00711C5B">
              <w:rPr>
                <w:rFonts w:ascii="Times New Roman" w:hAnsi="Times New Roman"/>
                <w:b/>
                <w:color w:val="000000"/>
                <w:lang w:val="en-US" w:eastAsia="fr-FR"/>
              </w:rPr>
              <w:t>Services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wizard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1DE1" w:rsidRPr="00F54A80" w:rsidRDefault="00301113" w:rsidP="0018000B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22370C4" wp14:editId="24A9C3A8">
                  <wp:extent cx="4276725" cy="2300229"/>
                  <wp:effectExtent l="0" t="0" r="0" b="5080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4676" cy="2309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C1DE1" w:rsidRPr="00F54A80" w:rsidRDefault="008C1DE1" w:rsidP="00820E8D">
      <w:pPr>
        <w:pStyle w:val="Para2C"/>
        <w:numPr>
          <w:ilvl w:val="0"/>
          <w:numId w:val="0"/>
        </w:numPr>
        <w:rPr>
          <w:lang w:val="en-US"/>
        </w:rPr>
      </w:pPr>
    </w:p>
    <w:p w:rsidR="001E0E89" w:rsidRPr="00F54A80" w:rsidRDefault="001E0E89" w:rsidP="001E0E89">
      <w:pPr>
        <w:pStyle w:val="Heading3"/>
        <w:numPr>
          <w:ilvl w:val="2"/>
          <w:numId w:val="9"/>
        </w:numPr>
        <w:rPr>
          <w:lang w:val="en-US"/>
        </w:rPr>
      </w:pPr>
      <w:bookmarkStart w:id="170" w:name="_Toc440979186"/>
      <w:r w:rsidRPr="00F54A80">
        <w:rPr>
          <w:lang w:val="en-US"/>
        </w:rPr>
        <w:t>“</w:t>
      </w:r>
      <w:r w:rsidR="005E1215" w:rsidRPr="00F54A80">
        <w:rPr>
          <w:lang w:val="en-US"/>
        </w:rPr>
        <w:t>Audit object access failure</w:t>
      </w:r>
      <w:r w:rsidRPr="00F54A80">
        <w:rPr>
          <w:lang w:val="en-US"/>
        </w:rPr>
        <w:t xml:space="preserve">” </w:t>
      </w:r>
      <w:r w:rsidR="00F75B66">
        <w:rPr>
          <w:lang w:val="en-US"/>
        </w:rPr>
        <w:t>activation</w:t>
      </w:r>
      <w:bookmarkEnd w:id="170"/>
    </w:p>
    <w:p w:rsidR="001E0E89" w:rsidRPr="00F54A80" w:rsidRDefault="00DC3EA1" w:rsidP="001E0E89">
      <w:pPr>
        <w:rPr>
          <w:lang w:val="en-US"/>
        </w:rPr>
      </w:pPr>
      <w:r w:rsidRPr="00F54A80">
        <w:rPr>
          <w:lang w:val="en-US"/>
        </w:rPr>
        <w:t>Setting a</w:t>
      </w:r>
      <w:r w:rsidR="005E1215" w:rsidRPr="00F54A80">
        <w:rPr>
          <w:lang w:val="en-US"/>
        </w:rPr>
        <w:t xml:space="preserve">udit object access failure in local security policy is </w:t>
      </w:r>
      <w:r w:rsidRPr="00F54A80">
        <w:rPr>
          <w:lang w:val="en-US"/>
        </w:rPr>
        <w:t>needed</w:t>
      </w:r>
      <w:r w:rsidR="005E1215" w:rsidRPr="00F54A80">
        <w:rPr>
          <w:lang w:val="en-US"/>
        </w:rPr>
        <w:t xml:space="preserve"> to monitor unauthorized access to audit log </w:t>
      </w:r>
      <w:r w:rsidRPr="00F54A80">
        <w:rPr>
          <w:lang w:val="en-US"/>
        </w:rPr>
        <w:t>file</w:t>
      </w:r>
      <w:r w:rsidR="005E1215" w:rsidRPr="00F54A80">
        <w:rPr>
          <w:lang w:val="en-US"/>
        </w:rPr>
        <w:t xml:space="preserve">. </w:t>
      </w:r>
    </w:p>
    <w:tbl>
      <w:tblPr>
        <w:tblW w:w="9781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36"/>
        <w:gridCol w:w="6945"/>
      </w:tblGrid>
      <w:tr w:rsidR="001E0E89" w:rsidRPr="00F54A80" w:rsidTr="00C57F94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0E89" w:rsidRPr="00F54A80" w:rsidRDefault="005E1215" w:rsidP="00C57F94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 Administrative Tools &gt; Local Security Policy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0E89" w:rsidRPr="00F54A80" w:rsidRDefault="00931834" w:rsidP="00C57F9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FC3BD35" wp14:editId="333E5513">
                  <wp:extent cx="4295775" cy="3133725"/>
                  <wp:effectExtent l="0" t="0" r="9525" b="9525"/>
                  <wp:docPr id="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5775" cy="3133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0E89" w:rsidRPr="00F54A80" w:rsidTr="00C57F94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0125F" w:rsidRPr="00F54A80" w:rsidRDefault="001E0E89" w:rsidP="00C57F9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="005E1215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Local Security Policy</w:t>
            </w:r>
            <w:r w:rsidR="005E1215"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Wizard</w:t>
            </w:r>
            <w:r w:rsidR="005E1215" w:rsidRPr="00F54A80">
              <w:rPr>
                <w:rFonts w:ascii="Times New Roman" w:hAnsi="Times New Roman"/>
                <w:color w:val="000000"/>
                <w:lang w:val="en-US" w:eastAsia="fr-FR"/>
              </w:rPr>
              <w:t>, expand “</w:t>
            </w:r>
            <w:r w:rsidR="005E1215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Local Policies</w:t>
            </w:r>
            <w:r w:rsidR="005E1215" w:rsidRPr="00F54A80">
              <w:rPr>
                <w:rFonts w:ascii="Times New Roman" w:hAnsi="Times New Roman"/>
                <w:color w:val="000000"/>
                <w:lang w:val="en-US" w:eastAsia="fr-FR"/>
              </w:rPr>
              <w:t>” and click “</w:t>
            </w:r>
            <w:r w:rsidR="005E1215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Audit Policy</w:t>
            </w:r>
            <w:r w:rsidR="005E1215" w:rsidRPr="00F54A80">
              <w:rPr>
                <w:rFonts w:ascii="Times New Roman" w:hAnsi="Times New Roman"/>
                <w:color w:val="000000"/>
                <w:lang w:val="en-US" w:eastAsia="fr-FR"/>
              </w:rPr>
              <w:t>” in the left pane</w:t>
            </w:r>
          </w:p>
          <w:p w:rsidR="005E1215" w:rsidRPr="00F54A80" w:rsidRDefault="005E1215" w:rsidP="00C57F9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0E89" w:rsidRPr="00F54A80" w:rsidRDefault="00931834" w:rsidP="00C57F9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5283EE" wp14:editId="6D9C2CFB">
                  <wp:extent cx="4257675" cy="3114675"/>
                  <wp:effectExtent l="0" t="0" r="9525" b="9525"/>
                  <wp:docPr id="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7675" cy="3114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0E89" w:rsidRPr="00F54A80" w:rsidTr="00C57F94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0125F" w:rsidRPr="00F54A80" w:rsidRDefault="0060125F" w:rsidP="00C57F94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 the right pane, 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Audit object access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and then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Action &gt; Properties”</w:t>
            </w:r>
            <w:r w:rsidRPr="00F54A80">
              <w:rPr>
                <w:rStyle w:val="body"/>
                <w:lang w:val="en-US"/>
              </w:rPr>
              <w:t>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0E89" w:rsidRPr="00F54A80" w:rsidRDefault="00931834" w:rsidP="0060125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768C33" wp14:editId="2DED5379">
                  <wp:extent cx="3505200" cy="4171950"/>
                  <wp:effectExtent l="0" t="0" r="0" b="0"/>
                  <wp:docPr id="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5200" cy="4171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0E89" w:rsidRPr="00F54A80" w:rsidTr="00C57F94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0E89" w:rsidRPr="00F54A80" w:rsidRDefault="0060125F" w:rsidP="00C57F9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Audit object access Properties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wizard, select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F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ailure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checkmark</w:t>
            </w:r>
          </w:p>
          <w:p w:rsidR="0060125F" w:rsidRPr="00F54A80" w:rsidRDefault="0060125F" w:rsidP="0060125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60125F" w:rsidRPr="009F56F1" w:rsidRDefault="009F56F1" w:rsidP="0060125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9F56F1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A</w:t>
            </w:r>
            <w:r w:rsidRPr="009F56F1">
              <w:rPr>
                <w:rFonts w:ascii="Times New Roman" w:hAnsi="Times New Roman"/>
                <w:b/>
                <w:color w:val="000000"/>
                <w:lang w:val="en-US" w:eastAsia="fr-FR"/>
              </w:rPr>
              <w:t>pply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button, then c</w:t>
            </w:r>
            <w:r w:rsidR="0060125F" w:rsidRPr="00F54A80">
              <w:rPr>
                <w:rFonts w:ascii="Times New Roman" w:hAnsi="Times New Roman"/>
                <w:color w:val="000000"/>
                <w:lang w:val="en-US" w:eastAsia="fr-FR"/>
              </w:rPr>
              <w:t>lick “</w:t>
            </w:r>
            <w:r w:rsidR="0060125F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="0060125F" w:rsidRPr="00F54A80">
              <w:rPr>
                <w:rFonts w:ascii="Times New Roman" w:hAnsi="Times New Roman"/>
                <w:color w:val="000000"/>
                <w:lang w:val="en-US" w:eastAsia="fr-FR"/>
              </w:rPr>
              <w:t>” button.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0E89" w:rsidRPr="00F54A80" w:rsidRDefault="00931834" w:rsidP="0060125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4A825B9" wp14:editId="41BBD8BD">
                  <wp:extent cx="3524250" cy="4191000"/>
                  <wp:effectExtent l="0" t="0" r="0" b="0"/>
                  <wp:docPr id="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0" cy="419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0E89" w:rsidRPr="00F54A80" w:rsidTr="00C57F94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0E89" w:rsidRPr="00F54A80" w:rsidRDefault="0060125F" w:rsidP="00C57F94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Close the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Local Security Policy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wizard.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0E89" w:rsidRPr="00F54A80" w:rsidRDefault="00931834" w:rsidP="00C57F9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769CC8" wp14:editId="0769817F">
                  <wp:extent cx="4248150" cy="3105150"/>
                  <wp:effectExtent l="0" t="0" r="0" b="0"/>
                  <wp:docPr id="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8150" cy="3105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E0E89" w:rsidRDefault="001E0E89" w:rsidP="001E0E89">
      <w:pPr>
        <w:pStyle w:val="Para2C"/>
        <w:numPr>
          <w:ilvl w:val="0"/>
          <w:numId w:val="0"/>
        </w:numPr>
        <w:rPr>
          <w:lang w:val="en-US"/>
        </w:rPr>
      </w:pPr>
    </w:p>
    <w:p w:rsidR="00463D6D" w:rsidRPr="00463D6D" w:rsidRDefault="00463D6D" w:rsidP="00463D6D">
      <w:pPr>
        <w:rPr>
          <w:lang w:val="en-US"/>
        </w:rPr>
      </w:pPr>
    </w:p>
    <w:p w:rsidR="003A7CCD" w:rsidRDefault="003A7CCD" w:rsidP="00B35D47">
      <w:pPr>
        <w:pStyle w:val="Heading3"/>
        <w:rPr>
          <w:lang w:val="en-US"/>
        </w:rPr>
      </w:pPr>
      <w:bookmarkStart w:id="171" w:name="_Toc440979187"/>
      <w:r>
        <w:rPr>
          <w:lang w:val="en-US"/>
        </w:rPr>
        <w:t xml:space="preserve">“Lock pages in memory” </w:t>
      </w:r>
      <w:r w:rsidR="00F75B66">
        <w:rPr>
          <w:lang w:val="en-US"/>
        </w:rPr>
        <w:t xml:space="preserve">policy </w:t>
      </w:r>
      <w:r>
        <w:rPr>
          <w:lang w:val="en-US"/>
        </w:rPr>
        <w:t>to “Network Service”</w:t>
      </w:r>
      <w:r w:rsidR="00F75B66">
        <w:rPr>
          <w:lang w:val="en-US"/>
        </w:rPr>
        <w:t xml:space="preserve"> account adding</w:t>
      </w:r>
      <w:bookmarkEnd w:id="171"/>
    </w:p>
    <w:p w:rsidR="00F9722A" w:rsidRDefault="00F9722A" w:rsidP="00B35D47">
      <w:pPr>
        <w:rPr>
          <w:lang w:val="en-US"/>
        </w:rPr>
      </w:pPr>
      <w:r>
        <w:rPr>
          <w:lang w:val="en-US"/>
        </w:rPr>
        <w:t>The “Lock pages in memory” policy is added to the user “Network Service” to improve SQLServer performances.</w:t>
      </w:r>
    </w:p>
    <w:tbl>
      <w:tblPr>
        <w:tblW w:w="9781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36"/>
        <w:gridCol w:w="6945"/>
      </w:tblGrid>
      <w:tr w:rsidR="003A7CCD" w:rsidRPr="00F54A80" w:rsidTr="000B22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A7CCD" w:rsidRPr="00F54A80" w:rsidRDefault="003A7CCD" w:rsidP="000B22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 Administrative Tools &gt; Local Security Policy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A7CCD" w:rsidRPr="00F54A80" w:rsidRDefault="003A7CCD" w:rsidP="000B22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5999AA2" wp14:editId="20CE2D38">
                  <wp:extent cx="4295775" cy="3133725"/>
                  <wp:effectExtent l="0" t="0" r="9525" b="9525"/>
                  <wp:docPr id="3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5775" cy="3133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7CCD" w:rsidRPr="00F54A80" w:rsidTr="000B22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7CCD" w:rsidRPr="00F54A80" w:rsidRDefault="003A7CCD" w:rsidP="000B22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Local Security Policy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Wizard, expand “</w:t>
            </w:r>
            <w:r w:rsidRPr="00B35D47">
              <w:rPr>
                <w:rFonts w:ascii="Times New Roman" w:hAnsi="Times New Roman"/>
                <w:b/>
                <w:color w:val="000000"/>
                <w:lang w:val="en-US" w:eastAsia="fr-FR"/>
              </w:rPr>
              <w:t>Local Policies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and click “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User Rights Assignment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in the left pane</w:t>
            </w:r>
          </w:p>
          <w:p w:rsidR="003A7CCD" w:rsidRPr="00F54A80" w:rsidRDefault="003A7CCD" w:rsidP="000B22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A7CCD" w:rsidRPr="00F54A80" w:rsidRDefault="003A7CCD" w:rsidP="000B22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0A97445" wp14:editId="1FDE3404">
                  <wp:extent cx="4272915" cy="2962910"/>
                  <wp:effectExtent l="0" t="0" r="0" b="8890"/>
                  <wp:docPr id="306" name="Image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2915" cy="2962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7CCD" w:rsidRPr="00F54A80" w:rsidTr="000B22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A7CCD" w:rsidRDefault="003A7CC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 the right pane,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double-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Lock pages in memory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F9722A" w:rsidRDefault="00F9722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F9722A" w:rsidRPr="00F54A80" w:rsidRDefault="00F9722A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B35D47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Add </w:t>
            </w:r>
            <w:r w:rsidRPr="009F56F1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U</w:t>
            </w:r>
            <w:r w:rsidRPr="00B35D47">
              <w:rPr>
                <w:rFonts w:ascii="Times New Roman" w:hAnsi="Times New Roman"/>
                <w:b/>
                <w:color w:val="000000"/>
                <w:lang w:val="en-US" w:eastAsia="fr-FR"/>
              </w:rPr>
              <w:t>ser or Group…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A7CCD" w:rsidRPr="00F54A80" w:rsidRDefault="003A7CCD" w:rsidP="000B22AE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A7E32BB" wp14:editId="466CE907">
                  <wp:extent cx="3363579" cy="3994749"/>
                  <wp:effectExtent l="0" t="0" r="8890" b="6350"/>
                  <wp:docPr id="307" name="Image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9558" cy="400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7CCD" w:rsidRPr="00F54A80" w:rsidTr="000B22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A7CCD" w:rsidRDefault="003A7CCD" w:rsidP="000B22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 “</w:t>
            </w:r>
            <w:r w:rsidR="00F9722A">
              <w:rPr>
                <w:rFonts w:ascii="Times New Roman" w:hAnsi="Times New Roman"/>
                <w:b/>
                <w:color w:val="000000"/>
                <w:lang w:val="en-US" w:eastAsia="fr-FR"/>
              </w:rPr>
              <w:t>Enter the object names to select</w:t>
            </w:r>
            <w:r w:rsidR="00F9722A">
              <w:rPr>
                <w:rFonts w:ascii="Times New Roman" w:hAnsi="Times New Roman"/>
                <w:color w:val="000000"/>
                <w:lang w:val="en-US" w:eastAsia="fr-FR"/>
              </w:rPr>
              <w:t>”, type “</w:t>
            </w:r>
            <w:r w:rsidR="00F9722A" w:rsidRPr="009F56F1">
              <w:rPr>
                <w:rFonts w:ascii="Times New Roman" w:hAnsi="Times New Roman"/>
                <w:b/>
                <w:color w:val="000000"/>
                <w:lang w:val="en-US" w:eastAsia="fr-FR"/>
              </w:rPr>
              <w:t>NETWORK SERVICE</w:t>
            </w:r>
            <w:r w:rsidR="00F9722A">
              <w:rPr>
                <w:rFonts w:ascii="Times New Roman" w:hAnsi="Times New Roman"/>
                <w:color w:val="000000"/>
                <w:lang w:val="en-US" w:eastAsia="fr-FR"/>
              </w:rPr>
              <w:t>”.</w:t>
            </w:r>
          </w:p>
          <w:p w:rsidR="00F9722A" w:rsidRDefault="00F9722A" w:rsidP="000B22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F9722A" w:rsidRPr="00F54A80" w:rsidRDefault="00F9722A" w:rsidP="000B22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B35D47">
              <w:rPr>
                <w:rFonts w:ascii="Times New Roman" w:hAnsi="Times New Roman"/>
                <w:b/>
                <w:color w:val="000000"/>
                <w:lang w:val="en-US" w:eastAsia="fr-FR"/>
              </w:rPr>
              <w:t>Check Names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button.</w:t>
            </w:r>
          </w:p>
          <w:p w:rsidR="003A7CCD" w:rsidRPr="00F54A80" w:rsidRDefault="003A7CCD" w:rsidP="000B22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7CCD" w:rsidRPr="00F54A80" w:rsidRDefault="003A7CCD" w:rsidP="000B22AE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A7CCD" w:rsidRPr="00F54A80" w:rsidRDefault="00F9722A" w:rsidP="000B22AE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349B1E" wp14:editId="0C2FA51E">
                  <wp:extent cx="4272915" cy="2270125"/>
                  <wp:effectExtent l="0" t="0" r="0" b="0"/>
                  <wp:docPr id="308" name="Image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2915" cy="227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7CCD" w:rsidRPr="00F54A80" w:rsidTr="000B22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A7CCD" w:rsidRPr="00F54A80" w:rsidRDefault="003A7CCD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Close the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Local Security Policy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  <w:r w:rsidR="00F9722A">
              <w:rPr>
                <w:rFonts w:ascii="Times New Roman" w:hAnsi="Times New Roman"/>
                <w:color w:val="000000"/>
                <w:lang w:val="en-US" w:eastAsia="fr-FR"/>
              </w:rPr>
              <w:t>window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A7CCD" w:rsidRPr="00F54A80" w:rsidRDefault="00F9722A" w:rsidP="000B22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ADE33DC" wp14:editId="59784F18">
                  <wp:extent cx="4272915" cy="2962910"/>
                  <wp:effectExtent l="0" t="0" r="0" b="8890"/>
                  <wp:docPr id="310" name="Image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2915" cy="2962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7CCD" w:rsidRDefault="003A7CCD" w:rsidP="001E0E89">
      <w:pPr>
        <w:pStyle w:val="Para2C"/>
        <w:numPr>
          <w:ilvl w:val="0"/>
          <w:numId w:val="0"/>
        </w:numPr>
        <w:rPr>
          <w:lang w:val="en-US"/>
        </w:rPr>
      </w:pPr>
    </w:p>
    <w:p w:rsidR="00D3733E" w:rsidRDefault="00371B75" w:rsidP="00B35D47">
      <w:pPr>
        <w:pStyle w:val="Heading3"/>
        <w:rPr>
          <w:lang w:val="en-US"/>
        </w:rPr>
      </w:pPr>
      <w:bookmarkStart w:id="172" w:name="_Toc440979188"/>
      <w:r>
        <w:rPr>
          <w:lang w:val="en-US"/>
        </w:rPr>
        <w:t>“</w:t>
      </w:r>
      <w:r w:rsidR="00D3733E">
        <w:rPr>
          <w:lang w:val="en-US"/>
        </w:rPr>
        <w:t>Power Options</w:t>
      </w:r>
      <w:r>
        <w:rPr>
          <w:lang w:val="en-US"/>
        </w:rPr>
        <w:t xml:space="preserve">” </w:t>
      </w:r>
      <w:r w:rsidR="00F75B66">
        <w:rPr>
          <w:lang w:val="en-US"/>
        </w:rPr>
        <w:t>configuration</w:t>
      </w:r>
      <w:bookmarkEnd w:id="172"/>
    </w:p>
    <w:p w:rsidR="00D3733E" w:rsidRDefault="00371B75" w:rsidP="001E0E89">
      <w:pPr>
        <w:pStyle w:val="Para2C"/>
        <w:numPr>
          <w:ilvl w:val="0"/>
          <w:numId w:val="0"/>
        </w:numPr>
        <w:rPr>
          <w:lang w:val="en-US"/>
        </w:rPr>
      </w:pPr>
      <w:r>
        <w:rPr>
          <w:lang w:val="en-US"/>
        </w:rPr>
        <w:t>”P</w:t>
      </w:r>
      <w:r w:rsidR="00D3733E">
        <w:rPr>
          <w:lang w:val="en-US"/>
        </w:rPr>
        <w:t>ower options</w:t>
      </w:r>
      <w:r>
        <w:rPr>
          <w:lang w:val="en-US"/>
        </w:rPr>
        <w:t>” configuration</w:t>
      </w:r>
      <w:r w:rsidR="00D3733E">
        <w:rPr>
          <w:lang w:val="en-US"/>
        </w:rPr>
        <w:t xml:space="preserve"> are modified to </w:t>
      </w:r>
      <w:r>
        <w:rPr>
          <w:lang w:val="en-US"/>
        </w:rPr>
        <w:t xml:space="preserve">improve </w:t>
      </w:r>
      <w:r w:rsidR="00D3733E">
        <w:rPr>
          <w:lang w:val="en-US"/>
        </w:rPr>
        <w:t>performance.</w:t>
      </w:r>
    </w:p>
    <w:p w:rsidR="00D3733E" w:rsidRPr="00F54A80" w:rsidRDefault="00D3733E" w:rsidP="001E0E89">
      <w:pPr>
        <w:pStyle w:val="Para2C"/>
        <w:numPr>
          <w:ilvl w:val="0"/>
          <w:numId w:val="0"/>
        </w:numPr>
        <w:rPr>
          <w:lang w:val="en-US"/>
        </w:rPr>
      </w:pPr>
      <w:r>
        <w:rPr>
          <w:lang w:val="en-US"/>
        </w:rPr>
        <w:t xml:space="preserve"> </w:t>
      </w:r>
    </w:p>
    <w:tbl>
      <w:tblPr>
        <w:tblW w:w="9781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36"/>
        <w:gridCol w:w="6945"/>
      </w:tblGrid>
      <w:tr w:rsidR="00D3733E" w:rsidRPr="00F54A80" w:rsidTr="000B22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733E" w:rsidRPr="00F54A80" w:rsidRDefault="00D3733E" w:rsidP="000B22AE">
            <w:pPr>
              <w:spacing w:before="0" w:line="260" w:lineRule="exact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Start&gt;Control Panel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D3733E" w:rsidRPr="00F54A80" w:rsidRDefault="00D3733E" w:rsidP="000B22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lick “</w:t>
            </w:r>
            <w:r w:rsidRPr="00B35D47">
              <w:rPr>
                <w:rFonts w:ascii="Times New Roman" w:hAnsi="Times New Roman"/>
                <w:b/>
                <w:color w:val="000000"/>
                <w:lang w:val="en-US" w:eastAsia="fr-FR"/>
              </w:rPr>
              <w:t>Power Options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D3733E" w:rsidRPr="00F54A80" w:rsidRDefault="008F33F5" w:rsidP="000B22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Click </w:t>
            </w:r>
            <w:r w:rsidR="00D3733E"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Pr="00B35D47">
              <w:rPr>
                <w:rFonts w:ascii="Times New Roman" w:hAnsi="Times New Roman"/>
                <w:b/>
                <w:color w:val="000000"/>
                <w:lang w:val="en-US" w:eastAsia="fr-FR"/>
              </w:rPr>
              <w:t>Change settings that are currently unavailable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733E" w:rsidRPr="00F54A80" w:rsidRDefault="00D3733E" w:rsidP="000B22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7F3331" wp14:editId="65DBD915">
                  <wp:extent cx="4272915" cy="2650490"/>
                  <wp:effectExtent l="0" t="0" r="0" b="0"/>
                  <wp:docPr id="312" name="Image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2915" cy="2650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33F5" w:rsidRPr="00F54A80" w:rsidTr="000B22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33F5" w:rsidRDefault="008F33F5" w:rsidP="000B22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B35D47">
              <w:rPr>
                <w:rFonts w:ascii="Times New Roman" w:hAnsi="Times New Roman"/>
                <w:b/>
                <w:color w:val="000000"/>
                <w:lang w:val="en-US" w:eastAsia="fr-FR"/>
              </w:rPr>
              <w:t>High performance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8F33F5" w:rsidRPr="00F54A80" w:rsidRDefault="008F33F5" w:rsidP="000B22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Close the window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33F5" w:rsidRDefault="008F33F5" w:rsidP="000B22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E23E541" wp14:editId="021EB44D">
                  <wp:extent cx="4272915" cy="2650490"/>
                  <wp:effectExtent l="0" t="0" r="0" b="0"/>
                  <wp:docPr id="313" name="Image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2915" cy="2650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3733E" w:rsidRDefault="00D3733E" w:rsidP="001E0E89">
      <w:pPr>
        <w:pStyle w:val="Para2C"/>
        <w:numPr>
          <w:ilvl w:val="0"/>
          <w:numId w:val="0"/>
        </w:numPr>
        <w:rPr>
          <w:lang w:val="en-US"/>
        </w:rPr>
      </w:pPr>
    </w:p>
    <w:p w:rsidR="00A26F32" w:rsidRDefault="00CB79AD" w:rsidP="00DF2BD1">
      <w:pPr>
        <w:pStyle w:val="Heading3"/>
        <w:keepLines/>
        <w:widowControl w:val="0"/>
        <w:rPr>
          <w:lang w:val="en-US"/>
        </w:rPr>
      </w:pPr>
      <w:bookmarkStart w:id="173" w:name="_Toc440979189"/>
      <w:r>
        <w:rPr>
          <w:lang w:val="en-US"/>
        </w:rPr>
        <w:lastRenderedPageBreak/>
        <w:t>ASP.NET configuration</w:t>
      </w:r>
      <w:bookmarkEnd w:id="173"/>
      <w:r>
        <w:rPr>
          <w:lang w:val="en-US"/>
        </w:rPr>
        <w:t xml:space="preserve"> </w:t>
      </w:r>
    </w:p>
    <w:p w:rsidR="00CB79AD" w:rsidRDefault="00CB79AD" w:rsidP="00DF2BD1">
      <w:pPr>
        <w:pStyle w:val="Para2C"/>
        <w:keepNext/>
        <w:keepLines/>
        <w:widowControl w:val="0"/>
        <w:numPr>
          <w:ilvl w:val="0"/>
          <w:numId w:val="0"/>
        </w:numPr>
        <w:rPr>
          <w:lang w:val="en-US"/>
        </w:rPr>
      </w:pPr>
      <w:r>
        <w:rPr>
          <w:lang w:val="en-US"/>
        </w:rPr>
        <w:t xml:space="preserve">To improve performance, set the retail attribute of deployement element of machine.config </w:t>
      </w:r>
      <w:r w:rsidR="005C183C">
        <w:rPr>
          <w:lang w:val="en-US"/>
        </w:rPr>
        <w:t>file</w:t>
      </w:r>
      <w:r>
        <w:rPr>
          <w:lang w:val="en-US"/>
        </w:rPr>
        <w:t xml:space="preserve"> to true.</w:t>
      </w:r>
    </w:p>
    <w:p w:rsidR="00CB79AD" w:rsidRDefault="00CB79AD" w:rsidP="00DF2BD1">
      <w:pPr>
        <w:pStyle w:val="Para2C"/>
        <w:keepNext/>
        <w:keepLines/>
        <w:widowControl w:val="0"/>
        <w:numPr>
          <w:ilvl w:val="0"/>
          <w:numId w:val="0"/>
        </w:numPr>
        <w:rPr>
          <w:lang w:val="en-US"/>
        </w:rPr>
      </w:pPr>
      <w:r>
        <w:rPr>
          <w:lang w:val="en-US"/>
        </w:rPr>
        <w:t xml:space="preserve">More informations regarding this </w:t>
      </w:r>
      <w:r w:rsidR="00BA525C">
        <w:rPr>
          <w:lang w:val="en-US"/>
        </w:rPr>
        <w:t xml:space="preserve">attribute </w:t>
      </w:r>
      <w:r>
        <w:rPr>
          <w:lang w:val="en-US"/>
        </w:rPr>
        <w:t>are available at the following URL</w:t>
      </w:r>
    </w:p>
    <w:p w:rsidR="00BA525C" w:rsidRDefault="004D73D1" w:rsidP="00DF2BD1">
      <w:pPr>
        <w:pStyle w:val="Para2C"/>
        <w:keepNext/>
        <w:keepLines/>
        <w:widowControl w:val="0"/>
        <w:numPr>
          <w:ilvl w:val="0"/>
          <w:numId w:val="0"/>
        </w:numPr>
        <w:rPr>
          <w:lang w:val="en-US"/>
        </w:rPr>
      </w:pPr>
      <w:hyperlink r:id="rId81" w:history="1">
        <w:r w:rsidR="00BA525C" w:rsidRPr="00FD43AB">
          <w:rPr>
            <w:rStyle w:val="Hyperlink"/>
            <w:lang w:val="en-US"/>
          </w:rPr>
          <w:t>https://msdn.microsoft.com/en-US/library/ms228298%28v=vs.100%29.aspx</w:t>
        </w:r>
      </w:hyperlink>
    </w:p>
    <w:p w:rsidR="00BA525C" w:rsidRDefault="00BA525C" w:rsidP="00DF2BD1">
      <w:pPr>
        <w:pStyle w:val="Para2C"/>
        <w:keepNext/>
        <w:keepLines/>
        <w:widowControl w:val="0"/>
        <w:numPr>
          <w:ilvl w:val="0"/>
          <w:numId w:val="0"/>
        </w:numPr>
        <w:rPr>
          <w:lang w:val="en-US"/>
        </w:rPr>
      </w:pPr>
    </w:p>
    <w:p w:rsidR="00BA525C" w:rsidRDefault="00BA525C" w:rsidP="00DF2BD1">
      <w:pPr>
        <w:pStyle w:val="Para2C"/>
        <w:keepNext/>
        <w:keepLines/>
        <w:widowControl w:val="0"/>
        <w:numPr>
          <w:ilvl w:val="0"/>
          <w:numId w:val="0"/>
        </w:numPr>
        <w:rPr>
          <w:lang w:val="en-US"/>
        </w:rPr>
      </w:pPr>
      <w:r>
        <w:rPr>
          <w:lang w:val="en-US"/>
        </w:rPr>
        <w:t>The procedure below describes how to set this attribute.</w:t>
      </w:r>
    </w:p>
    <w:tbl>
      <w:tblPr>
        <w:tblW w:w="9781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36"/>
        <w:gridCol w:w="6945"/>
      </w:tblGrid>
      <w:tr w:rsidR="00BA525C" w:rsidRPr="00F54A80" w:rsidTr="00BA525C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A525C" w:rsidRPr="00F54A80" w:rsidRDefault="00BA525C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BA525C" w:rsidRPr="00F54A80" w:rsidRDefault="00BA525C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A525C" w:rsidRPr="00F54A80" w:rsidRDefault="00BA525C" w:rsidP="00DF2BD1">
            <w:pPr>
              <w:keepNext/>
              <w:keepLines/>
              <w:widowControl w:val="0"/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noProof/>
                <w:lang w:val="en-US" w:eastAsia="fr-FR"/>
              </w:rPr>
              <w:object w:dxaOrig="6060" w:dyaOrig="6960" w14:anchorId="2C7EC2F1">
                <v:shape id="_x0000_i1026" type="#_x0000_t75" style="width:303pt;height:316.5pt" o:ole="">
                  <v:imagedata r:id="rId82" o:title=""/>
                </v:shape>
                <o:OLEObject Type="Embed" ProgID="PBrush" ShapeID="_x0000_i1026" DrawAspect="Content" ObjectID="_1588591021" r:id="rId83"/>
              </w:object>
            </w:r>
          </w:p>
        </w:tc>
      </w:tr>
      <w:tr w:rsidR="00BA525C" w:rsidRPr="00F54A80" w:rsidTr="004F0FBC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1666" w:rsidRDefault="00BA525C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Using the Command Prompt window</w:t>
            </w:r>
            <w:r w:rsidR="000A1666">
              <w:rPr>
                <w:rFonts w:ascii="Times New Roman" w:hAnsi="Times New Roman"/>
                <w:color w:val="000000"/>
                <w:lang w:val="en-US" w:eastAsia="fr-FR"/>
              </w:rPr>
              <w:t xml:space="preserve">, edit machine.config configuration file located in folder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0A1666" w:rsidRPr="00BA525C">
              <w:rPr>
                <w:rFonts w:ascii="Times New Roman" w:hAnsi="Times New Roman"/>
                <w:color w:val="000000"/>
                <w:lang w:val="en-US" w:eastAsia="fr-FR"/>
              </w:rPr>
              <w:t>C:\Windows\Microsoft.NET\Framework64\v4.0.30319\Config</w:t>
            </w:r>
            <w:r w:rsidR="000A1666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0A1666">
              <w:rPr>
                <w:rFonts w:ascii="Times New Roman" w:hAnsi="Times New Roman"/>
                <w:color w:val="000000"/>
                <w:lang w:val="en-US" w:eastAsia="fr-FR"/>
              </w:rPr>
              <w:t xml:space="preserve"> with notepad</w:t>
            </w:r>
          </w:p>
          <w:p w:rsidR="000A1666" w:rsidRPr="000A1666" w:rsidRDefault="000A1666" w:rsidP="00DF2BD1">
            <w:pPr>
              <w:keepNext/>
              <w:keepLines/>
              <w:widowControl w:val="0"/>
              <w:jc w:val="left"/>
              <w:rPr>
                <w:lang w:val="en-US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Type in “</w:t>
            </w:r>
            <w:r w:rsidRPr="000A1666">
              <w:rPr>
                <w:b/>
                <w:lang w:val="en-US"/>
              </w:rPr>
              <w:t>notepad C:\Windows\Microsoft.NET\Framework64\v4.0.30319\Config\machine.config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“ </w:t>
            </w:r>
          </w:p>
          <w:p w:rsidR="00BA525C" w:rsidRPr="00F54A80" w:rsidRDefault="00BA525C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A525C" w:rsidRPr="00BA525C" w:rsidRDefault="000A1666" w:rsidP="00DF2BD1">
            <w:pPr>
              <w:keepNext/>
              <w:keepLines/>
              <w:widowControl w:val="0"/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EF79E99" wp14:editId="2C8C4F5E">
                  <wp:extent cx="4277717" cy="1621766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5360" cy="1624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183C" w:rsidRPr="00F54A80" w:rsidTr="004F0FBC">
        <w:tc>
          <w:tcPr>
            <w:tcW w:w="97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431D" w:rsidRDefault="005C183C" w:rsidP="00DF2BD1">
            <w:pPr>
              <w:keepNext/>
              <w:keepLines/>
              <w:widowControl w:val="0"/>
              <w:spacing w:before="0" w:after="0"/>
              <w:jc w:val="left"/>
              <w:rPr>
                <w:rFonts w:cs="Arial"/>
                <w:lang w:val="fr-FR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Using notepad  set this block</w:t>
            </w:r>
            <w:r w:rsidR="00C0431D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C0431D" w:rsidRPr="005C183C">
              <w:rPr>
                <w:rFonts w:cs="Arial"/>
                <w:lang w:val="fr-FR" w:eastAsia="fr-FR"/>
              </w:rPr>
              <w:t>&lt;deployment retail</w:t>
            </w:r>
            <w:r w:rsidR="0098327A">
              <w:rPr>
                <w:rFonts w:cs="Arial"/>
                <w:lang w:val="fr-FR" w:eastAsia="fr-FR"/>
              </w:rPr>
              <w:t>=</w:t>
            </w:r>
            <w:r w:rsidR="0098327A" w:rsidRPr="0098327A">
              <w:rPr>
                <w:rFonts w:cs="Arial"/>
                <w:lang w:val="fr-FR" w:eastAsia="fr-FR"/>
              </w:rPr>
              <w:t>"</w:t>
            </w:r>
            <w:r w:rsidR="0098327A">
              <w:rPr>
                <w:rFonts w:cs="Arial"/>
                <w:lang w:val="fr-FR" w:eastAsia="fr-FR"/>
              </w:rPr>
              <w:t>true</w:t>
            </w:r>
            <w:r w:rsidR="0098327A" w:rsidRPr="0098327A">
              <w:rPr>
                <w:rFonts w:cs="Arial"/>
                <w:lang w:val="fr-FR" w:eastAsia="fr-FR"/>
              </w:rPr>
              <w:t>"</w:t>
            </w:r>
            <w:r w:rsidR="0098327A" w:rsidRPr="005C183C">
              <w:rPr>
                <w:rFonts w:cs="Arial"/>
                <w:lang w:val="fr-FR" w:eastAsia="fr-FR"/>
              </w:rPr>
              <w:t>/&gt;</w:t>
            </w:r>
            <w:r w:rsidR="00C0431D">
              <w:rPr>
                <w:rFonts w:cs="Arial"/>
                <w:lang w:val="fr-FR" w:eastAsia="fr-FR"/>
              </w:rPr>
              <w:t xml:space="preserve"> inside block  </w:t>
            </w:r>
          </w:p>
          <w:p w:rsidR="00C0431D" w:rsidRPr="005C183C" w:rsidRDefault="00C0431D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fr-FR" w:eastAsia="fr-FR"/>
              </w:rPr>
            </w:pPr>
            <w:r w:rsidRPr="005C183C">
              <w:rPr>
                <w:rFonts w:cs="Arial"/>
                <w:lang w:val="fr-FR" w:eastAsia="fr-FR"/>
              </w:rPr>
              <w:t>&lt;configuration&gt;</w:t>
            </w:r>
          </w:p>
          <w:p w:rsidR="005C183C" w:rsidRDefault="00C0431D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5C183C">
              <w:rPr>
                <w:rFonts w:cs="Arial"/>
                <w:lang w:val="fr-FR" w:eastAsia="fr-FR"/>
              </w:rPr>
              <w:t xml:space="preserve">    &lt;system.web&gt;</w:t>
            </w:r>
          </w:p>
          <w:p w:rsidR="005C183C" w:rsidRDefault="0098327A" w:rsidP="00DF2BD1">
            <w:pPr>
              <w:keepNext/>
              <w:keepLines/>
              <w:widowControl w:val="0"/>
              <w:spacing w:before="0" w:after="0"/>
              <w:jc w:val="left"/>
              <w:rPr>
                <w:rFonts w:cs="Arial"/>
                <w:lang w:val="fr-FR" w:eastAsia="fr-FR"/>
              </w:rPr>
            </w:pPr>
            <w:r>
              <w:rPr>
                <w:rFonts w:cs="Arial"/>
                <w:lang w:val="fr-FR" w:eastAsia="fr-FR"/>
              </w:rPr>
              <w:t xml:space="preserve">          &lt;deployment retail=</w:t>
            </w:r>
            <w:r w:rsidRPr="0098327A">
              <w:rPr>
                <w:rFonts w:cs="Arial"/>
                <w:lang w:val="fr-FR" w:eastAsia="fr-FR"/>
              </w:rPr>
              <w:t>"</w:t>
            </w:r>
            <w:r>
              <w:rPr>
                <w:rFonts w:cs="Arial"/>
                <w:lang w:val="fr-FR" w:eastAsia="fr-FR"/>
              </w:rPr>
              <w:t>true</w:t>
            </w:r>
            <w:r w:rsidRPr="0098327A">
              <w:rPr>
                <w:rFonts w:cs="Arial"/>
                <w:lang w:val="fr-FR" w:eastAsia="fr-FR"/>
              </w:rPr>
              <w:t>"</w:t>
            </w:r>
            <w:r w:rsidR="005C183C" w:rsidRPr="005C183C">
              <w:rPr>
                <w:rFonts w:cs="Arial"/>
                <w:lang w:val="fr-FR" w:eastAsia="fr-FR"/>
              </w:rPr>
              <w:t>/&gt;</w:t>
            </w:r>
            <w:r w:rsidR="00C0431D">
              <w:rPr>
                <w:rFonts w:cs="Arial"/>
                <w:lang w:val="fr-FR" w:eastAsia="fr-FR"/>
              </w:rPr>
              <w:t xml:space="preserve">       shall be set at the top position</w:t>
            </w:r>
          </w:p>
          <w:p w:rsidR="00C0431D" w:rsidRPr="005C183C" w:rsidRDefault="00C0431D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fr-FR" w:eastAsia="fr-FR"/>
              </w:rPr>
            </w:pPr>
            <w:r>
              <w:rPr>
                <w:rFonts w:ascii="Times New Roman" w:hAnsi="Times New Roman"/>
                <w:sz w:val="24"/>
                <w:szCs w:val="24"/>
                <w:lang w:val="fr-FR" w:eastAsia="fr-FR"/>
              </w:rPr>
              <w:t xml:space="preserve">         …………….</w:t>
            </w:r>
          </w:p>
          <w:p w:rsidR="005C183C" w:rsidRPr="005C183C" w:rsidRDefault="005C183C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fr-FR" w:eastAsia="fr-FR"/>
              </w:rPr>
            </w:pPr>
            <w:r w:rsidRPr="005C183C">
              <w:rPr>
                <w:rFonts w:cs="Arial"/>
                <w:lang w:val="fr-FR" w:eastAsia="fr-FR"/>
              </w:rPr>
              <w:t xml:space="preserve">    &lt;/system.web&gt;</w:t>
            </w:r>
          </w:p>
          <w:p w:rsidR="005C183C" w:rsidRPr="005C183C" w:rsidRDefault="005C183C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fr-FR" w:eastAsia="fr-FR"/>
              </w:rPr>
            </w:pPr>
            <w:r w:rsidRPr="005C183C">
              <w:rPr>
                <w:rFonts w:cs="Arial"/>
                <w:lang w:val="fr-FR" w:eastAsia="fr-FR"/>
              </w:rPr>
              <w:t>&lt;/configuration&gt;</w:t>
            </w:r>
          </w:p>
          <w:p w:rsidR="005C183C" w:rsidRDefault="005C183C" w:rsidP="00DF2BD1">
            <w:pPr>
              <w:keepNext/>
              <w:keepLines/>
              <w:widowControl w:val="0"/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Inside machine.config file </w:t>
            </w:r>
          </w:p>
        </w:tc>
      </w:tr>
      <w:tr w:rsidR="00BA525C" w:rsidRPr="00F54A80" w:rsidTr="004F0FBC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A525C" w:rsidRDefault="005C183C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Save machine.config file</w:t>
            </w:r>
          </w:p>
          <w:p w:rsidR="005C183C" w:rsidRPr="00F54A80" w:rsidRDefault="005C183C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Close all windows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A525C" w:rsidRDefault="00BA525C" w:rsidP="00DF2BD1">
            <w:pPr>
              <w:keepNext/>
              <w:keepLines/>
              <w:widowControl w:val="0"/>
              <w:spacing w:before="0" w:after="0"/>
              <w:jc w:val="left"/>
              <w:rPr>
                <w:noProof/>
                <w:lang w:val="fr-FR" w:eastAsia="fr-FR"/>
              </w:rPr>
            </w:pPr>
          </w:p>
        </w:tc>
      </w:tr>
    </w:tbl>
    <w:p w:rsidR="001E0E89" w:rsidRPr="00F54A80" w:rsidRDefault="00C872FA" w:rsidP="00DF2BD1">
      <w:pPr>
        <w:pStyle w:val="Heading3"/>
        <w:keepLines/>
        <w:widowControl w:val="0"/>
        <w:rPr>
          <w:lang w:val="en-US"/>
        </w:rPr>
      </w:pPr>
      <w:bookmarkStart w:id="174" w:name="_Toc440979190"/>
      <w:r w:rsidRPr="00F54A80">
        <w:rPr>
          <w:lang w:val="en-US"/>
        </w:rPr>
        <w:lastRenderedPageBreak/>
        <w:t>ACL configuration</w:t>
      </w:r>
      <w:bookmarkEnd w:id="174"/>
    </w:p>
    <w:p w:rsidR="00C872FA" w:rsidRPr="00F54A80" w:rsidRDefault="00DE4112" w:rsidP="00274489">
      <w:pPr>
        <w:keepNext/>
        <w:keepLines/>
        <w:widowControl w:val="0"/>
        <w:jc w:val="left"/>
        <w:rPr>
          <w:lang w:val="en-US"/>
        </w:rPr>
      </w:pPr>
      <w:r w:rsidRPr="00F54A80">
        <w:rPr>
          <w:lang w:val="en-US"/>
        </w:rPr>
        <w:t>On each server partition used for INTEL-FS installation (Web Appli, Data, DB et DB Log), set the default ACL</w:t>
      </w:r>
      <w:r w:rsidR="00B31F55" w:rsidRPr="00F54A80">
        <w:rPr>
          <w:lang w:val="en-US"/>
        </w:rPr>
        <w:t xml:space="preserve"> using </w:t>
      </w:r>
      <w:r w:rsidR="00642620" w:rsidRPr="00F54A80">
        <w:rPr>
          <w:lang w:val="en-US"/>
        </w:rPr>
        <w:t xml:space="preserve">SetFolderPermissions.ps1 </w:t>
      </w:r>
      <w:r w:rsidR="00B31F55" w:rsidRPr="00F54A80">
        <w:rPr>
          <w:lang w:val="en-US"/>
        </w:rPr>
        <w:t xml:space="preserve">powershell script </w:t>
      </w:r>
      <w:r w:rsidR="00405B38">
        <w:rPr>
          <w:lang w:val="en-US"/>
        </w:rPr>
        <w:t xml:space="preserve">extracted  from </w:t>
      </w:r>
      <w:r w:rsidR="00DE0F4D">
        <w:rPr>
          <w:lang w:val="en-US"/>
        </w:rPr>
        <w:t>“</w:t>
      </w:r>
      <w:r w:rsidR="00DE0F4D" w:rsidRPr="00DE0F4D">
        <w:rPr>
          <w:b/>
          <w:lang w:val="en-US"/>
        </w:rPr>
        <w:t>20160114_NU_ConfigurationScripts_1.0.0.zip</w:t>
      </w:r>
      <w:r w:rsidR="00DE0F4D">
        <w:rPr>
          <w:b/>
          <w:lang w:val="en-US"/>
        </w:rPr>
        <w:t>”</w:t>
      </w:r>
      <w:r w:rsidR="00405B38" w:rsidRPr="00274489">
        <w:rPr>
          <w:lang w:val="en-US"/>
        </w:rPr>
        <w:t xml:space="preserve"> archive file</w:t>
      </w:r>
      <w:r w:rsidR="00405B38" w:rsidRPr="00F54A80">
        <w:rPr>
          <w:lang w:val="en-US"/>
        </w:rPr>
        <w:t xml:space="preserve"> </w:t>
      </w:r>
      <w:r w:rsidR="00405B38">
        <w:rPr>
          <w:lang w:val="en-US"/>
        </w:rPr>
        <w:t xml:space="preserve">located </w:t>
      </w:r>
      <w:r w:rsidR="00D321A9" w:rsidRPr="00F54A80">
        <w:rPr>
          <w:lang w:val="en-US"/>
        </w:rPr>
        <w:t>on the</w:t>
      </w:r>
      <w:r w:rsidR="00E30FFD">
        <w:rPr>
          <w:lang w:val="en-US"/>
        </w:rPr>
        <w:t xml:space="preserve"> </w:t>
      </w:r>
      <w:r w:rsidR="00E30FFD" w:rsidRPr="00274489">
        <w:rPr>
          <w:b/>
          <w:lang w:val="en-US"/>
        </w:rPr>
        <w:t>“DVD IntelFS Application”</w:t>
      </w:r>
      <w:r w:rsidR="00D321A9" w:rsidRPr="00F54A80">
        <w:rPr>
          <w:lang w:val="en-US"/>
        </w:rPr>
        <w:t xml:space="preserve"> installation disk</w:t>
      </w:r>
    </w:p>
    <w:p w:rsidR="00B31F55" w:rsidRPr="00F54A80" w:rsidRDefault="00D321A9" w:rsidP="00DF2BD1">
      <w:pPr>
        <w:keepNext/>
        <w:keepLines/>
        <w:widowControl w:val="0"/>
        <w:rPr>
          <w:lang w:val="en-US"/>
        </w:rPr>
      </w:pPr>
      <w:r w:rsidRPr="00F54A80">
        <w:rPr>
          <w:lang w:val="en-US"/>
        </w:rPr>
        <w:t>Copy</w:t>
      </w:r>
      <w:r w:rsidR="00B31F55" w:rsidRPr="00F54A80">
        <w:rPr>
          <w:lang w:val="en-US"/>
        </w:rPr>
        <w:t xml:space="preserve"> th</w:t>
      </w:r>
      <w:r w:rsidR="00AE0843">
        <w:rPr>
          <w:lang w:val="en-US"/>
        </w:rPr>
        <w:t>is</w:t>
      </w:r>
      <w:r w:rsidR="00B31F55" w:rsidRPr="00F54A80">
        <w:rPr>
          <w:lang w:val="en-US"/>
        </w:rPr>
        <w:t xml:space="preserve"> script on </w:t>
      </w:r>
      <w:r w:rsidR="00AE0843">
        <w:rPr>
          <w:lang w:val="en-US"/>
        </w:rPr>
        <w:t xml:space="preserve">INTEL-FS </w:t>
      </w:r>
      <w:r w:rsidRPr="00F54A80">
        <w:rPr>
          <w:lang w:val="en-US"/>
        </w:rPr>
        <w:t xml:space="preserve">server </w:t>
      </w:r>
      <w:r w:rsidR="00B31F55" w:rsidRPr="00F54A80">
        <w:rPr>
          <w:lang w:val="en-US"/>
        </w:rPr>
        <w:t>desktop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8"/>
        <w:gridCol w:w="6621"/>
      </w:tblGrid>
      <w:tr w:rsidR="00DE4112" w:rsidRPr="00F54A80" w:rsidTr="00DE411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4112" w:rsidRPr="00F54A80" w:rsidRDefault="00DE4112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Using a command prompt window run in administrative mode, </w:t>
            </w:r>
          </w:p>
          <w:p w:rsidR="00B31F55" w:rsidRPr="00F54A80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</w:p>
          <w:p w:rsidR="00B31F55" w:rsidRPr="00F54A80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Browse to the folder where </w:t>
            </w:r>
            <w:r w:rsidR="00AE0843">
              <w:rPr>
                <w:lang w:val="en-US" w:eastAsia="fr-FR"/>
              </w:rPr>
              <w:t xml:space="preserve">the script </w:t>
            </w:r>
            <w:r w:rsidR="00852440" w:rsidRPr="00852440">
              <w:rPr>
                <w:lang w:val="en-US" w:eastAsia="fr-FR"/>
              </w:rPr>
              <w:t>SetFoldersPermissions.ps1</w:t>
            </w:r>
            <w:r w:rsidR="00AE0843">
              <w:rPr>
                <w:lang w:val="en-US" w:eastAsia="fr-FR"/>
              </w:rPr>
              <w:t xml:space="preserve"> has just been copied </w:t>
            </w:r>
          </w:p>
          <w:p w:rsidR="00B31F55" w:rsidRPr="00F54A80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</w:p>
          <w:p w:rsidR="00DE4112" w:rsidRPr="00F54A80" w:rsidRDefault="00DE4112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Execute powershell interpretor</w:t>
            </w:r>
          </w:p>
          <w:p w:rsidR="00DE4112" w:rsidRPr="00F54A80" w:rsidRDefault="00DE4112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Type in </w:t>
            </w:r>
            <w:r w:rsidRPr="009F56F1">
              <w:rPr>
                <w:b/>
                <w:lang w:val="en-US" w:eastAsia="fr-FR"/>
              </w:rPr>
              <w:t>powershell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4112" w:rsidRPr="00F54A80" w:rsidRDefault="00AE0843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CD9641" wp14:editId="7309EB91">
                  <wp:extent cx="4097548" cy="2382469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9710" cy="2383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0843" w:rsidRPr="00F54A80" w:rsidTr="00DE411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0843" w:rsidRDefault="00AE0843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 xml:space="preserve">Type in </w:t>
            </w:r>
            <w:r w:rsidRPr="002418FC">
              <w:rPr>
                <w:b/>
                <w:lang w:val="en-US" w:eastAsia="fr-FR"/>
              </w:rPr>
              <w:t>get-executionpolicy</w:t>
            </w:r>
          </w:p>
          <w:p w:rsidR="002418FC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</w:p>
          <w:p w:rsidR="002418FC" w:rsidRPr="00F54A80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Keep in mind the return value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0843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9EFD1B" wp14:editId="1460D026">
                  <wp:extent cx="4124508" cy="2398143"/>
                  <wp:effectExtent l="0" t="0" r="0" b="254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6723" cy="2399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112" w:rsidRPr="00F54A80" w:rsidTr="00DE411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4112" w:rsidRPr="00F54A80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Type in </w:t>
            </w:r>
            <w:r w:rsidRPr="009F56F1">
              <w:rPr>
                <w:b/>
                <w:lang w:val="en-US" w:eastAsia="fr-FR"/>
              </w:rPr>
              <w:t>set-executionpolicy unrestricted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4112" w:rsidRPr="00F54A80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11E0563" wp14:editId="57C1A106">
                  <wp:extent cx="4070335" cy="2366644"/>
                  <wp:effectExtent l="0" t="0" r="6985" b="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919" cy="2368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112" w:rsidRPr="00F54A80" w:rsidTr="00DE411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4112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lastRenderedPageBreak/>
              <w:t>For each drive</w:t>
            </w:r>
            <w:r w:rsidR="009F56F1">
              <w:rPr>
                <w:lang w:val="en-US" w:eastAsia="fr-FR"/>
              </w:rPr>
              <w:t>s</w:t>
            </w:r>
            <w:r w:rsidR="00907D39">
              <w:rPr>
                <w:lang w:val="en-US" w:eastAsia="fr-FR"/>
              </w:rPr>
              <w:t xml:space="preserve"> containing Web application, Data, DB and DB Log Folder (E.G. E:, F: G:)</w:t>
            </w:r>
            <w:r w:rsidR="00DC27A2" w:rsidRPr="00F54A80">
              <w:rPr>
                <w:lang w:val="en-US" w:eastAsia="fr-FR"/>
              </w:rPr>
              <w:t>,</w:t>
            </w:r>
            <w:r w:rsidRPr="00F54A80">
              <w:rPr>
                <w:lang w:val="en-US" w:eastAsia="fr-FR"/>
              </w:rPr>
              <w:t xml:space="preserve"> execute </w:t>
            </w:r>
            <w:r w:rsidR="00405B38">
              <w:rPr>
                <w:lang w:val="en-US" w:eastAsia="fr-FR"/>
              </w:rPr>
              <w:t>SetFoldersPermissions</w:t>
            </w:r>
            <w:r w:rsidR="00852440" w:rsidRPr="00852440">
              <w:rPr>
                <w:lang w:val="en-US" w:eastAsia="fr-FR"/>
              </w:rPr>
              <w:t>.ps1</w:t>
            </w:r>
            <w:r w:rsidRPr="00F54A80">
              <w:rPr>
                <w:lang w:val="en-US" w:eastAsia="fr-FR"/>
              </w:rPr>
              <w:t xml:space="preserve"> script</w:t>
            </w:r>
          </w:p>
          <w:p w:rsidR="00907D39" w:rsidRDefault="00907D39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</w:p>
          <w:p w:rsidR="00907D39" w:rsidRPr="00F54A80" w:rsidRDefault="00907D39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WARNING: This script shall not be executed on the OS (C:) drive</w:t>
            </w:r>
          </w:p>
          <w:p w:rsidR="00B31F55" w:rsidRPr="00F54A80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</w:p>
          <w:p w:rsidR="00B31F55" w:rsidRPr="00F54A80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Type in</w:t>
            </w:r>
          </w:p>
          <w:p w:rsidR="00B31F55" w:rsidRPr="009F56F1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b/>
                <w:lang w:val="en-US" w:eastAsia="fr-FR"/>
              </w:rPr>
            </w:pPr>
            <w:r w:rsidRPr="009F56F1">
              <w:rPr>
                <w:b/>
                <w:lang w:val="en-US" w:eastAsia="fr-FR"/>
              </w:rPr>
              <w:t>.\</w:t>
            </w:r>
            <w:r w:rsidR="00852440" w:rsidRPr="00852440">
              <w:rPr>
                <w:b/>
                <w:lang w:val="en-US" w:eastAsia="fr-FR"/>
              </w:rPr>
              <w:t>SetFoldersPermissions.ps1</w:t>
            </w:r>
            <w:r w:rsidRPr="009F56F1">
              <w:rPr>
                <w:b/>
                <w:lang w:val="en-US" w:eastAsia="fr-FR"/>
              </w:rPr>
              <w:t xml:space="preserve"> </w:t>
            </w:r>
            <w:r w:rsidR="009F56F1" w:rsidRPr="009F56F1">
              <w:rPr>
                <w:b/>
                <w:lang w:val="en-US" w:eastAsia="fr-FR"/>
              </w:rPr>
              <w:t>E:\</w:t>
            </w:r>
          </w:p>
          <w:p w:rsidR="009F56F1" w:rsidRPr="009F56F1" w:rsidRDefault="009F56F1" w:rsidP="00DF2BD1">
            <w:pPr>
              <w:keepNext/>
              <w:keepLines/>
              <w:widowControl w:val="0"/>
              <w:spacing w:before="0" w:after="0"/>
              <w:jc w:val="left"/>
              <w:rPr>
                <w:b/>
                <w:lang w:val="en-US" w:eastAsia="fr-FR"/>
              </w:rPr>
            </w:pPr>
            <w:r w:rsidRPr="009F56F1">
              <w:rPr>
                <w:b/>
                <w:lang w:val="en-US" w:eastAsia="fr-FR"/>
              </w:rPr>
              <w:t>.\</w:t>
            </w:r>
            <w:r w:rsidR="00405B38" w:rsidRPr="00852440">
              <w:rPr>
                <w:b/>
                <w:lang w:val="en-US" w:eastAsia="fr-FR"/>
              </w:rPr>
              <w:t xml:space="preserve"> </w:t>
            </w:r>
            <w:r w:rsidR="00852440" w:rsidRPr="00852440">
              <w:rPr>
                <w:b/>
                <w:lang w:val="en-US" w:eastAsia="fr-FR"/>
              </w:rPr>
              <w:t>SetFoldersPermissions.ps1</w:t>
            </w:r>
            <w:r w:rsidRPr="009F56F1">
              <w:rPr>
                <w:b/>
                <w:lang w:val="en-US" w:eastAsia="fr-FR"/>
              </w:rPr>
              <w:t xml:space="preserve"> F:\</w:t>
            </w:r>
          </w:p>
          <w:p w:rsidR="009F56F1" w:rsidRPr="009F56F1" w:rsidRDefault="009F56F1" w:rsidP="00DF2BD1">
            <w:pPr>
              <w:keepNext/>
              <w:keepLines/>
              <w:widowControl w:val="0"/>
              <w:spacing w:before="0" w:after="0"/>
              <w:jc w:val="left"/>
              <w:rPr>
                <w:b/>
                <w:lang w:val="en-US" w:eastAsia="fr-FR"/>
              </w:rPr>
            </w:pPr>
            <w:r w:rsidRPr="009F56F1">
              <w:rPr>
                <w:b/>
                <w:lang w:val="en-US" w:eastAsia="fr-FR"/>
              </w:rPr>
              <w:t>.\</w:t>
            </w:r>
            <w:r w:rsidR="00405B38" w:rsidRPr="00852440">
              <w:rPr>
                <w:b/>
                <w:lang w:val="en-US" w:eastAsia="fr-FR"/>
              </w:rPr>
              <w:t xml:space="preserve"> </w:t>
            </w:r>
            <w:r w:rsidR="00852440" w:rsidRPr="00852440">
              <w:rPr>
                <w:b/>
                <w:lang w:val="en-US" w:eastAsia="fr-FR"/>
              </w:rPr>
              <w:t>SetFoldersPermissions.ps1</w:t>
            </w:r>
            <w:r w:rsidRPr="009F56F1">
              <w:rPr>
                <w:b/>
                <w:lang w:val="en-US" w:eastAsia="fr-FR"/>
              </w:rPr>
              <w:t xml:space="preserve"> G:\</w:t>
            </w:r>
          </w:p>
          <w:p w:rsidR="009F56F1" w:rsidRPr="00F54A80" w:rsidRDefault="009F56F1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</w:p>
          <w:p w:rsidR="00B31F55" w:rsidRPr="00F54A80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</w:p>
          <w:p w:rsidR="00B31F55" w:rsidRPr="00F54A80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4112" w:rsidRPr="00F54A80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4B38E6" wp14:editId="72D2A199">
                  <wp:extent cx="4055321" cy="3122762"/>
                  <wp:effectExtent l="0" t="0" r="2540" b="1905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8460" cy="3125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18FC" w:rsidRPr="00F54A80" w:rsidTr="00DE411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18FC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 xml:space="preserve">Type in </w:t>
            </w:r>
            <w:r w:rsidRPr="002418FC">
              <w:rPr>
                <w:b/>
                <w:lang w:val="en-US" w:eastAsia="fr-FR"/>
              </w:rPr>
              <w:t>set-executionpolicy &lt;value&gt;</w:t>
            </w:r>
          </w:p>
          <w:p w:rsidR="002418FC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 xml:space="preserve">Where </w:t>
            </w:r>
            <w:r w:rsidRPr="002418FC">
              <w:rPr>
                <w:b/>
                <w:lang w:val="en-US" w:eastAsia="fr-FR"/>
              </w:rPr>
              <w:t>&lt;value&gt;</w:t>
            </w:r>
            <w:r>
              <w:rPr>
                <w:lang w:val="en-US" w:eastAsia="fr-FR"/>
              </w:rPr>
              <w:t xml:space="preserve"> is the value previously returned by get-executionpolicy command</w:t>
            </w:r>
          </w:p>
          <w:p w:rsidR="002418FC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</w:p>
          <w:p w:rsidR="002418FC" w:rsidRPr="00F54A80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Close</w:t>
            </w:r>
            <w:r w:rsidRPr="00F54A80">
              <w:rPr>
                <w:lang w:val="en-US" w:eastAsia="fr-FR"/>
              </w:rPr>
              <w:t xml:space="preserve"> all windows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18FC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58E66D1" wp14:editId="130B198C">
                  <wp:extent cx="4114800" cy="2392499"/>
                  <wp:effectExtent l="0" t="0" r="0" b="8255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7096" cy="2393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418FC" w:rsidRPr="002418FC" w:rsidRDefault="002418FC" w:rsidP="00DF2BD1">
            <w:pPr>
              <w:keepNext/>
              <w:keepLines/>
              <w:widowControl w:val="0"/>
              <w:tabs>
                <w:tab w:val="left" w:pos="992"/>
              </w:tabs>
              <w:rPr>
                <w:lang w:val="fr-FR" w:eastAsia="fr-FR"/>
              </w:rPr>
            </w:pPr>
            <w:r>
              <w:rPr>
                <w:lang w:val="fr-FR" w:eastAsia="fr-FR"/>
              </w:rPr>
              <w:tab/>
            </w:r>
          </w:p>
        </w:tc>
      </w:tr>
    </w:tbl>
    <w:p w:rsidR="00820E8D" w:rsidRPr="00F54A80" w:rsidRDefault="00820E8D" w:rsidP="00820E8D">
      <w:pPr>
        <w:pStyle w:val="Heading2"/>
        <w:rPr>
          <w:lang w:val="en-US"/>
        </w:rPr>
      </w:pPr>
      <w:bookmarkStart w:id="175" w:name="_Toc325975915"/>
      <w:bookmarkStart w:id="176" w:name="_Toc325975916"/>
      <w:bookmarkStart w:id="177" w:name="_Toc325975992"/>
      <w:bookmarkStart w:id="178" w:name="_Toc325975998"/>
      <w:bookmarkStart w:id="179" w:name="_Toc325976005"/>
      <w:bookmarkStart w:id="180" w:name="_Ref417893906"/>
      <w:bookmarkStart w:id="181" w:name="_Toc440979191"/>
      <w:bookmarkEnd w:id="169"/>
      <w:bookmarkEnd w:id="175"/>
      <w:bookmarkEnd w:id="176"/>
      <w:bookmarkEnd w:id="177"/>
      <w:bookmarkEnd w:id="178"/>
      <w:bookmarkEnd w:id="179"/>
      <w:r w:rsidRPr="00F54A80">
        <w:rPr>
          <w:lang w:val="en-US"/>
        </w:rPr>
        <w:t>SQL S</w:t>
      </w:r>
      <w:r w:rsidR="002C38B8" w:rsidRPr="00F54A80">
        <w:rPr>
          <w:lang w:val="en-US"/>
        </w:rPr>
        <w:t>erver</w:t>
      </w:r>
      <w:bookmarkEnd w:id="180"/>
      <w:bookmarkEnd w:id="181"/>
    </w:p>
    <w:p w:rsidR="006E4604" w:rsidRPr="00F54A80" w:rsidRDefault="006E4604" w:rsidP="006E4604">
      <w:pPr>
        <w:rPr>
          <w:lang w:val="en-US"/>
        </w:rPr>
      </w:pPr>
      <w:r w:rsidRPr="00F54A80">
        <w:rPr>
          <w:lang w:val="en-US"/>
        </w:rPr>
        <w:t xml:space="preserve">This chapter </w:t>
      </w:r>
      <w:r w:rsidR="008C1DE1">
        <w:rPr>
          <w:lang w:val="en-US"/>
        </w:rPr>
        <w:t>shall</w:t>
      </w:r>
      <w:r w:rsidRPr="00F54A80">
        <w:rPr>
          <w:lang w:val="en-US"/>
        </w:rPr>
        <w:t xml:space="preserve"> be ignored if </w:t>
      </w:r>
      <w:r w:rsidR="008C1DE1">
        <w:rPr>
          <w:lang w:val="en-US"/>
        </w:rPr>
        <w:t xml:space="preserve">INTEL-FS </w:t>
      </w:r>
      <w:r w:rsidR="003724DE">
        <w:rPr>
          <w:lang w:val="en-US"/>
        </w:rPr>
        <w:t xml:space="preserve">SQL databases are hosted on a remote </w:t>
      </w:r>
      <w:r w:rsidR="00DC27A2" w:rsidRPr="00F54A80">
        <w:rPr>
          <w:lang w:val="en-US"/>
        </w:rPr>
        <w:t>SQL server.</w:t>
      </w:r>
    </w:p>
    <w:p w:rsidR="005B34A8" w:rsidRPr="00F54A80" w:rsidRDefault="005B34A8" w:rsidP="005B34A8">
      <w:pPr>
        <w:pStyle w:val="Heading3"/>
        <w:rPr>
          <w:lang w:val="en-US"/>
        </w:rPr>
      </w:pPr>
      <w:bookmarkStart w:id="182" w:name="_Toc440979192"/>
      <w:r w:rsidRPr="00F54A80">
        <w:rPr>
          <w:lang w:val="en-US"/>
        </w:rPr>
        <w:lastRenderedPageBreak/>
        <w:t>SQL Server installation</w:t>
      </w:r>
      <w:bookmarkEnd w:id="182"/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8"/>
        <w:gridCol w:w="6621"/>
      </w:tblGrid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2956" w:rsidRPr="00F54A80" w:rsidRDefault="00C52956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Insert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Microsoft SQL Server 2008 R2 installation disk</w:t>
            </w:r>
            <w:r w:rsidRPr="00F54A80">
              <w:rPr>
                <w:rFonts w:ascii="Times New Roman" w:hAnsi="Times New Roman"/>
                <w:lang w:val="en-US" w:eastAsia="fr-FR"/>
              </w:rPr>
              <w:t>” in DVD drive</w:t>
            </w:r>
          </w:p>
          <w:p w:rsidR="00F62E41" w:rsidRPr="00F54A80" w:rsidRDefault="00F62E41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Browse to </w:t>
            </w:r>
            <w:r w:rsidR="0046318A">
              <w:rPr>
                <w:rFonts w:ascii="Times New Roman" w:hAnsi="Times New Roman"/>
                <w:lang w:val="en-US" w:eastAsia="fr-FR"/>
              </w:rPr>
              <w:t>“</w:t>
            </w:r>
            <w:r w:rsidRPr="0046318A">
              <w:rPr>
                <w:rFonts w:ascii="Times New Roman" w:hAnsi="Times New Roman"/>
                <w:b/>
                <w:lang w:val="en-US" w:eastAsia="fr-FR"/>
              </w:rPr>
              <w:t>D:\English\SQLServer2008R2\Enterprise</w:t>
            </w:r>
            <w:r w:rsidR="0046318A">
              <w:rPr>
                <w:rFonts w:ascii="Times New Roman" w:hAnsi="Times New Roman"/>
                <w:lang w:val="en-US" w:eastAsia="fr-FR"/>
              </w:rPr>
              <w:t>” folder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Launch </w:t>
            </w:r>
            <w:r w:rsidR="00C5295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SQL Server 2008 R2 Enterprise</w:t>
            </w:r>
            <w:r w:rsidR="00C52956" w:rsidRPr="00F54A80">
              <w:rPr>
                <w:rFonts w:ascii="Times New Roman" w:hAnsi="Times New Roman"/>
                <w:b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installation</w:t>
            </w:r>
            <w:r w:rsidR="00F62E41" w:rsidRPr="00F54A80">
              <w:rPr>
                <w:rFonts w:ascii="Times New Roman" w:hAnsi="Times New Roman"/>
                <w:lang w:val="en-US" w:eastAsia="fr-FR"/>
              </w:rPr>
              <w:t xml:space="preserve"> by </w:t>
            </w:r>
            <w:r w:rsidR="0046318A">
              <w:rPr>
                <w:rFonts w:ascii="Times New Roman" w:hAnsi="Times New Roman"/>
                <w:lang w:val="en-US" w:eastAsia="fr-FR"/>
              </w:rPr>
              <w:t>double-</w:t>
            </w:r>
            <w:r w:rsidR="00F62E41" w:rsidRPr="00F54A80">
              <w:rPr>
                <w:rFonts w:ascii="Times New Roman" w:hAnsi="Times New Roman"/>
                <w:lang w:val="en-US" w:eastAsia="fr-FR"/>
              </w:rPr>
              <w:t xml:space="preserve">clicking </w:t>
            </w:r>
            <w:r w:rsidR="0046318A">
              <w:rPr>
                <w:rFonts w:ascii="Times New Roman" w:hAnsi="Times New Roman"/>
                <w:lang w:val="en-US" w:eastAsia="fr-FR"/>
              </w:rPr>
              <w:t>“</w:t>
            </w:r>
            <w:r w:rsidR="00F62E41" w:rsidRPr="0046318A">
              <w:rPr>
                <w:rFonts w:ascii="Times New Roman" w:hAnsi="Times New Roman"/>
                <w:b/>
                <w:lang w:val="en-US" w:eastAsia="fr-FR"/>
              </w:rPr>
              <w:t>setup.exe</w:t>
            </w:r>
            <w:r w:rsidR="0046318A">
              <w:rPr>
                <w:rFonts w:ascii="Times New Roman" w:hAnsi="Times New Roman"/>
                <w:lang w:val="en-US" w:eastAsia="fr-FR"/>
              </w:rPr>
              <w:t>”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F62E41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BDFDD7D" wp14:editId="4640BEC7">
                  <wp:extent cx="4105275" cy="3076575"/>
                  <wp:effectExtent l="0" t="0" r="9525" b="9525"/>
                  <wp:docPr id="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5275" cy="307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2E41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62E41" w:rsidRPr="00F54A80" w:rsidRDefault="00F62E41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Click on </w:t>
            </w:r>
            <w:r w:rsidR="0046318A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Options</w:t>
            </w:r>
            <w:r w:rsidR="0046318A" w:rsidRPr="0046318A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and verify that the processor type has been correctly detected x86 (32 bits) or x64 (64 bits)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62E41" w:rsidRPr="00F54A80" w:rsidRDefault="00931834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3CE3C53D" wp14:editId="0912930D">
                  <wp:extent cx="4095750" cy="3238500"/>
                  <wp:effectExtent l="0" t="0" r="0" b="0"/>
                  <wp:docPr id="57" name="Picture 30" descr="Description: Description: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Description: Description: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750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46318A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 xml:space="preserve">Click </w:t>
            </w:r>
            <w:r w:rsidR="0046318A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Installation</w:t>
            </w:r>
            <w:r w:rsidR="0046318A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and click </w:t>
            </w:r>
            <w:r w:rsidR="0046318A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New installation or add features to an existing installation</w:t>
            </w:r>
            <w:r w:rsidR="0046318A">
              <w:rPr>
                <w:rFonts w:ascii="Times New Roman" w:hAnsi="Times New Roman"/>
                <w:lang w:val="en-US" w:eastAsia="fr-FR"/>
              </w:rPr>
              <w:t>”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289FFDB1" wp14:editId="1CD429F9">
                  <wp:extent cx="4057650" cy="3209925"/>
                  <wp:effectExtent l="0" t="0" r="0" b="9525"/>
                  <wp:docPr id="58" name="Picture 31" descr="Description: Description: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Description: Description: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3209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46318A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Click </w:t>
            </w:r>
            <w:r w:rsidR="0046318A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="0046318A">
              <w:rPr>
                <w:rFonts w:ascii="Times New Roman" w:hAnsi="Times New Roman"/>
                <w:lang w:val="en-US" w:eastAsia="fr-FR"/>
              </w:rPr>
              <w:t>” button</w:t>
            </w:r>
            <w:r w:rsidR="00582813">
              <w:rPr>
                <w:rFonts w:ascii="Times New Roman" w:hAnsi="Times New Roman"/>
                <w:lang w:val="en-US" w:eastAsia="fr-FR"/>
              </w:rPr>
              <w:t xml:space="preserve"> 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125AF18D" wp14:editId="45F17BA0">
                  <wp:extent cx="4076700" cy="3057525"/>
                  <wp:effectExtent l="0" t="0" r="0" b="9525"/>
                  <wp:docPr id="59" name="Picture 32" descr="Description: Description: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Description: Description: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6700" cy="3057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 xml:space="preserve">Select 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Enter the product keys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” checkmark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and enter the key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205EE4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/>
              </w:rPr>
              <w:object w:dxaOrig="12300" w:dyaOrig="9225">
                <v:shape id="_x0000_i1027" type="#_x0000_t75" style="width:319.5pt;height:240pt" o:ole="">
                  <v:imagedata r:id="rId94" o:title=""/>
                </v:shape>
                <o:OLEObject Type="Embed" ProgID="PBrush" ShapeID="_x0000_i1027" DrawAspect="Content" ObjectID="_1588591022" r:id="rId95"/>
              </w:object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Check 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I accept the license terms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5C2074F3" wp14:editId="64338796">
                  <wp:extent cx="4038600" cy="3048000"/>
                  <wp:effectExtent l="0" t="0" r="0" b="0"/>
                  <wp:docPr id="61" name="Picture 34" descr="Description: Description: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Description: Description: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8600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 xml:space="preserve">Click </w:t>
            </w:r>
            <w:r w:rsidR="008216EC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nstall</w:t>
            </w:r>
            <w:r w:rsidR="008216EC" w:rsidRPr="00F54A80">
              <w:rPr>
                <w:rFonts w:ascii="Times New Roman" w:hAnsi="Times New Roman"/>
                <w:lang w:val="en-US" w:eastAsia="fr-FR"/>
              </w:rPr>
              <w:t>”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 xml:space="preserve"> button</w:t>
            </w:r>
            <w:ins w:id="183" w:author="Manu Delmarche" w:date="2018-05-23T14:24:00Z">
              <w:r w:rsidR="00750DFD">
                <w:rPr>
                  <w:rFonts w:ascii="Times New Roman" w:hAnsi="Times New Roman"/>
                  <w:lang w:val="en-US" w:eastAsia="fr-FR"/>
                </w:rPr>
                <w:t xml:space="preserve"> de fievre</w:t>
              </w:r>
            </w:ins>
            <w:ins w:id="184" w:author="Manu Delmarche" w:date="2018-05-23T14:27:00Z">
              <w:r w:rsidR="00372141">
                <w:rPr>
                  <w:rFonts w:ascii="Times New Roman" w:hAnsi="Times New Roman"/>
                  <w:lang w:val="en-US" w:eastAsia="fr-FR"/>
                </w:rPr>
                <w:t xml:space="preserve"> et d’acne</w:t>
              </w:r>
            </w:ins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27E56241" wp14:editId="25F72C82">
                  <wp:extent cx="4105275" cy="3086100"/>
                  <wp:effectExtent l="0" t="0" r="9525" b="0"/>
                  <wp:docPr id="62" name="Picture 35" descr="Description: Description: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Description: Description: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5275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1673495A" wp14:editId="5FD1B82B">
                  <wp:extent cx="4114800" cy="3086100"/>
                  <wp:effectExtent l="0" t="0" r="0" b="0"/>
                  <wp:docPr id="63" name="Picture 36" descr="Description: Description: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Description: Description: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11E06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 xml:space="preserve">Select 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SQL Server Feature Installation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” radio button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0B93257D" wp14:editId="2711D40D">
                  <wp:extent cx="4114800" cy="3086100"/>
                  <wp:effectExtent l="0" t="0" r="0" b="0"/>
                  <wp:docPr id="64" name="Picture 37" descr="Description: Description: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Description: Description: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the following options:</w:t>
            </w:r>
          </w:p>
          <w:p w:rsidR="00820E8D" w:rsidRPr="00F54A80" w:rsidRDefault="00820E8D" w:rsidP="00243A03">
            <w:pPr>
              <w:numPr>
                <w:ilvl w:val="0"/>
                <w:numId w:val="24"/>
              </w:num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lang w:val="en-US" w:eastAsia="fr-FR"/>
              </w:rPr>
              <w:t>Full-Text Search</w:t>
            </w:r>
          </w:p>
          <w:p w:rsidR="00820E8D" w:rsidRPr="00F54A80" w:rsidRDefault="00820E8D" w:rsidP="00243A03">
            <w:pPr>
              <w:numPr>
                <w:ilvl w:val="0"/>
                <w:numId w:val="24"/>
              </w:num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lang w:val="en-US" w:eastAsia="fr-FR"/>
              </w:rPr>
              <w:t>Management Tools –Complete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FD30E5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200AD91" wp14:editId="1F0F9262">
                  <wp:extent cx="4067175" cy="3050540"/>
                  <wp:effectExtent l="0" t="0" r="9525" b="0"/>
                  <wp:docPr id="177" name="Imag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305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336F7313" wp14:editId="559E5F97">
                  <wp:extent cx="4105275" cy="3076575"/>
                  <wp:effectExtent l="0" t="0" r="9525" b="9525"/>
                  <wp:docPr id="66" name="Picture 39" descr="Description: Description: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Description: Description: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5275" cy="307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Select 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Default Instance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” radio button.</w:t>
            </w:r>
          </w:p>
          <w:p w:rsidR="00FD30E5" w:rsidRPr="00F54A80" w:rsidRDefault="00FD30E5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 “</w:t>
            </w:r>
            <w:r w:rsidRPr="00582813">
              <w:rPr>
                <w:rFonts w:ascii="Times New Roman" w:hAnsi="Times New Roman"/>
                <w:b/>
                <w:lang w:val="en-US" w:eastAsia="fr-FR"/>
              </w:rPr>
              <w:t>Instance root directory:</w:t>
            </w:r>
            <w:r>
              <w:rPr>
                <w:rFonts w:ascii="Times New Roman" w:hAnsi="Times New Roman"/>
                <w:lang w:val="en-US" w:eastAsia="fr-FR"/>
              </w:rPr>
              <w:t>” input field, type</w:t>
            </w:r>
            <w:r w:rsidR="00582813">
              <w:rPr>
                <w:rFonts w:ascii="Times New Roman" w:hAnsi="Times New Roman"/>
                <w:lang w:val="en-US" w:eastAsia="fr-FR"/>
              </w:rPr>
              <w:t xml:space="preserve"> in</w:t>
            </w:r>
            <w:r>
              <w:rPr>
                <w:rFonts w:ascii="Times New Roman" w:hAnsi="Times New Roman"/>
                <w:lang w:val="en-US" w:eastAsia="fr-FR"/>
              </w:rPr>
              <w:t xml:space="preserve"> </w:t>
            </w:r>
            <w:r w:rsidR="00582813">
              <w:rPr>
                <w:rFonts w:ascii="Times New Roman" w:hAnsi="Times New Roman"/>
                <w:lang w:val="en-US" w:eastAsia="fr-FR"/>
              </w:rPr>
              <w:t>“</w:t>
            </w:r>
            <w:r w:rsidRPr="00582813">
              <w:rPr>
                <w:rFonts w:ascii="Times New Roman" w:hAnsi="Times New Roman"/>
                <w:b/>
                <w:lang w:val="en-US" w:eastAsia="fr-FR"/>
              </w:rPr>
              <w:t>F:\</w:t>
            </w:r>
            <w:r w:rsidR="00582813" w:rsidRPr="00582813">
              <w:rPr>
                <w:rFonts w:ascii="Times New Roman" w:hAnsi="Times New Roman"/>
                <w:lang w:val="en-US" w:eastAsia="fr-FR"/>
              </w:rPr>
              <w:t>”</w:t>
            </w:r>
          </w:p>
          <w:p w:rsidR="00E11E06" w:rsidRPr="00F54A80" w:rsidRDefault="00E11E06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Other editable values shall be kept unchanged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FD30E5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7C60CD5" wp14:editId="43E70D36">
                  <wp:extent cx="4067175" cy="3050540"/>
                  <wp:effectExtent l="0" t="0" r="9525" b="0"/>
                  <wp:docPr id="178" name="Imag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305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FD30E5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1F2B58C" wp14:editId="272B890A">
                  <wp:extent cx="4067175" cy="3050540"/>
                  <wp:effectExtent l="0" t="0" r="9525" b="0"/>
                  <wp:docPr id="279" name="Image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305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4934" w:rsidRDefault="004B493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Select “</w:t>
            </w:r>
            <w:r w:rsidRPr="006A1844">
              <w:rPr>
                <w:rFonts w:ascii="Times New Roman" w:hAnsi="Times New Roman"/>
                <w:b/>
                <w:lang w:val="en-US" w:eastAsia="fr-FR"/>
              </w:rPr>
              <w:t>Service accounts</w:t>
            </w:r>
            <w:r>
              <w:rPr>
                <w:rFonts w:ascii="Times New Roman" w:hAnsi="Times New Roman"/>
                <w:lang w:val="en-US" w:eastAsia="fr-FR"/>
              </w:rPr>
              <w:t>” tab</w:t>
            </w:r>
          </w:p>
          <w:p w:rsidR="004B4934" w:rsidRDefault="004B493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Select 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lang w:val="en-US" w:eastAsia="fr-FR"/>
              </w:rPr>
              <w:t>NT AUTHORITY\</w:t>
            </w:r>
            <w:r w:rsidR="00FD2B35" w:rsidRPr="00F54A80">
              <w:rPr>
                <w:rFonts w:ascii="Times New Roman" w:hAnsi="Times New Roman"/>
                <w:b/>
                <w:lang w:val="en-US" w:eastAsia="fr-FR"/>
              </w:rPr>
              <w:t>NETWORK SERVICE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in the 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Account Name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for the following services :</w:t>
            </w:r>
          </w:p>
          <w:p w:rsidR="00820E8D" w:rsidRPr="00F54A80" w:rsidRDefault="00820E8D" w:rsidP="00243A03">
            <w:pPr>
              <w:numPr>
                <w:ilvl w:val="0"/>
                <w:numId w:val="24"/>
              </w:num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lang w:val="en-US" w:eastAsia="fr-FR"/>
              </w:rPr>
              <w:t>SQL Server Agent</w:t>
            </w:r>
          </w:p>
          <w:p w:rsidR="00820E8D" w:rsidRPr="00F54A80" w:rsidRDefault="00820E8D" w:rsidP="00243A03">
            <w:pPr>
              <w:numPr>
                <w:ilvl w:val="0"/>
                <w:numId w:val="24"/>
              </w:num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lang w:val="en-US" w:eastAsia="fr-FR"/>
              </w:rPr>
              <w:t>SQL Server Database Engine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FD2B35" w:rsidRPr="00F54A80" w:rsidRDefault="00FD2B35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SQL Server Agent</w:t>
            </w:r>
            <w:r w:rsidRPr="00F54A80">
              <w:rPr>
                <w:rFonts w:ascii="Times New Roman" w:hAnsi="Times New Roman"/>
                <w:lang w:val="en-US" w:eastAsia="fr-FR"/>
              </w:rPr>
              <w:t>” service startup type to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Automatic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FD2B35" w:rsidRPr="00F54A80" w:rsidRDefault="00FD2B35" w:rsidP="00A959AE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FD30E5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C34FB8E" wp14:editId="27A355E6">
                  <wp:extent cx="4067175" cy="3050540"/>
                  <wp:effectExtent l="0" t="0" r="9525" b="0"/>
                  <wp:docPr id="280" name="Image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305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1844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>Select “</w:t>
            </w:r>
            <w:r w:rsidRPr="006A1844">
              <w:rPr>
                <w:rFonts w:ascii="Times New Roman" w:hAnsi="Times New Roman"/>
                <w:b/>
                <w:lang w:val="en-US" w:eastAsia="fr-FR"/>
              </w:rPr>
              <w:t>Collation</w:t>
            </w:r>
            <w:r>
              <w:rPr>
                <w:rFonts w:ascii="Times New Roman" w:hAnsi="Times New Roman"/>
                <w:lang w:val="en-US" w:eastAsia="fr-FR"/>
              </w:rPr>
              <w:t>” tab</w:t>
            </w:r>
          </w:p>
          <w:p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Select “</w:t>
            </w:r>
            <w:r w:rsidRPr="006A1844">
              <w:rPr>
                <w:rFonts w:ascii="Times New Roman" w:hAnsi="Times New Roman"/>
                <w:b/>
                <w:u w:val="single"/>
                <w:lang w:val="en-US" w:eastAsia="fr-FR"/>
              </w:rPr>
              <w:t>C</w:t>
            </w:r>
            <w:r w:rsidRPr="006A1844">
              <w:rPr>
                <w:rFonts w:ascii="Times New Roman" w:hAnsi="Times New Roman"/>
                <w:b/>
                <w:lang w:val="en-US" w:eastAsia="fr-FR"/>
              </w:rPr>
              <w:t>ustomize…</w:t>
            </w:r>
            <w:r>
              <w:rPr>
                <w:rFonts w:ascii="Times New Roman" w:hAnsi="Times New Roman"/>
                <w:lang w:val="en-US" w:eastAsia="fr-FR"/>
              </w:rPr>
              <w:t>” button</w:t>
            </w:r>
          </w:p>
          <w:p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6A1844" w:rsidRDefault="006A1844" w:rsidP="006A184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1844" w:rsidRDefault="006A1844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0230DD4" wp14:editId="1BD65D7A">
                  <wp:extent cx="4089109" cy="3067050"/>
                  <wp:effectExtent l="0" t="0" r="6985" b="0"/>
                  <wp:docPr id="341" name="Picture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2132" cy="3076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1844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Select “</w:t>
            </w:r>
            <w:r w:rsidRPr="006A1844">
              <w:rPr>
                <w:rFonts w:ascii="Times New Roman" w:hAnsi="Times New Roman"/>
                <w:b/>
                <w:lang w:val="en-US" w:eastAsia="fr-FR"/>
              </w:rPr>
              <w:t>SQL collation, used for backwards compatibility</w:t>
            </w:r>
            <w:r>
              <w:rPr>
                <w:rFonts w:ascii="Times New Roman" w:hAnsi="Times New Roman"/>
                <w:lang w:val="en-US" w:eastAsia="fr-FR"/>
              </w:rPr>
              <w:t>” checkmark</w:t>
            </w:r>
          </w:p>
          <w:p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 associated list select “</w:t>
            </w:r>
            <w:r w:rsidRPr="006A1844">
              <w:rPr>
                <w:rFonts w:ascii="Times New Roman" w:hAnsi="Times New Roman"/>
                <w:b/>
                <w:lang w:val="en-US" w:eastAsia="fr-FR"/>
              </w:rPr>
              <w:t>SQL_Latin1_General_CP1_CI_AS</w:t>
            </w:r>
            <w:r>
              <w:rPr>
                <w:rFonts w:ascii="Times New Roman" w:hAnsi="Times New Roman"/>
                <w:lang w:val="en-US" w:eastAsia="fr-FR"/>
              </w:rPr>
              <w:t>”</w:t>
            </w:r>
          </w:p>
          <w:p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6A1844">
              <w:rPr>
                <w:rFonts w:ascii="Times New Roman" w:hAnsi="Times New Roman"/>
                <w:b/>
                <w:lang w:val="en-US" w:eastAsia="fr-FR"/>
              </w:rPr>
              <w:t>OK</w:t>
            </w:r>
            <w:r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1844" w:rsidRDefault="006A1844" w:rsidP="006A1844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9CCD489" wp14:editId="12023CA0">
                  <wp:extent cx="3914078" cy="3086100"/>
                  <wp:effectExtent l="0" t="0" r="0" b="0"/>
                  <wp:docPr id="343" name="Picture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078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1844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1844" w:rsidRDefault="006A1844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ADC8A15" wp14:editId="79AA3E2A">
                  <wp:extent cx="4089076" cy="3067024"/>
                  <wp:effectExtent l="0" t="0" r="6985" b="635"/>
                  <wp:docPr id="344" name="Picture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4722" cy="3071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Select 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Mixed Mode (SQL Server authentication and Windows authentication)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” radio button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Pr="00F54A80" w:rsidRDefault="001E13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 xml:space="preserve">Type in SQL server system administrator account </w:t>
            </w:r>
            <w:r w:rsidR="00820E8D" w:rsidRPr="00F54A80">
              <w:rPr>
                <w:rFonts w:ascii="Times New Roman" w:hAnsi="Times New Roman"/>
                <w:lang w:val="en-US" w:eastAsia="fr-FR"/>
              </w:rPr>
              <w:t xml:space="preserve"> password </w:t>
            </w:r>
            <w:r>
              <w:rPr>
                <w:rFonts w:ascii="Times New Roman" w:hAnsi="Times New Roman"/>
                <w:lang w:val="en-US" w:eastAsia="fr-FR"/>
              </w:rPr>
              <w:t xml:space="preserve">(cf chapter </w:t>
            </w:r>
            <w:r>
              <w:rPr>
                <w:rFonts w:ascii="Times New Roman" w:hAnsi="Times New Roman"/>
                <w:lang w:val="en-US" w:eastAsia="fr-FR"/>
              </w:rPr>
              <w:fldChar w:fldCharType="begin"/>
            </w:r>
            <w:r>
              <w:rPr>
                <w:rFonts w:ascii="Times New Roman" w:hAnsi="Times New Roman"/>
                <w:lang w:val="en-US" w:eastAsia="fr-FR"/>
              </w:rPr>
              <w:instrText xml:space="preserve"> REF _Ref426967911 \r \h </w:instrText>
            </w:r>
            <w:r>
              <w:rPr>
                <w:rFonts w:ascii="Times New Roman" w:hAnsi="Times New Roman"/>
                <w:lang w:val="en-US" w:eastAsia="fr-FR"/>
              </w:rPr>
            </w:r>
            <w:r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2.2.2.4</w:t>
            </w:r>
            <w:r>
              <w:rPr>
                <w:rFonts w:ascii="Times New Roman" w:hAnsi="Times New Roman"/>
                <w:lang w:val="en-US" w:eastAsia="fr-FR"/>
              </w:rPr>
              <w:fldChar w:fldCharType="end"/>
            </w:r>
            <w:r>
              <w:rPr>
                <w:rFonts w:ascii="Times New Roman" w:hAnsi="Times New Roman"/>
                <w:lang w:val="en-US" w:eastAsia="fr-FR"/>
              </w:rPr>
              <w:t xml:space="preserve"> ) </w:t>
            </w:r>
            <w:r w:rsidR="00820E8D" w:rsidRPr="00F54A80">
              <w:rPr>
                <w:rFonts w:ascii="Times New Roman" w:hAnsi="Times New Roman"/>
                <w:lang w:val="en-US" w:eastAsia="fr-FR"/>
              </w:rPr>
              <w:t xml:space="preserve">in 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="00820E8D" w:rsidRPr="00F54A80">
              <w:rPr>
                <w:rFonts w:ascii="Times New Roman" w:hAnsi="Times New Roman"/>
                <w:b/>
                <w:lang w:val="en-US" w:eastAsia="fr-FR"/>
              </w:rPr>
              <w:t>Enter password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”</w:t>
            </w:r>
            <w:r w:rsidR="00820E8D" w:rsidRPr="00F54A80">
              <w:rPr>
                <w:rFonts w:ascii="Times New Roman" w:hAnsi="Times New Roman"/>
                <w:lang w:val="en-US" w:eastAsia="fr-FR"/>
              </w:rPr>
              <w:t xml:space="preserve"> and 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="00820E8D" w:rsidRPr="00F54A80">
              <w:rPr>
                <w:rFonts w:ascii="Times New Roman" w:hAnsi="Times New Roman"/>
                <w:b/>
                <w:lang w:val="en-US" w:eastAsia="fr-FR"/>
              </w:rPr>
              <w:t>Confirm password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” input fields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Click 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Add </w:t>
            </w:r>
            <w:r w:rsidRPr="002F3D35">
              <w:rPr>
                <w:rFonts w:ascii="Times New Roman" w:hAnsi="Times New Roman"/>
                <w:b/>
                <w:u w:val="single"/>
                <w:lang w:val="en-US" w:eastAsia="fr-FR"/>
              </w:rPr>
              <w:t>C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urrent User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” button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to add </w:t>
            </w:r>
            <w:r w:rsidR="002F3D35">
              <w:rPr>
                <w:rFonts w:ascii="Times New Roman" w:hAnsi="Times New Roman"/>
                <w:lang w:val="en-US" w:eastAsia="fr-FR"/>
              </w:rPr>
              <w:t>the current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  <w:r w:rsidR="002F3D35">
              <w:rPr>
                <w:rFonts w:ascii="Times New Roman" w:hAnsi="Times New Roman"/>
                <w:lang w:val="en-US" w:eastAsia="fr-FR"/>
              </w:rPr>
              <w:t>login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in the 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Specify SQL Server administrators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” area</w:t>
            </w:r>
          </w:p>
          <w:p w:rsidR="001E1BD8" w:rsidRDefault="001E1BD8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1E1BD8" w:rsidRPr="00F54A80" w:rsidRDefault="001E1BD8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If necessary, add “</w:t>
            </w:r>
            <w:r w:rsidRPr="001E1BD8">
              <w:rPr>
                <w:rFonts w:ascii="Times New Roman" w:hAnsi="Times New Roman"/>
                <w:b/>
                <w:lang w:val="en-US" w:eastAsia="fr-FR"/>
              </w:rPr>
              <w:t>NCIA SQL Administrators</w:t>
            </w:r>
            <w:r>
              <w:rPr>
                <w:rFonts w:ascii="Times New Roman" w:hAnsi="Times New Roman"/>
                <w:lang w:val="en-US" w:eastAsia="fr-FR"/>
              </w:rPr>
              <w:t>” group to SQL Server admnistrators group, by clicking “</w:t>
            </w:r>
            <w:r w:rsidRPr="001E1BD8">
              <w:rPr>
                <w:rFonts w:ascii="Times New Roman" w:hAnsi="Times New Roman"/>
                <w:b/>
                <w:u w:val="single"/>
                <w:lang w:val="en-US" w:eastAsia="fr-FR"/>
              </w:rPr>
              <w:t>A</w:t>
            </w:r>
            <w:r w:rsidRPr="001E1BD8">
              <w:rPr>
                <w:rFonts w:ascii="Times New Roman" w:hAnsi="Times New Roman"/>
                <w:b/>
                <w:lang w:val="en-US" w:eastAsia="fr-FR"/>
              </w:rPr>
              <w:t>dd…</w:t>
            </w:r>
            <w:r>
              <w:rPr>
                <w:rFonts w:ascii="Times New Roman" w:hAnsi="Times New Roman"/>
                <w:lang w:val="en-US" w:eastAsia="fr-FR"/>
              </w:rPr>
              <w:t>” button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131FB8BD" wp14:editId="42FED84B">
                  <wp:extent cx="4133850" cy="3095625"/>
                  <wp:effectExtent l="0" t="0" r="0" b="9525"/>
                  <wp:docPr id="70" name="Picture 43" descr="Description: Description: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Description: Description: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3850" cy="3095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0B41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0B41" w:rsidRPr="00F54A80" w:rsidRDefault="008D0B41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0B41" w:rsidRDefault="008D0B41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5BC8079" wp14:editId="6B9989E1">
                  <wp:extent cx="4000500" cy="2129577"/>
                  <wp:effectExtent l="0" t="0" r="0" b="4445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2129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7C4B7A77" wp14:editId="76A61F7D">
                  <wp:extent cx="4162425" cy="3124200"/>
                  <wp:effectExtent l="0" t="0" r="9525" b="0"/>
                  <wp:docPr id="71" name="Picture 44" descr="Description: Description: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Description: Description: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2425" cy="312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5E12ECC7" wp14:editId="17127D90">
                  <wp:extent cx="4114800" cy="3086100"/>
                  <wp:effectExtent l="0" t="0" r="0" b="0"/>
                  <wp:docPr id="72" name="Picture 45" descr="Description: Description: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Description: Description: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Install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Default="00CA4E22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B67CD09" wp14:editId="1831B64D">
                  <wp:extent cx="4067175" cy="3050540"/>
                  <wp:effectExtent l="0" t="0" r="9525" b="0"/>
                  <wp:docPr id="291" name="Image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305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D0B41" w:rsidRPr="00F54A80" w:rsidRDefault="008D0B41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62B6E41" wp14:editId="0B319BFE">
                  <wp:extent cx="4089110" cy="3067050"/>
                  <wp:effectExtent l="0" t="0" r="6985" b="0"/>
                  <wp:docPr id="209" name="Picture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7909" cy="307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Close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  <w:r w:rsidR="00205EE4" w:rsidRPr="00F54A80">
              <w:rPr>
                <w:rFonts w:ascii="Times New Roman" w:hAnsi="Times New Roman"/>
                <w:lang w:val="en-US" w:eastAsia="fr-FR"/>
              </w:rPr>
              <w:t xml:space="preserve"> and close all windows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093A13BA" wp14:editId="14137FBE">
                  <wp:extent cx="4114800" cy="3095625"/>
                  <wp:effectExtent l="0" t="0" r="0" b="9525"/>
                  <wp:docPr id="74" name="Picture 47" descr="Description: Description: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Description: Description: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3095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5B0E" w:rsidRDefault="003A5B0E" w:rsidP="001417BA">
      <w:pPr>
        <w:rPr>
          <w:lang w:val="en-US"/>
        </w:rPr>
      </w:pP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8"/>
        <w:gridCol w:w="6621"/>
      </w:tblGrid>
      <w:tr w:rsidR="001E1344" w:rsidRPr="00F54A80" w:rsidTr="001332CF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1344" w:rsidRPr="00F54A80" w:rsidRDefault="001E1344" w:rsidP="001332C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To check SQL server features installation</w:t>
            </w:r>
          </w:p>
          <w:p w:rsidR="001E1344" w:rsidRPr="00F54A80" w:rsidRDefault="001E1344" w:rsidP="001332C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Run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Start &gt; All programs &gt; Microsoft SQL Server 2008 R2 &gt; Configuration Tools &gt; Sql Server Installation Center (64-bits)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1344" w:rsidRPr="00F54A80" w:rsidRDefault="001E1344" w:rsidP="001332CF">
            <w:pPr>
              <w:spacing w:before="0" w:after="0"/>
              <w:jc w:val="center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B186634" wp14:editId="0215ABFD">
                  <wp:extent cx="4086225" cy="3067050"/>
                  <wp:effectExtent l="0" t="0" r="9525" b="0"/>
                  <wp:docPr id="3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6225" cy="3067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344" w:rsidRPr="00F54A80" w:rsidTr="001332CF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1344" w:rsidRPr="00F54A80" w:rsidRDefault="001E1344" w:rsidP="001332C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Tools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1344" w:rsidRPr="00F54A80" w:rsidRDefault="001E1344" w:rsidP="001332CF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473CD3F" wp14:editId="3995B68B">
                  <wp:extent cx="4133850" cy="3095625"/>
                  <wp:effectExtent l="0" t="0" r="0" b="9525"/>
                  <wp:docPr id="3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3850" cy="3095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344" w:rsidRPr="00F54A80" w:rsidTr="001332CF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1344" w:rsidRPr="00F54A80" w:rsidRDefault="001E1344" w:rsidP="001332C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Installed SQL Server features discovery report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1E1344" w:rsidRPr="00F54A80" w:rsidRDefault="001E1344" w:rsidP="001332C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1E1344" w:rsidRPr="00F54A80" w:rsidRDefault="001E1344" w:rsidP="001332C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Installed features are displayed</w:t>
            </w:r>
          </w:p>
          <w:p w:rsidR="001E1344" w:rsidRPr="00F54A80" w:rsidRDefault="001E1344" w:rsidP="001332CF">
            <w:pPr>
              <w:spacing w:before="0" w:after="0"/>
              <w:jc w:val="left"/>
              <w:rPr>
                <w:rFonts w:ascii="Times New Roman" w:hAnsi="Times New Roman"/>
                <w:b/>
                <w:sz w:val="18"/>
                <w:szCs w:val="18"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sz w:val="18"/>
                <w:szCs w:val="18"/>
                <w:lang w:val="en-US" w:eastAsia="fr-FR"/>
              </w:rPr>
              <w:t>Database Engine Services Full-Text Search”</w:t>
            </w:r>
          </w:p>
          <w:p w:rsidR="001E1344" w:rsidRPr="00F54A80" w:rsidRDefault="001E1344" w:rsidP="001332CF">
            <w:pPr>
              <w:spacing w:before="0" w:after="0"/>
              <w:jc w:val="left"/>
              <w:rPr>
                <w:rFonts w:ascii="Times New Roman" w:hAnsi="Times New Roman"/>
                <w:b/>
                <w:sz w:val="18"/>
                <w:szCs w:val="18"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sz w:val="18"/>
                <w:szCs w:val="18"/>
                <w:lang w:val="en-US" w:eastAsia="fr-FR"/>
              </w:rPr>
              <w:t>Management Tools -Basic</w:t>
            </w:r>
          </w:p>
          <w:p w:rsidR="001E1344" w:rsidRDefault="001E1344" w:rsidP="001332C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sz w:val="18"/>
                <w:szCs w:val="18"/>
                <w:lang w:val="en-US" w:eastAsia="fr-FR"/>
              </w:rPr>
              <w:t>Management Tools – Complete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1E1344" w:rsidRDefault="001E1344" w:rsidP="001332C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1E1344" w:rsidRPr="00F54A80" w:rsidRDefault="001E1344" w:rsidP="001332C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Close all windows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1344" w:rsidRPr="00F54A80" w:rsidRDefault="001E1344" w:rsidP="001332CF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F88B602" wp14:editId="7ABB3773">
                  <wp:extent cx="4067175" cy="2590800"/>
                  <wp:effectExtent l="0" t="0" r="9525" b="0"/>
                  <wp:docPr id="3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7175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E1344" w:rsidRDefault="001E1344" w:rsidP="001417BA">
      <w:pPr>
        <w:rPr>
          <w:lang w:val="en-US"/>
        </w:rPr>
      </w:pPr>
    </w:p>
    <w:p w:rsidR="001E1344" w:rsidRPr="00F54A80" w:rsidRDefault="001E1344" w:rsidP="001417BA">
      <w:pPr>
        <w:rPr>
          <w:lang w:val="en-US"/>
        </w:rPr>
      </w:pP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8"/>
        <w:gridCol w:w="6621"/>
      </w:tblGrid>
      <w:tr w:rsidR="00D423A2" w:rsidRPr="00F54A80" w:rsidTr="00D423A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D423A2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 xml:space="preserve">To install SQL server 2008 R2 </w:t>
            </w:r>
            <w:r w:rsidR="00F704C1">
              <w:rPr>
                <w:rFonts w:ascii="Times New Roman" w:hAnsi="Times New Roman"/>
                <w:lang w:val="en-US" w:eastAsia="fr-FR"/>
              </w:rPr>
              <w:t xml:space="preserve">x64 </w:t>
            </w:r>
            <w:r w:rsidRPr="00F54A80">
              <w:rPr>
                <w:rFonts w:ascii="Times New Roman" w:hAnsi="Times New Roman"/>
                <w:lang w:val="en-US" w:eastAsia="fr-FR"/>
              </w:rPr>
              <w:t>SP2</w:t>
            </w:r>
          </w:p>
          <w:p w:rsidR="00B04DC2" w:rsidRPr="00F54A80" w:rsidRDefault="00D423A2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Run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SQLServer2008R2SP2-KB2630458-x64-ENU.exe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 xml:space="preserve"> located on SQL server installation disk</w:t>
            </w:r>
          </w:p>
          <w:p w:rsidR="00B04DC2" w:rsidRPr="00F54A80" w:rsidRDefault="00B04DC2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D423A2" w:rsidRPr="00F54A80" w:rsidRDefault="00B04DC2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  <w:r w:rsidR="00D423A2"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931834" w:rsidP="000A671B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B4B36FA" wp14:editId="0F890CEF">
                  <wp:extent cx="4095750" cy="3076575"/>
                  <wp:effectExtent l="0" t="0" r="0" b="9525"/>
                  <wp:docPr id="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750" cy="307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23A2" w:rsidRPr="00F54A80" w:rsidTr="00D423A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B04DC2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1E1344">
              <w:rPr>
                <w:rFonts w:ascii="Times New Roman" w:hAnsi="Times New Roman"/>
                <w:b/>
                <w:lang w:val="en-US" w:eastAsia="fr-FR"/>
              </w:rPr>
              <w:t xml:space="preserve">I </w:t>
            </w:r>
            <w:r w:rsidRPr="001E1344">
              <w:rPr>
                <w:rFonts w:ascii="Times New Roman" w:hAnsi="Times New Roman"/>
                <w:b/>
                <w:u w:val="single"/>
                <w:lang w:val="en-US" w:eastAsia="fr-FR"/>
              </w:rPr>
              <w:t>a</w:t>
            </w:r>
            <w:r w:rsidRPr="001E1344">
              <w:rPr>
                <w:rFonts w:ascii="Times New Roman" w:hAnsi="Times New Roman"/>
                <w:b/>
                <w:lang w:val="en-US" w:eastAsia="fr-FR"/>
              </w:rPr>
              <w:t>ccept the license terms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="001E1344">
              <w:rPr>
                <w:rFonts w:ascii="Times New Roman" w:hAnsi="Times New Roman"/>
                <w:lang w:val="en-US" w:eastAsia="fr-FR"/>
              </w:rPr>
              <w:t xml:space="preserve"> checkmark</w:t>
            </w:r>
          </w:p>
          <w:p w:rsidR="00B04DC2" w:rsidRPr="00F54A80" w:rsidRDefault="00B04DC2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4DC2" w:rsidRPr="00F54A80" w:rsidRDefault="00B04DC2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931834" w:rsidP="000A671B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7C1E6E5" wp14:editId="04C3B045">
                  <wp:extent cx="4171950" cy="3133725"/>
                  <wp:effectExtent l="0" t="0" r="0" b="9525"/>
                  <wp:docPr id="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1950" cy="3133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23A2" w:rsidRPr="00F54A80" w:rsidTr="00D423A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B04DC2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931834" w:rsidP="00B04DC2">
            <w:pPr>
              <w:tabs>
                <w:tab w:val="left" w:pos="975"/>
              </w:tabs>
              <w:spacing w:before="0" w:after="0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24DE8B5" wp14:editId="61E556F2">
                  <wp:extent cx="4105275" cy="3076575"/>
                  <wp:effectExtent l="0" t="0" r="9525" b="9525"/>
                  <wp:docPr id="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5275" cy="307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23A2" w:rsidRPr="00F54A80" w:rsidTr="00D423A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E370C" w:rsidRDefault="00FE370C" w:rsidP="00B04DC2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When file check is completed,</w:t>
            </w:r>
          </w:p>
          <w:p w:rsidR="00FE370C" w:rsidRDefault="00FE370C" w:rsidP="00B04DC2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423A2" w:rsidRPr="00F54A80" w:rsidRDefault="00B04DC2" w:rsidP="00B04DC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931834" w:rsidP="00B04DC2">
            <w:pPr>
              <w:tabs>
                <w:tab w:val="left" w:pos="255"/>
              </w:tabs>
              <w:spacing w:before="0" w:after="0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6457109" wp14:editId="210E280F">
                  <wp:extent cx="4133850" cy="3095625"/>
                  <wp:effectExtent l="0" t="0" r="0" b="9525"/>
                  <wp:docPr id="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3850" cy="3095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23A2" w:rsidRPr="00F54A80" w:rsidTr="00D423A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B04DC2" w:rsidP="00B04DC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U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pdate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931834" w:rsidP="000A671B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7238D5C" wp14:editId="69F2C7F4">
                  <wp:extent cx="4162425" cy="3124200"/>
                  <wp:effectExtent l="0" t="0" r="9525" b="0"/>
                  <wp:docPr id="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2425" cy="312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23A2" w:rsidRPr="00F54A80" w:rsidTr="00D423A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B04DC2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Updating is in progress. It may takes few minutes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931834" w:rsidP="00B04DC2">
            <w:pPr>
              <w:spacing w:before="0" w:after="0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1EDCB10" wp14:editId="3A93DC1C">
                  <wp:extent cx="4162425" cy="3114675"/>
                  <wp:effectExtent l="0" t="0" r="9525" b="9525"/>
                  <wp:docPr id="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2425" cy="3114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23A2" w:rsidRPr="00F54A80" w:rsidTr="00D423A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0A671B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Close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931834" w:rsidP="00B04DC2">
            <w:pPr>
              <w:tabs>
                <w:tab w:val="left" w:pos="960"/>
              </w:tabs>
              <w:spacing w:before="0" w:after="0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56FF9F5" wp14:editId="43D51966">
                  <wp:extent cx="3990975" cy="2990850"/>
                  <wp:effectExtent l="0" t="0" r="9525" b="0"/>
                  <wp:docPr id="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0975" cy="2990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17BA" w:rsidRPr="00F54A80" w:rsidRDefault="001417BA" w:rsidP="001417BA">
      <w:pPr>
        <w:rPr>
          <w:lang w:val="en-US"/>
        </w:rPr>
      </w:pPr>
    </w:p>
    <w:p w:rsidR="002C38B8" w:rsidRPr="00F54A80" w:rsidRDefault="002C38B8" w:rsidP="005B34A8">
      <w:pPr>
        <w:pStyle w:val="Heading3"/>
        <w:rPr>
          <w:lang w:val="en-US"/>
        </w:rPr>
      </w:pPr>
      <w:bookmarkStart w:id="185" w:name="_Toc440979193"/>
      <w:r w:rsidRPr="00F54A80">
        <w:rPr>
          <w:lang w:val="en-US"/>
        </w:rPr>
        <w:t>SQL Server configuration</w:t>
      </w:r>
      <w:bookmarkEnd w:id="185"/>
    </w:p>
    <w:p w:rsidR="006E4604" w:rsidRPr="00F54A80" w:rsidRDefault="006E4604" w:rsidP="006E4604">
      <w:pPr>
        <w:rPr>
          <w:lang w:val="en-U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6727"/>
      </w:tblGrid>
      <w:tr w:rsidR="002C38B8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Start &gt; All programs &gt; Microsoft SQL Server 2008 R2&gt; SQL Server Management Studio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2C38B8" w:rsidRPr="00F54A80" w:rsidRDefault="002C38B8" w:rsidP="003C531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Type 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localhost</w:t>
            </w:r>
            <w:r w:rsidRPr="00F54A80">
              <w:rPr>
                <w:rFonts w:ascii="Times New Roman" w:hAnsi="Times New Roman"/>
                <w:lang w:val="en-US" w:eastAsia="fr-FR"/>
              </w:rPr>
              <w:t>” in “</w:t>
            </w:r>
            <w:r w:rsidRPr="00F04938">
              <w:rPr>
                <w:rFonts w:ascii="Times New Roman" w:hAnsi="Times New Roman"/>
                <w:b/>
                <w:u w:val="single"/>
                <w:lang w:val="en-US" w:eastAsia="fr-FR"/>
              </w:rPr>
              <w:t>S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erver name</w:t>
            </w:r>
            <w:r w:rsidRPr="00F54A80">
              <w:rPr>
                <w:rFonts w:ascii="Times New Roman" w:hAnsi="Times New Roman"/>
                <w:lang w:val="en-US" w:eastAsia="fr-FR"/>
              </w:rPr>
              <w:t>:”</w:t>
            </w:r>
            <w:r w:rsidR="00F04938">
              <w:rPr>
                <w:rFonts w:ascii="Times New Roman" w:hAnsi="Times New Roman"/>
                <w:lang w:val="en-US" w:eastAsia="fr-FR"/>
              </w:rPr>
              <w:t xml:space="preserve"> input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area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2C38B8" w:rsidRPr="00F54A80" w:rsidRDefault="002C38B8" w:rsidP="003C5319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C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onnect”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38B8" w:rsidRPr="00F54A80" w:rsidRDefault="00931834" w:rsidP="003C5319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613C3F63" wp14:editId="5F5890EE">
                  <wp:extent cx="3962400" cy="2933700"/>
                  <wp:effectExtent l="0" t="0" r="0" b="0"/>
                  <wp:docPr id="85" name="Picture 48" descr="Description: Description: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Description: Description: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93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8B8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 xml:space="preserve">Right click on ”  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localhost”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and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Properties”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in popup menu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931834" w:rsidP="003C5319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BCDDBD" wp14:editId="5F938F59">
                  <wp:extent cx="4210050" cy="2952750"/>
                  <wp:effectExtent l="0" t="0" r="0" b="0"/>
                  <wp:docPr id="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10050" cy="295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8B8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Memory</w:t>
            </w:r>
            <w:r w:rsidRPr="00F54A80">
              <w:rPr>
                <w:rFonts w:ascii="Times New Roman" w:hAnsi="Times New Roman"/>
                <w:lang w:val="en-US" w:eastAsia="fr-FR"/>
              </w:rPr>
              <w:t>” page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931834" w:rsidP="003C5319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EF348E" wp14:editId="05C002A8">
                  <wp:extent cx="3867150" cy="3476625"/>
                  <wp:effectExtent l="0" t="0" r="0" b="9525"/>
                  <wp:docPr id="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150" cy="3476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8B8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Maximum server memory (in MB):</w:t>
            </w:r>
            <w:r w:rsidR="00DC56DF" w:rsidRPr="00F54A80">
              <w:rPr>
                <w:rFonts w:ascii="Times New Roman" w:hAnsi="Times New Roman"/>
                <w:lang w:val="en-US" w:eastAsia="fr-FR"/>
              </w:rPr>
              <w:t>” input fiel</w:t>
            </w:r>
            <w:r w:rsidRPr="00F54A80">
              <w:rPr>
                <w:rFonts w:ascii="Times New Roman" w:hAnsi="Times New Roman"/>
                <w:lang w:val="en-US" w:eastAsia="fr-FR"/>
              </w:rPr>
              <w:t>d, type</w:t>
            </w:r>
            <w:r w:rsidR="00040038">
              <w:rPr>
                <w:rFonts w:ascii="Times New Roman" w:hAnsi="Times New Roman"/>
                <w:lang w:val="en-US" w:eastAsia="fr-FR"/>
              </w:rPr>
              <w:t xml:space="preserve"> </w:t>
            </w:r>
            <w:r w:rsidR="00040038" w:rsidRPr="00040038">
              <w:rPr>
                <w:rFonts w:ascii="Times New Roman" w:hAnsi="Times New Roman"/>
                <w:lang w:val="en-US" w:eastAsia="fr-FR"/>
              </w:rPr>
              <w:t xml:space="preserve">in  a value </w:t>
            </w:r>
            <w:r w:rsidR="00040038">
              <w:rPr>
                <w:rFonts w:ascii="Times New Roman" w:hAnsi="Times New Roman"/>
                <w:lang w:val="en-US" w:eastAsia="fr-FR"/>
              </w:rPr>
              <w:t>leaving</w:t>
            </w:r>
            <w:r w:rsidR="00040038" w:rsidRPr="00040038">
              <w:rPr>
                <w:rFonts w:ascii="Times New Roman" w:hAnsi="Times New Roman"/>
                <w:lang w:val="en-US" w:eastAsia="fr-FR"/>
              </w:rPr>
              <w:t xml:space="preserve"> 24Gb </w:t>
            </w:r>
            <w:r w:rsidR="00040038">
              <w:rPr>
                <w:rFonts w:ascii="Times New Roman" w:hAnsi="Times New Roman"/>
                <w:lang w:val="en-US" w:eastAsia="fr-FR"/>
              </w:rPr>
              <w:t xml:space="preserve">available </w:t>
            </w:r>
            <w:r w:rsidR="00040038" w:rsidRPr="00040038">
              <w:rPr>
                <w:rFonts w:ascii="Times New Roman" w:hAnsi="Times New Roman"/>
                <w:lang w:val="en-US" w:eastAsia="fr-FR"/>
              </w:rPr>
              <w:t xml:space="preserve">for </w:t>
            </w:r>
            <w:r w:rsidR="00040038">
              <w:rPr>
                <w:rFonts w:ascii="Times New Roman" w:hAnsi="Times New Roman"/>
                <w:lang w:val="en-US" w:eastAsia="fr-FR"/>
              </w:rPr>
              <w:t>the OS</w:t>
            </w:r>
            <w:r w:rsidR="00040038" w:rsidRPr="00040038">
              <w:rPr>
                <w:rFonts w:ascii="Times New Roman" w:hAnsi="Times New Roman"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  <w:r w:rsidR="00040038">
              <w:rPr>
                <w:rFonts w:ascii="Times New Roman" w:hAnsi="Times New Roman"/>
                <w:lang w:val="en-US" w:eastAsia="fr-FR"/>
              </w:rPr>
              <w:t>(E.G. for a server with 64GB type in 40</w:t>
            </w:r>
            <w:r w:rsidR="00A1493C">
              <w:rPr>
                <w:rFonts w:ascii="Times New Roman" w:hAnsi="Times New Roman"/>
                <w:lang w:val="en-US" w:eastAsia="fr-FR"/>
              </w:rPr>
              <w:t>69</w:t>
            </w:r>
            <w:r w:rsidR="00040038">
              <w:rPr>
                <w:rFonts w:ascii="Times New Roman" w:hAnsi="Times New Roman"/>
                <w:lang w:val="en-US" w:eastAsia="fr-FR"/>
              </w:rPr>
              <w:t>0Mb I.E 40GB)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Minimum memory per query (in KB):</w:t>
            </w:r>
            <w:r w:rsidR="00F7283B" w:rsidRPr="00F54A80">
              <w:rPr>
                <w:rFonts w:ascii="Times New Roman" w:hAnsi="Times New Roman"/>
                <w:lang w:val="en-US" w:eastAsia="fr-FR"/>
              </w:rPr>
              <w:t>” input fi</w:t>
            </w:r>
            <w:r w:rsidRPr="00F54A80">
              <w:rPr>
                <w:rFonts w:ascii="Times New Roman" w:hAnsi="Times New Roman"/>
                <w:lang w:val="en-US" w:eastAsia="fr-FR"/>
              </w:rPr>
              <w:t>e</w:t>
            </w:r>
            <w:r w:rsidR="00F7283B" w:rsidRPr="00F54A80">
              <w:rPr>
                <w:rFonts w:ascii="Times New Roman" w:hAnsi="Times New Roman"/>
                <w:lang w:val="en-US" w:eastAsia="fr-FR"/>
              </w:rPr>
              <w:t>l</w:t>
            </w:r>
            <w:r w:rsidRPr="00F54A80">
              <w:rPr>
                <w:rFonts w:ascii="Times New Roman" w:hAnsi="Times New Roman"/>
                <w:lang w:val="en-US" w:eastAsia="fr-FR"/>
              </w:rPr>
              <w:t>d, type in 1024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F15E28" w:rsidP="003C5319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2329D0E" wp14:editId="5ABFFA80">
                  <wp:extent cx="3836596" cy="3444157"/>
                  <wp:effectExtent l="0" t="0" r="0" b="4445"/>
                  <wp:docPr id="292" name="Image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1770" cy="3448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31B4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31B4" w:rsidRDefault="000231B4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Select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Advanced</w:t>
            </w:r>
            <w:r>
              <w:rPr>
                <w:rFonts w:ascii="Times New Roman" w:hAnsi="Times New Roman"/>
                <w:lang w:val="en-US" w:eastAsia="fr-FR"/>
              </w:rPr>
              <w:t>” page. In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Max Degree of Parallelism</w:t>
            </w:r>
            <w:r>
              <w:rPr>
                <w:rFonts w:ascii="Times New Roman" w:hAnsi="Times New Roman"/>
                <w:lang w:val="en-US" w:eastAsia="fr-FR"/>
              </w:rPr>
              <w:t>” input field, type in 6.</w:t>
            </w:r>
          </w:p>
          <w:p w:rsidR="000231B4" w:rsidRDefault="000231B4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0231B4" w:rsidRPr="00F54A80" w:rsidRDefault="000231B4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  <w:r>
              <w:rPr>
                <w:rFonts w:ascii="Times New Roman" w:hAnsi="Times New Roman"/>
                <w:lang w:val="en-US" w:eastAsia="fr-FR"/>
              </w:rPr>
              <w:t>.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31B4" w:rsidRPr="00B35D47" w:rsidRDefault="000231B4" w:rsidP="003C5319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1F9E73B" wp14:editId="3B287709">
                  <wp:extent cx="4134485" cy="3711575"/>
                  <wp:effectExtent l="0" t="0" r="0" b="3175"/>
                  <wp:docPr id="295" name="Image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4485" cy="371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8B8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Unfold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localhost &gt; Security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Right click on ”  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Logins</w:t>
            </w:r>
            <w:r w:rsidRPr="00F54A80">
              <w:rPr>
                <w:rFonts w:ascii="Times New Roman" w:hAnsi="Times New Roman"/>
                <w:lang w:val="en-US" w:eastAsia="fr-FR"/>
              </w:rPr>
              <w:t>” and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New Login…”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in popup menu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38B8" w:rsidRPr="00F54A80" w:rsidRDefault="00931834" w:rsidP="003C5319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1A6B5B61" wp14:editId="239D5A2D">
                  <wp:extent cx="4181475" cy="3771900"/>
                  <wp:effectExtent l="0" t="0" r="9525" b="0"/>
                  <wp:docPr id="89" name="Picture 49" descr="Description: Description: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Description: Description: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1475" cy="377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8B8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2C38B8" w:rsidP="003C531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Search…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04938">
              <w:rPr>
                <w:rFonts w:ascii="Times New Roman" w:hAnsi="Times New Roman"/>
                <w:b/>
                <w:lang w:val="en-US" w:eastAsia="fr-FR"/>
              </w:rPr>
              <w:t>Select User or Group</w:t>
            </w:r>
            <w:r w:rsidRPr="00F54A80">
              <w:rPr>
                <w:rFonts w:ascii="Times New Roman" w:hAnsi="Times New Roman"/>
                <w:lang w:val="en-US" w:eastAsia="fr-FR"/>
              </w:rPr>
              <w:t>” wizard is displayed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In 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”Enter the object name to select</w:t>
            </w:r>
            <w:r w:rsidRPr="00F54A80">
              <w:rPr>
                <w:rFonts w:ascii="Times New Roman" w:hAnsi="Times New Roman"/>
                <w:lang w:val="en-US" w:eastAsia="fr-FR"/>
              </w:rPr>
              <w:t>” area, type 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NETWORK SERVICE”, 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Check Names</w:t>
            </w:r>
            <w:r w:rsidRPr="00F54A80">
              <w:rPr>
                <w:rFonts w:ascii="Times New Roman" w:hAnsi="Times New Roman"/>
                <w:lang w:val="en-US" w:eastAsia="fr-FR"/>
              </w:rPr>
              <w:t>” button,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  <w:ins w:id="186" w:author="Windows User" w:date="2018-05-23T14:30:00Z">
              <w:r w:rsidR="007E3ACB">
                <w:rPr>
                  <w:rFonts w:ascii="Times New Roman" w:hAnsi="Times New Roman"/>
                  <w:lang w:val="en-US" w:eastAsia="fr-FR"/>
                </w:rPr>
                <w:t>.</w:t>
              </w:r>
            </w:ins>
            <w:bookmarkStart w:id="187" w:name="_GoBack"/>
            <w:bookmarkEnd w:id="187"/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38B8" w:rsidRPr="00F54A80" w:rsidRDefault="000231B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6994431" wp14:editId="20D9EF75">
                  <wp:extent cx="4134485" cy="3707130"/>
                  <wp:effectExtent l="0" t="0" r="0" b="7620"/>
                  <wp:docPr id="294" name="Image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4" name="Sans titre.png"/>
                          <pic:cNvPicPr/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4485" cy="3707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8B8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2C38B8" w:rsidP="003C5319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Server Roles”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</w:t>
            </w:r>
            <w:r w:rsidR="00DC56DF" w:rsidRPr="00F54A80">
              <w:rPr>
                <w:rFonts w:ascii="Times New Roman" w:hAnsi="Times New Roman"/>
                <w:lang w:val="en-US" w:eastAsia="fr-FR"/>
              </w:rPr>
              <w:t xml:space="preserve"> “</w:t>
            </w:r>
            <w:r w:rsidR="00DC56DF" w:rsidRPr="00F54A80">
              <w:rPr>
                <w:rFonts w:ascii="Times New Roman" w:hAnsi="Times New Roman"/>
                <w:b/>
                <w:lang w:val="en-US" w:eastAsia="fr-FR"/>
              </w:rPr>
              <w:t>public</w:t>
            </w:r>
            <w:r w:rsidR="00DC56DF" w:rsidRPr="00F54A80">
              <w:rPr>
                <w:rFonts w:ascii="Times New Roman" w:hAnsi="Times New Roman"/>
                <w:lang w:val="en-US" w:eastAsia="fr-FR"/>
              </w:rPr>
              <w:t>” and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sysadmin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checkmark</w:t>
            </w:r>
            <w:r w:rsidR="00DC56DF" w:rsidRPr="00F54A80">
              <w:rPr>
                <w:rFonts w:ascii="Times New Roman" w:hAnsi="Times New Roman"/>
                <w:lang w:val="en-US" w:eastAsia="fr-FR"/>
              </w:rPr>
              <w:t>s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2C38B8" w:rsidRPr="00F54A80" w:rsidRDefault="002C38B8" w:rsidP="003C5319">
            <w:pPr>
              <w:spacing w:before="0" w:after="0"/>
              <w:jc w:val="left"/>
              <w:rPr>
                <w:b/>
                <w:lang w:val="en-US" w:eastAsia="fr-FR"/>
              </w:rPr>
            </w:pP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38B8" w:rsidRPr="00F54A80" w:rsidRDefault="00931834" w:rsidP="003C5319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63C4254E" wp14:editId="76D81E50">
                  <wp:extent cx="4124325" cy="3695700"/>
                  <wp:effectExtent l="0" t="0" r="9525" b="0"/>
                  <wp:docPr id="91" name="Picture 52" descr="Description: Description: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Description: Description: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4325" cy="3695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8B8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 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Logins</w:t>
            </w:r>
            <w:r w:rsidRPr="00F54A80">
              <w:rPr>
                <w:rFonts w:ascii="Times New Roman" w:hAnsi="Times New Roman"/>
                <w:lang w:val="en-US" w:eastAsia="fr-FR"/>
              </w:rPr>
              <w:t>” folder, right click on 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sa</w:t>
            </w:r>
            <w:r w:rsidRPr="00F54A80">
              <w:rPr>
                <w:rFonts w:ascii="Times New Roman" w:hAnsi="Times New Roman"/>
                <w:lang w:val="en-US" w:eastAsia="fr-FR"/>
              </w:rPr>
              <w:t>” and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Properties</w:t>
            </w:r>
            <w:r w:rsidRPr="00F54A80">
              <w:rPr>
                <w:rFonts w:ascii="Times New Roman" w:hAnsi="Times New Roman"/>
                <w:lang w:val="en-US" w:eastAsia="fr-FR"/>
              </w:rPr>
              <w:t>” in popup menu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931834" w:rsidP="003C5319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C0FE25D" wp14:editId="686BFB00">
                  <wp:extent cx="4124325" cy="2600325"/>
                  <wp:effectExtent l="0" t="0" r="9525" b="9525"/>
                  <wp:docPr id="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4325" cy="2600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8B8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Status</w:t>
            </w:r>
            <w:r w:rsidRPr="00F54A80">
              <w:rPr>
                <w:rFonts w:ascii="Times New Roman" w:hAnsi="Times New Roman"/>
                <w:lang w:val="en-US" w:eastAsia="fr-FR"/>
              </w:rPr>
              <w:t>” page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931834" w:rsidP="003C5319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1891A73" wp14:editId="53C87363">
                  <wp:extent cx="3914775" cy="3514725"/>
                  <wp:effectExtent l="0" t="0" r="9525" b="9525"/>
                  <wp:docPr id="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4775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8B8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2C38B8" w:rsidP="003C5319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Disabled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931834" w:rsidP="003C5319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BFF6CFD" wp14:editId="2104FF74">
                  <wp:extent cx="3895725" cy="3505200"/>
                  <wp:effectExtent l="0" t="0" r="9525" b="0"/>
                  <wp:docPr id="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5725" cy="350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F6B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1F6B" w:rsidRPr="00F54A80" w:rsidRDefault="008E1F6B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Right click on 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localhost&gt;Databases&gt;System Databases&gt;tempdb”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and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Properties”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in popup menu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1F6B" w:rsidRPr="00F54A80" w:rsidRDefault="00931834" w:rsidP="003C5319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7C8BAF0" wp14:editId="4AB87310">
                  <wp:extent cx="4181475" cy="3114675"/>
                  <wp:effectExtent l="0" t="0" r="9525" b="9525"/>
                  <wp:docPr id="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1475" cy="3114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F6B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1F6B" w:rsidRPr="00F54A80" w:rsidRDefault="008E1F6B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Files</w:t>
            </w:r>
            <w:r w:rsidRPr="00F54A80">
              <w:rPr>
                <w:rFonts w:ascii="Times New Roman" w:hAnsi="Times New Roman"/>
                <w:lang w:val="en-US" w:eastAsia="fr-FR"/>
              </w:rPr>
              <w:t>” page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1F6B" w:rsidRPr="00F54A80" w:rsidRDefault="00931834" w:rsidP="003C5319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122F98B" wp14:editId="55CBFCF9">
                  <wp:extent cx="4029075" cy="3619500"/>
                  <wp:effectExtent l="0" t="0" r="9525" b="0"/>
                  <wp:docPr id="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361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F6B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05B7A" w:rsidRDefault="007565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>Set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Initial Size (MB)</w:t>
            </w:r>
            <w:r>
              <w:rPr>
                <w:rFonts w:ascii="Times New Roman" w:hAnsi="Times New Roman"/>
                <w:lang w:val="en-US" w:eastAsia="fr-FR"/>
              </w:rPr>
              <w:t>” field</w:t>
            </w:r>
            <w:r w:rsidR="00905B7A">
              <w:rPr>
                <w:rFonts w:ascii="Times New Roman" w:hAnsi="Times New Roman"/>
                <w:lang w:val="en-US" w:eastAsia="fr-FR"/>
              </w:rPr>
              <w:t xml:space="preserve"> of file “tempdev”</w:t>
            </w:r>
            <w:r>
              <w:rPr>
                <w:rFonts w:ascii="Times New Roman" w:hAnsi="Times New Roman"/>
                <w:lang w:val="en-US" w:eastAsia="fr-FR"/>
              </w:rPr>
              <w:t xml:space="preserve"> to 8192. </w:t>
            </w:r>
          </w:p>
          <w:p w:rsidR="00905B7A" w:rsidRDefault="00905B7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905B7A" w:rsidRDefault="007565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Select the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…</w:t>
            </w:r>
            <w:r>
              <w:rPr>
                <w:rFonts w:ascii="Times New Roman" w:hAnsi="Times New Roman"/>
                <w:lang w:val="en-US" w:eastAsia="fr-FR"/>
              </w:rPr>
              <w:t>” button on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Autogrowth</w:t>
            </w:r>
            <w:r>
              <w:rPr>
                <w:rFonts w:ascii="Times New Roman" w:hAnsi="Times New Roman"/>
                <w:lang w:val="en-US" w:eastAsia="fr-FR"/>
              </w:rPr>
              <w:t>” column</w:t>
            </w:r>
            <w:r w:rsidR="00905B7A">
              <w:rPr>
                <w:rFonts w:ascii="Times New Roman" w:hAnsi="Times New Roman"/>
                <w:lang w:val="en-US" w:eastAsia="fr-FR"/>
              </w:rPr>
              <w:t xml:space="preserve"> for the file “tempdev”</w:t>
            </w:r>
            <w:r>
              <w:rPr>
                <w:rFonts w:ascii="Times New Roman" w:hAnsi="Times New Roman"/>
                <w:lang w:val="en-US" w:eastAsia="fr-FR"/>
              </w:rPr>
              <w:t xml:space="preserve">. </w:t>
            </w:r>
          </w:p>
          <w:p w:rsidR="0053053C" w:rsidRDefault="00905B7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Change Autogrowth for tempdev</w:t>
            </w:r>
            <w:r>
              <w:rPr>
                <w:rFonts w:ascii="Times New Roman" w:hAnsi="Times New Roman"/>
                <w:lang w:val="en-US" w:eastAsia="fr-FR"/>
              </w:rPr>
              <w:t>” window, check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Enable Autogrowth</w:t>
            </w:r>
            <w:r>
              <w:rPr>
                <w:rFonts w:ascii="Times New Roman" w:hAnsi="Times New Roman"/>
                <w:lang w:val="en-US" w:eastAsia="fr-FR"/>
              </w:rPr>
              <w:t xml:space="preserve">”, </w:t>
            </w:r>
          </w:p>
          <w:p w:rsidR="0053053C" w:rsidRDefault="00905B7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set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File Growth</w:t>
            </w:r>
            <w:r>
              <w:rPr>
                <w:rFonts w:ascii="Times New Roman" w:hAnsi="Times New Roman"/>
                <w:lang w:val="en-US" w:eastAsia="fr-FR"/>
              </w:rPr>
              <w:t>” to 10 Megabytes</w:t>
            </w:r>
            <w:r w:rsidR="0053053C">
              <w:rPr>
                <w:rFonts w:ascii="Times New Roman" w:hAnsi="Times New Roman"/>
                <w:lang w:val="en-US" w:eastAsia="fr-FR"/>
              </w:rPr>
              <w:t>,</w:t>
            </w:r>
          </w:p>
          <w:p w:rsidR="008E1F6B" w:rsidRDefault="0053053C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set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Unrestricted File Growth</w:t>
            </w:r>
            <w:r>
              <w:rPr>
                <w:rFonts w:ascii="Times New Roman" w:hAnsi="Times New Roman"/>
                <w:lang w:val="en-US" w:eastAsia="fr-FR"/>
              </w:rPr>
              <w:t>”</w:t>
            </w:r>
            <w:r w:rsidR="00756584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756584" w:rsidRDefault="007565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756584" w:rsidRDefault="007565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905B7A" w:rsidRPr="00F54A80" w:rsidRDefault="00905B7A" w:rsidP="00905B7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756584" w:rsidRPr="00F54A80" w:rsidRDefault="007565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1F6B" w:rsidRPr="00F54A80" w:rsidRDefault="00905B7A" w:rsidP="003C5319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DB4AE22" wp14:editId="67890160">
                  <wp:extent cx="4134485" cy="2986405"/>
                  <wp:effectExtent l="0" t="0" r="0" b="4445"/>
                  <wp:docPr id="296" name="Image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6" name="Sans titre.png"/>
                          <pic:cNvPicPr/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4485" cy="2986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F6B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05B7A" w:rsidRDefault="00905B7A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Add</w:t>
            </w:r>
            <w:r>
              <w:rPr>
                <w:rFonts w:ascii="Times New Roman" w:hAnsi="Times New Roman"/>
                <w:lang w:val="en-US" w:eastAsia="fr-FR"/>
              </w:rPr>
              <w:t>” button</w:t>
            </w:r>
          </w:p>
          <w:p w:rsidR="00905B7A" w:rsidRDefault="00905B7A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E1F6B" w:rsidRPr="00F54A80" w:rsidRDefault="00574FDA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newly created entry,</w:t>
            </w:r>
          </w:p>
          <w:p w:rsidR="00574FDA" w:rsidRPr="00F54A80" w:rsidRDefault="00574FDA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574FDA" w:rsidRDefault="00574FDA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Type in “tempdev2” 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Logical Name</w:t>
            </w:r>
            <w:r w:rsidRPr="00F54A80">
              <w:rPr>
                <w:rFonts w:ascii="Times New Roman" w:hAnsi="Times New Roman"/>
                <w:lang w:val="en-US" w:eastAsia="fr-FR"/>
              </w:rPr>
              <w:t>” input text field,</w:t>
            </w:r>
          </w:p>
          <w:p w:rsidR="00905B7A" w:rsidRPr="00F54A80" w:rsidRDefault="00905B7A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Type in “tempdb2.mdf” 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File Name</w:t>
            </w:r>
            <w:r w:rsidRPr="00F54A80">
              <w:rPr>
                <w:rFonts w:ascii="Times New Roman" w:hAnsi="Times New Roman"/>
                <w:lang w:val="en-US" w:eastAsia="fr-FR"/>
              </w:rPr>
              <w:t>” input text field</w:t>
            </w:r>
          </w:p>
          <w:p w:rsidR="00574FDA" w:rsidRDefault="00574FDA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905B7A" w:rsidRPr="00F54A80" w:rsidRDefault="00905B7A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Set the same values of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Initial Size (MB)</w:t>
            </w:r>
            <w:r>
              <w:rPr>
                <w:rFonts w:ascii="Times New Roman" w:hAnsi="Times New Roman"/>
                <w:lang w:val="en-US" w:eastAsia="fr-FR"/>
              </w:rPr>
              <w:t>” and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Autrogrowth</w:t>
            </w:r>
            <w:r>
              <w:rPr>
                <w:rFonts w:ascii="Times New Roman" w:hAnsi="Times New Roman"/>
                <w:lang w:val="en-US" w:eastAsia="fr-FR"/>
              </w:rPr>
              <w:t>” as for “tempdev”</w:t>
            </w:r>
          </w:p>
          <w:p w:rsidR="00574FDA" w:rsidRPr="00F54A80" w:rsidRDefault="00574FDA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1F6B" w:rsidRPr="00F54A80" w:rsidRDefault="00931834" w:rsidP="003C5319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E06B477" wp14:editId="324604FC">
                  <wp:extent cx="4143375" cy="3409950"/>
                  <wp:effectExtent l="0" t="0" r="9525" b="0"/>
                  <wp:docPr id="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3375" cy="3409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F6B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3053C" w:rsidRDefault="0053053C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Repeat the previous action for 4 other files, with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Logical Name</w:t>
            </w:r>
            <w:r>
              <w:rPr>
                <w:rFonts w:ascii="Times New Roman" w:hAnsi="Times New Roman"/>
                <w:lang w:val="en-US" w:eastAsia="fr-FR"/>
              </w:rPr>
              <w:t>” = tempdev3, tempdev4, tempdev5, tempdev6 and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File Name</w:t>
            </w:r>
            <w:r>
              <w:rPr>
                <w:rFonts w:ascii="Times New Roman" w:hAnsi="Times New Roman"/>
                <w:lang w:val="en-US" w:eastAsia="fr-FR"/>
              </w:rPr>
              <w:t xml:space="preserve">”= tempdb3.mdf, </w:t>
            </w:r>
            <w:r w:rsidR="00312D7F">
              <w:rPr>
                <w:rFonts w:ascii="Times New Roman" w:hAnsi="Times New Roman"/>
                <w:lang w:val="en-US" w:eastAsia="fr-FR"/>
              </w:rPr>
              <w:t>tempdb4.mdf, tempdb5.mdf, tempd</w:t>
            </w:r>
            <w:r>
              <w:rPr>
                <w:rFonts w:ascii="Times New Roman" w:hAnsi="Times New Roman"/>
                <w:lang w:val="en-US" w:eastAsia="fr-FR"/>
              </w:rPr>
              <w:t>b6.mdf.</w:t>
            </w:r>
          </w:p>
          <w:p w:rsidR="0053053C" w:rsidRDefault="0053053C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The values of “</w:t>
            </w:r>
            <w:r w:rsidRPr="005B1F81">
              <w:rPr>
                <w:rFonts w:ascii="Times New Roman" w:hAnsi="Times New Roman"/>
                <w:b/>
                <w:lang w:val="en-US" w:eastAsia="fr-FR"/>
              </w:rPr>
              <w:t>Initial Size (MB)</w:t>
            </w:r>
            <w:r>
              <w:rPr>
                <w:rFonts w:ascii="Times New Roman" w:hAnsi="Times New Roman"/>
                <w:lang w:val="en-US" w:eastAsia="fr-FR"/>
              </w:rPr>
              <w:t>” and “</w:t>
            </w:r>
            <w:r w:rsidRPr="005B1F81">
              <w:rPr>
                <w:rFonts w:ascii="Times New Roman" w:hAnsi="Times New Roman"/>
                <w:b/>
                <w:lang w:val="en-US" w:eastAsia="fr-FR"/>
              </w:rPr>
              <w:t>Autrogrowth</w:t>
            </w:r>
            <w:r>
              <w:rPr>
                <w:rFonts w:ascii="Times New Roman" w:hAnsi="Times New Roman"/>
                <w:lang w:val="en-US" w:eastAsia="fr-FR"/>
              </w:rPr>
              <w:t>” must be the same as for “tempdev”</w:t>
            </w:r>
            <w:r w:rsidR="004061EF">
              <w:rPr>
                <w:rFonts w:ascii="Times New Roman" w:hAnsi="Times New Roman"/>
                <w:lang w:val="en-US" w:eastAsia="fr-FR"/>
              </w:rPr>
              <w:t>.</w:t>
            </w:r>
          </w:p>
          <w:p w:rsidR="004061EF" w:rsidRDefault="004061E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4061EF" w:rsidRDefault="004061E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B35D47">
              <w:rPr>
                <w:rFonts w:ascii="Times New Roman" w:hAnsi="Times New Roman"/>
                <w:lang w:val="en-US" w:eastAsia="fr-FR"/>
              </w:rPr>
              <w:t>”</w:t>
            </w:r>
            <w:r>
              <w:rPr>
                <w:rFonts w:ascii="Times New Roman" w:hAnsi="Times New Roman"/>
                <w:lang w:val="en-US" w:eastAsia="fr-FR"/>
              </w:rPr>
              <w:t xml:space="preserve"> button.</w:t>
            </w:r>
          </w:p>
          <w:p w:rsidR="004061EF" w:rsidRDefault="004061E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4061EF" w:rsidRPr="00B35D47" w:rsidRDefault="004061E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Close all windows.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61EF" w:rsidRDefault="004061EF" w:rsidP="00574FDA">
            <w:pPr>
              <w:spacing w:before="0" w:after="0"/>
              <w:jc w:val="center"/>
              <w:rPr>
                <w:noProof/>
                <w:lang w:val="en-US" w:eastAsia="fr-FR"/>
              </w:rPr>
            </w:pPr>
          </w:p>
          <w:p w:rsidR="004061EF" w:rsidRDefault="004061EF" w:rsidP="00574FDA">
            <w:pPr>
              <w:spacing w:before="0" w:after="0"/>
              <w:jc w:val="center"/>
              <w:rPr>
                <w:noProof/>
                <w:lang w:val="en-US" w:eastAsia="fr-FR"/>
              </w:rPr>
            </w:pPr>
          </w:p>
          <w:p w:rsidR="004061EF" w:rsidRDefault="004061EF" w:rsidP="00574FDA">
            <w:pPr>
              <w:spacing w:before="0" w:after="0"/>
              <w:jc w:val="center"/>
              <w:rPr>
                <w:noProof/>
                <w:lang w:val="en-US" w:eastAsia="fr-FR"/>
              </w:rPr>
            </w:pPr>
          </w:p>
          <w:p w:rsidR="004061EF" w:rsidRDefault="004061EF" w:rsidP="00574FDA">
            <w:pPr>
              <w:spacing w:before="0" w:after="0"/>
              <w:jc w:val="center"/>
              <w:rPr>
                <w:noProof/>
                <w:lang w:val="en-US" w:eastAsia="fr-FR"/>
              </w:rPr>
            </w:pPr>
          </w:p>
          <w:p w:rsidR="004061EF" w:rsidRDefault="004061EF" w:rsidP="00574FDA">
            <w:pPr>
              <w:spacing w:before="0" w:after="0"/>
              <w:jc w:val="center"/>
              <w:rPr>
                <w:noProof/>
                <w:lang w:val="en-US" w:eastAsia="fr-FR"/>
              </w:rPr>
            </w:pPr>
          </w:p>
          <w:p w:rsidR="004061EF" w:rsidRDefault="004061EF" w:rsidP="00574FDA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33A0386" wp14:editId="23A60C90">
                  <wp:extent cx="4134485" cy="965835"/>
                  <wp:effectExtent l="0" t="0" r="0" b="5715"/>
                  <wp:docPr id="300" name="Image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" name="Sans titre.png"/>
                          <pic:cNvPicPr/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4485" cy="965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E1F6B" w:rsidRPr="00F54A80" w:rsidRDefault="008E1F6B" w:rsidP="00574FDA">
            <w:pPr>
              <w:spacing w:before="0" w:after="0"/>
              <w:jc w:val="center"/>
              <w:rPr>
                <w:noProof/>
                <w:lang w:val="en-US" w:eastAsia="fr-FR"/>
              </w:rPr>
            </w:pPr>
          </w:p>
        </w:tc>
      </w:tr>
    </w:tbl>
    <w:p w:rsidR="002C38B8" w:rsidRPr="00F54A80" w:rsidRDefault="002C38B8" w:rsidP="002C38B8">
      <w:pPr>
        <w:rPr>
          <w:lang w:val="en-US"/>
        </w:rPr>
      </w:pPr>
    </w:p>
    <w:p w:rsidR="00CB6F3B" w:rsidRPr="00F54A80" w:rsidRDefault="00CB6F3B" w:rsidP="00CB6F3B">
      <w:pPr>
        <w:pStyle w:val="Heading2"/>
        <w:rPr>
          <w:lang w:val="en-US"/>
        </w:rPr>
      </w:pPr>
      <w:bookmarkStart w:id="188" w:name="_Ref417893932"/>
      <w:bookmarkStart w:id="189" w:name="_Toc440979194"/>
      <w:r w:rsidRPr="00F54A80">
        <w:rPr>
          <w:lang w:val="en-US"/>
        </w:rPr>
        <w:t>Squeeze Server</w:t>
      </w:r>
      <w:bookmarkEnd w:id="188"/>
      <w:bookmarkEnd w:id="189"/>
      <w:r w:rsidR="00F07BE3" w:rsidRPr="00F54A80">
        <w:rPr>
          <w:lang w:val="en-US"/>
        </w:rPr>
        <w:t xml:space="preserve"> </w:t>
      </w:r>
      <w:r w:rsidRPr="00F54A80">
        <w:rPr>
          <w:lang w:val="en-US"/>
        </w:rPr>
        <w:t xml:space="preserve"> </w:t>
      </w:r>
    </w:p>
    <w:p w:rsidR="00F07BE3" w:rsidRPr="00F54A80" w:rsidRDefault="00F07BE3" w:rsidP="002538A4">
      <w:pPr>
        <w:pStyle w:val="Heading3"/>
        <w:numPr>
          <w:ilvl w:val="2"/>
          <w:numId w:val="9"/>
        </w:numPr>
        <w:rPr>
          <w:lang w:val="en-US"/>
        </w:rPr>
      </w:pPr>
      <w:bookmarkStart w:id="190" w:name="_Ref423948893"/>
      <w:bookmarkStart w:id="191" w:name="_Toc440979195"/>
      <w:r w:rsidRPr="00F54A80">
        <w:rPr>
          <w:lang w:val="en-US"/>
        </w:rPr>
        <w:t xml:space="preserve">Squeeze </w:t>
      </w:r>
      <w:r w:rsidR="00362870" w:rsidRPr="00F54A80">
        <w:rPr>
          <w:lang w:val="en-US"/>
        </w:rPr>
        <w:t>S</w:t>
      </w:r>
      <w:r w:rsidRPr="00F54A80">
        <w:rPr>
          <w:lang w:val="en-US"/>
        </w:rPr>
        <w:t>erver installation</w:t>
      </w:r>
      <w:bookmarkEnd w:id="190"/>
      <w:bookmarkEnd w:id="191"/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2"/>
        <w:gridCol w:w="7229"/>
      </w:tblGrid>
      <w:tr w:rsidR="002538A4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841990" w:rsidP="0088399F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Insert </w:t>
            </w:r>
            <w:r w:rsidR="00E30FFD" w:rsidRPr="007F5874">
              <w:rPr>
                <w:b/>
                <w:lang w:val="en-US"/>
              </w:rPr>
              <w:t>“DVD IntelFS Application”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 in DVD drive and run </w:t>
            </w:r>
            <w:r w:rsidR="00F7283B" w:rsidRPr="00F54A80">
              <w:rPr>
                <w:lang w:val="en-US" w:eastAsia="fr-FR"/>
              </w:rPr>
              <w:t xml:space="preserve"> </w:t>
            </w:r>
            <w:r w:rsidR="00F7283B" w:rsidRPr="00F54A80">
              <w:rPr>
                <w:rFonts w:ascii="Times New Roman" w:hAnsi="Times New Roman"/>
                <w:b/>
                <w:lang w:val="en-US" w:eastAsia="fr-FR"/>
              </w:rPr>
              <w:t>SqueezeServerInstaller.exe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43CC4D5" wp14:editId="1A57F506">
                  <wp:extent cx="4524375" cy="3390900"/>
                  <wp:effectExtent l="0" t="0" r="9525" b="0"/>
                  <wp:docPr id="1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4375" cy="339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ext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2538A4" w:rsidRPr="00F54A80" w:rsidRDefault="002538A4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B5FB242" wp14:editId="614667F7">
                  <wp:extent cx="4533900" cy="3390900"/>
                  <wp:effectExtent l="0" t="0" r="0" b="0"/>
                  <wp:docPr id="1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3900" cy="339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1A3A7D" w:rsidP="0088399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Select “</w:t>
            </w:r>
            <w:r w:rsidR="00BF45CB" w:rsidRPr="00F54A80">
              <w:rPr>
                <w:rFonts w:ascii="Times New Roman" w:hAnsi="Times New Roman"/>
                <w:b/>
                <w:lang w:val="en-US" w:eastAsia="fr-FR"/>
              </w:rPr>
              <w:t>I accept the terms of the license agreement</w:t>
            </w:r>
            <w:r w:rsidR="00BF45CB" w:rsidRPr="00F54A80">
              <w:rPr>
                <w:rFonts w:ascii="Times New Roman" w:hAnsi="Times New Roman"/>
                <w:lang w:val="en-US" w:eastAsia="fr-FR"/>
              </w:rPr>
              <w:t>” checkmark</w:t>
            </w:r>
          </w:p>
          <w:p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ext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0F4E56" wp14:editId="173D30C1">
                  <wp:extent cx="4591050" cy="3438525"/>
                  <wp:effectExtent l="0" t="0" r="0" b="9525"/>
                  <wp:docPr id="1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91050" cy="3438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ext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2538A4" w:rsidRPr="00F54A80" w:rsidRDefault="002538A4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1842B17" wp14:editId="6675D610">
                  <wp:extent cx="4543425" cy="3390900"/>
                  <wp:effectExtent l="0" t="0" r="9525" b="0"/>
                  <wp:docPr id="1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3425" cy="339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C56DF" w:rsidRPr="00F54A80" w:rsidRDefault="00DC56DF" w:rsidP="00BF45C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color w:val="FF0000"/>
                <w:lang w:val="en-US" w:eastAsia="fr-FR"/>
              </w:rPr>
              <w:lastRenderedPageBreak/>
              <w:t>NOTA</w:t>
            </w:r>
            <w:r w:rsidRPr="00F54A80">
              <w:rPr>
                <w:rFonts w:ascii="Times New Roman" w:hAnsi="Times New Roman"/>
                <w:lang w:val="en-US" w:eastAsia="fr-FR"/>
              </w:rPr>
              <w:t>: Credentials below are used by Squeeze Server installer to create a MySql server account. That’s a temporary step as My Sql will be removed later.</w:t>
            </w:r>
          </w:p>
          <w:p w:rsidR="00DC56DF" w:rsidRPr="00F54A80" w:rsidRDefault="00DC56DF" w:rsidP="00BF45C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DC56DF" w:rsidRPr="00F54A80" w:rsidRDefault="00DC56DF" w:rsidP="00BF45C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F45CB" w:rsidRPr="00F54A80" w:rsidRDefault="00BF45CB" w:rsidP="00BF45CB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”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U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ser name:</w:t>
            </w:r>
            <w:r w:rsidRPr="00F54A80">
              <w:rPr>
                <w:rFonts w:ascii="Times New Roman" w:hAnsi="Times New Roman"/>
                <w:lang w:val="en-US" w:eastAsia="fr-FR"/>
              </w:rPr>
              <w:t>” input text field, type 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squeeze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, </w:t>
            </w:r>
          </w:p>
          <w:p w:rsidR="00BF45CB" w:rsidRPr="00F54A80" w:rsidRDefault="00BF45CB" w:rsidP="00BF45C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F45CB" w:rsidRPr="00F54A80" w:rsidRDefault="00BF45CB" w:rsidP="00BF45CB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”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P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assword: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secured input text field, </w:t>
            </w:r>
            <w:r w:rsidR="00D36378" w:rsidRPr="00F54A80">
              <w:rPr>
                <w:rFonts w:ascii="Times New Roman" w:hAnsi="Times New Roman"/>
                <w:lang w:val="en-US" w:eastAsia="fr-FR"/>
              </w:rPr>
              <w:t xml:space="preserve">type in </w:t>
            </w:r>
            <w:r w:rsidR="003C7B53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="00DC56DF" w:rsidRPr="00F54A80">
              <w:rPr>
                <w:rFonts w:ascii="Times New Roman" w:hAnsi="Times New Roman"/>
                <w:b/>
                <w:lang w:val="en-US" w:eastAsia="fr-FR"/>
              </w:rPr>
              <w:t>&lt;Any-string&gt;</w:t>
            </w:r>
            <w:r w:rsidR="003C7B53" w:rsidRPr="00F54A80">
              <w:rPr>
                <w:rFonts w:ascii="Times New Roman" w:hAnsi="Times New Roman"/>
                <w:lang w:val="en-US" w:eastAsia="fr-FR"/>
              </w:rPr>
              <w:t>”,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</w:p>
          <w:p w:rsidR="00BF45CB" w:rsidRPr="00F54A80" w:rsidRDefault="00BF45CB" w:rsidP="00BF45C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F45CB" w:rsidRPr="00F54A80" w:rsidRDefault="00BF45CB" w:rsidP="00BF45CB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”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C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onfirm password: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secured input text field, </w:t>
            </w:r>
            <w:r w:rsidR="00D36378" w:rsidRPr="00F54A80">
              <w:rPr>
                <w:rFonts w:ascii="Times New Roman" w:hAnsi="Times New Roman"/>
                <w:lang w:val="en-US" w:eastAsia="fr-FR"/>
              </w:rPr>
              <w:t xml:space="preserve">type in </w:t>
            </w:r>
            <w:r w:rsidR="00DC56DF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="00DC56DF" w:rsidRPr="00F54A80">
              <w:rPr>
                <w:rFonts w:ascii="Times New Roman" w:hAnsi="Times New Roman"/>
                <w:b/>
                <w:lang w:val="en-US" w:eastAsia="fr-FR"/>
              </w:rPr>
              <w:t>&lt;Any-string&gt;</w:t>
            </w:r>
            <w:r w:rsidR="00DC56DF" w:rsidRPr="00F54A80">
              <w:rPr>
                <w:rFonts w:ascii="Times New Roman" w:hAnsi="Times New Roman"/>
                <w:lang w:val="en-US" w:eastAsia="fr-FR"/>
              </w:rPr>
              <w:t>”,</w:t>
            </w:r>
          </w:p>
          <w:p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</w:p>
          <w:p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ext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</w:p>
          <w:p w:rsidR="003C7B53" w:rsidRPr="00F54A80" w:rsidRDefault="003C7B53" w:rsidP="0088399F">
            <w:pPr>
              <w:spacing w:before="0" w:after="0"/>
              <w:jc w:val="left"/>
              <w:rPr>
                <w:lang w:val="en-US" w:eastAsia="fr-FR"/>
              </w:rPr>
            </w:pPr>
          </w:p>
          <w:p w:rsidR="003C7B53" w:rsidRPr="00F54A80" w:rsidRDefault="003C7B53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1A2134E" wp14:editId="51CB7BF7">
                  <wp:extent cx="4524375" cy="3381375"/>
                  <wp:effectExtent l="0" t="0" r="9525" b="9525"/>
                  <wp:docPr id="1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4375" cy="3381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ext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2538A4" w:rsidRPr="00F54A80" w:rsidRDefault="002538A4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5F8A67" wp14:editId="1A4D3277">
                  <wp:extent cx="4552950" cy="3409950"/>
                  <wp:effectExtent l="0" t="0" r="0" b="0"/>
                  <wp:docPr id="1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52950" cy="3409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C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hange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2538A4" w:rsidRPr="00F54A80" w:rsidRDefault="002538A4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E95B6AE" wp14:editId="708DF492">
                  <wp:extent cx="4514850" cy="3371850"/>
                  <wp:effectExtent l="0" t="0" r="0" b="0"/>
                  <wp:docPr id="1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4850" cy="337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2538A4" w:rsidP="0088399F">
            <w:pPr>
              <w:spacing w:before="0" w:after="0"/>
              <w:jc w:val="left"/>
              <w:rPr>
                <w:lang w:val="en-US" w:eastAsia="fr-FR"/>
              </w:rPr>
            </w:pPr>
          </w:p>
          <w:p w:rsidR="00BF45CB" w:rsidRPr="00F54A80" w:rsidRDefault="00BF45CB" w:rsidP="00BF45CB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”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P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ath:</w:t>
            </w:r>
            <w:r w:rsidRPr="00F54A80">
              <w:rPr>
                <w:rFonts w:ascii="Times New Roman" w:hAnsi="Times New Roman"/>
                <w:lang w:val="en-US" w:eastAsia="fr-FR"/>
              </w:rPr>
              <w:t>” input text field, type in “E:\SqzServer”</w:t>
            </w:r>
            <w:r w:rsidR="00D27DD0" w:rsidRPr="00F54A80">
              <w:rPr>
                <w:rFonts w:ascii="Times New Roman" w:hAnsi="Times New Roman"/>
                <w:lang w:val="en-US" w:eastAsia="fr-FR"/>
              </w:rPr>
              <w:t xml:space="preserve"> if Web Application </w:t>
            </w:r>
            <w:r w:rsidR="009A39B2" w:rsidRPr="00F54A80">
              <w:rPr>
                <w:rFonts w:ascii="Times New Roman" w:hAnsi="Times New Roman"/>
                <w:lang w:val="en-US" w:eastAsia="fr-FR"/>
              </w:rPr>
              <w:t>will be install</w:t>
            </w:r>
            <w:r w:rsidR="004C67B4">
              <w:rPr>
                <w:rFonts w:ascii="Times New Roman" w:hAnsi="Times New Roman"/>
                <w:lang w:val="en-US" w:eastAsia="fr-FR"/>
              </w:rPr>
              <w:t>e</w:t>
            </w:r>
            <w:r w:rsidR="009A39B2" w:rsidRPr="00F54A80">
              <w:rPr>
                <w:rFonts w:ascii="Times New Roman" w:hAnsi="Times New Roman"/>
                <w:lang w:val="en-US" w:eastAsia="fr-FR"/>
              </w:rPr>
              <w:t xml:space="preserve">d </w:t>
            </w:r>
            <w:r w:rsidR="00D27DD0" w:rsidRPr="00F54A80">
              <w:rPr>
                <w:rFonts w:ascii="Times New Roman" w:hAnsi="Times New Roman"/>
                <w:lang w:val="en-US" w:eastAsia="fr-FR"/>
              </w:rPr>
              <w:t xml:space="preserve">on E: drive </w:t>
            </w:r>
          </w:p>
          <w:p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</w:p>
          <w:p w:rsidR="00D27DD0" w:rsidRPr="00F54A80" w:rsidRDefault="00D27DD0" w:rsidP="0088399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lang w:val="en-US" w:eastAsia="fr-FR"/>
              </w:rPr>
              <w:t>WARNING</w:t>
            </w:r>
            <w:r w:rsidRPr="00F54A80">
              <w:rPr>
                <w:rFonts w:ascii="Times New Roman" w:hAnsi="Times New Roman"/>
                <w:lang w:val="en-US" w:eastAsia="fr-FR"/>
              </w:rPr>
              <w:t>: Squeeze server and Web Application shall be installed on the same drive</w:t>
            </w:r>
          </w:p>
          <w:p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</w:p>
          <w:p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EC6A32" wp14:editId="58B2BBE1">
                  <wp:extent cx="3086100" cy="3152775"/>
                  <wp:effectExtent l="0" t="0" r="0" b="9525"/>
                  <wp:docPr id="1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3152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3A7D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ext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DE9E06" wp14:editId="06612C9E">
                  <wp:extent cx="4591050" cy="3438525"/>
                  <wp:effectExtent l="0" t="0" r="0" b="9525"/>
                  <wp:docPr id="1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91050" cy="3438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3A7D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Squeeze Server installation configuration is in progress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8F9541B" wp14:editId="701C7E2D">
                  <wp:extent cx="4495800" cy="3362325"/>
                  <wp:effectExtent l="0" t="0" r="0" b="9525"/>
                  <wp:docPr id="1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5800" cy="3362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3A7D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ext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21738B" wp14:editId="6E5A6440">
                  <wp:extent cx="4543425" cy="3400425"/>
                  <wp:effectExtent l="0" t="0" r="9525" b="9525"/>
                  <wp:docPr id="1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3425" cy="3400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3A7D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Default="00BF45CB" w:rsidP="0088399F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Squeeze server installation is in progress</w:t>
            </w:r>
            <w:r w:rsidR="00012D42">
              <w:rPr>
                <w:lang w:val="en-US" w:eastAsia="fr-FR"/>
              </w:rPr>
              <w:t>.</w:t>
            </w:r>
          </w:p>
          <w:p w:rsidR="00012D42" w:rsidRDefault="00AB0C99" w:rsidP="0088399F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The installation steps are displayed</w:t>
            </w:r>
          </w:p>
          <w:p w:rsidR="00012D42" w:rsidRDefault="00012D42" w:rsidP="0088399F">
            <w:pPr>
              <w:spacing w:before="0" w:after="0"/>
              <w:jc w:val="left"/>
              <w:rPr>
                <w:lang w:val="en-US" w:eastAsia="fr-FR"/>
              </w:rPr>
            </w:pPr>
          </w:p>
          <w:p w:rsidR="00012D42" w:rsidRPr="00F54A80" w:rsidRDefault="00793D5D" w:rsidP="00AD5722">
            <w:pPr>
              <w:spacing w:before="0" w:after="0"/>
              <w:jc w:val="left"/>
              <w:rPr>
                <w:lang w:val="en-US" w:eastAsia="fr-FR"/>
              </w:rPr>
            </w:pPr>
            <w:r w:rsidRPr="00793D5D">
              <w:rPr>
                <w:b/>
                <w:lang w:val="en-US" w:eastAsia="fr-FR"/>
              </w:rPr>
              <w:t>WARNING</w:t>
            </w:r>
            <w:r w:rsidR="00012D42" w:rsidRPr="00793D5D">
              <w:rPr>
                <w:lang w:val="en-US" w:eastAsia="fr-FR"/>
              </w:rPr>
              <w:t xml:space="preserve"> </w:t>
            </w:r>
            <w:r w:rsidR="00012D42">
              <w:rPr>
                <w:lang w:val="en-US" w:eastAsia="fr-FR"/>
              </w:rPr>
              <w:t>if there is a</w:t>
            </w:r>
            <w:r w:rsidR="00AB0C99">
              <w:rPr>
                <w:lang w:val="en-US" w:eastAsia="fr-FR"/>
              </w:rPr>
              <w:t xml:space="preserve"> blocking </w:t>
            </w:r>
            <w:r w:rsidR="00012D42">
              <w:rPr>
                <w:lang w:val="en-US" w:eastAsia="fr-FR"/>
              </w:rPr>
              <w:t xml:space="preserve"> error</w:t>
            </w:r>
            <w:r w:rsidR="00671514">
              <w:rPr>
                <w:lang w:val="en-US" w:eastAsia="fr-FR"/>
              </w:rPr>
              <w:t xml:space="preserve"> during </w:t>
            </w:r>
            <w:r>
              <w:rPr>
                <w:lang w:val="en-US" w:eastAsia="fr-FR"/>
              </w:rPr>
              <w:t>installation</w:t>
            </w:r>
            <w:r w:rsidR="00AB0C99">
              <w:rPr>
                <w:lang w:val="en-US" w:eastAsia="fr-FR"/>
              </w:rPr>
              <w:t xml:space="preserve">, </w:t>
            </w:r>
            <w:r>
              <w:rPr>
                <w:lang w:val="en-US" w:eastAsia="fr-FR"/>
              </w:rPr>
              <w:t>go to</w:t>
            </w:r>
            <w:r w:rsidR="00AB0C99">
              <w:rPr>
                <w:lang w:val="en-US" w:eastAsia="fr-FR"/>
              </w:rPr>
              <w:t xml:space="preserve"> chapter </w:t>
            </w:r>
            <w:r w:rsidR="00AD5722">
              <w:rPr>
                <w:lang w:val="en-US" w:eastAsia="fr-FR"/>
              </w:rPr>
              <w:fldChar w:fldCharType="begin"/>
            </w:r>
            <w:r w:rsidR="00AD5722">
              <w:rPr>
                <w:lang w:val="en-US" w:eastAsia="fr-FR"/>
              </w:rPr>
              <w:instrText xml:space="preserve"> REF _Ref431990766 \r \h </w:instrText>
            </w:r>
            <w:r w:rsidR="00AD5722">
              <w:rPr>
                <w:lang w:val="en-US" w:eastAsia="fr-FR"/>
              </w:rPr>
            </w:r>
            <w:r w:rsidR="00AD5722">
              <w:rPr>
                <w:lang w:val="en-US" w:eastAsia="fr-FR"/>
              </w:rPr>
              <w:fldChar w:fldCharType="separate"/>
            </w:r>
            <w:r w:rsidR="003C1E5B">
              <w:rPr>
                <w:lang w:val="en-US" w:eastAsia="fr-FR"/>
              </w:rPr>
              <w:t>5.4.1</w:t>
            </w:r>
            <w:r w:rsidR="00AD5722">
              <w:rPr>
                <w:lang w:val="en-US" w:eastAsia="fr-FR"/>
              </w:rPr>
              <w:fldChar w:fldCharType="end"/>
            </w:r>
            <w:r w:rsidR="00AB0C99">
              <w:rPr>
                <w:lang w:val="en-US" w:eastAsia="fr-FR"/>
              </w:rPr>
              <w:t xml:space="preserve"> to troubleshoot this issue.</w:t>
            </w:r>
            <w:r w:rsidR="00012D42">
              <w:rPr>
                <w:lang w:val="en-US" w:eastAsia="fr-FR"/>
              </w:rPr>
              <w:t xml:space="preserve">  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67151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object w:dxaOrig="10425" w:dyaOrig="7845">
                <v:shape id="_x0000_i1028" type="#_x0000_t75" style="width:350.25pt;height:262.5pt" o:ole="">
                  <v:imagedata r:id="rId152" o:title=""/>
                </v:shape>
                <o:OLEObject Type="Embed" ProgID="PBrush" ShapeID="_x0000_i1028" DrawAspect="Content" ObjectID="_1588591023" r:id="rId153"/>
              </w:object>
            </w:r>
          </w:p>
        </w:tc>
      </w:tr>
      <w:tr w:rsidR="001A3A7D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F6AD3" w:rsidRPr="00F54A80" w:rsidRDefault="00DF6AD3" w:rsidP="00DF6AD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Finish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931834" w:rsidP="0088399F">
            <w:pPr>
              <w:spacing w:before="0" w:after="0"/>
              <w:jc w:val="center"/>
              <w:rPr>
                <w:i/>
                <w:lang w:val="en-US" w:eastAsia="fr-FR"/>
              </w:rPr>
            </w:pPr>
            <w:r>
              <w:rPr>
                <w:i/>
                <w:noProof/>
                <w:lang w:val="en-US"/>
              </w:rPr>
              <w:drawing>
                <wp:inline distT="0" distB="0" distL="0" distR="0" wp14:anchorId="1CC4D367" wp14:editId="45EEDC53">
                  <wp:extent cx="4524375" cy="3381375"/>
                  <wp:effectExtent l="0" t="0" r="9525" b="9525"/>
                  <wp:docPr id="1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4375" cy="3381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3A7D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F6AD3" w:rsidRPr="00F54A80" w:rsidRDefault="00DF6AD3" w:rsidP="0088399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Server restarting may last a couple of minutes</w:t>
            </w:r>
            <w:r w:rsidR="00DC56DF" w:rsidRPr="00F54A80">
              <w:rPr>
                <w:rFonts w:ascii="Times New Roman" w:hAnsi="Times New Roman"/>
                <w:lang w:val="en-US" w:eastAsia="fr-FR"/>
              </w:rPr>
              <w:t>.</w:t>
            </w:r>
          </w:p>
          <w:p w:rsidR="001A3A7D" w:rsidRDefault="00DF6AD3" w:rsidP="0088399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When server restarting is completed</w:t>
            </w:r>
            <w:r w:rsidR="00D27DD0" w:rsidRPr="00F54A80">
              <w:rPr>
                <w:rFonts w:ascii="Times New Roman" w:hAnsi="Times New Roman"/>
                <w:lang w:val="en-US" w:eastAsia="fr-FR"/>
              </w:rPr>
              <w:t>, log back on server</w:t>
            </w:r>
          </w:p>
          <w:p w:rsidR="0073380B" w:rsidRDefault="0073380B" w:rsidP="00EB1F8D">
            <w:pPr>
              <w:spacing w:before="0" w:after="0"/>
              <w:jc w:val="left"/>
              <w:rPr>
                <w:rFonts w:ascii="Times New Roman" w:hAnsi="Times New Roman"/>
                <w:b/>
                <w:color w:val="002060"/>
                <w:lang w:val="en-US" w:eastAsia="fr-FR"/>
              </w:rPr>
            </w:pPr>
          </w:p>
          <w:p w:rsidR="00F8067C" w:rsidRDefault="00A9177D" w:rsidP="00EB1F8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SqueezeS</w:t>
            </w:r>
            <w:r w:rsidRPr="00A9177D">
              <w:rPr>
                <w:rFonts w:ascii="Times New Roman" w:hAnsi="Times New Roman"/>
                <w:lang w:val="en-US" w:eastAsia="fr-FR"/>
              </w:rPr>
              <w:t xml:space="preserve">erver installer </w:t>
            </w:r>
            <w:r w:rsidR="00EE38B0">
              <w:rPr>
                <w:rFonts w:ascii="Times New Roman" w:hAnsi="Times New Roman"/>
                <w:lang w:val="en-US" w:eastAsia="fr-FR"/>
              </w:rPr>
              <w:t>may</w:t>
            </w:r>
            <w:r w:rsidRPr="00A9177D">
              <w:rPr>
                <w:rFonts w:ascii="Times New Roman" w:hAnsi="Times New Roman"/>
                <w:lang w:val="en-US" w:eastAsia="fr-FR"/>
              </w:rPr>
              <w:t xml:space="preserve"> not remove </w:t>
            </w:r>
            <w:r>
              <w:rPr>
                <w:rFonts w:ascii="Times New Roman" w:hAnsi="Times New Roman"/>
                <w:lang w:val="en-US" w:eastAsia="fr-FR"/>
              </w:rPr>
              <w:t xml:space="preserve">some </w:t>
            </w:r>
            <w:r w:rsidRPr="00A9177D">
              <w:rPr>
                <w:rFonts w:ascii="Times New Roman" w:hAnsi="Times New Roman"/>
                <w:lang w:val="en-US" w:eastAsia="fr-FR"/>
              </w:rPr>
              <w:t>temporary files used during installation;</w:t>
            </w:r>
          </w:p>
          <w:p w:rsidR="00312D7F" w:rsidRPr="00F54A80" w:rsidRDefault="00A9177D" w:rsidP="00EB1F8D">
            <w:pPr>
              <w:spacing w:before="0" w:after="0"/>
              <w:jc w:val="left"/>
              <w:rPr>
                <w:lang w:val="en-US" w:eastAsia="fr-FR"/>
              </w:rPr>
            </w:pPr>
            <w:r w:rsidRPr="00A9177D">
              <w:rPr>
                <w:rFonts w:ascii="Times New Roman" w:hAnsi="Times New Roman"/>
                <w:lang w:val="en-US" w:eastAsia="fr-FR"/>
              </w:rPr>
              <w:t xml:space="preserve"> these </w:t>
            </w:r>
            <w:r w:rsidR="00F8067C">
              <w:rPr>
                <w:rFonts w:ascii="Times New Roman" w:hAnsi="Times New Roman"/>
                <w:lang w:val="en-US" w:eastAsia="fr-FR"/>
              </w:rPr>
              <w:t xml:space="preserve">24 </w:t>
            </w:r>
            <w:r w:rsidRPr="00A9177D">
              <w:rPr>
                <w:rFonts w:ascii="Times New Roman" w:hAnsi="Times New Roman"/>
                <w:lang w:val="en-US" w:eastAsia="fr-FR"/>
              </w:rPr>
              <w:t xml:space="preserve">files </w:t>
            </w:r>
            <w:r w:rsidR="00F8067C">
              <w:rPr>
                <w:rFonts w:ascii="Times New Roman" w:hAnsi="Times New Roman"/>
                <w:lang w:val="en-US" w:eastAsia="fr-FR"/>
              </w:rPr>
              <w:t xml:space="preserve">with 07/11/2007 as creation date </w:t>
            </w:r>
            <w:r w:rsidR="00EE38B0">
              <w:rPr>
                <w:rFonts w:ascii="Times New Roman" w:hAnsi="Times New Roman"/>
                <w:lang w:val="en-US" w:eastAsia="fr-FR"/>
              </w:rPr>
              <w:t xml:space="preserve">may be located on drives </w:t>
            </w:r>
            <w:r w:rsidRPr="00A9177D">
              <w:rPr>
                <w:rFonts w:ascii="Times New Roman" w:hAnsi="Times New Roman"/>
                <w:lang w:val="en-US" w:eastAsia="fr-FR"/>
              </w:rPr>
              <w:t>F:</w:t>
            </w:r>
            <w:r w:rsidR="00EE38B0">
              <w:rPr>
                <w:rFonts w:ascii="Times New Roman" w:hAnsi="Times New Roman"/>
                <w:lang w:val="en-US" w:eastAsia="fr-FR"/>
              </w:rPr>
              <w:t>\</w:t>
            </w:r>
            <w:r w:rsidRPr="00A9177D">
              <w:rPr>
                <w:rFonts w:ascii="Times New Roman" w:hAnsi="Times New Roman"/>
                <w:lang w:val="en-US" w:eastAsia="fr-FR"/>
              </w:rPr>
              <w:t xml:space="preserve"> </w:t>
            </w:r>
            <w:r w:rsidR="00EE38B0">
              <w:rPr>
                <w:rFonts w:ascii="Times New Roman" w:hAnsi="Times New Roman"/>
                <w:lang w:val="en-US" w:eastAsia="fr-FR"/>
              </w:rPr>
              <w:t>or</w:t>
            </w:r>
            <w:r w:rsidRPr="00A9177D">
              <w:rPr>
                <w:rFonts w:ascii="Times New Roman" w:hAnsi="Times New Roman"/>
                <w:lang w:val="en-US" w:eastAsia="fr-FR"/>
              </w:rPr>
              <w:t xml:space="preserve"> G:</w:t>
            </w:r>
            <w:r w:rsidR="00EE38B0">
              <w:rPr>
                <w:rFonts w:ascii="Times New Roman" w:hAnsi="Times New Roman"/>
                <w:lang w:val="en-US" w:eastAsia="fr-FR"/>
              </w:rPr>
              <w:t>\.</w:t>
            </w:r>
            <w:r w:rsidR="00F8067C">
              <w:rPr>
                <w:rFonts w:ascii="Times New Roman" w:hAnsi="Times New Roman"/>
                <w:lang w:val="en-US" w:eastAsia="fr-FR"/>
              </w:rPr>
              <w:t xml:space="preserve"> </w:t>
            </w:r>
            <w:r w:rsidR="00EE38B0">
              <w:rPr>
                <w:rFonts w:ascii="Times New Roman" w:hAnsi="Times New Roman"/>
                <w:lang w:val="en-US" w:eastAsia="fr-FR"/>
              </w:rPr>
              <w:br/>
              <w:t>If  there are such files,</w:t>
            </w:r>
            <w:r>
              <w:rPr>
                <w:rFonts w:ascii="Times New Roman" w:hAnsi="Times New Roman"/>
                <w:lang w:val="en-US" w:eastAsia="fr-FR"/>
              </w:rPr>
              <w:t xml:space="preserve"> removed</w:t>
            </w:r>
            <w:r w:rsidR="00EE38B0">
              <w:rPr>
                <w:rFonts w:ascii="Times New Roman" w:hAnsi="Times New Roman"/>
                <w:lang w:val="en-US" w:eastAsia="fr-FR"/>
              </w:rPr>
              <w:t xml:space="preserve"> them using windows explorer.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DE0A46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87480C" wp14:editId="1BE3E3C8">
                  <wp:extent cx="4536580" cy="4057650"/>
                  <wp:effectExtent l="0" t="0" r="0" b="0"/>
                  <wp:docPr id="324" name="Picture 3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8700" cy="4068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38A4" w:rsidRPr="00F54A80" w:rsidRDefault="002538A4" w:rsidP="002538A4">
      <w:pPr>
        <w:pStyle w:val="Heading3"/>
        <w:numPr>
          <w:ilvl w:val="2"/>
          <w:numId w:val="9"/>
        </w:numPr>
        <w:rPr>
          <w:lang w:val="en-US"/>
        </w:rPr>
      </w:pPr>
      <w:bookmarkStart w:id="192" w:name="_Toc440979196"/>
      <w:r w:rsidRPr="00F54A80">
        <w:rPr>
          <w:lang w:val="en-US"/>
        </w:rPr>
        <w:t xml:space="preserve">Squeeze </w:t>
      </w:r>
      <w:r w:rsidR="00362870" w:rsidRPr="00F54A80">
        <w:rPr>
          <w:lang w:val="en-US"/>
        </w:rPr>
        <w:t>S</w:t>
      </w:r>
      <w:r w:rsidRPr="00F54A80">
        <w:rPr>
          <w:lang w:val="en-US"/>
        </w:rPr>
        <w:t>erver configuration</w:t>
      </w:r>
      <w:bookmarkEnd w:id="192"/>
    </w:p>
    <w:p w:rsidR="00604164" w:rsidRPr="00F54A80" w:rsidRDefault="00604164" w:rsidP="00604164">
      <w:pPr>
        <w:pStyle w:val="Heading4"/>
        <w:rPr>
          <w:lang w:val="en-US"/>
        </w:rPr>
      </w:pPr>
      <w:r w:rsidRPr="00F54A80">
        <w:rPr>
          <w:lang w:val="en-US"/>
        </w:rPr>
        <w:t>Unused COTS removal</w:t>
      </w:r>
    </w:p>
    <w:p w:rsidR="00CE3CCC" w:rsidRPr="00F54A80" w:rsidRDefault="00DF6AD3" w:rsidP="00CE3CCC">
      <w:pPr>
        <w:rPr>
          <w:lang w:val="en-US"/>
        </w:rPr>
      </w:pPr>
      <w:r w:rsidRPr="00F54A80">
        <w:rPr>
          <w:lang w:val="en-US"/>
        </w:rPr>
        <w:t xml:space="preserve"> </w:t>
      </w:r>
      <w:r w:rsidR="00CE3CCC" w:rsidRPr="00F54A80">
        <w:rPr>
          <w:lang w:val="en-US"/>
        </w:rPr>
        <w:t>“My SQL Server 5.5</w:t>
      </w:r>
      <w:r w:rsidR="00604164" w:rsidRPr="00F54A80">
        <w:rPr>
          <w:lang w:val="en-US"/>
        </w:rPr>
        <w:t>” and</w:t>
      </w:r>
      <w:r w:rsidR="00CE3CCC" w:rsidRPr="00F54A80">
        <w:rPr>
          <w:lang w:val="en-US"/>
        </w:rPr>
        <w:t xml:space="preserve"> “MySQL Connector NET 6.3.5”</w:t>
      </w:r>
      <w:r w:rsidR="00DC56DF" w:rsidRPr="00F54A80">
        <w:rPr>
          <w:lang w:val="en-US"/>
        </w:rPr>
        <w:t xml:space="preserve"> which are automatically installed by Squeeze server installer, must be </w:t>
      </w:r>
      <w:r w:rsidR="00DC56DF" w:rsidRPr="00F54A80">
        <w:rPr>
          <w:b/>
          <w:lang w:val="en-US"/>
        </w:rPr>
        <w:t>uninstalled</w:t>
      </w:r>
      <w:r w:rsidR="009A39B2" w:rsidRPr="00F54A80">
        <w:rPr>
          <w:lang w:val="en-US"/>
        </w:rPr>
        <w:t xml:space="preserve"> a</w:t>
      </w:r>
      <w:r w:rsidR="00FE2CE6" w:rsidRPr="00F54A80">
        <w:rPr>
          <w:lang w:val="en-US"/>
        </w:rPr>
        <w:t xml:space="preserve">s there are not </w:t>
      </w:r>
      <w:r w:rsidR="009A39B2" w:rsidRPr="00F54A80">
        <w:rPr>
          <w:lang w:val="en-US"/>
        </w:rPr>
        <w:t>needed</w:t>
      </w:r>
      <w:r w:rsidR="00FE2CE6" w:rsidRPr="00F54A80">
        <w:rPr>
          <w:lang w:val="en-US"/>
        </w:rPr>
        <w:t>.</w:t>
      </w: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2"/>
        <w:gridCol w:w="7229"/>
      </w:tblGrid>
      <w:tr w:rsidR="002538A4" w:rsidRPr="00F54A80" w:rsidTr="00CE3CCC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E2CE6" w:rsidRPr="00F54A80" w:rsidRDefault="00FE2CE6" w:rsidP="00FE2CE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Control panel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FE2CE6" w:rsidRPr="00F54A80" w:rsidRDefault="00FE2CE6" w:rsidP="00FE2CE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Uninstall a program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Programs and Features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window is displayed</w:t>
            </w:r>
          </w:p>
          <w:p w:rsidR="00FE2CE6" w:rsidRPr="00F54A80" w:rsidRDefault="00FE2CE6" w:rsidP="00FE2CE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FE2CE6" w:rsidRPr="00F54A80" w:rsidRDefault="00FE2CE6" w:rsidP="00FE2CE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programs and features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wizard, 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MySQL Connector Net 6.3.5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Uninstall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CE3CCC" w:rsidRPr="00F54A80" w:rsidRDefault="00CE3CCC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A62708" wp14:editId="51341A4C">
                  <wp:extent cx="4562475" cy="2428875"/>
                  <wp:effectExtent l="0" t="0" r="9525" b="9525"/>
                  <wp:docPr id="1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62475" cy="242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CE3CCC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FE2CE6" w:rsidP="00FE2CE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6E1BEE2" wp14:editId="2D64C5CF">
                  <wp:extent cx="4057650" cy="1133475"/>
                  <wp:effectExtent l="0" t="0" r="0" b="9525"/>
                  <wp:docPr id="1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1133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CE3CCC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FE2CE6" w:rsidP="0088399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MySQL Connector Net 6.3.5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uninstallation is in progress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E056AA6" wp14:editId="00D90A9F">
                  <wp:extent cx="3790950" cy="1400175"/>
                  <wp:effectExtent l="0" t="0" r="0" b="9525"/>
                  <wp:docPr id="1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0950" cy="1400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CE3CCC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FE2CE6" w:rsidP="0088399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When </w:t>
            </w:r>
            <w:r w:rsidR="00ED2555"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="00ED2555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MySQL Connector Net 6.3.5</w:t>
            </w:r>
            <w:r w:rsidR="00ED2555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uninstallation is completed</w:t>
            </w:r>
          </w:p>
          <w:p w:rsidR="00ED2555" w:rsidRPr="00F54A80" w:rsidRDefault="00ED2555" w:rsidP="0088399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ED2555" w:rsidRPr="00F54A80" w:rsidRDefault="00ED2555" w:rsidP="00ED255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programs and features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wizard, 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MySQL Server 5.5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Uninstall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ED2555" w:rsidRPr="00F54A80" w:rsidRDefault="00ED2555" w:rsidP="0088399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1791E9A" wp14:editId="3E97AD33">
                  <wp:extent cx="4495800" cy="2390775"/>
                  <wp:effectExtent l="0" t="0" r="0" b="9525"/>
                  <wp:docPr id="1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5800" cy="2390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CE3CCC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ED2555" w:rsidP="0088399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DC45CB" wp14:editId="2C6E7130">
                  <wp:extent cx="4057650" cy="1133475"/>
                  <wp:effectExtent l="0" t="0" r="0" b="9525"/>
                  <wp:docPr id="1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1133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73EE" w:rsidRPr="00F54A80" w:rsidTr="00CE3CCC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73EE" w:rsidRPr="00F54A80" w:rsidRDefault="007D73EE" w:rsidP="007D73E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7D73EE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73EE" w:rsidRDefault="007D73EE" w:rsidP="0088399F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3F8FC41" wp14:editId="21F21DD6">
                  <wp:extent cx="3790950" cy="3362325"/>
                  <wp:effectExtent l="0" t="0" r="0" b="9525"/>
                  <wp:docPr id="99" name="Picture 99" descr="C:\Users\T0140819\Desktop\screenshot\screenshot\fig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T0140819\Desktop\screenshot\screenshot\fig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0950" cy="3362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CE3CCC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ED2555" w:rsidP="0088399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MySQL Server 5.5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uninstallation is in progress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06F5483" wp14:editId="2A0A0127">
                  <wp:extent cx="3790950" cy="1400175"/>
                  <wp:effectExtent l="0" t="0" r="0" b="9525"/>
                  <wp:docPr id="1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0950" cy="1400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CE3CCC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3C9B" w:rsidRPr="00F54A80" w:rsidRDefault="00B83C9B" w:rsidP="00B83C9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When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MySQL Server 5.5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uninstallation is completed, </w:t>
            </w:r>
            <w:r w:rsidRPr="00F54A80">
              <w:rPr>
                <w:rFonts w:ascii="Times New Roman" w:hAnsi="Times New Roman"/>
                <w:lang w:val="en-US" w:eastAsia="fr-FR"/>
              </w:rPr>
              <w:t>close all windows</w:t>
            </w:r>
          </w:p>
          <w:p w:rsidR="002538A4" w:rsidRPr="00F54A80" w:rsidRDefault="002538A4" w:rsidP="0088399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5D6FC3" w:rsidRPr="00F54A80" w:rsidRDefault="005D6FC3" w:rsidP="00037C8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CDB0DA8" wp14:editId="5AA7D3BA">
                  <wp:extent cx="4476750" cy="2524125"/>
                  <wp:effectExtent l="0" t="0" r="0" b="9525"/>
                  <wp:docPr id="1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750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13A2" w:rsidRPr="00F54A80" w:rsidTr="003D58FE">
        <w:tc>
          <w:tcPr>
            <w:tcW w:w="100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513A2" w:rsidRPr="00F54A80" w:rsidRDefault="001513A2" w:rsidP="009A39B2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noProof/>
                <w:lang w:val="en-US" w:eastAsia="fr-FR"/>
              </w:rPr>
              <w:t>To complete MySql server uninstallation</w:t>
            </w:r>
            <w:r w:rsidR="009A39B2" w:rsidRPr="00F54A80">
              <w:rPr>
                <w:noProof/>
                <w:lang w:val="en-US" w:eastAsia="fr-FR"/>
              </w:rPr>
              <w:t>,</w:t>
            </w:r>
            <w:r w:rsidRPr="00F54A80">
              <w:rPr>
                <w:noProof/>
                <w:lang w:val="en-US" w:eastAsia="fr-FR"/>
              </w:rPr>
              <w:t xml:space="preserve"> remove C:\Program Files\MySQL folder.</w:t>
            </w:r>
          </w:p>
        </w:tc>
      </w:tr>
    </w:tbl>
    <w:p w:rsidR="002538A4" w:rsidRPr="00F54A80" w:rsidRDefault="002538A4" w:rsidP="00CB6F3B">
      <w:pPr>
        <w:rPr>
          <w:lang w:val="en-US"/>
        </w:rPr>
      </w:pPr>
    </w:p>
    <w:p w:rsidR="00604164" w:rsidRPr="00F54A80" w:rsidRDefault="00604164" w:rsidP="00604164">
      <w:pPr>
        <w:pStyle w:val="Heading4"/>
        <w:rPr>
          <w:lang w:val="en-US"/>
        </w:rPr>
      </w:pPr>
      <w:r w:rsidRPr="00F54A80">
        <w:rPr>
          <w:lang w:val="en-US"/>
        </w:rPr>
        <w:t>IIS configuration</w:t>
      </w:r>
    </w:p>
    <w:p w:rsidR="00494772" w:rsidRPr="00F54A80" w:rsidRDefault="00494772" w:rsidP="00494772">
      <w:pPr>
        <w:rPr>
          <w:lang w:val="en-US"/>
        </w:rPr>
      </w:pP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2"/>
        <w:gridCol w:w="7229"/>
      </w:tblGrid>
      <w:tr w:rsidR="00B81553" w:rsidRPr="00F54A80" w:rsidTr="0022409E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1553" w:rsidRPr="00F54A80" w:rsidRDefault="00B81553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B81553" w:rsidRPr="00F54A80" w:rsidRDefault="00B81553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1553" w:rsidRPr="00F54A80" w:rsidRDefault="00B81553" w:rsidP="00B81553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 w:rsidRPr="00F54A80">
              <w:rPr>
                <w:lang w:val="en-US"/>
              </w:rPr>
              <w:object w:dxaOrig="6060" w:dyaOrig="6960" w14:anchorId="3A592154">
                <v:shape id="_x0000_i1029" type="#_x0000_t75" style="width:261.75pt;height:274.5pt" o:ole="">
                  <v:imagedata r:id="rId82" o:title=""/>
                </v:shape>
                <o:OLEObject Type="Embed" ProgID="PBrush" ShapeID="_x0000_i1029" DrawAspect="Content" ObjectID="_1588591024" r:id="rId164"/>
              </w:object>
            </w:r>
          </w:p>
        </w:tc>
      </w:tr>
      <w:tr w:rsidR="00B81553" w:rsidRPr="00F54A80" w:rsidTr="0022409E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1553" w:rsidRDefault="00B81553" w:rsidP="00B8155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 the dos command prompt window,  go</w:t>
            </w:r>
            <w:r w:rsidR="003E0CFE">
              <w:rPr>
                <w:rFonts w:ascii="Times New Roman" w:hAnsi="Times New Roman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lang w:val="en-US" w:eastAsia="fr-FR"/>
              </w:rPr>
              <w:t xml:space="preserve">to the </w:t>
            </w:r>
            <w:r w:rsidR="00AD6B0A">
              <w:rPr>
                <w:rFonts w:ascii="Times New Roman" w:hAnsi="Times New Roman"/>
                <w:lang w:val="en-US" w:eastAsia="fr-FR"/>
              </w:rPr>
              <w:t>folder</w:t>
            </w:r>
            <w:r>
              <w:rPr>
                <w:rFonts w:ascii="Times New Roman" w:hAnsi="Times New Roman"/>
                <w:lang w:val="en-US" w:eastAsia="fr-FR"/>
              </w:rPr>
              <w:t xml:space="preserve"> where </w:t>
            </w:r>
            <w:r w:rsidR="00EE38B0">
              <w:rPr>
                <w:rFonts w:ascii="Times New Roman" w:hAnsi="Times New Roman"/>
                <w:lang w:val="en-US" w:eastAsia="fr-FR"/>
              </w:rPr>
              <w:t xml:space="preserve">the configuration file script </w:t>
            </w:r>
            <w:r w:rsidR="00852440">
              <w:rPr>
                <w:rFonts w:ascii="Times New Roman" w:hAnsi="Times New Roman"/>
                <w:b/>
                <w:lang w:val="en-US" w:eastAsia="fr-FR"/>
              </w:rPr>
              <w:t>SetSqueezeIISConfiguration.cmd</w:t>
            </w:r>
            <w:r>
              <w:rPr>
                <w:rFonts w:ascii="Times New Roman" w:hAnsi="Times New Roman"/>
                <w:lang w:val="en-US" w:eastAsia="fr-FR"/>
              </w:rPr>
              <w:t xml:space="preserve">  </w:t>
            </w:r>
            <w:r w:rsidR="00AD6B0A">
              <w:rPr>
                <w:rFonts w:ascii="Times New Roman" w:hAnsi="Times New Roman"/>
                <w:lang w:val="en-US" w:eastAsia="fr-FR"/>
              </w:rPr>
              <w:t xml:space="preserve">have been extracted from </w:t>
            </w:r>
            <w:r w:rsidR="00AD6B0A" w:rsidRPr="00274489">
              <w:rPr>
                <w:rFonts w:ascii="Times New Roman" w:hAnsi="Times New Roman"/>
                <w:b/>
                <w:lang w:val="en-US" w:eastAsia="fr-FR"/>
              </w:rPr>
              <w:t>&lt;Date&gt;_NU_ConfigurationScripts_&lt;Version&gt;.zip</w:t>
            </w:r>
            <w:r w:rsidR="00AD6B0A" w:rsidRPr="00274489">
              <w:rPr>
                <w:rFonts w:ascii="Times New Roman" w:hAnsi="Times New Roman"/>
                <w:lang w:val="en-US" w:eastAsia="fr-FR"/>
              </w:rPr>
              <w:t xml:space="preserve"> archive file</w:t>
            </w:r>
            <w:r w:rsidR="00AD6B0A">
              <w:rPr>
                <w:rFonts w:ascii="Times New Roman" w:hAnsi="Times New Roman"/>
                <w:lang w:val="en-US" w:eastAsia="fr-FR"/>
              </w:rPr>
              <w:t>.</w:t>
            </w:r>
          </w:p>
          <w:p w:rsidR="00B81553" w:rsidRDefault="00B81553" w:rsidP="00B8155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81553" w:rsidRPr="00F54A80" w:rsidRDefault="00B81553" w:rsidP="00AD6B0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 xml:space="preserve">Type in </w:t>
            </w:r>
            <w:r w:rsidRPr="00EE38B0">
              <w:rPr>
                <w:rFonts w:ascii="Times New Roman" w:hAnsi="Times New Roman"/>
                <w:b/>
                <w:lang w:val="en-US" w:eastAsia="fr-FR"/>
              </w:rPr>
              <w:t>.\</w:t>
            </w:r>
            <w:r w:rsidR="00852440">
              <w:rPr>
                <w:rFonts w:ascii="Times New Roman" w:hAnsi="Times New Roman"/>
                <w:b/>
                <w:lang w:val="en-US" w:eastAsia="fr-FR"/>
              </w:rPr>
              <w:t>SetSqueezeIISConfiguration.cmd</w:t>
            </w:r>
            <w:r>
              <w:rPr>
                <w:rFonts w:ascii="Times New Roman" w:hAnsi="Times New Roman"/>
                <w:lang w:val="en-US" w:eastAsia="fr-FR"/>
              </w:rPr>
              <w:t xml:space="preserve"> to run</w:t>
            </w:r>
            <w:r w:rsidR="00EE38B0">
              <w:rPr>
                <w:rFonts w:ascii="Times New Roman" w:hAnsi="Times New Roman"/>
                <w:lang w:val="en-US" w:eastAsia="fr-FR"/>
              </w:rPr>
              <w:t xml:space="preserve"> execute this</w:t>
            </w:r>
            <w:r>
              <w:rPr>
                <w:rFonts w:ascii="Times New Roman" w:hAnsi="Times New Roman"/>
                <w:lang w:val="en-US" w:eastAsia="fr-FR"/>
              </w:rPr>
              <w:t xml:space="preserve"> script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1553" w:rsidRDefault="00703FD3" w:rsidP="0018000B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3725D69" wp14:editId="057672FE">
                  <wp:extent cx="4487697" cy="2331160"/>
                  <wp:effectExtent l="0" t="0" r="8255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500" cy="2335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0CFE" w:rsidRPr="00F54A80" w:rsidTr="003C5033">
        <w:tc>
          <w:tcPr>
            <w:tcW w:w="100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03FD3" w:rsidRDefault="00703FD3" w:rsidP="003E0CF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t xml:space="preserve">SqueezeServer </w:t>
            </w:r>
            <w:r w:rsidR="00405B38">
              <w:rPr>
                <w:noProof/>
                <w:lang w:val="fr-FR" w:eastAsia="fr-FR"/>
              </w:rPr>
              <w:t xml:space="preserve">installater </w:t>
            </w:r>
            <w:r>
              <w:rPr>
                <w:noProof/>
                <w:lang w:val="fr-FR" w:eastAsia="fr-FR"/>
              </w:rPr>
              <w:t>set SqueezeServer site to http port to 80 and Default Web Site http port to 90.</w:t>
            </w:r>
          </w:p>
          <w:p w:rsidR="003E0CFE" w:rsidRDefault="00405B38" w:rsidP="003E0CF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t xml:space="preserve">The script </w:t>
            </w:r>
            <w:r w:rsidR="00852440">
              <w:rPr>
                <w:noProof/>
                <w:lang w:val="fr-FR" w:eastAsia="fr-FR"/>
              </w:rPr>
              <w:t>SetSqueezeIISConfiguration.cmd</w:t>
            </w:r>
            <w:r w:rsidR="00A07BAB">
              <w:rPr>
                <w:noProof/>
                <w:lang w:val="fr-FR" w:eastAsia="fr-FR"/>
              </w:rPr>
              <w:t xml:space="preserve">  </w:t>
            </w:r>
          </w:p>
          <w:p w:rsidR="00A07BAB" w:rsidRDefault="00A07BAB" w:rsidP="0092363B">
            <w:pPr>
              <w:pStyle w:val="ListParagraph"/>
              <w:numPr>
                <w:ilvl w:val="0"/>
                <w:numId w:val="46"/>
              </w:num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>Se</w:t>
            </w:r>
            <w:r w:rsidR="001623C1">
              <w:rPr>
                <w:noProof/>
                <w:lang w:eastAsia="fr-FR"/>
              </w:rPr>
              <w:t>t</w:t>
            </w:r>
            <w:r>
              <w:rPr>
                <w:noProof/>
                <w:lang w:eastAsia="fr-FR"/>
              </w:rPr>
              <w:t xml:space="preserve"> SqueezeServer site https port to 81</w:t>
            </w:r>
          </w:p>
          <w:p w:rsidR="00A07BAB" w:rsidRDefault="00A07BAB" w:rsidP="0092363B">
            <w:pPr>
              <w:pStyle w:val="ListParagraph"/>
              <w:numPr>
                <w:ilvl w:val="0"/>
                <w:numId w:val="46"/>
              </w:num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>Set SqueezeServerPool application pool identity to NetworkService</w:t>
            </w:r>
          </w:p>
          <w:p w:rsidR="00A07BAB" w:rsidRPr="00A07BAB" w:rsidRDefault="00A07BAB" w:rsidP="0092363B">
            <w:pPr>
              <w:pStyle w:val="ListParagraph"/>
              <w:numPr>
                <w:ilvl w:val="0"/>
                <w:numId w:val="46"/>
              </w:num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 xml:space="preserve">Deny SqueezeServer </w:t>
            </w:r>
            <w:r w:rsidR="00703FD3">
              <w:rPr>
                <w:noProof/>
                <w:lang w:eastAsia="fr-FR"/>
              </w:rPr>
              <w:t>siteaccess  to all ip except 127.0.0.1</w:t>
            </w:r>
          </w:p>
        </w:tc>
      </w:tr>
      <w:tr w:rsidR="00B81553" w:rsidRPr="00F54A80" w:rsidTr="0022409E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1553" w:rsidRPr="00F54A80" w:rsidRDefault="00B81553" w:rsidP="0049477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When script execution is done, close command prompt window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1553" w:rsidRDefault="00703FD3" w:rsidP="00B81553">
            <w:pPr>
              <w:tabs>
                <w:tab w:val="left" w:pos="930"/>
              </w:tabs>
              <w:spacing w:before="0" w:after="0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2638B1" wp14:editId="51599D8A">
                  <wp:extent cx="4471657" cy="2143125"/>
                  <wp:effectExtent l="0" t="0" r="5715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2132" cy="2143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4798" w:rsidRPr="00F54A80" w:rsidTr="0022409E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4772" w:rsidRPr="00F54A80" w:rsidRDefault="00494772" w:rsidP="0049477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Start &gt; Administrative Tool &gt; Internet Information (IIS) Manager”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then browse to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Default Web Site”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site node in left area</w:t>
            </w:r>
          </w:p>
          <w:p w:rsidR="00494772" w:rsidRPr="00F54A80" w:rsidRDefault="00494772" w:rsidP="0049477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494772" w:rsidRPr="00F54A80" w:rsidRDefault="00494772" w:rsidP="0049477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Bindings…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</w:t>
            </w:r>
          </w:p>
          <w:p w:rsidR="00774798" w:rsidRPr="00F54A80" w:rsidRDefault="00774798" w:rsidP="00F9402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4798" w:rsidRPr="00F54A80" w:rsidRDefault="00931834" w:rsidP="0022409E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5FD9CA8" wp14:editId="1D6FDDF5">
                  <wp:extent cx="4381500" cy="2038350"/>
                  <wp:effectExtent l="0" t="0" r="0" b="0"/>
                  <wp:docPr id="1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4798" w:rsidRPr="00F54A80" w:rsidTr="0022409E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4798" w:rsidRPr="00F54A80" w:rsidRDefault="00774798" w:rsidP="00F9402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Site Bindings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wizard select http if port is not 80, 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E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dit…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4798" w:rsidRPr="00F54A80" w:rsidRDefault="00931834" w:rsidP="0022409E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7A2BC52" wp14:editId="691F7818">
                  <wp:extent cx="3867150" cy="2095500"/>
                  <wp:effectExtent l="0" t="0" r="0" b="0"/>
                  <wp:docPr id="1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4798" w:rsidRPr="00F54A80" w:rsidTr="0022409E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4798" w:rsidRPr="00F54A80" w:rsidRDefault="00774798" w:rsidP="0077479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P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o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rt: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input text field, type in 8</w:t>
            </w:r>
            <w:r w:rsidR="00FF58A8" w:rsidRPr="00F54A80">
              <w:rPr>
                <w:rFonts w:ascii="Times New Roman" w:hAnsi="Times New Roman"/>
                <w:color w:val="000000"/>
                <w:lang w:val="en-US" w:eastAsia="fr-FR"/>
              </w:rPr>
              <w:t>0</w:t>
            </w:r>
          </w:p>
          <w:p w:rsidR="00774798" w:rsidRPr="00F54A80" w:rsidRDefault="00774798" w:rsidP="0077479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774798" w:rsidRPr="00F54A80" w:rsidRDefault="00774798" w:rsidP="0077479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4798" w:rsidRPr="00F54A80" w:rsidRDefault="00931834" w:rsidP="0022409E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4F168B" wp14:editId="3020CCEE">
                  <wp:extent cx="3867150" cy="2095500"/>
                  <wp:effectExtent l="0" t="0" r="0" b="0"/>
                  <wp:docPr id="1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4798" w:rsidRPr="00F54A80" w:rsidTr="0022409E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4798" w:rsidRPr="00F54A80" w:rsidRDefault="00774798" w:rsidP="0077479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C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lose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4798" w:rsidRPr="00F54A80" w:rsidRDefault="00931834" w:rsidP="0022409E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56298A8" wp14:editId="628748D5">
                  <wp:extent cx="4448175" cy="2066925"/>
                  <wp:effectExtent l="0" t="0" r="9525" b="9525"/>
                  <wp:docPr id="1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8175" cy="206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9402A" w:rsidRPr="00F54A80" w:rsidRDefault="00F9402A" w:rsidP="00CB6F3B">
      <w:pPr>
        <w:rPr>
          <w:lang w:val="en-US"/>
        </w:rPr>
      </w:pPr>
    </w:p>
    <w:p w:rsidR="00604164" w:rsidRPr="00F54A80" w:rsidRDefault="009A32F0" w:rsidP="00604164">
      <w:pPr>
        <w:pStyle w:val="Heading4"/>
        <w:rPr>
          <w:lang w:val="en-US"/>
        </w:rPr>
      </w:pPr>
      <w:r w:rsidRPr="00F54A80">
        <w:rPr>
          <w:lang w:val="en-US"/>
        </w:rPr>
        <w:lastRenderedPageBreak/>
        <w:t xml:space="preserve">SQL </w:t>
      </w:r>
      <w:r w:rsidR="00362870" w:rsidRPr="00F54A80">
        <w:rPr>
          <w:lang w:val="en-US"/>
        </w:rPr>
        <w:t>S</w:t>
      </w:r>
      <w:r w:rsidRPr="00F54A80">
        <w:rPr>
          <w:lang w:val="en-US"/>
        </w:rPr>
        <w:t>erver configuration</w:t>
      </w:r>
    </w:p>
    <w:p w:rsidR="006E4604" w:rsidRPr="00F54A80" w:rsidRDefault="006E4604" w:rsidP="006E4604">
      <w:pPr>
        <w:rPr>
          <w:lang w:val="en-US"/>
        </w:rPr>
      </w:pPr>
      <w:r w:rsidRPr="00F54A80">
        <w:rPr>
          <w:lang w:val="en-US"/>
        </w:rPr>
        <w:t>This chapter can be ignored if INTEL-FS SQL databases will be hosted on a remote SQL server.</w:t>
      </w:r>
    </w:p>
    <w:p w:rsidR="009A39B2" w:rsidRPr="00F54A80" w:rsidRDefault="003C7B53" w:rsidP="003C7B53">
      <w:pPr>
        <w:rPr>
          <w:noProof/>
          <w:lang w:val="en-US" w:eastAsia="fr-FR"/>
        </w:rPr>
      </w:pPr>
      <w:r w:rsidRPr="00F54A80">
        <w:rPr>
          <w:noProof/>
          <w:lang w:val="en-US" w:eastAsia="fr-FR"/>
        </w:rPr>
        <w:t xml:space="preserve">Steps below describe how to set SQL server authentication mode to “windows authentication mode”. </w:t>
      </w:r>
    </w:p>
    <w:p w:rsidR="003C7B53" w:rsidRPr="00F54A80" w:rsidRDefault="009A39B2" w:rsidP="003C7B53">
      <w:pPr>
        <w:rPr>
          <w:lang w:val="en-US"/>
        </w:rPr>
      </w:pPr>
      <w:r w:rsidRPr="00F54A80">
        <w:rPr>
          <w:b/>
          <w:noProof/>
          <w:color w:val="FF0000"/>
          <w:lang w:val="en-US" w:eastAsia="fr-FR"/>
        </w:rPr>
        <w:t>Steps described below shall be performed</w:t>
      </w:r>
      <w:r w:rsidRPr="00F54A80">
        <w:rPr>
          <w:noProof/>
          <w:lang w:val="en-US" w:eastAsia="fr-FR"/>
        </w:rPr>
        <w:t xml:space="preserve"> </w:t>
      </w:r>
      <w:r w:rsidR="003C7B53" w:rsidRPr="00F54A80">
        <w:rPr>
          <w:b/>
          <w:noProof/>
          <w:color w:val="FF0000"/>
          <w:lang w:val="en-US" w:eastAsia="fr-FR"/>
        </w:rPr>
        <w:t>only if INTEL-FS server is member of the NATO domain</w:t>
      </w:r>
      <w:r w:rsidR="003C7B53" w:rsidRPr="00F54A80">
        <w:rPr>
          <w:noProof/>
          <w:lang w:val="en-US" w:eastAsia="fr-FR"/>
        </w:rPr>
        <w:t>.</w:t>
      </w: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2"/>
        <w:gridCol w:w="7229"/>
      </w:tblGrid>
      <w:tr w:rsidR="00C55D00" w:rsidRPr="00F54A80" w:rsidTr="007D0B12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5D00" w:rsidRPr="00F54A80" w:rsidRDefault="00C55D00" w:rsidP="00246FA0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Start &gt; All programs &gt; Microsoft SQL Server 2008 R2&gt; Microsoft SQL Server Management Studio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</w:t>
            </w:r>
          </w:p>
          <w:p w:rsidR="00C55D00" w:rsidRPr="00F54A80" w:rsidRDefault="00C55D00" w:rsidP="00246FA0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C55D00" w:rsidRPr="00F54A80" w:rsidRDefault="00C55D00" w:rsidP="00246FA0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Type 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localhost</w:t>
            </w:r>
            <w:r w:rsidRPr="00F54A80">
              <w:rPr>
                <w:rFonts w:ascii="Times New Roman" w:hAnsi="Times New Roman"/>
                <w:lang w:val="en-US" w:eastAsia="fr-FR"/>
              </w:rPr>
              <w:t>” 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Server name</w:t>
            </w:r>
            <w:r w:rsidRPr="00F54A80">
              <w:rPr>
                <w:rFonts w:ascii="Times New Roman" w:hAnsi="Times New Roman"/>
                <w:lang w:val="en-US" w:eastAsia="fr-FR"/>
              </w:rPr>
              <w:t>:” area</w:t>
            </w:r>
          </w:p>
          <w:p w:rsidR="00C55D00" w:rsidRPr="00F54A80" w:rsidRDefault="00C55D00" w:rsidP="00246FA0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C55D00" w:rsidRPr="00F54A80" w:rsidRDefault="00C55D00" w:rsidP="00246FA0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C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onnect”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5D00" w:rsidRPr="00F54A80" w:rsidRDefault="00931834" w:rsidP="00246FA0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B02117B" wp14:editId="1965906D">
                  <wp:extent cx="3962400" cy="2933700"/>
                  <wp:effectExtent l="0" t="0" r="0" b="0"/>
                  <wp:docPr id="1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93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1C" w:rsidRPr="00F54A80" w:rsidTr="007D0B12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7C1C" w:rsidRPr="00F54A80" w:rsidRDefault="00877F24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explorer pane, select Server name and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Properties</w:t>
            </w:r>
            <w:r w:rsidRPr="00F54A80">
              <w:rPr>
                <w:rFonts w:ascii="Times New Roman" w:hAnsi="Times New Roman"/>
                <w:lang w:val="en-US" w:eastAsia="fr-FR"/>
              </w:rPr>
              <w:t>” in pop up menu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7C1C" w:rsidRPr="00F54A80" w:rsidRDefault="00931834" w:rsidP="007D0B12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6258EC" wp14:editId="1FFA3FD6">
                  <wp:extent cx="4514850" cy="3009900"/>
                  <wp:effectExtent l="0" t="0" r="0" b="0"/>
                  <wp:docPr id="1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4850" cy="30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1C" w:rsidRPr="00F54A80" w:rsidTr="007D0B12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7C1C" w:rsidRPr="00F54A80" w:rsidRDefault="00877F24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Security</w:t>
            </w:r>
            <w:r w:rsidRPr="00F54A80">
              <w:rPr>
                <w:rFonts w:ascii="Times New Roman" w:hAnsi="Times New Roman"/>
                <w:lang w:val="en-US" w:eastAsia="fr-FR"/>
              </w:rPr>
              <w:t>” page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7C1C" w:rsidRPr="00F54A80" w:rsidRDefault="00931834" w:rsidP="007D0B12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6FB002" wp14:editId="7DC03090">
                  <wp:extent cx="4505325" cy="4048125"/>
                  <wp:effectExtent l="0" t="0" r="9525" b="9525"/>
                  <wp:docPr id="1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5325" cy="404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1C" w:rsidRPr="00F54A80" w:rsidTr="007D0B12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7C1C" w:rsidRPr="00F54A80" w:rsidRDefault="00877F24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W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indows Authentication mode</w:t>
            </w:r>
            <w:r w:rsidRPr="00F54A80">
              <w:rPr>
                <w:rFonts w:ascii="Times New Roman" w:hAnsi="Times New Roman"/>
                <w:lang w:val="en-US" w:eastAsia="fr-FR"/>
              </w:rPr>
              <w:t>” radio button</w:t>
            </w:r>
          </w:p>
          <w:p w:rsidR="00877F24" w:rsidRPr="00F54A80" w:rsidRDefault="00877F24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77F24" w:rsidRPr="00F54A80" w:rsidRDefault="00877F24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7C1C" w:rsidRPr="00F54A80" w:rsidRDefault="00931834" w:rsidP="007D0B12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113FD79" wp14:editId="06EFD9DC">
                  <wp:extent cx="4476750" cy="4019550"/>
                  <wp:effectExtent l="0" t="0" r="0" b="0"/>
                  <wp:docPr id="1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750" cy="4019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7F24" w:rsidRPr="00F54A80" w:rsidTr="007D0B12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F24" w:rsidRPr="00F54A80" w:rsidRDefault="00877F24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F24" w:rsidRPr="00F54A80" w:rsidRDefault="00931834" w:rsidP="007D0B12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858AAA" wp14:editId="30256903">
                  <wp:extent cx="4476750" cy="904875"/>
                  <wp:effectExtent l="0" t="0" r="0" b="9525"/>
                  <wp:docPr id="1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750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7F24" w:rsidRPr="00F54A80" w:rsidTr="007D0B12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F24" w:rsidRPr="00F54A80" w:rsidRDefault="00877F24" w:rsidP="00EE38B0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In explorer pane, </w:t>
            </w:r>
            <w:r w:rsidR="00EE38B0">
              <w:rPr>
                <w:rFonts w:ascii="Times New Roman" w:hAnsi="Times New Roman"/>
                <w:lang w:val="en-US" w:eastAsia="fr-FR"/>
              </w:rPr>
              <w:t>right click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Server name and select “</w:t>
            </w:r>
            <w:r w:rsidR="00F9424F" w:rsidRPr="00F54A80">
              <w:rPr>
                <w:rFonts w:ascii="Times New Roman" w:hAnsi="Times New Roman"/>
                <w:b/>
                <w:lang w:val="en-US" w:eastAsia="fr-FR"/>
              </w:rPr>
              <w:t>Restart</w:t>
            </w:r>
            <w:r w:rsidRPr="00F54A80">
              <w:rPr>
                <w:rFonts w:ascii="Times New Roman" w:hAnsi="Times New Roman"/>
                <w:lang w:val="en-US" w:eastAsia="fr-FR"/>
              </w:rPr>
              <w:t>” in pop up menu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F24" w:rsidRPr="00F54A80" w:rsidRDefault="00931834" w:rsidP="007D0B12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3A55FC" wp14:editId="27015960">
                  <wp:extent cx="4457700" cy="2962275"/>
                  <wp:effectExtent l="0" t="0" r="0" b="9525"/>
                  <wp:docPr id="1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7700" cy="2962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7F24" w:rsidRPr="00F54A80" w:rsidTr="007D0B12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F24" w:rsidRPr="00F54A80" w:rsidRDefault="00877F24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Y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es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F24" w:rsidRPr="00F54A80" w:rsidRDefault="00931834" w:rsidP="007D0B12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CE6D85" wp14:editId="7F4C899D">
                  <wp:extent cx="4495800" cy="914400"/>
                  <wp:effectExtent l="0" t="0" r="0" b="0"/>
                  <wp:docPr id="1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580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73EE" w:rsidRPr="00F54A80" w:rsidTr="007D0B12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73EE" w:rsidRPr="00F54A80" w:rsidRDefault="007D73EE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Y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es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73EE" w:rsidRDefault="007D73EE" w:rsidP="007D0B12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6484771" wp14:editId="0DE99A30">
                  <wp:extent cx="4448175" cy="908687"/>
                  <wp:effectExtent l="0" t="0" r="0" b="5715"/>
                  <wp:docPr id="100" name="Picture 100" descr="C:\Users\T0140819\Desktop\screenshot\screenshot\fig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T0140819\Desktop\screenshot\screenshot\fig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5000" cy="912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7F24" w:rsidRPr="00F54A80" w:rsidTr="007D0B12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F24" w:rsidRPr="00F54A80" w:rsidRDefault="00877F24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SQL server is restarting</w:t>
            </w:r>
          </w:p>
          <w:p w:rsidR="006B2879" w:rsidRPr="00F54A80" w:rsidRDefault="006B2879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6B2879" w:rsidRPr="00F54A80" w:rsidRDefault="006B2879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When restart is done, close all window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F24" w:rsidRPr="00F54A80" w:rsidRDefault="00931834" w:rsidP="007D0B12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5CCD8A3" wp14:editId="2E9FBDB5">
                  <wp:extent cx="4457700" cy="1076325"/>
                  <wp:effectExtent l="0" t="0" r="0" b="9525"/>
                  <wp:docPr id="1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7700" cy="107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04164" w:rsidRPr="00F54A80" w:rsidRDefault="00604164" w:rsidP="00CB6F3B">
      <w:pPr>
        <w:rPr>
          <w:lang w:val="en-US"/>
        </w:rPr>
      </w:pPr>
    </w:p>
    <w:p w:rsidR="00A9320C" w:rsidRDefault="005B34A8" w:rsidP="00B87C98">
      <w:pPr>
        <w:pStyle w:val="Heading2"/>
        <w:rPr>
          <w:lang w:val="en-US"/>
        </w:rPr>
      </w:pPr>
      <w:bookmarkStart w:id="193" w:name="_Ref417894023"/>
      <w:bookmarkStart w:id="194" w:name="_Toc440979197"/>
      <w:r w:rsidRPr="00F54A80">
        <w:rPr>
          <w:lang w:val="en-US"/>
        </w:rPr>
        <w:t>INTEL-FS application</w:t>
      </w:r>
      <w:bookmarkEnd w:id="193"/>
      <w:bookmarkEnd w:id="194"/>
    </w:p>
    <w:p w:rsidR="003341C7" w:rsidRDefault="003341C7" w:rsidP="003341C7">
      <w:pPr>
        <w:rPr>
          <w:lang w:val="en-US"/>
        </w:rPr>
      </w:pPr>
    </w:p>
    <w:p w:rsidR="00B67EAD" w:rsidRDefault="00B67EAD" w:rsidP="00550284">
      <w:pPr>
        <w:jc w:val="left"/>
        <w:rPr>
          <w:lang w:val="en-US"/>
        </w:rPr>
      </w:pPr>
      <w:r w:rsidRPr="00550284">
        <w:rPr>
          <w:lang w:val="en-US"/>
        </w:rPr>
        <w:t>The installation of</w:t>
      </w:r>
      <w:r w:rsidR="00550284">
        <w:rPr>
          <w:lang w:val="en-US"/>
        </w:rPr>
        <w:t xml:space="preserve"> </w:t>
      </w:r>
      <w:r w:rsidRPr="00550284">
        <w:rPr>
          <w:lang w:val="en-US"/>
        </w:rPr>
        <w:t xml:space="preserve"> </w:t>
      </w:r>
      <w:r w:rsidR="00550284">
        <w:rPr>
          <w:lang w:val="en-US"/>
        </w:rPr>
        <w:t>INTEL</w:t>
      </w:r>
      <w:r w:rsidRPr="00550284">
        <w:rPr>
          <w:lang w:val="en-US"/>
        </w:rPr>
        <w:t xml:space="preserve">-FS application begins </w:t>
      </w:r>
      <w:r w:rsidR="00550284">
        <w:rPr>
          <w:lang w:val="en-US"/>
        </w:rPr>
        <w:t xml:space="preserve">with the installation </w:t>
      </w:r>
      <w:r w:rsidRPr="00550284">
        <w:rPr>
          <w:lang w:val="en-US"/>
        </w:rPr>
        <w:t xml:space="preserve">of the </w:t>
      </w:r>
      <w:r w:rsidR="008D4626">
        <w:rPr>
          <w:lang w:val="en-US"/>
        </w:rPr>
        <w:t>application</w:t>
      </w:r>
      <w:r w:rsidRPr="00550284">
        <w:rPr>
          <w:lang w:val="en-US"/>
        </w:rPr>
        <w:t xml:space="preserve"> and </w:t>
      </w:r>
      <w:r w:rsidR="00550284">
        <w:rPr>
          <w:lang w:val="en-US"/>
        </w:rPr>
        <w:t xml:space="preserve">optionaly </w:t>
      </w:r>
      <w:r w:rsidRPr="00550284">
        <w:rPr>
          <w:lang w:val="en-US"/>
        </w:rPr>
        <w:t xml:space="preserve">continues </w:t>
      </w:r>
      <w:r w:rsidR="00550284">
        <w:rPr>
          <w:lang w:val="en-US"/>
        </w:rPr>
        <w:t xml:space="preserve">with </w:t>
      </w:r>
      <w:r w:rsidRPr="00550284">
        <w:rPr>
          <w:lang w:val="en-US"/>
        </w:rPr>
        <w:t>patch</w:t>
      </w:r>
      <w:r w:rsidR="00550284">
        <w:rPr>
          <w:lang w:val="en-US"/>
        </w:rPr>
        <w:t>es</w:t>
      </w:r>
      <w:r w:rsidRPr="00550284">
        <w:rPr>
          <w:lang w:val="en-US"/>
        </w:rPr>
        <w:t xml:space="preserve"> deployment. </w:t>
      </w:r>
      <w:r w:rsidR="00550284">
        <w:rPr>
          <w:lang w:val="en-US"/>
        </w:rPr>
        <w:t>P</w:t>
      </w:r>
      <w:r w:rsidRPr="00550284">
        <w:rPr>
          <w:lang w:val="en-US"/>
        </w:rPr>
        <w:t xml:space="preserve">atches </w:t>
      </w:r>
      <w:r w:rsidR="008D4626">
        <w:rPr>
          <w:lang w:val="en-US"/>
        </w:rPr>
        <w:t>shall</w:t>
      </w:r>
      <w:r w:rsidRPr="00550284">
        <w:rPr>
          <w:lang w:val="en-US"/>
        </w:rPr>
        <w:t xml:space="preserve"> be installed </w:t>
      </w:r>
      <w:r w:rsidR="00550284">
        <w:rPr>
          <w:lang w:val="en-US"/>
        </w:rPr>
        <w:t>by following</w:t>
      </w:r>
      <w:r w:rsidRPr="00550284">
        <w:rPr>
          <w:lang w:val="en-US"/>
        </w:rPr>
        <w:t xml:space="preserve"> the</w:t>
      </w:r>
      <w:r w:rsidR="00550284">
        <w:rPr>
          <w:lang w:val="en-US"/>
        </w:rPr>
        <w:t>ir</w:t>
      </w:r>
      <w:r w:rsidRPr="00550284">
        <w:rPr>
          <w:lang w:val="en-US"/>
        </w:rPr>
        <w:t xml:space="preserve"> creation</w:t>
      </w:r>
      <w:r w:rsidR="00550284">
        <w:rPr>
          <w:lang w:val="en-US"/>
        </w:rPr>
        <w:t>’s</w:t>
      </w:r>
      <w:r w:rsidRPr="00550284">
        <w:rPr>
          <w:lang w:val="en-US"/>
        </w:rPr>
        <w:t xml:space="preserve"> </w:t>
      </w:r>
      <w:r w:rsidR="00550284">
        <w:rPr>
          <w:lang w:val="en-US"/>
        </w:rPr>
        <w:t>index</w:t>
      </w:r>
      <w:r w:rsidRPr="00550284">
        <w:rPr>
          <w:lang w:val="en-US"/>
        </w:rPr>
        <w:t xml:space="preserve"> (P1, P2, and so on until the last)</w:t>
      </w:r>
      <w:r w:rsidRPr="00550284">
        <w:rPr>
          <w:lang w:val="en-US"/>
        </w:rPr>
        <w:br/>
        <w:t>The installation</w:t>
      </w:r>
      <w:r w:rsidR="008D4626">
        <w:rPr>
          <w:lang w:val="en-US"/>
        </w:rPr>
        <w:t xml:space="preserve"> of the</w:t>
      </w:r>
      <w:r w:rsidRPr="00550284">
        <w:rPr>
          <w:lang w:val="en-US"/>
        </w:rPr>
        <w:t xml:space="preserve"> version is described in Chapter </w:t>
      </w:r>
      <w:r w:rsidR="00550284">
        <w:rPr>
          <w:lang w:val="en-US"/>
        </w:rPr>
        <w:fldChar w:fldCharType="begin"/>
      </w:r>
      <w:r w:rsidR="00550284">
        <w:rPr>
          <w:lang w:val="en-US"/>
        </w:rPr>
        <w:instrText xml:space="preserve"> REF _Ref417913745 \r \h </w:instrText>
      </w:r>
      <w:r w:rsidR="00550284">
        <w:rPr>
          <w:lang w:val="en-US"/>
        </w:rPr>
      </w:r>
      <w:r w:rsidR="00550284">
        <w:rPr>
          <w:lang w:val="en-US"/>
        </w:rPr>
        <w:fldChar w:fldCharType="separate"/>
      </w:r>
      <w:r w:rsidR="003C1E5B">
        <w:rPr>
          <w:lang w:val="en-US"/>
        </w:rPr>
        <w:t>2.7.1</w:t>
      </w:r>
      <w:r w:rsidR="00550284">
        <w:rPr>
          <w:lang w:val="en-US"/>
        </w:rPr>
        <w:fldChar w:fldCharType="end"/>
      </w:r>
      <w:r w:rsidRPr="00550284">
        <w:rPr>
          <w:lang w:val="en-US"/>
        </w:rPr>
        <w:br/>
        <w:t xml:space="preserve">The deployment of a patch is described in Chapter </w:t>
      </w:r>
      <w:r w:rsidR="00550284">
        <w:rPr>
          <w:lang w:val="en-US"/>
        </w:rPr>
        <w:fldChar w:fldCharType="begin"/>
      </w:r>
      <w:r w:rsidR="00550284">
        <w:rPr>
          <w:lang w:val="en-US"/>
        </w:rPr>
        <w:instrText xml:space="preserve"> REF _Ref436146176 \r \h </w:instrText>
      </w:r>
      <w:r w:rsidR="00550284">
        <w:rPr>
          <w:lang w:val="en-US"/>
        </w:rPr>
      </w:r>
      <w:r w:rsidR="00550284">
        <w:rPr>
          <w:lang w:val="en-US"/>
        </w:rPr>
        <w:fldChar w:fldCharType="separate"/>
      </w:r>
      <w:r w:rsidR="003C1E5B">
        <w:rPr>
          <w:lang w:val="en-US"/>
        </w:rPr>
        <w:t>1.1</w:t>
      </w:r>
      <w:r w:rsidR="00550284">
        <w:rPr>
          <w:lang w:val="en-US"/>
        </w:rPr>
        <w:fldChar w:fldCharType="end"/>
      </w:r>
    </w:p>
    <w:p w:rsidR="00B67EAD" w:rsidRPr="003341C7" w:rsidRDefault="00B67EAD" w:rsidP="003341C7">
      <w:pPr>
        <w:rPr>
          <w:lang w:val="en-US"/>
        </w:rPr>
      </w:pPr>
    </w:p>
    <w:p w:rsidR="00B87C98" w:rsidRPr="00B87C98" w:rsidRDefault="00EE38B0" w:rsidP="00B87C98">
      <w:pPr>
        <w:rPr>
          <w:lang w:val="en-US"/>
        </w:rPr>
      </w:pPr>
      <w:r w:rsidRPr="00EE38B0">
        <w:rPr>
          <w:b/>
          <w:color w:val="FF0000"/>
          <w:lang w:val="en-US"/>
        </w:rPr>
        <w:lastRenderedPageBreak/>
        <w:t>WARNING:</w:t>
      </w:r>
      <w:r>
        <w:rPr>
          <w:lang w:val="en-US"/>
        </w:rPr>
        <w:t xml:space="preserve"> </w:t>
      </w:r>
      <w:r w:rsidR="00B87C98">
        <w:rPr>
          <w:lang w:val="en-US"/>
        </w:rPr>
        <w:t>INTEL-FS application installer create a log file. When INTEL-FS application installer execution is completed, it’s strongly advised to</w:t>
      </w:r>
      <w:r w:rsidR="00292B9D">
        <w:rPr>
          <w:lang w:val="en-US"/>
        </w:rPr>
        <w:t xml:space="preserve"> display and save this log file to keep a record of </w:t>
      </w:r>
      <w:r w:rsidR="000C5DEF">
        <w:rPr>
          <w:lang w:val="en-US"/>
        </w:rPr>
        <w:t>this</w:t>
      </w:r>
      <w:r w:rsidR="00292B9D">
        <w:rPr>
          <w:lang w:val="en-US"/>
        </w:rPr>
        <w:t xml:space="preserve"> installation.</w:t>
      </w:r>
      <w:r w:rsidR="00B87C98">
        <w:rPr>
          <w:lang w:val="en-US"/>
        </w:rPr>
        <w:t xml:space="preserve"> </w:t>
      </w:r>
    </w:p>
    <w:p w:rsidR="00B87C98" w:rsidRPr="00B87C98" w:rsidRDefault="00B87C98" w:rsidP="00B87C98">
      <w:pPr>
        <w:rPr>
          <w:lang w:val="en-US"/>
        </w:rPr>
      </w:pPr>
    </w:p>
    <w:p w:rsidR="00820E8D" w:rsidRDefault="00820E8D" w:rsidP="005B34A8">
      <w:pPr>
        <w:pStyle w:val="Heading3"/>
        <w:rPr>
          <w:lang w:val="en-US"/>
        </w:rPr>
      </w:pPr>
      <w:bookmarkStart w:id="195" w:name="_Ref417913745"/>
      <w:bookmarkStart w:id="196" w:name="_Ref417913747"/>
      <w:bookmarkStart w:id="197" w:name="_Toc440979198"/>
      <w:r w:rsidRPr="00F54A80">
        <w:rPr>
          <w:lang w:val="en-US"/>
        </w:rPr>
        <w:t xml:space="preserve">INTEL-FS </w:t>
      </w:r>
      <w:r w:rsidR="00A56ED1" w:rsidRPr="00F54A80">
        <w:rPr>
          <w:lang w:val="en-US"/>
        </w:rPr>
        <w:t xml:space="preserve">standard </w:t>
      </w:r>
      <w:r w:rsidRPr="00F54A80">
        <w:rPr>
          <w:lang w:val="en-US"/>
        </w:rPr>
        <w:t>installation</w:t>
      </w:r>
      <w:bookmarkEnd w:id="195"/>
      <w:bookmarkEnd w:id="196"/>
      <w:bookmarkEnd w:id="197"/>
    </w:p>
    <w:p w:rsidR="00FC2FCA" w:rsidRPr="00F54A80" w:rsidRDefault="00FC2FCA" w:rsidP="00FC2FCA">
      <w:pPr>
        <w:rPr>
          <w:lang w:val="en-US"/>
        </w:rPr>
      </w:pP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794"/>
        <w:gridCol w:w="6237"/>
      </w:tblGrid>
      <w:tr w:rsidR="00FA211A" w:rsidRPr="00F54A80" w:rsidTr="000831AF">
        <w:trPr>
          <w:trHeight w:val="70"/>
        </w:trPr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Pr="00F54A80" w:rsidRDefault="00FA211A" w:rsidP="00540F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FA211A" w:rsidRPr="00F54A80" w:rsidRDefault="00FA211A" w:rsidP="00540F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Pr="00F54A80" w:rsidRDefault="00FA211A" w:rsidP="00540FF8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lang w:val="en-US"/>
              </w:rPr>
              <w:object w:dxaOrig="6060" w:dyaOrig="6960" w14:anchorId="29480BE4">
                <v:shape id="_x0000_i1030" type="#_x0000_t75" style="width:303pt;height:316.5pt" o:ole="">
                  <v:imagedata r:id="rId82" o:title=""/>
                </v:shape>
                <o:OLEObject Type="Embed" ProgID="PBrush" ShapeID="_x0000_i1030" DrawAspect="Content" ObjectID="_1588591025" r:id="rId180"/>
              </w:object>
            </w:r>
          </w:p>
        </w:tc>
      </w:tr>
      <w:tr w:rsidR="00FA211A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Pr="00F54A80" w:rsidRDefault="00FA211A" w:rsidP="00FA211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 xml:space="preserve">In the dos command prompt window, type in </w:t>
            </w:r>
            <w:r w:rsidRPr="00E81323">
              <w:rPr>
                <w:rFonts w:ascii="Times New Roman" w:hAnsi="Times New Roman"/>
                <w:b/>
                <w:lang w:val="en-US" w:eastAsia="fr-FR"/>
              </w:rPr>
              <w:t>iisreset /stop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Default="00FA211A" w:rsidP="00A959AE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13D9016" wp14:editId="71CD72D5">
                  <wp:extent cx="3869002" cy="2009775"/>
                  <wp:effectExtent l="0" t="0" r="0" b="0"/>
                  <wp:docPr id="278" name="Picture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2392" cy="2011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211A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Default="00FA211A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>When iis is stopped, close Command prompt window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Default="00FA211A" w:rsidP="00A959AE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BB4339" wp14:editId="380EC67D">
                  <wp:extent cx="3848777" cy="1999268"/>
                  <wp:effectExtent l="0" t="0" r="0" b="1270"/>
                  <wp:docPr id="277" name="Picture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406" cy="2003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B06D8D" w:rsidP="00B06D8D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Insert </w:t>
            </w:r>
            <w:r w:rsidR="00E30FFD" w:rsidRPr="007F5874">
              <w:rPr>
                <w:b/>
                <w:lang w:val="en-US"/>
              </w:rPr>
              <w:t>“DVD IntelFS Application”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 in DVD drive and run </w:t>
            </w:r>
            <w:r w:rsidR="00F17F23" w:rsidRPr="00F17F23">
              <w:rPr>
                <w:rFonts w:ascii="Times New Roman" w:hAnsi="Times New Roman"/>
                <w:b/>
                <w:lang w:val="en-US" w:eastAsia="fr-FR"/>
              </w:rPr>
              <w:t>20160114_NU_IntelFSInstaller_</w:t>
            </w:r>
            <w:r w:rsidR="00F17F23">
              <w:rPr>
                <w:rFonts w:ascii="Times New Roman" w:hAnsi="Times New Roman"/>
                <w:b/>
                <w:lang w:val="en-US" w:eastAsia="fr-FR"/>
              </w:rPr>
              <w:t>1.0.0_</w:t>
            </w:r>
            <w:r w:rsidR="00F17F23" w:rsidRPr="00F17F23">
              <w:rPr>
                <w:rFonts w:ascii="Times New Roman" w:hAnsi="Times New Roman"/>
                <w:b/>
                <w:lang w:val="en-US" w:eastAsia="fr-FR"/>
              </w:rPr>
              <w:t>win64_en.exe</w:t>
            </w:r>
          </w:p>
          <w:p w:rsidR="00B06D8D" w:rsidRDefault="00B06D8D" w:rsidP="00B06D8D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B06D8D" w:rsidRDefault="00B06D8D" w:rsidP="00B06D8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lang w:val="en-US" w:eastAsia="fr-FR"/>
              </w:rPr>
              <w:t>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User Account Control</w:t>
            </w:r>
            <w:r>
              <w:rPr>
                <w:rFonts w:ascii="Times New Roman" w:hAnsi="Times New Roman"/>
                <w:lang w:val="en-US" w:eastAsia="fr-FR"/>
              </w:rPr>
              <w:t>” window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with the message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Do you allow the following program from an unknown publisher to make changes to this computer ?</w:t>
            </w:r>
            <w:r w:rsidRPr="005D46E0">
              <w:rPr>
                <w:rFonts w:ascii="Times New Roman" w:hAnsi="Times New Roman"/>
                <w:lang w:val="en-US" w:eastAsia="fr-FR"/>
              </w:rPr>
              <w:t>” is displayed</w:t>
            </w:r>
            <w:r>
              <w:rPr>
                <w:rFonts w:ascii="Times New Roman" w:hAnsi="Times New Roman"/>
                <w:lang w:val="en-US" w:eastAsia="fr-FR"/>
              </w:rPr>
              <w:t>.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B06D8D" w:rsidRDefault="00B06D8D" w:rsidP="00B06D8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Pr="005D46E0" w:rsidRDefault="00B06D8D" w:rsidP="00B06D8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Yes</w:t>
            </w:r>
            <w:r>
              <w:rPr>
                <w:rFonts w:ascii="Times New Roman" w:hAnsi="Times New Roman"/>
                <w:lang w:val="en-US" w:eastAsia="fr-FR"/>
              </w:rPr>
              <w:t>”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button.</w:t>
            </w:r>
          </w:p>
          <w:p w:rsidR="00B06D8D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ED22BD" w:rsidP="00A959AE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object w:dxaOrig="6870" w:dyaOrig="3570">
                <v:shape id="_x0000_i1031" type="#_x0000_t75" style="width:300.75pt;height:156pt" o:ole="">
                  <v:imagedata r:id="rId183" o:title=""/>
                </v:shape>
                <o:OLEObject Type="Embed" ProgID="PBrush" ShapeID="_x0000_i1031" DrawAspect="Content" ObjectID="_1588591026" r:id="rId184"/>
              </w:object>
            </w:r>
          </w:p>
        </w:tc>
      </w:tr>
      <w:tr w:rsidR="00820E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0586" w:rsidRPr="00F54A80" w:rsidRDefault="00110586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Default="0018000B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INTEL-FS i</w:t>
            </w:r>
            <w:r w:rsidR="00B06D8D">
              <w:rPr>
                <w:rFonts w:ascii="Times New Roman" w:hAnsi="Times New Roman"/>
                <w:lang w:val="en-US" w:eastAsia="fr-FR"/>
              </w:rPr>
              <w:t>nstallshield</w:t>
            </w:r>
            <w:r w:rsidR="00820E8D" w:rsidRPr="00F54A80">
              <w:rPr>
                <w:rFonts w:ascii="Times New Roman" w:hAnsi="Times New Roman"/>
                <w:lang w:val="en-US" w:eastAsia="fr-FR"/>
              </w:rPr>
              <w:t xml:space="preserve"> wizard display a list of software that </w:t>
            </w:r>
            <w:r w:rsidR="00A623A0" w:rsidRPr="00F54A80">
              <w:rPr>
                <w:rFonts w:ascii="Times New Roman" w:hAnsi="Times New Roman"/>
                <w:lang w:val="en-US" w:eastAsia="fr-FR"/>
              </w:rPr>
              <w:t xml:space="preserve">will </w:t>
            </w:r>
            <w:r w:rsidR="00820E8D" w:rsidRPr="00F54A80">
              <w:rPr>
                <w:rFonts w:ascii="Times New Roman" w:hAnsi="Times New Roman"/>
                <w:lang w:val="en-US" w:eastAsia="fr-FR"/>
              </w:rPr>
              <w:t xml:space="preserve">be installed. The content of the list </w:t>
            </w:r>
            <w:r w:rsidR="00A623A0" w:rsidRPr="00F54A80">
              <w:rPr>
                <w:rFonts w:ascii="Times New Roman" w:hAnsi="Times New Roman"/>
                <w:lang w:val="en-US" w:eastAsia="fr-FR"/>
              </w:rPr>
              <w:t xml:space="preserve">may  </w:t>
            </w:r>
            <w:r w:rsidR="00820E8D" w:rsidRPr="00F54A80">
              <w:rPr>
                <w:rFonts w:ascii="Times New Roman" w:hAnsi="Times New Roman"/>
                <w:lang w:val="en-US" w:eastAsia="fr-FR"/>
              </w:rPr>
              <w:t>be different for each server</w:t>
            </w:r>
          </w:p>
          <w:p w:rsidR="00BF242C" w:rsidRDefault="00BF242C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Pr="00F54A80" w:rsidRDefault="00BF242C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274489">
              <w:rPr>
                <w:rFonts w:ascii="Times New Roman" w:hAnsi="Times New Roman"/>
                <w:lang w:val="en-US" w:eastAsia="fr-FR"/>
              </w:rPr>
              <w:t>If all software are already installed the 2 following screens are not displayed, the server does not restart, the screen "</w:t>
            </w:r>
            <w:r w:rsidRPr="00274489">
              <w:rPr>
                <w:rFonts w:ascii="Times New Roman" w:hAnsi="Times New Roman"/>
                <w:b/>
                <w:lang w:val="en-US" w:eastAsia="fr-FR"/>
              </w:rPr>
              <w:t>Preparing to Install ...</w:t>
            </w:r>
            <w:r w:rsidRPr="00274489">
              <w:rPr>
                <w:rFonts w:ascii="Times New Roman" w:hAnsi="Times New Roman"/>
                <w:lang w:val="en-US" w:eastAsia="fr-FR"/>
              </w:rPr>
              <w:t>" is displayed</w:t>
            </w:r>
            <w:r w:rsidRPr="00F54A80" w:rsidDel="00BF242C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Click </w:t>
            </w:r>
            <w:r w:rsidRPr="00274489">
              <w:rPr>
                <w:rFonts w:ascii="Times New Roman" w:hAnsi="Times New Roman"/>
                <w:lang w:val="en-US" w:eastAsia="fr-FR"/>
              </w:rPr>
              <w:t>“</w:t>
            </w:r>
            <w:r w:rsidRPr="00AF327B">
              <w:rPr>
                <w:rFonts w:ascii="Times New Roman" w:hAnsi="Times New Roman"/>
                <w:b/>
                <w:lang w:val="en-US" w:eastAsia="fr-FR"/>
              </w:rPr>
              <w:t>Install</w:t>
            </w:r>
            <w:r w:rsidRPr="00274489">
              <w:rPr>
                <w:rFonts w:ascii="Times New Roman" w:hAnsi="Times New Roman"/>
                <w:lang w:val="en-US" w:eastAsia="fr-FR"/>
              </w:rPr>
              <w:t xml:space="preserve">”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.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243970" w:rsidP="00A959AE">
            <w:pPr>
              <w:spacing w:before="0" w:after="0"/>
              <w:jc w:val="center"/>
              <w:rPr>
                <w:lang w:val="en-US" w:eastAsia="fr-FR"/>
              </w:rPr>
            </w:pPr>
            <w:r>
              <w:object w:dxaOrig="6045" w:dyaOrig="4545">
                <v:shape id="_x0000_i1032" type="#_x0000_t75" style="width:302.25pt;height:227.25pt" o:ole="">
                  <v:imagedata r:id="rId185" o:title=""/>
                </v:shape>
                <o:OLEObject Type="Embed" ProgID="PBrush" ShapeID="_x0000_i1032" DrawAspect="Content" ObjectID="_1588591027" r:id="rId186"/>
              </w:object>
            </w:r>
          </w:p>
        </w:tc>
      </w:tr>
      <w:tr w:rsidR="00820E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 xml:space="preserve">Prerequisites installation is in progress – </w:t>
            </w:r>
            <w:r w:rsidR="00561D63" w:rsidRPr="00F54A80">
              <w:rPr>
                <w:rFonts w:ascii="Times New Roman" w:hAnsi="Times New Roman"/>
                <w:lang w:val="en-US" w:eastAsia="fr-FR"/>
              </w:rPr>
              <w:t>This step might take several minutes.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E30FFD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object w:dxaOrig="6075" w:dyaOrig="4545">
                <v:shape id="_x0000_i1033" type="#_x0000_t75" style="width:300.75pt;height:225.75pt" o:ole="">
                  <v:imagedata r:id="rId187" o:title=""/>
                </v:shape>
                <o:OLEObject Type="Embed" ProgID="PBrush" ShapeID="_x0000_i1033" DrawAspect="Content" ObjectID="_1588591028" r:id="rId188"/>
              </w:object>
            </w:r>
          </w:p>
        </w:tc>
      </w:tr>
      <w:tr w:rsidR="00B80361" w:rsidRPr="00F54A80" w:rsidTr="006D547B">
        <w:tc>
          <w:tcPr>
            <w:tcW w:w="100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0361" w:rsidRPr="00F54A80" w:rsidRDefault="00760088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b/>
                <w:noProof/>
                <w:color w:val="FF0000"/>
                <w:lang w:val="en-US" w:eastAsia="fr-FR"/>
              </w:rPr>
              <w:t>WARNING</w:t>
            </w:r>
            <w:r w:rsidRPr="00F54A80">
              <w:rPr>
                <w:noProof/>
                <w:lang w:val="en-US" w:eastAsia="fr-FR"/>
              </w:rPr>
              <w:t xml:space="preserve"> </w:t>
            </w:r>
            <w:r w:rsidR="00B80361" w:rsidRPr="00F54A80">
              <w:rPr>
                <w:b/>
                <w:noProof/>
                <w:color w:val="FF0000"/>
                <w:lang w:val="en-US" w:eastAsia="fr-FR"/>
              </w:rPr>
              <w:t xml:space="preserve">After appwarmupx64 installation, INTEL-FS server </w:t>
            </w:r>
            <w:r w:rsidRPr="00F54A80">
              <w:rPr>
                <w:b/>
                <w:noProof/>
                <w:color w:val="FF0000"/>
                <w:lang w:val="en-US" w:eastAsia="fr-FR"/>
              </w:rPr>
              <w:t xml:space="preserve">automatically </w:t>
            </w:r>
            <w:r w:rsidR="00596900">
              <w:rPr>
                <w:b/>
                <w:noProof/>
                <w:color w:val="FF0000"/>
                <w:lang w:val="en-US" w:eastAsia="fr-FR"/>
              </w:rPr>
              <w:t>reboot</w:t>
            </w:r>
            <w:r w:rsidR="00B80361" w:rsidRPr="00F54A80">
              <w:rPr>
                <w:b/>
                <w:noProof/>
                <w:color w:val="FF0000"/>
                <w:lang w:val="en-US" w:eastAsia="fr-FR"/>
              </w:rPr>
              <w:t>.</w:t>
            </w:r>
            <w:r w:rsidR="002212BF">
              <w:rPr>
                <w:b/>
                <w:noProof/>
                <w:color w:val="FF0000"/>
                <w:lang w:val="en-US" w:eastAsia="fr-FR"/>
              </w:rPr>
              <w:t xml:space="preserve">  – </w:t>
            </w:r>
            <w:r w:rsidR="00596900">
              <w:rPr>
                <w:b/>
                <w:noProof/>
                <w:color w:val="FF0000"/>
                <w:lang w:val="en-US" w:eastAsia="fr-FR"/>
              </w:rPr>
              <w:t>After the reboot of INTEL-FS server, iis shall be stopped again.</w:t>
            </w:r>
            <w:r w:rsidR="00E82C38">
              <w:rPr>
                <w:b/>
                <w:noProof/>
                <w:color w:val="FF0000"/>
                <w:lang w:val="en-US" w:eastAsia="fr-FR"/>
              </w:rPr>
              <w:t xml:space="preserve"> </w:t>
            </w:r>
          </w:p>
          <w:p w:rsidR="00B80361" w:rsidRPr="00F54A80" w:rsidRDefault="00B80361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noProof/>
                <w:lang w:val="en-US" w:eastAsia="fr-FR"/>
              </w:rPr>
              <w:t>When restart is completed, log in back</w:t>
            </w:r>
          </w:p>
        </w:tc>
      </w:tr>
      <w:tr w:rsidR="00B06D8D" w:rsidRPr="00F54A80" w:rsidTr="00B13EB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B06D8D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lang w:val="en-US" w:eastAsia="fr-FR"/>
              </w:rPr>
              <w:t>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User Account Control</w:t>
            </w:r>
            <w:r>
              <w:rPr>
                <w:rFonts w:ascii="Times New Roman" w:hAnsi="Times New Roman"/>
                <w:lang w:val="en-US" w:eastAsia="fr-FR"/>
              </w:rPr>
              <w:t>” window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with the message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Do you allow the following program from an unknown publisher to make changes to this computer ?</w:t>
            </w:r>
            <w:r w:rsidRPr="005D46E0">
              <w:rPr>
                <w:rFonts w:ascii="Times New Roman" w:hAnsi="Times New Roman"/>
                <w:lang w:val="en-US" w:eastAsia="fr-FR"/>
              </w:rPr>
              <w:t>” is displayed</w:t>
            </w:r>
            <w:r>
              <w:rPr>
                <w:rFonts w:ascii="Times New Roman" w:hAnsi="Times New Roman"/>
                <w:lang w:val="en-US" w:eastAsia="fr-FR"/>
              </w:rPr>
              <w:t>.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B06D8D" w:rsidRDefault="00B06D8D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Pr="005D46E0" w:rsidRDefault="00B06D8D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Yes</w:t>
            </w:r>
            <w:r>
              <w:rPr>
                <w:rFonts w:ascii="Times New Roman" w:hAnsi="Times New Roman"/>
                <w:lang w:val="en-US" w:eastAsia="fr-FR"/>
              </w:rPr>
              <w:t>”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button.</w:t>
            </w:r>
          </w:p>
          <w:p w:rsidR="00B06D8D" w:rsidRDefault="00B06D8D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ED22BD" w:rsidP="00615021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object w:dxaOrig="6870" w:dyaOrig="3570">
                <v:shape id="_x0000_i1034" type="#_x0000_t75" style="width:300pt;height:156pt" o:ole="">
                  <v:imagedata r:id="rId183" o:title=""/>
                </v:shape>
                <o:OLEObject Type="Embed" ProgID="PBrush" ShapeID="_x0000_i1034" DrawAspect="Content" ObjectID="_1588591029" r:id="rId189"/>
              </w:object>
            </w:r>
          </w:p>
        </w:tc>
      </w:tr>
      <w:tr w:rsidR="00B06D8D" w:rsidRPr="00F54A80" w:rsidTr="00B13EB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INTEL-FS installation will </w:t>
            </w:r>
            <w:r>
              <w:rPr>
                <w:rFonts w:ascii="Times New Roman" w:hAnsi="Times New Roman"/>
                <w:lang w:val="en-US" w:eastAsia="fr-FR"/>
              </w:rPr>
              <w:t>be automatically restarted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ED22BD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D56552" wp14:editId="179CF274">
                  <wp:extent cx="3808550" cy="2863970"/>
                  <wp:effectExtent l="0" t="0" r="1905" b="0"/>
                  <wp:docPr id="386" name="Picture 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5131" cy="2861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B13EB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B06D8D" w:rsidP="00B13EB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>In the dos command prompt window launched as ‘Administrator’, type in:</w:t>
            </w:r>
          </w:p>
          <w:p w:rsidR="00B06D8D" w:rsidRPr="00E81323" w:rsidRDefault="00B06D8D" w:rsidP="00B13EB6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E81323">
              <w:rPr>
                <w:rFonts w:ascii="Times New Roman" w:hAnsi="Times New Roman"/>
                <w:b/>
                <w:lang w:val="en-US" w:eastAsia="fr-FR"/>
              </w:rPr>
              <w:t>iisreset /stop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B06D8D" w:rsidP="00B13EB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DF94556" wp14:editId="4EE5D234">
                  <wp:extent cx="3869002" cy="2009775"/>
                  <wp:effectExtent l="0" t="0" r="0" b="0"/>
                  <wp:docPr id="297" name="Picture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2392" cy="2011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B13EB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B06D8D" w:rsidP="00B13EB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When iis is stopped, close Command prompt window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B06D8D" w:rsidP="00B13EB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1BDE630" wp14:editId="4D349C59">
                  <wp:extent cx="3848777" cy="1999268"/>
                  <wp:effectExtent l="0" t="0" r="0" b="1270"/>
                  <wp:docPr id="298" name="Picture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406" cy="2003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D8D" w:rsidRPr="00F54A80" w:rsidRDefault="00ED22B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65EE529" wp14:editId="318A4623">
                  <wp:extent cx="3923266" cy="2950234"/>
                  <wp:effectExtent l="0" t="0" r="1270" b="2540"/>
                  <wp:docPr id="394" name="Picture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1519" cy="2948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If  SQL server is installed on INTEL-FS server,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YES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radio button</w:t>
            </w:r>
          </w:p>
          <w:p w:rsidR="00B06D8D" w:rsidRPr="00F54A80" w:rsidRDefault="00B06D8D" w:rsidP="001B50C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If  SQL server is not installed on INTEL-FS server,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NO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radio button</w:t>
            </w: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ED22BD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540B6E6" wp14:editId="5EB57683">
                  <wp:extent cx="3860311" cy="2902892"/>
                  <wp:effectExtent l="0" t="0" r="6985" b="0"/>
                  <wp:docPr id="395" name="Picture 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4771" cy="2906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D8D" w:rsidRPr="00F54A80" w:rsidRDefault="00D332B0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45013D6" wp14:editId="7F15CF35">
                  <wp:extent cx="3890513" cy="2925604"/>
                  <wp:effectExtent l="0" t="0" r="0" b="8255"/>
                  <wp:docPr id="396" name="Picture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7022" cy="2922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INTEL-FS installer check partition size and display a waning pop up if needed.</w:t>
            </w: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select other drives.</w:t>
            </w: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Cancel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go the next window. In this window  installation cancellation will be available.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DA1A7A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6868742" wp14:editId="01FFD2A3">
                  <wp:extent cx="3857625" cy="1919404"/>
                  <wp:effectExtent l="0" t="0" r="0" b="5080"/>
                  <wp:docPr id="309" name="Picture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625" cy="1919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9639A5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 xml:space="preserve">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IP Address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Select </w:t>
            </w:r>
            <w:r>
              <w:rPr>
                <w:rFonts w:ascii="Times New Roman" w:hAnsi="Times New Roman"/>
                <w:lang w:val="en-US" w:eastAsia="fr-FR"/>
              </w:rPr>
              <w:t xml:space="preserve">INTEL-FS server </w:t>
            </w:r>
            <w:r w:rsidRPr="00F54A80">
              <w:rPr>
                <w:rFonts w:ascii="Times New Roman" w:hAnsi="Times New Roman"/>
                <w:lang w:val="en-US" w:eastAsia="fr-FR"/>
              </w:rPr>
              <w:t>network</w:t>
            </w:r>
            <w:r>
              <w:rPr>
                <w:rFonts w:ascii="Times New Roman" w:hAnsi="Times New Roman"/>
                <w:lang w:val="en-US" w:eastAsia="fr-FR"/>
              </w:rPr>
              <w:t xml:space="preserve"> interface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IP address in dropdown list</w:t>
            </w:r>
          </w:p>
          <w:p w:rsidR="00B06D8D" w:rsidRDefault="00B06D8D" w:rsidP="009639A5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Alternative DV file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To use </w:t>
            </w:r>
            <w:r>
              <w:rPr>
                <w:rFonts w:ascii="Times New Roman" w:hAnsi="Times New Roman"/>
                <w:lang w:val="en-US" w:eastAsia="fr-FR"/>
              </w:rPr>
              <w:t>an alternative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lang w:val="en-US" w:eastAsia="fr-FR"/>
              </w:rPr>
              <w:t>domain value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file</w:t>
            </w:r>
            <w:r>
              <w:rPr>
                <w:rFonts w:ascii="Times New Roman" w:hAnsi="Times New Roman"/>
                <w:lang w:val="en-US" w:eastAsia="fr-FR"/>
              </w:rPr>
              <w:t xml:space="preserve"> (cf chap</w:t>
            </w:r>
            <w:r w:rsidR="0099771F">
              <w:rPr>
                <w:rFonts w:ascii="Times New Roman" w:hAnsi="Times New Roman"/>
                <w:lang w:val="en-US" w:eastAsia="fr-FR"/>
              </w:rPr>
              <w:t xml:space="preserve"> 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begin"/>
            </w:r>
            <w:r w:rsidR="0099771F">
              <w:rPr>
                <w:rFonts w:ascii="Times New Roman" w:hAnsi="Times New Roman"/>
                <w:lang w:val="en-US" w:eastAsia="fr-FR"/>
              </w:rPr>
              <w:instrText xml:space="preserve"> REF _Ref426967911 \r \h </w:instrText>
            </w:r>
            <w:r w:rsidR="0099771F">
              <w:rPr>
                <w:rFonts w:ascii="Times New Roman" w:hAnsi="Times New Roman"/>
                <w:lang w:val="en-US" w:eastAsia="fr-FR"/>
              </w:rPr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2.2.2.4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end"/>
            </w:r>
            <w:r w:rsidR="0099771F">
              <w:rPr>
                <w:rFonts w:ascii="Times New Roman" w:hAnsi="Times New Roman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lang w:val="en-US" w:eastAsia="fr-FR"/>
              </w:rPr>
              <w:t>)</w:t>
            </w:r>
            <w:r w:rsidRPr="00F54A80">
              <w:rPr>
                <w:rFonts w:ascii="Times New Roman" w:hAnsi="Times New Roman"/>
                <w:lang w:val="en-US" w:eastAsia="fr-FR"/>
              </w:rPr>
              <w:t>, 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Select</w:t>
            </w:r>
            <w:r w:rsidRPr="00F54A80">
              <w:rPr>
                <w:rFonts w:ascii="Times New Roman" w:hAnsi="Times New Roman"/>
                <w:lang w:val="en-US" w:eastAsia="fr-FR"/>
              </w:rPr>
              <w:t>” button.</w:t>
            </w:r>
          </w:p>
          <w:p w:rsidR="002E288A" w:rsidRDefault="00F517CA" w:rsidP="009639A5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“</w:t>
            </w:r>
            <w:r w:rsidRPr="00A04C2C">
              <w:rPr>
                <w:rFonts w:ascii="Times New Roman" w:hAnsi="Times New Roman"/>
                <w:b/>
                <w:lang w:val="en-US" w:eastAsia="fr-FR"/>
              </w:rPr>
              <w:t>Concurrent requests</w:t>
            </w:r>
            <w:r>
              <w:rPr>
                <w:rFonts w:ascii="Times New Roman" w:hAnsi="Times New Roman"/>
                <w:lang w:val="en-US" w:eastAsia="fr-FR"/>
              </w:rPr>
              <w:t xml:space="preserve">” Type in </w:t>
            </w:r>
            <w:r w:rsidR="00A04C2C">
              <w:rPr>
                <w:rFonts w:ascii="Times New Roman" w:hAnsi="Times New Roman"/>
                <w:lang w:val="en-US" w:eastAsia="fr-FR"/>
              </w:rPr>
              <w:t xml:space="preserve">maximum number of IP concurrent requests. </w:t>
            </w:r>
          </w:p>
          <w:p w:rsidR="0077231F" w:rsidRDefault="0077231F" w:rsidP="009639A5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77231F">
              <w:rPr>
                <w:rFonts w:ascii="Times New Roman" w:hAnsi="Times New Roman"/>
                <w:lang w:val="en-US" w:eastAsia="fr-FR"/>
              </w:rPr>
              <w:t>This value is used by “Dynamic IP Restrictions” IIS feature of Default Web Site. IIS dynamically deny request from IP address performing more than this value concurrent requests.</w:t>
            </w:r>
          </w:p>
          <w:p w:rsidR="00DE27D1" w:rsidRDefault="00DE27D1" w:rsidP="009639A5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Usually this value shall not be less than 60.</w:t>
            </w:r>
          </w:p>
          <w:p w:rsidR="00B06D8D" w:rsidRPr="00F54A80" w:rsidRDefault="00B06D8D" w:rsidP="009639A5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Pr="00F54A80" w:rsidRDefault="00B06D8D" w:rsidP="009639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B06D8D" w:rsidRPr="00F54A80" w:rsidRDefault="00B06D8D" w:rsidP="009639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06D8D" w:rsidRPr="00F54A80" w:rsidRDefault="00B06D8D" w:rsidP="00CB361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Cancel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cancel installation.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D332B0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55F9140" wp14:editId="2E5405F7">
                  <wp:extent cx="3856008" cy="2899657"/>
                  <wp:effectExtent l="0" t="0" r="0" b="0"/>
                  <wp:docPr id="397" name="Picture 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2547" cy="2897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7CA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04C2C" w:rsidRPr="0077231F" w:rsidRDefault="00A04C2C" w:rsidP="00A04C2C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INTEL-FS installer </w:t>
            </w:r>
            <w:r w:rsidR="00EC7822">
              <w:rPr>
                <w:rFonts w:ascii="Times New Roman" w:hAnsi="Times New Roman"/>
                <w:color w:val="000000"/>
                <w:lang w:val="en-US" w:eastAsia="fr-FR"/>
              </w:rPr>
              <w:t xml:space="preserve">check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Concurrent requests  input value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validity</w:t>
            </w:r>
            <w:r w:rsidR="0077231F">
              <w:rPr>
                <w:rFonts w:ascii="Times New Roman" w:hAnsi="Times New Roman"/>
                <w:color w:val="000000"/>
                <w:lang w:val="en-US" w:eastAsia="fr-FR"/>
              </w:rPr>
              <w:t xml:space="preserve"> (</w:t>
            </w:r>
            <w:r w:rsidR="0077231F">
              <w:rPr>
                <w:rFonts w:ascii="Times New Roman" w:hAnsi="Times New Roman"/>
                <w:lang w:val="en-US" w:eastAsia="fr-FR"/>
              </w:rPr>
              <w:t>This value shall be an integer)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and display a warning pop up alert if needed.</w:t>
            </w:r>
          </w:p>
          <w:p w:rsidR="00A04C2C" w:rsidRPr="00F54A80" w:rsidRDefault="00A04C2C" w:rsidP="00A04C2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try another values.</w:t>
            </w:r>
          </w:p>
          <w:p w:rsidR="00F517CA" w:rsidRPr="00F54A80" w:rsidRDefault="00F517CA" w:rsidP="009639A5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517CA" w:rsidRDefault="00F517CA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7593AB" wp14:editId="01AEF725">
                  <wp:extent cx="3876675" cy="1381125"/>
                  <wp:effectExtent l="0" t="0" r="9525" b="9525"/>
                  <wp:docPr id="320" name="Picture 3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3013D8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.“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SMTP Server</w:t>
            </w:r>
            <w:r w:rsidRPr="00F54A80">
              <w:rPr>
                <w:rFonts w:ascii="Times New Roman" w:hAnsi="Times New Roman"/>
                <w:lang w:val="en-US" w:eastAsia="fr-FR"/>
              </w:rPr>
              <w:t>” Type in smtp server hostname:smtpserver port. smtp server ip address can be used instead hosname.if  Smtp server port is not set default port 25 will be used in configuration files.</w:t>
            </w:r>
            <w:r w:rsidR="00376535">
              <w:rPr>
                <w:rFonts w:ascii="Times New Roman" w:hAnsi="Times New Roman"/>
                <w:lang w:val="en-US" w:eastAsia="fr-FR"/>
              </w:rPr>
              <w:t xml:space="preserve"> (cf chap </w:t>
            </w:r>
            <w:r w:rsidR="00376535">
              <w:rPr>
                <w:rFonts w:ascii="Times New Roman" w:hAnsi="Times New Roman"/>
                <w:lang w:val="en-US" w:eastAsia="fr-FR"/>
              </w:rPr>
              <w:fldChar w:fldCharType="begin"/>
            </w:r>
            <w:r w:rsidR="00376535">
              <w:rPr>
                <w:rFonts w:ascii="Times New Roman" w:hAnsi="Times New Roman"/>
                <w:lang w:val="en-US" w:eastAsia="fr-FR"/>
              </w:rPr>
              <w:instrText xml:space="preserve"> REF _Ref426967911 \r \h </w:instrText>
            </w:r>
            <w:r w:rsidR="00376535">
              <w:rPr>
                <w:rFonts w:ascii="Times New Roman" w:hAnsi="Times New Roman"/>
                <w:lang w:val="en-US" w:eastAsia="fr-FR"/>
              </w:rPr>
            </w:r>
            <w:r w:rsidR="00376535"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2.2.2.4</w:t>
            </w:r>
            <w:r w:rsidR="00376535">
              <w:rPr>
                <w:rFonts w:ascii="Times New Roman" w:hAnsi="Times New Roman"/>
                <w:lang w:val="en-US" w:eastAsia="fr-FR"/>
              </w:rPr>
              <w:fldChar w:fldCharType="end"/>
            </w:r>
            <w:r w:rsidR="00376535">
              <w:rPr>
                <w:rFonts w:ascii="Times New Roman" w:hAnsi="Times New Roman"/>
                <w:lang w:val="en-US" w:eastAsia="fr-FR"/>
              </w:rPr>
              <w:t xml:space="preserve"> )</w:t>
            </w:r>
          </w:p>
          <w:p w:rsidR="00B06D8D" w:rsidRPr="00F54A80" w:rsidRDefault="00B06D8D" w:rsidP="003013D8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Cartographic server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</w:t>
            </w:r>
            <w:r>
              <w:rPr>
                <w:rFonts w:ascii="Times New Roman" w:hAnsi="Times New Roman"/>
                <w:lang w:val="en-US" w:eastAsia="fr-FR"/>
              </w:rPr>
              <w:t>Make sure that INTEL</w:t>
            </w:r>
            <w:r w:rsidRPr="00F54A80">
              <w:rPr>
                <w:rFonts w:ascii="Times New Roman" w:hAnsi="Times New Roman"/>
                <w:lang w:val="en-US" w:eastAsia="fr-FR"/>
              </w:rPr>
              <w:t>-FS server FQDN is correctly set.</w:t>
            </w:r>
          </w:p>
          <w:p w:rsidR="00B06D8D" w:rsidRPr="00F54A80" w:rsidRDefault="00B06D8D" w:rsidP="003013D8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Coregis server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Type in Core GIS server hostname. </w:t>
            </w:r>
            <w:r>
              <w:rPr>
                <w:rFonts w:ascii="Times New Roman" w:hAnsi="Times New Roman"/>
                <w:lang w:val="en-US" w:eastAsia="fr-FR"/>
              </w:rPr>
              <w:t xml:space="preserve">(cf chap 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begin"/>
            </w:r>
            <w:r w:rsidR="0099771F">
              <w:rPr>
                <w:rFonts w:ascii="Times New Roman" w:hAnsi="Times New Roman"/>
                <w:lang w:val="en-US" w:eastAsia="fr-FR"/>
              </w:rPr>
              <w:instrText xml:space="preserve"> REF _Ref426967911 \r \h </w:instrText>
            </w:r>
            <w:r w:rsidR="0099771F">
              <w:rPr>
                <w:rFonts w:ascii="Times New Roman" w:hAnsi="Times New Roman"/>
                <w:lang w:val="en-US" w:eastAsia="fr-FR"/>
              </w:rPr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2.2.2.4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end"/>
            </w:r>
            <w:r>
              <w:rPr>
                <w:rFonts w:ascii="Times New Roman" w:hAnsi="Times New Roman"/>
                <w:lang w:val="en-US" w:eastAsia="fr-FR"/>
              </w:rPr>
              <w:t>)</w:t>
            </w: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These informations are mandatory.</w:t>
            </w: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D332B0" w:rsidP="004257A5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4BE8C3" wp14:editId="6B2D3BA9">
                  <wp:extent cx="3821502" cy="2873708"/>
                  <wp:effectExtent l="0" t="0" r="7620" b="3175"/>
                  <wp:docPr id="398" name="Picture 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7931" cy="2871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A52EC7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DefaultOrganisation</w:t>
            </w:r>
            <w:r w:rsidRPr="00F54A80">
              <w:rPr>
                <w:rFonts w:ascii="Times New Roman" w:hAnsi="Times New Roman"/>
                <w:lang w:val="en-US" w:eastAsia="fr-FR"/>
              </w:rPr>
              <w:t>” Name of the command of this site. This value will be used as the default producer code for products produced on this site</w:t>
            </w:r>
            <w:r w:rsidR="00376535" w:rsidRPr="00F54A80">
              <w:rPr>
                <w:rFonts w:ascii="Times New Roman" w:hAnsi="Times New Roman"/>
                <w:lang w:val="en-US" w:eastAsia="fr-FR"/>
              </w:rPr>
              <w:t xml:space="preserve">. </w:t>
            </w:r>
            <w:r w:rsidR="00376535">
              <w:rPr>
                <w:rFonts w:ascii="Times New Roman" w:hAnsi="Times New Roman"/>
                <w:lang w:val="en-US" w:eastAsia="fr-FR"/>
              </w:rPr>
              <w:t xml:space="preserve">(cf chap </w:t>
            </w:r>
            <w:r w:rsidR="00376535">
              <w:rPr>
                <w:rFonts w:ascii="Times New Roman" w:hAnsi="Times New Roman"/>
                <w:lang w:val="en-US" w:eastAsia="fr-FR"/>
              </w:rPr>
              <w:fldChar w:fldCharType="begin"/>
            </w:r>
            <w:r w:rsidR="00376535">
              <w:rPr>
                <w:rFonts w:ascii="Times New Roman" w:hAnsi="Times New Roman"/>
                <w:lang w:val="en-US" w:eastAsia="fr-FR"/>
              </w:rPr>
              <w:instrText xml:space="preserve"> REF _Ref426967911 \r \h </w:instrText>
            </w:r>
            <w:r w:rsidR="00376535">
              <w:rPr>
                <w:rFonts w:ascii="Times New Roman" w:hAnsi="Times New Roman"/>
                <w:lang w:val="en-US" w:eastAsia="fr-FR"/>
              </w:rPr>
            </w:r>
            <w:r w:rsidR="00376535"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2.2.2.4</w:t>
            </w:r>
            <w:r w:rsidR="00376535">
              <w:rPr>
                <w:rFonts w:ascii="Times New Roman" w:hAnsi="Times New Roman"/>
                <w:lang w:val="en-US" w:eastAsia="fr-FR"/>
              </w:rPr>
              <w:fldChar w:fldCharType="end"/>
            </w:r>
            <w:r w:rsidR="00376535">
              <w:rPr>
                <w:rFonts w:ascii="Times New Roman" w:hAnsi="Times New Roman"/>
                <w:lang w:val="en-US" w:eastAsia="fr-FR"/>
              </w:rPr>
              <w:t>)</w:t>
            </w:r>
            <w:r w:rsidRPr="00F54A80">
              <w:rPr>
                <w:rFonts w:ascii="Times New Roman" w:hAnsi="Times New Roman"/>
                <w:lang w:val="en-US" w:eastAsia="fr-FR"/>
              </w:rPr>
              <w:t>.</w:t>
            </w:r>
          </w:p>
          <w:p w:rsidR="00EB1584" w:rsidRPr="00F54A80" w:rsidRDefault="00B06D8D" w:rsidP="00EB15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Site ID</w:t>
            </w:r>
            <w:r w:rsidRPr="00F54A80">
              <w:rPr>
                <w:rFonts w:ascii="Times New Roman" w:hAnsi="Times New Roman"/>
                <w:lang w:val="en-US" w:eastAsia="fr-FR"/>
              </w:rPr>
              <w:t>” Logical identifier for this site. (Must be unique when exchanging data with other sites, used in product serial numbers).</w:t>
            </w:r>
            <w:r w:rsidR="00EB1584">
              <w:rPr>
                <w:rFonts w:ascii="Times New Roman" w:hAnsi="Times New Roman"/>
                <w:lang w:val="en-US" w:eastAsia="fr-FR"/>
              </w:rPr>
              <w:t xml:space="preserve"> Site ID</w:t>
            </w:r>
            <w:r w:rsidR="00EB1584" w:rsidRPr="00F54A80">
              <w:rPr>
                <w:rFonts w:ascii="Times New Roman" w:hAnsi="Times New Roman"/>
                <w:lang w:val="en-US" w:eastAsia="fr-FR"/>
              </w:rPr>
              <w:t xml:space="preserve"> must only countain lowercase character (a-z), uppercase character (A-Z)</w:t>
            </w:r>
            <w:r w:rsidR="00EB1584">
              <w:rPr>
                <w:rFonts w:ascii="Times New Roman" w:hAnsi="Times New Roman"/>
                <w:lang w:val="en-US" w:eastAsia="fr-FR"/>
              </w:rPr>
              <w:t>,</w:t>
            </w:r>
            <w:r w:rsidR="00EB1584" w:rsidRPr="00F54A80">
              <w:rPr>
                <w:rFonts w:ascii="Times New Roman" w:hAnsi="Times New Roman"/>
                <w:lang w:val="en-US" w:eastAsia="fr-FR"/>
              </w:rPr>
              <w:t xml:space="preserve"> digit (0-9)</w:t>
            </w:r>
            <w:r w:rsidR="00EB1584">
              <w:rPr>
                <w:rFonts w:ascii="Times New Roman" w:hAnsi="Times New Roman"/>
                <w:lang w:val="en-US" w:eastAsia="fr-FR"/>
              </w:rPr>
              <w:t xml:space="preserve"> and dash (-)</w:t>
            </w:r>
            <w:r w:rsidR="00376535" w:rsidRPr="00F54A80">
              <w:rPr>
                <w:rFonts w:ascii="Times New Roman" w:hAnsi="Times New Roman"/>
                <w:lang w:val="en-US" w:eastAsia="fr-FR"/>
              </w:rPr>
              <w:t xml:space="preserve">. </w:t>
            </w:r>
            <w:r w:rsidR="00376535">
              <w:rPr>
                <w:rFonts w:ascii="Times New Roman" w:hAnsi="Times New Roman"/>
                <w:lang w:val="en-US" w:eastAsia="fr-FR"/>
              </w:rPr>
              <w:t xml:space="preserve">(cf chap </w:t>
            </w:r>
            <w:r w:rsidR="00376535">
              <w:rPr>
                <w:rFonts w:ascii="Times New Roman" w:hAnsi="Times New Roman"/>
                <w:lang w:val="en-US" w:eastAsia="fr-FR"/>
              </w:rPr>
              <w:fldChar w:fldCharType="begin"/>
            </w:r>
            <w:r w:rsidR="00376535">
              <w:rPr>
                <w:rFonts w:ascii="Times New Roman" w:hAnsi="Times New Roman"/>
                <w:lang w:val="en-US" w:eastAsia="fr-FR"/>
              </w:rPr>
              <w:instrText xml:space="preserve"> REF _Ref426967911 \r \h </w:instrText>
            </w:r>
            <w:r w:rsidR="00376535">
              <w:rPr>
                <w:rFonts w:ascii="Times New Roman" w:hAnsi="Times New Roman"/>
                <w:lang w:val="en-US" w:eastAsia="fr-FR"/>
              </w:rPr>
            </w:r>
            <w:r w:rsidR="00376535"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2.2.2.4</w:t>
            </w:r>
            <w:r w:rsidR="00376535">
              <w:rPr>
                <w:rFonts w:ascii="Times New Roman" w:hAnsi="Times New Roman"/>
                <w:lang w:val="en-US" w:eastAsia="fr-FR"/>
              </w:rPr>
              <w:fldChar w:fldCharType="end"/>
            </w:r>
            <w:r w:rsidR="00376535">
              <w:rPr>
                <w:rFonts w:ascii="Times New Roman" w:hAnsi="Times New Roman"/>
                <w:lang w:val="en-US" w:eastAsia="fr-FR"/>
              </w:rPr>
              <w:t>)</w:t>
            </w:r>
            <w:r w:rsidR="00EB1584"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B06D8D" w:rsidRPr="00F54A80" w:rsidRDefault="00B06D8D" w:rsidP="00A52EC7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Pr="00F54A80" w:rsidRDefault="00B06D8D" w:rsidP="00780FB1">
            <w:pPr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b/>
                <w:color w:val="FF0000"/>
                <w:lang w:val="en-US"/>
              </w:rPr>
              <w:t>WARNING</w:t>
            </w:r>
            <w:r w:rsidRPr="00F54A80">
              <w:rPr>
                <w:lang w:val="en-US"/>
              </w:rPr>
              <w:t xml:space="preserve">: </w:t>
            </w:r>
            <w:r w:rsidRPr="00F54A80">
              <w:rPr>
                <w:rFonts w:ascii="Times New Roman" w:hAnsi="Times New Roman"/>
                <w:lang w:val="en-US" w:eastAsia="fr-FR"/>
              </w:rPr>
              <w:t>Once objects are created in the database, this value can not be changed.</w:t>
            </w:r>
          </w:p>
          <w:p w:rsidR="00B06D8D" w:rsidRPr="00F54A80" w:rsidRDefault="00B06D8D" w:rsidP="00A52EC7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Logo</w:t>
            </w:r>
            <w:r w:rsidRPr="00F54A80">
              <w:rPr>
                <w:rFonts w:ascii="Times New Roman" w:hAnsi="Times New Roman"/>
                <w:lang w:val="en-US" w:eastAsia="fr-FR"/>
              </w:rPr>
              <w:t>” Site logo displayed in the upper right hand of the screen. The user can select the image of the logo.</w:t>
            </w:r>
          </w:p>
          <w:p w:rsidR="00B06D8D" w:rsidRPr="00F54A80" w:rsidRDefault="00B06D8D" w:rsidP="00A52EC7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Login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Logo Tooltip</w:t>
            </w:r>
            <w:r w:rsidRPr="00F54A80">
              <w:rPr>
                <w:rFonts w:ascii="Times New Roman" w:hAnsi="Times New Roman"/>
                <w:lang w:val="en-US" w:eastAsia="fr-FR"/>
              </w:rPr>
              <w:t>” Text displayed when the mouse rolled over the INTEL-FS login’s window’s logo</w:t>
            </w:r>
          </w:p>
          <w:p w:rsidR="00B06D8D" w:rsidRPr="00F54A80" w:rsidRDefault="00B06D8D" w:rsidP="00A52EC7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Pr="00F54A80" w:rsidRDefault="00B06D8D" w:rsidP="00A52EC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D332B0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B5C195C" wp14:editId="0745A622">
                  <wp:extent cx="3933646" cy="2958039"/>
                  <wp:effectExtent l="0" t="0" r="0" b="0"/>
                  <wp:docPr id="399" name="Picture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9996" cy="2955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4D17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4D17" w:rsidRPr="00F54A80" w:rsidRDefault="00644D17" w:rsidP="00644D1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INTEL-FS installer check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Site ID  input value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validity and display a warning pop up alert if needed.</w:t>
            </w:r>
          </w:p>
          <w:p w:rsidR="00644D17" w:rsidRPr="00F54A80" w:rsidRDefault="00644D17" w:rsidP="00644D1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try another values.</w:t>
            </w:r>
          </w:p>
          <w:p w:rsidR="00644D17" w:rsidRPr="00F54A80" w:rsidRDefault="00644D17" w:rsidP="00A52EC7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4D17" w:rsidRDefault="00644D17" w:rsidP="00644D17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7935BD7" wp14:editId="4B371B1A">
                  <wp:extent cx="3190875" cy="1381125"/>
                  <wp:effectExtent l="0" t="0" r="9525" b="952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0875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D931C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Organisational node</w:t>
            </w:r>
            <w:r w:rsidRPr="00F54A80">
              <w:rPr>
                <w:rFonts w:ascii="Times New Roman" w:hAnsi="Times New Roman"/>
                <w:lang w:val="en-US" w:eastAsia="fr-FR"/>
              </w:rPr>
              <w:t>” Type in organizational nodes name – DefaultOn is the default value.</w:t>
            </w:r>
            <w:r>
              <w:rPr>
                <w:rFonts w:ascii="Times New Roman" w:hAnsi="Times New Roman"/>
                <w:lang w:val="en-US" w:eastAsia="fr-FR"/>
              </w:rPr>
              <w:t xml:space="preserve"> (cf chap 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begin"/>
            </w:r>
            <w:r w:rsidR="0099771F">
              <w:rPr>
                <w:rFonts w:ascii="Times New Roman" w:hAnsi="Times New Roman"/>
                <w:lang w:val="en-US" w:eastAsia="fr-FR"/>
              </w:rPr>
              <w:instrText xml:space="preserve"> REF _Ref426967911 \r \h </w:instrText>
            </w:r>
            <w:r w:rsidR="0099771F">
              <w:rPr>
                <w:rFonts w:ascii="Times New Roman" w:hAnsi="Times New Roman"/>
                <w:lang w:val="en-US" w:eastAsia="fr-FR"/>
              </w:rPr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2.2.2.4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end"/>
            </w:r>
            <w:r>
              <w:rPr>
                <w:rFonts w:ascii="Times New Roman" w:hAnsi="Times New Roman"/>
                <w:lang w:val="en-US" w:eastAsia="fr-FR"/>
              </w:rPr>
              <w:t>)</w:t>
            </w:r>
            <w:r w:rsidRPr="00F54A80">
              <w:rPr>
                <w:rFonts w:ascii="Times New Roman" w:hAnsi="Times New Roman"/>
                <w:lang w:val="en-US" w:eastAsia="fr-FR"/>
              </w:rPr>
              <w:t>,</w:t>
            </w:r>
          </w:p>
          <w:p w:rsidR="00B06D8D" w:rsidRPr="00F54A80" w:rsidRDefault="00B06D8D" w:rsidP="00D931C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Organisational node must only countain lowercase character (a-z), uppercase character (A-Z)</w:t>
            </w:r>
            <w:r w:rsidR="000A2AC5">
              <w:rPr>
                <w:rFonts w:ascii="Times New Roman" w:hAnsi="Times New Roman"/>
                <w:lang w:val="en-US" w:eastAsia="fr-FR"/>
              </w:rPr>
              <w:t>,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digit (0-9)</w:t>
            </w:r>
            <w:r w:rsidR="000A2AC5">
              <w:rPr>
                <w:rFonts w:ascii="Times New Roman" w:hAnsi="Times New Roman"/>
                <w:lang w:val="en-US" w:eastAsia="fr-FR"/>
              </w:rPr>
              <w:t xml:space="preserve"> and dash</w:t>
            </w:r>
            <w:r w:rsidR="001C5568">
              <w:rPr>
                <w:rFonts w:ascii="Times New Roman" w:hAnsi="Times New Roman"/>
                <w:lang w:val="en-US" w:eastAsia="fr-FR"/>
              </w:rPr>
              <w:t xml:space="preserve"> (</w:t>
            </w:r>
            <w:r w:rsidR="000A2AC5">
              <w:rPr>
                <w:rFonts w:ascii="Times New Roman" w:hAnsi="Times New Roman"/>
                <w:lang w:val="en-US" w:eastAsia="fr-FR"/>
              </w:rPr>
              <w:t>-</w:t>
            </w:r>
            <w:r w:rsidR="001C5568">
              <w:rPr>
                <w:rFonts w:ascii="Times New Roman" w:hAnsi="Times New Roman"/>
                <w:lang w:val="en-US" w:eastAsia="fr-FR"/>
              </w:rPr>
              <w:t>)</w:t>
            </w:r>
            <w:r w:rsidR="000A2AC5">
              <w:rPr>
                <w:rFonts w:ascii="Times New Roman" w:hAnsi="Times New Roman"/>
                <w:lang w:val="en-US" w:eastAsia="fr-FR"/>
              </w:rPr>
              <w:t>.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B06D8D" w:rsidRPr="00F54A80" w:rsidRDefault="00B06D8D" w:rsidP="00D931C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Guest Account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Type in guest account login name. </w:t>
            </w:r>
            <w:r>
              <w:rPr>
                <w:rFonts w:ascii="Times New Roman" w:hAnsi="Times New Roman"/>
                <w:lang w:val="en-US" w:eastAsia="fr-FR"/>
              </w:rPr>
              <w:t xml:space="preserve"> (cf chap 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begin"/>
            </w:r>
            <w:r w:rsidR="0099771F">
              <w:rPr>
                <w:rFonts w:ascii="Times New Roman" w:hAnsi="Times New Roman"/>
                <w:lang w:val="en-US" w:eastAsia="fr-FR"/>
              </w:rPr>
              <w:instrText xml:space="preserve"> REF _Ref426967911 \r \h </w:instrText>
            </w:r>
            <w:r w:rsidR="0099771F">
              <w:rPr>
                <w:rFonts w:ascii="Times New Roman" w:hAnsi="Times New Roman"/>
                <w:lang w:val="en-US" w:eastAsia="fr-FR"/>
              </w:rPr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2.2.2.4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end"/>
            </w:r>
            <w:r>
              <w:rPr>
                <w:rFonts w:ascii="Times New Roman" w:hAnsi="Times New Roman"/>
                <w:lang w:val="en-US" w:eastAsia="fr-FR"/>
              </w:rPr>
              <w:t>)</w:t>
            </w:r>
            <w:r w:rsidRPr="00F54A80">
              <w:rPr>
                <w:rFonts w:ascii="Times New Roman" w:hAnsi="Times New Roman"/>
                <w:lang w:val="en-US" w:eastAsia="fr-FR"/>
              </w:rPr>
              <w:t>,</w:t>
            </w:r>
          </w:p>
          <w:p w:rsidR="00B06D8D" w:rsidRPr="00F54A80" w:rsidRDefault="00B06D8D" w:rsidP="00D931C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Guest account login name  must only countain lowercase character (a-z), uppercase character (A-Z)</w:t>
            </w:r>
            <w:r w:rsidR="000A2AC5">
              <w:rPr>
                <w:rFonts w:ascii="Times New Roman" w:hAnsi="Times New Roman"/>
                <w:lang w:val="en-US" w:eastAsia="fr-FR"/>
              </w:rPr>
              <w:t>,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digit (0-9)</w:t>
            </w:r>
            <w:r w:rsidR="00A7246C">
              <w:rPr>
                <w:rFonts w:ascii="Times New Roman" w:hAnsi="Times New Roman"/>
                <w:lang w:val="en-US" w:eastAsia="fr-FR"/>
              </w:rPr>
              <w:t xml:space="preserve">, dash </w:t>
            </w:r>
            <w:r w:rsidR="001C5568">
              <w:rPr>
                <w:rFonts w:ascii="Times New Roman" w:hAnsi="Times New Roman"/>
                <w:lang w:val="en-US" w:eastAsia="fr-FR"/>
              </w:rPr>
              <w:t>(</w:t>
            </w:r>
            <w:r w:rsidR="00A7246C">
              <w:rPr>
                <w:rFonts w:ascii="Times New Roman" w:hAnsi="Times New Roman"/>
                <w:lang w:val="en-US" w:eastAsia="fr-FR"/>
              </w:rPr>
              <w:t>-</w:t>
            </w:r>
            <w:r w:rsidR="001C5568">
              <w:rPr>
                <w:rFonts w:ascii="Times New Roman" w:hAnsi="Times New Roman"/>
                <w:lang w:val="en-US" w:eastAsia="fr-FR"/>
              </w:rPr>
              <w:t>)</w:t>
            </w:r>
            <w:r w:rsidR="00A7246C">
              <w:rPr>
                <w:rFonts w:ascii="Times New Roman" w:hAnsi="Times New Roman"/>
                <w:lang w:val="en-US" w:eastAsia="fr-FR"/>
              </w:rPr>
              <w:t xml:space="preserve">, underscore </w:t>
            </w:r>
            <w:r w:rsidR="001C5568">
              <w:rPr>
                <w:rFonts w:ascii="Times New Roman" w:hAnsi="Times New Roman"/>
                <w:lang w:val="en-US" w:eastAsia="fr-FR"/>
              </w:rPr>
              <w:t>(</w:t>
            </w:r>
            <w:r w:rsidR="00A7246C">
              <w:rPr>
                <w:rFonts w:ascii="Times New Roman" w:hAnsi="Times New Roman"/>
                <w:lang w:val="en-US" w:eastAsia="fr-FR"/>
              </w:rPr>
              <w:t>_</w:t>
            </w:r>
            <w:r w:rsidR="001C5568">
              <w:rPr>
                <w:rFonts w:ascii="Times New Roman" w:hAnsi="Times New Roman"/>
                <w:lang w:val="en-US" w:eastAsia="fr-FR"/>
              </w:rPr>
              <w:t>)</w:t>
            </w:r>
            <w:r w:rsidR="00A7246C">
              <w:rPr>
                <w:rFonts w:ascii="Times New Roman" w:hAnsi="Times New Roman"/>
                <w:lang w:val="en-US" w:eastAsia="fr-FR"/>
              </w:rPr>
              <w:t xml:space="preserve">, </w:t>
            </w:r>
            <w:r w:rsidR="001C5568">
              <w:rPr>
                <w:rFonts w:ascii="Times New Roman" w:hAnsi="Times New Roman"/>
                <w:lang w:val="en-US" w:eastAsia="fr-FR"/>
              </w:rPr>
              <w:t>at (@)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  <w:r w:rsidR="001C5568">
              <w:rPr>
                <w:rFonts w:ascii="Times New Roman" w:hAnsi="Times New Roman"/>
                <w:lang w:val="en-US" w:eastAsia="fr-FR"/>
              </w:rPr>
              <w:t>and dot (.).</w:t>
            </w:r>
          </w:p>
          <w:p w:rsidR="00B06D8D" w:rsidRPr="00F54A80" w:rsidRDefault="00B06D8D" w:rsidP="00D931C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Administrator password</w:t>
            </w:r>
            <w:r w:rsidRPr="00F54A80">
              <w:rPr>
                <w:rFonts w:ascii="Times New Roman" w:hAnsi="Times New Roman"/>
                <w:lang w:val="en-US" w:eastAsia="fr-FR"/>
              </w:rPr>
              <w:t>” Type in INTEL-FS administrator account password. This is a secured input field.</w:t>
            </w:r>
            <w:r>
              <w:rPr>
                <w:rFonts w:ascii="Times New Roman" w:hAnsi="Times New Roman"/>
                <w:lang w:val="en-US" w:eastAsia="fr-FR"/>
              </w:rPr>
              <w:t xml:space="preserve"> (cf chap 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begin"/>
            </w:r>
            <w:r w:rsidR="0099771F">
              <w:rPr>
                <w:rFonts w:ascii="Times New Roman" w:hAnsi="Times New Roman"/>
                <w:lang w:val="en-US" w:eastAsia="fr-FR"/>
              </w:rPr>
              <w:instrText xml:space="preserve"> REF _Ref426967911 \r \h </w:instrText>
            </w:r>
            <w:r w:rsidR="0099771F">
              <w:rPr>
                <w:rFonts w:ascii="Times New Roman" w:hAnsi="Times New Roman"/>
                <w:lang w:val="en-US" w:eastAsia="fr-FR"/>
              </w:rPr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2.2.2.4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end"/>
            </w:r>
            <w:r>
              <w:rPr>
                <w:rFonts w:ascii="Times New Roman" w:hAnsi="Times New Roman"/>
                <w:lang w:val="en-US" w:eastAsia="fr-FR"/>
              </w:rPr>
              <w:t>)</w:t>
            </w:r>
            <w:r w:rsidRPr="00F54A80">
              <w:rPr>
                <w:rFonts w:ascii="Times New Roman" w:hAnsi="Times New Roman"/>
                <w:lang w:val="en-US" w:eastAsia="fr-FR"/>
              </w:rPr>
              <w:t>,</w:t>
            </w:r>
          </w:p>
          <w:p w:rsidR="00B06D8D" w:rsidRPr="00F54A80" w:rsidRDefault="00B06D8D" w:rsidP="009B2F02">
            <w:pPr>
              <w:autoSpaceDE w:val="0"/>
              <w:autoSpaceDN w:val="0"/>
              <w:adjustRightInd w:val="0"/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administrator account password must countain one lowercase character (a-z), one uppercase character (A-Z), one digit (0-9) and one special character (</w:t>
            </w:r>
            <w:hyperlink r:id="rId200" w:anchor="$%!_&amp;£$/\,;.?()[])" w:history="1">
              <w:r w:rsidRPr="00F54A80">
                <w:rPr>
                  <w:rStyle w:val="Hyperlink"/>
                  <w:rFonts w:ascii="Times New Roman" w:hAnsi="Times New Roman"/>
                  <w:lang w:val="en-US" w:eastAsia="fr-FR"/>
                </w:rPr>
                <w:t>-@#$%!_&amp;£$/\,;.?()[])</w:t>
              </w:r>
            </w:hyperlink>
            <w:r w:rsidRPr="00F54A80">
              <w:rPr>
                <w:rFonts w:ascii="Times New Roman" w:hAnsi="Times New Roman"/>
                <w:lang w:val="en-US" w:eastAsia="fr-FR"/>
              </w:rPr>
              <w:t xml:space="preserve"> – Its length shall be between 14 and 50 characters.</w:t>
            </w:r>
          </w:p>
          <w:p w:rsidR="00B06D8D" w:rsidRPr="00F54A80" w:rsidRDefault="00B06D8D" w:rsidP="00D931C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Confirm Administrator password</w:t>
            </w:r>
            <w:r w:rsidRPr="00F54A80">
              <w:rPr>
                <w:rFonts w:ascii="Times New Roman" w:hAnsi="Times New Roman"/>
                <w:lang w:val="en-US" w:eastAsia="fr-FR"/>
              </w:rPr>
              <w:t>” Type in again INTEL-FS administrator account password for verification purpose.This is a secured input field.</w:t>
            </w: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D332B0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1C177FAD" wp14:editId="4C89D169">
                  <wp:extent cx="3842966" cy="2889849"/>
                  <wp:effectExtent l="0" t="0" r="5715" b="6350"/>
                  <wp:docPr id="400" name="Picture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9517" cy="2887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9B2F02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INTEL-FS installer check input values validity and display a warning pop up alert if needed.</w:t>
            </w:r>
          </w:p>
          <w:p w:rsidR="00B06D8D" w:rsidRPr="00F54A80" w:rsidRDefault="00B06D8D" w:rsidP="009B2F02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try another values.</w:t>
            </w:r>
          </w:p>
          <w:p w:rsidR="00B06D8D" w:rsidRPr="00F54A80" w:rsidRDefault="00B06D8D" w:rsidP="00D931C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9B2F02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EACA57" wp14:editId="446153D5">
                  <wp:extent cx="3762375" cy="1381125"/>
                  <wp:effectExtent l="0" t="0" r="9525" b="9525"/>
                  <wp:docPr id="1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2375" cy="1381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22B6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22B6" w:rsidRDefault="00D322B6" w:rsidP="009B2F02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Initial size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Exercise SQL database initial size. This value is in MB and shall be an integer.</w:t>
            </w:r>
          </w:p>
          <w:p w:rsidR="00D322B6" w:rsidRDefault="00D322B6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File growth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Type Exercise SQL database </w:t>
            </w:r>
            <w:r w:rsidR="003A2B79">
              <w:rPr>
                <w:rFonts w:ascii="Times New Roman" w:hAnsi="Times New Roman"/>
                <w:color w:val="000000"/>
                <w:lang w:val="en-US" w:eastAsia="fr-FR"/>
              </w:rPr>
              <w:t>file growth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. This value is in MB and shall be an integer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Log initial size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Exercise SQL database log initial size.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Lo f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ile growth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Exercise SQL database log file growth.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1C51D3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The sum of initial sizes of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the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4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SQL data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bases must be less than the available space on the partition containing the folder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in which the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SQL databases are stored.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1C51D3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The sum of initial sizes of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the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4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SQL data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>bases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logs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 must be less than the available space on the partition containing the folder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in which the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SQL databases logs are stored.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Pr="00F54A80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22B6" w:rsidRDefault="004F52BA" w:rsidP="009B2F02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4D9DF41" wp14:editId="1556A864">
                  <wp:extent cx="3808552" cy="2863970"/>
                  <wp:effectExtent l="0" t="0" r="1905" b="0"/>
                  <wp:docPr id="419" name="Picture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5133" cy="2861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0315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0315" w:rsidRPr="00F54A80" w:rsidRDefault="00F70315" w:rsidP="00F7031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INTEL-FS installer check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Exercice SQL DB configuration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input values validity and display a warning pop up alert if needed.</w:t>
            </w:r>
          </w:p>
          <w:p w:rsidR="00F70315" w:rsidRPr="00F54A80" w:rsidRDefault="00F70315" w:rsidP="00F7031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try another values.</w:t>
            </w:r>
          </w:p>
          <w:p w:rsidR="00F70315" w:rsidRDefault="00F70315" w:rsidP="009B2F02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0315" w:rsidRDefault="00F70315" w:rsidP="009B2F02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C972595" wp14:editId="1D898E09">
                  <wp:extent cx="3790950" cy="1381125"/>
                  <wp:effectExtent l="0" t="0" r="0" b="952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95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B79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Initial size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Operationnal SQL database initial size.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File growth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Operationnal SQL database file growth. This value is in MB and shall be an integer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Log initial size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Operationnal SQL database log initial size.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Lo f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ile growth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Operationnal SQL database log file growth.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2B79" w:rsidRDefault="001A4251" w:rsidP="009B2F02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11ABEFE" wp14:editId="3A1DFA4E">
                  <wp:extent cx="3838755" cy="2886683"/>
                  <wp:effectExtent l="0" t="0" r="0" b="9525"/>
                  <wp:docPr id="428" name="Picture 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5309" cy="2884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0315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0315" w:rsidRPr="00F54A80" w:rsidRDefault="00F70315" w:rsidP="00F7031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INTEL-FS installer check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Operationnal  SQL DB configuration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input values validity and display a warning pop up alert if needed.</w:t>
            </w:r>
          </w:p>
          <w:p w:rsidR="00F70315" w:rsidRPr="00F54A80" w:rsidRDefault="00F70315" w:rsidP="00F7031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try another values.</w:t>
            </w:r>
          </w:p>
          <w:p w:rsidR="00F70315" w:rsidRDefault="00F70315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0315" w:rsidRDefault="00F70315" w:rsidP="009B2F02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0CB2FBE" wp14:editId="6DF36B8E">
                  <wp:extent cx="3971925" cy="1381125"/>
                  <wp:effectExtent l="0" t="0" r="9525" b="9525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B79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Initial size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ToolboxMaster SQL database initial size.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File growth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ToolboxMaster SQL database file growth. This value is in MB and shall be an integer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Log initial size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ToolboxMaster SQL database log initial size.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Lo f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ile growth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ToolboxMaster SQL database log file growth.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2B79" w:rsidRDefault="001A4251" w:rsidP="003A2B79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721721" wp14:editId="69EE2015">
                  <wp:extent cx="3881887" cy="2919117"/>
                  <wp:effectExtent l="0" t="0" r="4445" b="0"/>
                  <wp:docPr id="429" name="Picture 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8403" cy="2916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0315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0315" w:rsidRPr="00F54A80" w:rsidRDefault="00F70315" w:rsidP="00F7031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INTEL-FS installer check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ToolboxMaster  SQL DB configuration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input values validity and display a warning pop up alert if needed.</w:t>
            </w:r>
          </w:p>
          <w:p w:rsidR="00F70315" w:rsidRPr="00F54A80" w:rsidRDefault="00F70315" w:rsidP="00F7031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try another values.</w:t>
            </w:r>
          </w:p>
          <w:p w:rsidR="00F70315" w:rsidRDefault="00F70315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0315" w:rsidRDefault="00F70315" w:rsidP="003A2B79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E116B91" wp14:editId="3D587670">
                  <wp:extent cx="3933825" cy="1381125"/>
                  <wp:effectExtent l="0" t="0" r="9525" b="9525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825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B79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Initial size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Training SQL database initial size.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File growth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Training SQL database file growth. This value is in MB and shall be an integer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Log initial size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Training SQL database log initial size.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Lo f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ile growth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Training SQL database log file growth.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2B79" w:rsidRDefault="001A4251" w:rsidP="003A2B79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5C47B96" wp14:editId="5DC5D540">
                  <wp:extent cx="3865908" cy="2907102"/>
                  <wp:effectExtent l="0" t="0" r="1270" b="7620"/>
                  <wp:docPr id="430" name="Picture 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2302" cy="2904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0315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0315" w:rsidRPr="00F54A80" w:rsidRDefault="00F70315" w:rsidP="00F7031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INTEL-FS installer check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Training  SQL DB configuration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input values validity and display a warning pop up alert if needed.</w:t>
            </w:r>
          </w:p>
          <w:p w:rsidR="00F70315" w:rsidRPr="00F54A80" w:rsidRDefault="00F70315" w:rsidP="00F7031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try another values.</w:t>
            </w:r>
          </w:p>
          <w:p w:rsidR="00F70315" w:rsidRDefault="00F70315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0315" w:rsidRDefault="00F70315" w:rsidP="003A2B79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60078F" wp14:editId="7B0ED628">
                  <wp:extent cx="3771900" cy="1381125"/>
                  <wp:effectExtent l="0" t="0" r="0" b="9525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32B0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32B0" w:rsidRDefault="00D332B0" w:rsidP="00AD6B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If t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he sum of initial sizes of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the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4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SQL data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bases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is larger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 than the available space on the partition containing the folder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in which the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SQL databases are stored or if the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 sum of initial sizes of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the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4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SQL data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>bases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logs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is larger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 than the available space on the partition containing the folder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in which the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4F52BA">
              <w:rPr>
                <w:rFonts w:ascii="Times New Roman" w:hAnsi="Times New Roman"/>
                <w:color w:val="000000"/>
                <w:lang w:val="en-US" w:eastAsia="fr-FR"/>
              </w:rPr>
              <w:t>SQL databases logs are stored, this warning windows is displayed.</w:t>
            </w:r>
          </w:p>
          <w:p w:rsidR="004F52BA" w:rsidRDefault="004F52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4F52BA" w:rsidRDefault="004F52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buton to enter another values</w:t>
            </w:r>
          </w:p>
          <w:p w:rsidR="00D332B0" w:rsidRPr="00F54A80" w:rsidRDefault="00D332B0" w:rsidP="00F7031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32B0" w:rsidRDefault="00D332B0" w:rsidP="00274489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33ABB3D" wp14:editId="7F2DCCA0">
                  <wp:extent cx="3533775" cy="1447800"/>
                  <wp:effectExtent l="0" t="0" r="9525" b="0"/>
                  <wp:docPr id="409" name="Picture 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3775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nstall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D8D" w:rsidRPr="00F54A80" w:rsidRDefault="001A4251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10228C" wp14:editId="550A0809">
                  <wp:extent cx="3880134" cy="2917799"/>
                  <wp:effectExtent l="0" t="0" r="6350" b="0"/>
                  <wp:docPr id="431" name="Picture 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8291" cy="2916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7284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47284" w:rsidRDefault="00547284" w:rsidP="00AD6B0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INTEL-FS installer check that there is enough disk space available to perform the installation. If there is not enough disk space, “</w:t>
            </w:r>
            <w:r w:rsidRPr="00274489">
              <w:rPr>
                <w:rFonts w:ascii="Times New Roman" w:hAnsi="Times New Roman"/>
                <w:b/>
                <w:lang w:val="en-US" w:eastAsia="fr-FR"/>
              </w:rPr>
              <w:t>Out of Disk Space</w:t>
            </w:r>
            <w:r>
              <w:rPr>
                <w:rFonts w:ascii="Times New Roman" w:hAnsi="Times New Roman"/>
                <w:lang w:val="en-US" w:eastAsia="fr-FR"/>
              </w:rPr>
              <w:t>” window is displayed.</w:t>
            </w:r>
          </w:p>
          <w:p w:rsidR="00547284" w:rsidRDefault="005472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547284" w:rsidRDefault="005472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Perform some cleanup on the drive on which there is no enough space</w:t>
            </w:r>
          </w:p>
          <w:p w:rsidR="00547284" w:rsidRDefault="005472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547284" w:rsidRDefault="005472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lang w:val="en-US" w:eastAsia="fr-FR"/>
              </w:rPr>
              <w:t>OK</w:t>
            </w:r>
            <w:r>
              <w:rPr>
                <w:rFonts w:ascii="Times New Roman" w:hAnsi="Times New Roman"/>
                <w:lang w:val="en-US" w:eastAsia="fr-FR"/>
              </w:rPr>
              <w:t>” button.</w:t>
            </w:r>
          </w:p>
          <w:p w:rsidR="00547284" w:rsidRPr="00F54A80" w:rsidRDefault="005472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lang w:val="en-US" w:eastAsia="fr-FR"/>
              </w:rPr>
              <w:t>Root folder selection</w:t>
            </w:r>
            <w:r>
              <w:rPr>
                <w:rFonts w:ascii="Times New Roman" w:hAnsi="Times New Roman"/>
                <w:lang w:val="en-US" w:eastAsia="fr-FR"/>
              </w:rPr>
              <w:t xml:space="preserve">” </w:t>
            </w:r>
            <w:r w:rsidR="004338DD">
              <w:rPr>
                <w:rFonts w:ascii="Times New Roman" w:hAnsi="Times New Roman"/>
                <w:lang w:val="en-US" w:eastAsia="fr-FR"/>
              </w:rPr>
              <w:t>window will be displayed</w:t>
            </w:r>
            <w:r>
              <w:rPr>
                <w:rFonts w:ascii="Times New Roman" w:hAnsi="Times New Roman"/>
                <w:lang w:val="en-US" w:eastAsia="fr-FR"/>
              </w:rPr>
              <w:t xml:space="preserve">  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47284" w:rsidRDefault="00E30FFD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object w:dxaOrig="7590" w:dyaOrig="5730">
                <v:shape id="_x0000_i1035" type="#_x0000_t75" style="width:300.75pt;height:227.25pt" o:ole="">
                  <v:imagedata r:id="rId213" o:title=""/>
                </v:shape>
                <o:OLEObject Type="Embed" ProgID="PBrush" ShapeID="_x0000_i1035" DrawAspect="Content" ObjectID="_1588591030" r:id="rId214"/>
              </w:object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INTEL-FS installation is in progress. This step might take several minutes.</w:t>
            </w:r>
          </w:p>
          <w:p w:rsidR="003C22CD" w:rsidRDefault="003C22C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3C22CD" w:rsidRPr="00F54A80" w:rsidRDefault="00B6151D" w:rsidP="00B6151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B6151D">
              <w:rPr>
                <w:rFonts w:ascii="Times New Roman" w:hAnsi="Times New Roman"/>
                <w:lang w:val="en-US" w:eastAsia="fr-FR"/>
              </w:rPr>
              <w:t>If the installation is interrupted during this final step (by clicking  "</w:t>
            </w:r>
            <w:r w:rsidRPr="00B6151D">
              <w:rPr>
                <w:rFonts w:ascii="Times New Roman" w:hAnsi="Times New Roman"/>
                <w:b/>
                <w:lang w:val="en-US" w:eastAsia="fr-FR"/>
              </w:rPr>
              <w:t>Cancel</w:t>
            </w:r>
            <w:r w:rsidRPr="00B6151D">
              <w:rPr>
                <w:rFonts w:ascii="Times New Roman" w:hAnsi="Times New Roman"/>
                <w:lang w:val="en-US" w:eastAsia="fr-FR"/>
              </w:rPr>
              <w:t xml:space="preserve">" button),  it might be that some items already installed are not removed. To troubleshoot that issue, please refer to chapter </w:t>
            </w:r>
            <w:r w:rsidRPr="00B6151D">
              <w:rPr>
                <w:rFonts w:ascii="Times New Roman" w:hAnsi="Times New Roman"/>
                <w:lang w:val="en-US" w:eastAsia="fr-FR"/>
              </w:rPr>
              <w:fldChar w:fldCharType="begin"/>
            </w:r>
            <w:r w:rsidRPr="00B6151D">
              <w:rPr>
                <w:rFonts w:ascii="Times New Roman" w:hAnsi="Times New Roman"/>
                <w:lang w:val="en-US" w:eastAsia="fr-FR"/>
              </w:rPr>
              <w:instrText xml:space="preserve"> REF _Ref432519309 \r \h </w:instrText>
            </w:r>
            <w:r>
              <w:rPr>
                <w:rFonts w:ascii="Times New Roman" w:hAnsi="Times New Roman"/>
                <w:lang w:val="en-US" w:eastAsia="fr-FR"/>
              </w:rPr>
              <w:instrText xml:space="preserve"> \* MERGEFORMAT </w:instrText>
            </w:r>
            <w:r w:rsidRPr="00B6151D">
              <w:rPr>
                <w:rFonts w:ascii="Times New Roman" w:hAnsi="Times New Roman"/>
                <w:lang w:val="en-US" w:eastAsia="fr-FR"/>
              </w:rPr>
            </w:r>
            <w:r w:rsidRPr="00B6151D"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5.4.2</w:t>
            </w:r>
            <w:r w:rsidRPr="00B6151D">
              <w:rPr>
                <w:rFonts w:ascii="Times New Roman" w:hAnsi="Times New Roman"/>
                <w:lang w:val="en-US" w:eastAsia="fr-FR"/>
              </w:rPr>
              <w:fldChar w:fldCharType="end"/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1A4251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93548C" wp14:editId="421F394E">
                  <wp:extent cx="3873260" cy="2912629"/>
                  <wp:effectExtent l="0" t="0" r="0" b="2540"/>
                  <wp:docPr id="432" name="Picture 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9784" cy="291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During INTEL-FS installation, this “Windows Security Alert” window may appear, if so 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A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llow access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F23AF2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7B78A23" wp14:editId="173B3E3A">
                  <wp:extent cx="3914775" cy="2476500"/>
                  <wp:effectExtent l="0" t="0" r="9525" b="0"/>
                  <wp:docPr id="1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4775" cy="247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INTELFS installation is completed.</w:t>
            </w:r>
          </w:p>
          <w:p w:rsidR="00B06D8D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Pr="00F54A80" w:rsidRDefault="00B06D8D" w:rsidP="00292B9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To keep INTEL-FS application installation log file,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Show the Windows Installer log</w:t>
            </w:r>
            <w:r w:rsidRPr="00F54A80">
              <w:rPr>
                <w:rFonts w:ascii="Times New Roman" w:hAnsi="Times New Roman"/>
                <w:lang w:val="en-US" w:eastAsia="fr-FR"/>
              </w:rPr>
              <w:t>” checkmark</w:t>
            </w:r>
            <w:r>
              <w:rPr>
                <w:rFonts w:ascii="Times New Roman" w:hAnsi="Times New Roman"/>
                <w:lang w:val="en-US" w:eastAsia="fr-FR"/>
              </w:rPr>
              <w:t>.</w:t>
            </w:r>
          </w:p>
          <w:p w:rsidR="00B06D8D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Pr="00F54A80" w:rsidRDefault="00B06D8D" w:rsidP="00292B9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F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inish</w:t>
            </w:r>
            <w:r>
              <w:rPr>
                <w:rFonts w:ascii="Times New Roman" w:hAnsi="Times New Roman"/>
                <w:lang w:val="en-US" w:eastAsia="fr-FR"/>
              </w:rPr>
              <w:t>” button.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D8D" w:rsidRPr="00F54A80" w:rsidRDefault="00C72E06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6CF04EB" wp14:editId="5EFCA102">
                  <wp:extent cx="3925019" cy="2951551"/>
                  <wp:effectExtent l="0" t="0" r="0" b="1270"/>
                  <wp:docPr id="433" name="Picture 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9147" cy="2954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B06D8D" w:rsidP="002643A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INTEL-FS application installation l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og file </w:t>
            </w:r>
            <w:r>
              <w:rPr>
                <w:rFonts w:ascii="Times New Roman" w:hAnsi="Times New Roman"/>
                <w:lang w:val="en-US" w:eastAsia="fr-FR"/>
              </w:rPr>
              <w:t xml:space="preserve">is </w:t>
            </w:r>
            <w:r w:rsidRPr="00F54A80">
              <w:rPr>
                <w:rFonts w:ascii="Times New Roman" w:hAnsi="Times New Roman"/>
                <w:lang w:val="en-US" w:eastAsia="fr-FR"/>
              </w:rPr>
              <w:t>open</w:t>
            </w:r>
            <w:r>
              <w:rPr>
                <w:rFonts w:ascii="Times New Roman" w:hAnsi="Times New Roman"/>
                <w:lang w:val="en-US" w:eastAsia="fr-FR"/>
              </w:rPr>
              <w:t xml:space="preserve">ed 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in notepad</w:t>
            </w:r>
            <w:r w:rsidR="003341C7">
              <w:rPr>
                <w:rFonts w:ascii="Times New Roman" w:hAnsi="Times New Roman"/>
                <w:lang w:val="en-US" w:eastAsia="fr-FR"/>
              </w:rPr>
              <w:t xml:space="preserve">. </w:t>
            </w:r>
          </w:p>
          <w:p w:rsidR="003341C7" w:rsidRPr="00F54A80" w:rsidRDefault="003341C7" w:rsidP="003341C7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3341C7">
              <w:rPr>
                <w:rFonts w:ascii="Times New Roman" w:hAnsi="Times New Roman"/>
                <w:lang w:val="en-US" w:eastAsia="fr-FR"/>
              </w:rPr>
              <w:t xml:space="preserve">In case of </w:t>
            </w:r>
            <w:r>
              <w:rPr>
                <w:rFonts w:ascii="Times New Roman" w:hAnsi="Times New Roman"/>
                <w:lang w:val="en-US" w:eastAsia="fr-FR"/>
              </w:rPr>
              <w:t xml:space="preserve"> issues</w:t>
            </w:r>
            <w:r w:rsidRPr="003341C7">
              <w:rPr>
                <w:rFonts w:ascii="Times New Roman" w:hAnsi="Times New Roman"/>
                <w:lang w:val="en-US" w:eastAsia="fr-FR"/>
              </w:rPr>
              <w:t xml:space="preserve"> during the execution of the INTEL-FS installer, this file should be analyzed to identify </w:t>
            </w:r>
            <w:r>
              <w:rPr>
                <w:rFonts w:ascii="Times New Roman" w:hAnsi="Times New Roman"/>
                <w:lang w:val="en-US" w:eastAsia="fr-FR"/>
              </w:rPr>
              <w:t>these issues</w:t>
            </w:r>
            <w:r w:rsidRPr="003341C7">
              <w:rPr>
                <w:rFonts w:ascii="Times New Roman" w:hAnsi="Times New Roman"/>
                <w:lang w:val="en-US" w:eastAsia="fr-FR"/>
              </w:rPr>
              <w:t>.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3545A5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object w:dxaOrig="4320" w:dyaOrig="2616">
                <v:shape id="_x0000_i1036" type="#_x0000_t75" style="width:303.75pt;height:183.75pt" o:ole="">
                  <v:imagedata r:id="rId218" o:title=""/>
                </v:shape>
                <o:OLEObject Type="Embed" ProgID="PBrush" ShapeID="_x0000_i1036" DrawAspect="Content" ObjectID="_1588591031" r:id="rId219"/>
              </w:object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B06D8D" w:rsidP="002643A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>Save this file.</w:t>
            </w:r>
            <w:r w:rsidR="003341C7">
              <w:rPr>
                <w:rFonts w:ascii="Times New Roman" w:hAnsi="Times New Roman"/>
                <w:lang w:val="en-US" w:eastAsia="fr-FR"/>
              </w:rPr>
              <w:t xml:space="preserve"> As the INTEL-FS administrator password is logged in this file, this file shall be kept in a secure folder.</w:t>
            </w:r>
          </w:p>
          <w:p w:rsidR="00B06D8D" w:rsidRDefault="00B06D8D" w:rsidP="002643A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Default="00B06D8D" w:rsidP="002643A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Pr="00F54A80" w:rsidRDefault="00B06D8D" w:rsidP="002643A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3545A5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object w:dxaOrig="12600" w:dyaOrig="7875">
                <v:shape id="_x0000_i1037" type="#_x0000_t75" style="width:300.75pt;height:187.5pt" o:ole="">
                  <v:imagedata r:id="rId220" o:title=""/>
                </v:shape>
                <o:OLEObject Type="Embed" ProgID="PBrush" ShapeID="_x0000_i1037" DrawAspect="Content" ObjectID="_1588591032" r:id="rId221"/>
              </w:object>
            </w:r>
          </w:p>
        </w:tc>
      </w:tr>
      <w:tr w:rsidR="00E9207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U</w:t>
            </w:r>
            <w:r w:rsidRPr="00F54A80">
              <w:rPr>
                <w:lang w:val="en-US" w:eastAsia="fr-FR"/>
              </w:rPr>
              <w:t>sing Windows Explorer browse to F: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Make sure that t</w:t>
            </w:r>
            <w:r w:rsidRPr="00F54A80">
              <w:rPr>
                <w:lang w:val="en-US" w:eastAsia="fr-FR"/>
              </w:rPr>
              <w:t xml:space="preserve">he following </w:t>
            </w:r>
            <w:r>
              <w:rPr>
                <w:lang w:val="en-US" w:eastAsia="fr-FR"/>
              </w:rPr>
              <w:t>SQL databases</w:t>
            </w:r>
            <w:r w:rsidRPr="00F54A80">
              <w:rPr>
                <w:lang w:val="en-US" w:eastAsia="fr-FR"/>
              </w:rPr>
              <w:t xml:space="preserve"> have been created: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Exercise.mdf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Operationnal.mdf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ToolboxMaster.mdf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Training.mdf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Exercise_iBridgeViews.mdf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Operationnal_iBridgeViews.mdf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Training_iBridgeViews.mdf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Squeeze.mdf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SqueezeAuth.mdf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SqueezeArchive.mdf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9207D" w:rsidRPr="00F54A80" w:rsidRDefault="006474FC" w:rsidP="001F3E89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44840E2" wp14:editId="32EDE7AF">
                  <wp:extent cx="3864634" cy="2522737"/>
                  <wp:effectExtent l="0" t="0" r="254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806" cy="2530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207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Using Windows Explorer browse to G: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Make sure that t</w:t>
            </w:r>
            <w:r w:rsidRPr="00F54A80">
              <w:rPr>
                <w:lang w:val="en-US" w:eastAsia="fr-FR"/>
              </w:rPr>
              <w:t xml:space="preserve">he following </w:t>
            </w:r>
            <w:r>
              <w:rPr>
                <w:lang w:val="en-US" w:eastAsia="fr-FR"/>
              </w:rPr>
              <w:t xml:space="preserve">SQL databases logs </w:t>
            </w:r>
            <w:r w:rsidRPr="00F54A80">
              <w:rPr>
                <w:lang w:val="en-US" w:eastAsia="fr-FR"/>
              </w:rPr>
              <w:t>have been created:</w:t>
            </w:r>
          </w:p>
          <w:p w:rsidR="00E9207D" w:rsidRPr="00F67A4C" w:rsidRDefault="00E9207D" w:rsidP="001F3E89">
            <w:pPr>
              <w:spacing w:before="0" w:after="0"/>
              <w:jc w:val="left"/>
              <w:rPr>
                <w:lang w:val="fr-FR" w:eastAsia="fr-FR"/>
              </w:rPr>
            </w:pPr>
            <w:r w:rsidRPr="00F67A4C">
              <w:rPr>
                <w:lang w:val="fr-FR" w:eastAsia="fr-FR"/>
              </w:rPr>
              <w:t>Exercise_log.ldf</w:t>
            </w:r>
          </w:p>
          <w:p w:rsidR="00E9207D" w:rsidRPr="00F67A4C" w:rsidRDefault="00E9207D" w:rsidP="001F3E89">
            <w:pPr>
              <w:spacing w:before="0" w:after="0"/>
              <w:jc w:val="left"/>
              <w:rPr>
                <w:lang w:val="fr-FR" w:eastAsia="fr-FR"/>
              </w:rPr>
            </w:pPr>
            <w:r w:rsidRPr="00F67A4C">
              <w:rPr>
                <w:lang w:val="fr-FR" w:eastAsia="fr-FR"/>
              </w:rPr>
              <w:t>Operationnal_log.ldf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ToolboxMaster_log.ldf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Training_log.ldf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Exercise_iBridgeViews_log.ldf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sz w:val="19"/>
                <w:szCs w:val="19"/>
                <w:lang w:val="en-US" w:eastAsia="fr-FR"/>
              </w:rPr>
            </w:pPr>
            <w:r w:rsidRPr="00F54A80">
              <w:rPr>
                <w:sz w:val="19"/>
                <w:szCs w:val="19"/>
                <w:lang w:val="en-US" w:eastAsia="fr-FR"/>
              </w:rPr>
              <w:t>Operationnal_iBridgeViews_log.ldf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Training_iBridgeViews_log.ldf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Squeeze_log.ldf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SqueezeAuth_log.ldf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SqueezeArchive_log.ldf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Close all windows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BDDE649" wp14:editId="3AD863D3">
                  <wp:extent cx="3812875" cy="2556869"/>
                  <wp:effectExtent l="0" t="0" r="0" b="0"/>
                  <wp:docPr id="1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5077" cy="2558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F40E7" w:rsidRDefault="006F40E7" w:rsidP="00820E8D">
      <w:pPr>
        <w:rPr>
          <w:lang w:val="en-US"/>
        </w:rPr>
      </w:pPr>
    </w:p>
    <w:p w:rsidR="001C51D3" w:rsidRPr="00F54A80" w:rsidRDefault="001C51D3" w:rsidP="00820E8D">
      <w:pPr>
        <w:rPr>
          <w:lang w:val="en-US"/>
        </w:rPr>
      </w:pPr>
    </w:p>
    <w:p w:rsidR="00B128C6" w:rsidRDefault="00B128C6" w:rsidP="00B128C6">
      <w:pPr>
        <w:pStyle w:val="Heading3"/>
        <w:rPr>
          <w:lang w:val="en-US"/>
        </w:rPr>
      </w:pPr>
      <w:bookmarkStart w:id="198" w:name="_Toc440979199"/>
      <w:bookmarkStart w:id="199" w:name="_Ref150090181"/>
      <w:r w:rsidRPr="00F54A80">
        <w:rPr>
          <w:lang w:val="en-US"/>
        </w:rPr>
        <w:t xml:space="preserve">INTEL-FS </w:t>
      </w:r>
      <w:r>
        <w:rPr>
          <w:lang w:val="en-US"/>
        </w:rPr>
        <w:t>patch</w:t>
      </w:r>
      <w:r w:rsidRPr="00F54A80">
        <w:rPr>
          <w:lang w:val="en-US"/>
        </w:rPr>
        <w:t xml:space="preserve"> installation</w:t>
      </w:r>
      <w:bookmarkEnd w:id="198"/>
    </w:p>
    <w:p w:rsidR="00B128C6" w:rsidRPr="00103F6D" w:rsidRDefault="00B128C6" w:rsidP="00B128C6">
      <w:pPr>
        <w:jc w:val="left"/>
        <w:rPr>
          <w:lang w:val="en-US"/>
        </w:rPr>
      </w:pPr>
      <w:r>
        <w:rPr>
          <w:lang w:val="en-US"/>
        </w:rPr>
        <w:t xml:space="preserve">This procedure describes how to </w:t>
      </w:r>
      <w:r w:rsidR="00852440">
        <w:rPr>
          <w:lang w:val="en-US"/>
        </w:rPr>
        <w:t>install the patch N of INTEL-FS</w:t>
      </w:r>
      <w:r>
        <w:rPr>
          <w:lang w:val="en-US"/>
        </w:rPr>
        <w:t>. P</w:t>
      </w:r>
      <w:r w:rsidRPr="00550284">
        <w:rPr>
          <w:lang w:val="en-US"/>
        </w:rPr>
        <w:t xml:space="preserve">atches </w:t>
      </w:r>
      <w:r>
        <w:rPr>
          <w:lang w:val="en-US"/>
        </w:rPr>
        <w:t>shall</w:t>
      </w:r>
      <w:r w:rsidRPr="00550284">
        <w:rPr>
          <w:lang w:val="en-US"/>
        </w:rPr>
        <w:t xml:space="preserve"> be installed </w:t>
      </w:r>
      <w:r>
        <w:rPr>
          <w:lang w:val="en-US"/>
        </w:rPr>
        <w:t>by following</w:t>
      </w:r>
      <w:r w:rsidRPr="00550284">
        <w:rPr>
          <w:lang w:val="en-US"/>
        </w:rPr>
        <w:t xml:space="preserve"> the</w:t>
      </w:r>
      <w:r>
        <w:rPr>
          <w:lang w:val="en-US"/>
        </w:rPr>
        <w:t>ir</w:t>
      </w:r>
      <w:r w:rsidRPr="00550284">
        <w:rPr>
          <w:lang w:val="en-US"/>
        </w:rPr>
        <w:t xml:space="preserve"> creation</w:t>
      </w:r>
      <w:r>
        <w:rPr>
          <w:lang w:val="en-US"/>
        </w:rPr>
        <w:t>’s</w:t>
      </w:r>
      <w:r w:rsidRPr="00550284">
        <w:rPr>
          <w:lang w:val="en-US"/>
        </w:rPr>
        <w:t xml:space="preserve"> </w:t>
      </w:r>
      <w:r>
        <w:rPr>
          <w:lang w:val="en-US"/>
        </w:rPr>
        <w:t>index</w:t>
      </w:r>
      <w:r w:rsidRPr="00550284">
        <w:rPr>
          <w:lang w:val="en-US"/>
        </w:rPr>
        <w:t xml:space="preserve"> (P1, P2, and so on until the last)</w:t>
      </w:r>
      <w:r w:rsidRPr="00550284">
        <w:rPr>
          <w:lang w:val="en-US"/>
        </w:rPr>
        <w:br/>
      </w:r>
    </w:p>
    <w:p w:rsidR="00B128C6" w:rsidRPr="00F54A80" w:rsidRDefault="00B128C6" w:rsidP="00B128C6">
      <w:pPr>
        <w:rPr>
          <w:lang w:val="en-US"/>
        </w:rPr>
      </w:pP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794"/>
        <w:gridCol w:w="6237"/>
      </w:tblGrid>
      <w:tr w:rsidR="00B128C6" w:rsidRPr="00F54A80" w:rsidTr="00B128C6">
        <w:trPr>
          <w:trHeight w:val="70"/>
        </w:trPr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On INTEL-FS server,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extract  compressed folder “</w:t>
            </w:r>
            <w:r w:rsidR="00852440">
              <w:rPr>
                <w:rFonts w:ascii="Times New Roman" w:hAnsi="Times New Roman"/>
                <w:color w:val="000000"/>
                <w:lang w:val="en-US" w:eastAsia="fr-FR"/>
              </w:rPr>
              <w:t>&lt;Date&gt;_NU_Patch-&lt;Patch&gt;_&lt;Version&gt;</w:t>
            </w:r>
            <w:r w:rsidR="00852440" w:rsidRPr="00852440">
              <w:rPr>
                <w:rFonts w:ascii="Times New Roman" w:hAnsi="Times New Roman"/>
                <w:color w:val="000000"/>
                <w:lang w:val="en-US" w:eastAsia="fr-FR"/>
              </w:rPr>
              <w:t>_win64_en.zip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located on </w:t>
            </w:r>
            <w:r w:rsidR="00107C2F" w:rsidRPr="007F5874">
              <w:rPr>
                <w:b/>
                <w:lang w:val="en-US"/>
              </w:rPr>
              <w:t>“DVD IntelFS Application”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DVD to the desktop 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128C6" w:rsidRPr="00F54A80" w:rsidRDefault="00B128C6" w:rsidP="00B128C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BD2C08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E</w:t>
            </w:r>
            <w:r w:rsidRPr="00BD2C08">
              <w:rPr>
                <w:rFonts w:ascii="Times New Roman" w:hAnsi="Times New Roman"/>
                <w:b/>
                <w:color w:val="000000"/>
                <w:lang w:val="en-US" w:eastAsia="fr-FR"/>
              </w:rPr>
              <w:t>xtract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Pr="00F54A80" w:rsidRDefault="00B128C6" w:rsidP="00B128C6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1A7A5F4F" wp14:editId="63A72261">
                  <wp:extent cx="3856243" cy="2717321"/>
                  <wp:effectExtent l="0" t="0" r="0" b="6985"/>
                  <wp:docPr id="364" name="Picture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2102" cy="272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Pr="00F54A80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Extraction is in progress. This step might take several minutes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1DDEC46C" wp14:editId="06222D44">
                  <wp:extent cx="3501668" cy="1586963"/>
                  <wp:effectExtent l="0" t="0" r="3810" b="0"/>
                  <wp:docPr id="367" name="Picture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4543" cy="1588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Pr="00F54A80" w:rsidRDefault="00B128C6" w:rsidP="00B128C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B128C6" w:rsidRPr="00F54A80" w:rsidRDefault="00B128C6" w:rsidP="00B128C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Pr="00F54A80" w:rsidRDefault="00B128C6" w:rsidP="00B128C6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lang w:val="en-US"/>
              </w:rPr>
              <w:object w:dxaOrig="6060" w:dyaOrig="6960">
                <v:shape id="_x0000_i1038" type="#_x0000_t75" style="width:303pt;height:316.5pt" o:ole="">
                  <v:imagedata r:id="rId82" o:title=""/>
                </v:shape>
                <o:OLEObject Type="Embed" ProgID="PBrush" ShapeID="_x0000_i1038" DrawAspect="Content" ObjectID="_1588591033" r:id="rId226"/>
              </w:object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Pr="00F54A80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>In the dos command prompt window, goto &lt;patch folder&gt;</w:t>
            </w:r>
            <w:r w:rsidRPr="008114C3">
              <w:rPr>
                <w:rFonts w:ascii="Times New Roman" w:hAnsi="Times New Roman"/>
                <w:lang w:val="en-US" w:eastAsia="fr-FR"/>
              </w:rPr>
              <w:t>\Patch</w:t>
            </w:r>
            <w:r>
              <w:rPr>
                <w:rFonts w:ascii="Times New Roman" w:hAnsi="Times New Roman"/>
                <w:lang w:val="en-US" w:eastAsia="fr-FR"/>
              </w:rPr>
              <w:t xml:space="preserve"> where &lt;patch folder&gt; is the folder where the zipped  has been previously extracted.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682F4EDC" wp14:editId="79F140DC">
                  <wp:extent cx="3829445" cy="1989228"/>
                  <wp:effectExtent l="0" t="0" r="0" b="0"/>
                  <wp:docPr id="373" name="Picture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8062" cy="1998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Execute script file Patch.bat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 xml:space="preserve">Type in </w:t>
            </w:r>
            <w:r w:rsidRPr="00E64BDA">
              <w:rPr>
                <w:rFonts w:ascii="Times New Roman" w:hAnsi="Times New Roman"/>
                <w:b/>
                <w:lang w:val="en-US" w:eastAsia="fr-FR"/>
              </w:rPr>
              <w:t>.\Patch.bat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37522A30" wp14:editId="66294D6D">
                  <wp:extent cx="3846395" cy="1693787"/>
                  <wp:effectExtent l="0" t="0" r="1905" b="1905"/>
                  <wp:docPr id="375" name="Picture 3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4082" cy="1701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598C2E34" wp14:editId="71D57866">
                  <wp:extent cx="3819971" cy="1682151"/>
                  <wp:effectExtent l="0" t="0" r="9525" b="0"/>
                  <wp:docPr id="378" name="Picture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5812" cy="1684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>Using notepad.exe, update config.PUBLIC.txt patch configuration file located in &lt;patch folder&gt;\patch where &lt;patch folder&gt; is the folder where the zipped  has been previously extracted.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Check that values are correct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If needed, replace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1F7D5F">
              <w:rPr>
                <w:rFonts w:ascii="Times New Roman" w:hAnsi="Times New Roman"/>
                <w:lang w:val="en-US" w:eastAsia="fr-FR"/>
              </w:rPr>
              <w:t>ORGANISATIONALNODE</w:t>
            </w:r>
            <w:r>
              <w:rPr>
                <w:rFonts w:ascii="Times New Roman" w:hAnsi="Times New Roman"/>
                <w:lang w:val="en-US" w:eastAsia="fr-FR"/>
              </w:rPr>
              <w:t xml:space="preserve"> value with the organisational node which has been entered during INTEL-FS installation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1F7D5F">
              <w:rPr>
                <w:rFonts w:ascii="Times New Roman" w:hAnsi="Times New Roman"/>
                <w:lang w:val="en-US" w:eastAsia="fr-FR"/>
              </w:rPr>
              <w:t xml:space="preserve">ADMINISTRATORPASSWORD </w:t>
            </w:r>
            <w:r>
              <w:rPr>
                <w:rFonts w:ascii="Times New Roman" w:hAnsi="Times New Roman"/>
                <w:lang w:val="en-US" w:eastAsia="fr-FR"/>
              </w:rPr>
              <w:t xml:space="preserve"> value with the administrator password which has been entered during INTEL-FS installation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1F7D5F">
              <w:rPr>
                <w:rFonts w:ascii="Times New Roman" w:hAnsi="Times New Roman"/>
                <w:lang w:val="en-US" w:eastAsia="fr-FR"/>
              </w:rPr>
              <w:t xml:space="preserve">GUESTACCOUNTNAME </w:t>
            </w:r>
            <w:r>
              <w:rPr>
                <w:rFonts w:ascii="Times New Roman" w:hAnsi="Times New Roman"/>
                <w:lang w:val="en-US" w:eastAsia="fr-FR"/>
              </w:rPr>
              <w:t>value with the guest account  name which has been entered during INTEL-FS installation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1F7D5F">
              <w:rPr>
                <w:rFonts w:ascii="Times New Roman" w:hAnsi="Times New Roman"/>
                <w:lang w:val="en-US" w:eastAsia="fr-FR"/>
              </w:rPr>
              <w:t xml:space="preserve">ORGANISATIONALNODES </w:t>
            </w:r>
            <w:r>
              <w:rPr>
                <w:rFonts w:ascii="Times New Roman" w:hAnsi="Times New Roman"/>
                <w:lang w:val="en-US" w:eastAsia="fr-FR"/>
              </w:rPr>
              <w:t>value with the list of orgnisational node which has been entered during INTEL-FS installation an created during INTEL-FS configuration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When replacements are completed, set PUBLICLOCKED value to false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Save and close config.PUBLIC.txt file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tabs>
                <w:tab w:val="left" w:pos="530"/>
              </w:tabs>
              <w:spacing w:before="0" w:after="0"/>
              <w:rPr>
                <w:noProof/>
                <w:lang w:val="fr-FR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2578D665" wp14:editId="27C5A567">
                  <wp:extent cx="3859417" cy="3605842"/>
                  <wp:effectExtent l="0" t="0" r="8255" b="0"/>
                  <wp:docPr id="380" name="Picture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2597" cy="36088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 the Dos command prompt, press any key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6467298C" wp14:editId="64B1C47C">
                  <wp:extent cx="3761117" cy="1792189"/>
                  <wp:effectExtent l="0" t="0" r="0" b="0"/>
                  <wp:docPr id="381" name="Picture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5251" cy="1794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Type in “</w:t>
            </w:r>
            <w:r w:rsidRPr="008967A5">
              <w:rPr>
                <w:rFonts w:ascii="Times New Roman" w:hAnsi="Times New Roman"/>
                <w:b/>
                <w:lang w:val="en-US" w:eastAsia="fr-FR"/>
              </w:rPr>
              <w:t>0</w:t>
            </w:r>
            <w:r>
              <w:rPr>
                <w:rFonts w:ascii="Times New Roman" w:hAnsi="Times New Roman"/>
                <w:lang w:val="en-US" w:eastAsia="fr-FR"/>
              </w:rPr>
              <w:t>” to launch patch application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12CBC714" wp14:editId="2EA111AC">
                  <wp:extent cx="3856008" cy="1837405"/>
                  <wp:effectExtent l="0" t="0" r="0" b="0"/>
                  <wp:docPr id="382" name="Picture 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8161" cy="1838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>Patch deployment is in progress. This step might take several minutes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742FD14B" wp14:editId="697D13F8">
                  <wp:extent cx="3847381" cy="1833294"/>
                  <wp:effectExtent l="0" t="0" r="1270" b="0"/>
                  <wp:docPr id="383" name="Picture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206" cy="1837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When patch deployment is completed, press any key to continue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7E73F652" wp14:editId="41BD90D7">
                  <wp:extent cx="3804249" cy="1812741"/>
                  <wp:effectExtent l="0" t="0" r="635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3177" cy="181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Inside &lt;patch folder&gt;</w:t>
            </w:r>
            <w:r w:rsidRPr="008114C3">
              <w:rPr>
                <w:rFonts w:ascii="Times New Roman" w:hAnsi="Times New Roman"/>
                <w:lang w:val="en-US" w:eastAsia="fr-FR"/>
              </w:rPr>
              <w:t>\Patch</w:t>
            </w:r>
            <w:r>
              <w:rPr>
                <w:rFonts w:ascii="Times New Roman" w:hAnsi="Times New Roman"/>
                <w:lang w:val="en-US" w:eastAsia="fr-FR"/>
              </w:rPr>
              <w:t xml:space="preserve"> folder, where &lt;patch folder&gt; is the folder where the zipped  has been extracted, a log file (Patch.log)  is  created; </w:t>
            </w:r>
            <w:r w:rsidRPr="003341C7">
              <w:rPr>
                <w:rFonts w:ascii="Times New Roman" w:hAnsi="Times New Roman"/>
                <w:lang w:val="en-US" w:eastAsia="fr-FR"/>
              </w:rPr>
              <w:t xml:space="preserve">In case of </w:t>
            </w:r>
            <w:r>
              <w:rPr>
                <w:rFonts w:ascii="Times New Roman" w:hAnsi="Times New Roman"/>
                <w:lang w:val="en-US" w:eastAsia="fr-FR"/>
              </w:rPr>
              <w:t xml:space="preserve"> issues</w:t>
            </w:r>
            <w:r w:rsidRPr="003341C7">
              <w:rPr>
                <w:rFonts w:ascii="Times New Roman" w:hAnsi="Times New Roman"/>
                <w:lang w:val="en-US" w:eastAsia="fr-FR"/>
              </w:rPr>
              <w:t xml:space="preserve"> during the execution of the INTEL-FS installer, this file should be analyzed to identify </w:t>
            </w:r>
            <w:r>
              <w:rPr>
                <w:rFonts w:ascii="Times New Roman" w:hAnsi="Times New Roman"/>
                <w:lang w:val="en-US" w:eastAsia="fr-FR"/>
              </w:rPr>
              <w:t>these issues</w:t>
            </w:r>
            <w:r w:rsidRPr="003341C7">
              <w:rPr>
                <w:rFonts w:ascii="Times New Roman" w:hAnsi="Times New Roman"/>
                <w:lang w:val="en-US" w:eastAsia="fr-FR"/>
              </w:rPr>
              <w:t>.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206A54E9" wp14:editId="2A482917">
                  <wp:extent cx="3794280" cy="2384838"/>
                  <wp:effectExtent l="0" t="0" r="0" b="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4931" cy="2391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128C6" w:rsidRDefault="00B128C6" w:rsidP="00B128C6">
      <w:pPr>
        <w:keepNext/>
        <w:keepLines/>
        <w:widowControl w:val="0"/>
        <w:rPr>
          <w:lang w:val="en-US"/>
        </w:rPr>
      </w:pPr>
    </w:p>
    <w:p w:rsidR="00B128C6" w:rsidRDefault="00B128C6" w:rsidP="00B128C6">
      <w:pPr>
        <w:keepNext/>
        <w:keepLines/>
        <w:widowControl w:val="0"/>
      </w:pPr>
      <w:r>
        <w:rPr>
          <w:lang w:val="en"/>
        </w:rPr>
        <w:t>When patches deployement is completed, run the "IISRESET" command in a dos command prompt running as administrator to restart INTEL-FS server.</w:t>
      </w:r>
    </w:p>
    <w:p w:rsidR="00B128C6" w:rsidRDefault="00B128C6" w:rsidP="00B128C6">
      <w:pPr>
        <w:rPr>
          <w:lang w:val="en-US"/>
        </w:rPr>
      </w:pPr>
    </w:p>
    <w:p w:rsidR="00B128C6" w:rsidRPr="00F54A80" w:rsidRDefault="00B128C6" w:rsidP="00B128C6">
      <w:pPr>
        <w:rPr>
          <w:lang w:val="en-US"/>
        </w:rPr>
      </w:pPr>
    </w:p>
    <w:p w:rsidR="00820E8D" w:rsidRPr="00F54A80" w:rsidRDefault="00820E8D" w:rsidP="005B34A8">
      <w:pPr>
        <w:pStyle w:val="Heading3"/>
        <w:rPr>
          <w:lang w:val="en-US"/>
        </w:rPr>
      </w:pPr>
      <w:bookmarkStart w:id="200" w:name="_Toc440979200"/>
      <w:r w:rsidRPr="00F54A80">
        <w:rPr>
          <w:lang w:val="en-US"/>
        </w:rPr>
        <w:t>INTEL-FS configuration</w:t>
      </w:r>
      <w:bookmarkEnd w:id="200"/>
    </w:p>
    <w:p w:rsidR="00820E8D" w:rsidRDefault="006027DC" w:rsidP="005B34A8">
      <w:pPr>
        <w:pStyle w:val="Heading4"/>
        <w:rPr>
          <w:lang w:val="en-US"/>
        </w:rPr>
      </w:pPr>
      <w:bookmarkStart w:id="201" w:name="_Toc325976021"/>
      <w:bookmarkStart w:id="202" w:name="_Toc325976022"/>
      <w:bookmarkStart w:id="203" w:name="_Toc334507805"/>
      <w:bookmarkStart w:id="204" w:name="_Toc340215102"/>
      <w:bookmarkStart w:id="205" w:name="_Ref338848688"/>
      <w:bookmarkEnd w:id="199"/>
      <w:bookmarkEnd w:id="201"/>
      <w:bookmarkEnd w:id="202"/>
      <w:bookmarkEnd w:id="203"/>
      <w:r w:rsidRPr="00F54A80">
        <w:rPr>
          <w:lang w:val="en-US"/>
        </w:rPr>
        <w:t xml:space="preserve">SSL </w:t>
      </w:r>
      <w:r w:rsidR="00820E8D" w:rsidRPr="00F54A80">
        <w:rPr>
          <w:lang w:val="en-US"/>
        </w:rPr>
        <w:t xml:space="preserve">Certificate </w:t>
      </w:r>
      <w:bookmarkEnd w:id="204"/>
      <w:bookmarkEnd w:id="205"/>
      <w:r w:rsidRPr="00F54A80">
        <w:rPr>
          <w:lang w:val="en-US"/>
        </w:rPr>
        <w:t>configuration</w:t>
      </w:r>
    </w:p>
    <w:p w:rsidR="003F440C" w:rsidRPr="003F440C" w:rsidRDefault="003F440C" w:rsidP="003F440C">
      <w:pPr>
        <w:rPr>
          <w:lang w:val="en-US"/>
        </w:rPr>
      </w:pPr>
      <w:r>
        <w:rPr>
          <w:rStyle w:val="hps"/>
          <w:lang w:val="en"/>
        </w:rPr>
        <w:t>An SSL certificate</w:t>
      </w:r>
      <w:r>
        <w:rPr>
          <w:lang w:val="en"/>
        </w:rPr>
        <w:t xml:space="preserve"> </w:t>
      </w:r>
      <w:r>
        <w:rPr>
          <w:rStyle w:val="hps"/>
          <w:lang w:val="en"/>
        </w:rPr>
        <w:t>must be</w:t>
      </w:r>
      <w:r>
        <w:rPr>
          <w:lang w:val="en"/>
        </w:rPr>
        <w:t xml:space="preserve"> </w:t>
      </w:r>
      <w:r>
        <w:rPr>
          <w:rStyle w:val="hps"/>
          <w:lang w:val="en"/>
        </w:rPr>
        <w:t>installed for the</w:t>
      </w:r>
      <w:r>
        <w:rPr>
          <w:lang w:val="en"/>
        </w:rPr>
        <w:t xml:space="preserve"> </w:t>
      </w:r>
      <w:r>
        <w:rPr>
          <w:rStyle w:val="hps"/>
          <w:lang w:val="en"/>
        </w:rPr>
        <w:t>HTTPS</w:t>
      </w:r>
      <w:r>
        <w:rPr>
          <w:lang w:val="en"/>
        </w:rPr>
        <w:t xml:space="preserve"> </w:t>
      </w:r>
      <w:r>
        <w:rPr>
          <w:rStyle w:val="hps"/>
          <w:lang w:val="en"/>
        </w:rPr>
        <w:t>connection.</w:t>
      </w:r>
      <w:r>
        <w:rPr>
          <w:lang w:val="en"/>
        </w:rPr>
        <w:t xml:space="preserve"> </w:t>
      </w:r>
      <w:r>
        <w:rPr>
          <w:rStyle w:val="hps"/>
          <w:lang w:val="en"/>
        </w:rPr>
        <w:t>This certificate</w:t>
      </w:r>
      <w:r>
        <w:rPr>
          <w:lang w:val="en"/>
        </w:rPr>
        <w:t xml:space="preserve"> </w:t>
      </w:r>
      <w:r>
        <w:rPr>
          <w:rStyle w:val="hps"/>
          <w:lang w:val="en"/>
        </w:rPr>
        <w:t>is a self</w:t>
      </w:r>
      <w:r>
        <w:rPr>
          <w:lang w:val="en"/>
        </w:rPr>
        <w:t xml:space="preserve"> </w:t>
      </w:r>
      <w:r>
        <w:rPr>
          <w:rStyle w:val="hps"/>
          <w:lang w:val="en"/>
        </w:rPr>
        <w:t>signed certificate</w:t>
      </w:r>
      <w:r>
        <w:rPr>
          <w:lang w:val="en"/>
        </w:rPr>
        <w:t xml:space="preserve"> </w:t>
      </w:r>
      <w:r>
        <w:rPr>
          <w:rStyle w:val="hps"/>
          <w:lang w:val="en"/>
        </w:rPr>
        <w:t>or</w:t>
      </w:r>
      <w:r>
        <w:rPr>
          <w:lang w:val="en"/>
        </w:rPr>
        <w:t xml:space="preserve"> </w:t>
      </w:r>
      <w:r>
        <w:rPr>
          <w:rStyle w:val="hps"/>
          <w:lang w:val="en"/>
        </w:rPr>
        <w:t>a certificate</w:t>
      </w:r>
      <w:r>
        <w:rPr>
          <w:lang w:val="en"/>
        </w:rPr>
        <w:t xml:space="preserve"> </w:t>
      </w:r>
      <w:r>
        <w:rPr>
          <w:rStyle w:val="hps"/>
          <w:lang w:val="en"/>
        </w:rPr>
        <w:t>provided</w:t>
      </w:r>
      <w:r>
        <w:rPr>
          <w:lang w:val="en"/>
        </w:rPr>
        <w:t xml:space="preserve"> </w:t>
      </w:r>
      <w:r>
        <w:rPr>
          <w:rStyle w:val="hps"/>
          <w:lang w:val="en"/>
        </w:rPr>
        <w:t>by a</w:t>
      </w:r>
      <w:r>
        <w:rPr>
          <w:lang w:val="en"/>
        </w:rPr>
        <w:t xml:space="preserve"> </w:t>
      </w:r>
      <w:r>
        <w:rPr>
          <w:rStyle w:val="hps"/>
          <w:lang w:val="en"/>
        </w:rPr>
        <w:t>certification</w:t>
      </w:r>
      <w:r>
        <w:rPr>
          <w:lang w:val="en"/>
        </w:rPr>
        <w:t xml:space="preserve"> </w:t>
      </w:r>
      <w:r>
        <w:rPr>
          <w:rStyle w:val="hps"/>
          <w:lang w:val="en"/>
        </w:rPr>
        <w:t>authoritie</w:t>
      </w:r>
    </w:p>
    <w:p w:rsidR="002E7346" w:rsidRPr="00F54A80" w:rsidRDefault="00C477E3" w:rsidP="005B34A8">
      <w:pPr>
        <w:pStyle w:val="Heading5"/>
        <w:rPr>
          <w:lang w:val="en-US"/>
        </w:rPr>
      </w:pPr>
      <w:r>
        <w:rPr>
          <w:lang w:val="en-US"/>
        </w:rPr>
        <w:t>Admini</w:t>
      </w:r>
      <w:r w:rsidR="002E7346" w:rsidRPr="00F54A80">
        <w:rPr>
          <w:lang w:val="en-US"/>
        </w:rPr>
        <w:t>Self-signed certificate</w:t>
      </w:r>
    </w:p>
    <w:p w:rsidR="006027DC" w:rsidRPr="00F54A80" w:rsidRDefault="006027DC" w:rsidP="006027DC">
      <w:pPr>
        <w:rPr>
          <w:lang w:val="en-US"/>
        </w:rPr>
      </w:pPr>
      <w:r w:rsidRPr="00F54A80">
        <w:rPr>
          <w:lang w:val="en-US"/>
        </w:rPr>
        <w:t xml:space="preserve">This chapter is </w:t>
      </w:r>
      <w:r w:rsidR="002E7346" w:rsidRPr="00F54A80">
        <w:rPr>
          <w:lang w:val="en-US"/>
        </w:rPr>
        <w:t>only</w:t>
      </w:r>
      <w:r w:rsidRPr="00F54A80">
        <w:rPr>
          <w:lang w:val="en-US"/>
        </w:rPr>
        <w:t xml:space="preserve"> relevant if a self signed certificate</w:t>
      </w:r>
      <w:r w:rsidR="0055568F" w:rsidRPr="00F54A80">
        <w:rPr>
          <w:lang w:val="en-US"/>
        </w:rPr>
        <w:t xml:space="preserve"> </w:t>
      </w:r>
      <w:r w:rsidR="009A39B2" w:rsidRPr="00F54A80">
        <w:rPr>
          <w:lang w:val="en-US"/>
        </w:rPr>
        <w:t>is used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Start &gt; Administrative Tool &gt; Internet Information (IIS) Manager”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then browse to 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server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node in the left area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.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2D5D24E8" wp14:editId="695DB20B">
                  <wp:extent cx="3962400" cy="2238375"/>
                  <wp:effectExtent l="0" t="0" r="0" b="9525"/>
                  <wp:docPr id="1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238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Server Certificates</w:t>
            </w:r>
            <w:r w:rsidRPr="00F54A80">
              <w:rPr>
                <w:rFonts w:ascii="Times New Roman" w:hAnsi="Times New Roman"/>
                <w:lang w:val="en-US" w:eastAsia="fr-FR"/>
              </w:rPr>
              <w:t>” and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Open Features</w:t>
            </w:r>
            <w:r w:rsidRPr="00F54A80">
              <w:rPr>
                <w:rFonts w:ascii="Times New Roman" w:hAnsi="Times New Roman"/>
                <w:lang w:val="en-US" w:eastAsia="fr-FR"/>
              </w:rPr>
              <w:t>” in pop-up menu.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4A844110" wp14:editId="4EC0E053">
                  <wp:extent cx="3962400" cy="2228850"/>
                  <wp:effectExtent l="0" t="0" r="0" b="0"/>
                  <wp:docPr id="150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228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Create Self-Signed Certificate…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586A9E00" wp14:editId="0D3C5BA4">
                  <wp:extent cx="3962400" cy="2219325"/>
                  <wp:effectExtent l="0" t="0" r="0" b="9525"/>
                  <wp:docPr id="151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21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Enter certificate name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INTEL-FS &lt;server-name&gt;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5F945CCC" wp14:editId="59B8DD1E">
                  <wp:extent cx="3952875" cy="3019425"/>
                  <wp:effectExtent l="0" t="0" r="9525" b="9525"/>
                  <wp:docPr id="152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2875" cy="3019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left area,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Default web site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Bindings…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2407AE07" wp14:editId="55AC0C1F">
                  <wp:extent cx="3952875" cy="2219325"/>
                  <wp:effectExtent l="0" t="0" r="9525" b="9525"/>
                  <wp:docPr id="153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2875" cy="221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A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dd…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4459E956" wp14:editId="48596D8C">
                  <wp:extent cx="3581400" cy="1666875"/>
                  <wp:effectExtent l="0" t="0" r="0" b="9525"/>
                  <wp:docPr id="154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400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T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ype: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https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29CC5D84" wp14:editId="202C59A3">
                  <wp:extent cx="3533775" cy="1914525"/>
                  <wp:effectExtent l="0" t="0" r="9525" b="9525"/>
                  <wp:docPr id="155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3775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F09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5F09" w:rsidRPr="00F54A80" w:rsidRDefault="00915F09" w:rsidP="00915F0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P address: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server IP address</w:t>
            </w:r>
          </w:p>
          <w:p w:rsidR="00915F09" w:rsidRPr="00F54A80" w:rsidRDefault="00915F09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5F09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0777D08" wp14:editId="63048C4C">
                  <wp:extent cx="3867150" cy="2095500"/>
                  <wp:effectExtent l="0" t="0" r="0" b="0"/>
                  <wp:docPr id="1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S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SL certificate: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INTEL-FS &lt;server-name&gt;</w:t>
            </w:r>
            <w:r w:rsidRPr="00F54A80">
              <w:rPr>
                <w:rFonts w:ascii="Times New Roman" w:hAnsi="Times New Roman"/>
                <w:lang w:val="en-US" w:eastAsia="fr-FR"/>
              </w:rPr>
              <w:t>” (ie newly created certificate friendly name)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0872B22" wp14:editId="1C8E83EE">
                  <wp:extent cx="3867150" cy="2095500"/>
                  <wp:effectExtent l="0" t="0" r="0" b="0"/>
                  <wp:docPr id="1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77E3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77E3" w:rsidRPr="00F54A80" w:rsidRDefault="00C477E3" w:rsidP="00C477E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A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dd…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C477E3" w:rsidRPr="00F54A80" w:rsidRDefault="00C477E3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77E3" w:rsidRDefault="00C477E3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2680D5E" wp14:editId="0CD582B4">
                  <wp:extent cx="3924300" cy="1825443"/>
                  <wp:effectExtent l="0" t="0" r="0" b="3810"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275" cy="18296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77E3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77E3" w:rsidRPr="00F54A80" w:rsidRDefault="00C477E3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T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ype: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https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C477E3" w:rsidRPr="00F54A80" w:rsidRDefault="00C477E3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77E3" w:rsidRPr="00F54A80" w:rsidRDefault="00C477E3" w:rsidP="000B434A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7603E5AA" wp14:editId="0E8EA665">
                  <wp:extent cx="3533775" cy="1914525"/>
                  <wp:effectExtent l="0" t="0" r="9525" b="9525"/>
                  <wp:docPr id="37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3775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77E3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77E3" w:rsidRDefault="00C477E3" w:rsidP="00C477E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P address: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drop-down list, select </w:t>
            </w:r>
            <w:r>
              <w:rPr>
                <w:rFonts w:ascii="Times New Roman" w:hAnsi="Times New Roman"/>
                <w:lang w:val="en-US" w:eastAsia="fr-FR"/>
              </w:rPr>
              <w:t>::1</w:t>
            </w:r>
          </w:p>
          <w:p w:rsidR="00C477E3" w:rsidRDefault="00C477E3" w:rsidP="00C477E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C477E3" w:rsidRPr="00F54A80" w:rsidRDefault="00C477E3" w:rsidP="00C477E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This will create a loopback binding allowing connection to INTEL-FS application from an internet explorer running on the server</w:t>
            </w:r>
          </w:p>
          <w:p w:rsidR="00C477E3" w:rsidRPr="00F54A80" w:rsidRDefault="00C477E3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77E3" w:rsidRDefault="00C477E3" w:rsidP="000B434A">
            <w:pPr>
              <w:spacing w:before="0" w:after="0"/>
              <w:jc w:val="left"/>
              <w:rPr>
                <w:rFonts w:ascii="Times New Roman" w:hAnsi="Times New Roman"/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19218EE" wp14:editId="2CD32AB1">
                  <wp:extent cx="3867150" cy="20955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77E3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77E3" w:rsidRPr="00F54A80" w:rsidRDefault="00C477E3" w:rsidP="00C477E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S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SL certificate: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INTEL-FS &lt;server-name&gt;</w:t>
            </w:r>
            <w:r w:rsidRPr="00F54A80">
              <w:rPr>
                <w:rFonts w:ascii="Times New Roman" w:hAnsi="Times New Roman"/>
                <w:lang w:val="en-US" w:eastAsia="fr-FR"/>
              </w:rPr>
              <w:t>” (ie newly created certificate friendly name)</w:t>
            </w:r>
          </w:p>
          <w:p w:rsidR="00C477E3" w:rsidRPr="00F54A80" w:rsidRDefault="00C477E3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77E3" w:rsidRDefault="000B434A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19A609" wp14:editId="3F038A07">
                  <wp:extent cx="3867150" cy="20955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F09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5F09" w:rsidRPr="00F54A80" w:rsidRDefault="00915F09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  <w:p w:rsidR="00613738" w:rsidRPr="00F54A80" w:rsidRDefault="00613738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613738" w:rsidRPr="00F54A80" w:rsidRDefault="00613738" w:rsidP="0061373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Close all windows</w:t>
            </w:r>
          </w:p>
          <w:p w:rsidR="00613738" w:rsidRPr="00F54A80" w:rsidRDefault="00613738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5F09" w:rsidRPr="00F54A80" w:rsidRDefault="000B434A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5D2F175" wp14:editId="0885D0DA">
                  <wp:extent cx="4033900" cy="1876425"/>
                  <wp:effectExtent l="0" t="0" r="5080" b="0"/>
                  <wp:docPr id="328" name="Picture 3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6275" cy="1877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0E8D" w:rsidRPr="00F54A80" w:rsidRDefault="00820E8D" w:rsidP="00820E8D">
      <w:pPr>
        <w:pStyle w:val="Para1C"/>
        <w:numPr>
          <w:ilvl w:val="0"/>
          <w:numId w:val="0"/>
        </w:numPr>
      </w:pPr>
    </w:p>
    <w:p w:rsidR="008A3A87" w:rsidRPr="00F54A80" w:rsidRDefault="008A3A87" w:rsidP="005B34A8">
      <w:pPr>
        <w:pStyle w:val="Heading5"/>
        <w:rPr>
          <w:lang w:val="en-US"/>
        </w:rPr>
      </w:pPr>
      <w:r w:rsidRPr="00F54A80">
        <w:rPr>
          <w:lang w:val="en-US"/>
        </w:rPr>
        <w:t>INTEL-FS CA certificate</w:t>
      </w:r>
    </w:p>
    <w:p w:rsidR="008A3A87" w:rsidRPr="00F54A80" w:rsidRDefault="008A3A87" w:rsidP="008A3A87">
      <w:pPr>
        <w:rPr>
          <w:lang w:val="en-US"/>
        </w:rPr>
      </w:pPr>
      <w:r w:rsidRPr="00F54A80">
        <w:rPr>
          <w:lang w:val="en-US"/>
        </w:rPr>
        <w:t xml:space="preserve">This chapter is only relevant if an INTEL-FS certification authority certificate </w:t>
      </w:r>
      <w:r w:rsidR="006F1B62" w:rsidRPr="00F54A80">
        <w:rPr>
          <w:lang w:val="en-US"/>
        </w:rPr>
        <w:t>is used</w:t>
      </w:r>
    </w:p>
    <w:p w:rsidR="008A3A87" w:rsidRPr="00F54A80" w:rsidRDefault="008A3A87" w:rsidP="008A3A87">
      <w:pPr>
        <w:rPr>
          <w:lang w:val="en-US"/>
        </w:rPr>
      </w:pPr>
    </w:p>
    <w:p w:rsidR="008A3A87" w:rsidRPr="00F54A80" w:rsidRDefault="008A3A87" w:rsidP="008A3A87">
      <w:pPr>
        <w:rPr>
          <w:lang w:val="en-US"/>
        </w:rPr>
      </w:pPr>
      <w:r w:rsidRPr="00F54A80">
        <w:rPr>
          <w:lang w:val="en-US"/>
        </w:rPr>
        <w:t xml:space="preserve">The INTEL-FS CA certificate shall be installed on the server. </w:t>
      </w:r>
      <w:r w:rsidR="003C549B" w:rsidRPr="00F54A80">
        <w:rPr>
          <w:lang w:val="en-US"/>
        </w:rPr>
        <w:t xml:space="preserve"> Please refer to chapter </w:t>
      </w:r>
      <w:r w:rsidR="00BF6F53" w:rsidRPr="00F54A80">
        <w:rPr>
          <w:lang w:val="en-US"/>
        </w:rPr>
        <w:t>“Certification Authority certificate installation”</w:t>
      </w:r>
      <w:r w:rsidR="003C549B" w:rsidRPr="00F54A80">
        <w:rPr>
          <w:lang w:val="en-US"/>
        </w:rPr>
        <w:t xml:space="preserve"> in document </w:t>
      </w:r>
      <w:hyperlink w:anchor="Technical_Manual" w:history="1">
        <w:r w:rsidR="002551C3" w:rsidRPr="00F54A80">
          <w:rPr>
            <w:rStyle w:val="Hyperlink"/>
            <w:lang w:val="en-US"/>
          </w:rPr>
          <w:t>“Technical Manual for the INTEL-FS Project”</w:t>
        </w:r>
      </w:hyperlink>
      <w:r w:rsidR="002551C3" w:rsidRPr="00F54A80">
        <w:rPr>
          <w:lang w:val="en-US"/>
        </w:rPr>
        <w:t xml:space="preserve"> </w:t>
      </w:r>
      <w:r w:rsidR="003C549B" w:rsidRPr="00F54A80">
        <w:rPr>
          <w:lang w:val="en-US"/>
        </w:rPr>
        <w:t>to learn</w:t>
      </w:r>
      <w:r w:rsidRPr="00F54A80">
        <w:rPr>
          <w:lang w:val="en-US"/>
        </w:rPr>
        <w:t xml:space="preserve"> how to install a such certificate.</w:t>
      </w:r>
    </w:p>
    <w:p w:rsidR="008A3A87" w:rsidRPr="00F54A80" w:rsidRDefault="008A3A87" w:rsidP="008A3A87">
      <w:pPr>
        <w:rPr>
          <w:lang w:val="en-US"/>
        </w:rPr>
      </w:pPr>
      <w:r w:rsidRPr="00F54A80">
        <w:rPr>
          <w:lang w:val="en-US"/>
        </w:rPr>
        <w:t xml:space="preserve">The certificate private key .p12 file shall be copy on the server desktop. 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8A3A87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Start &gt; Administrative Tool &gt; Internet Information (IIS) Manager”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then browse to 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server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node in the left area</w:t>
            </w:r>
          </w:p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.</w:t>
            </w:r>
          </w:p>
          <w:p w:rsidR="008A3A87" w:rsidRPr="00F54A80" w:rsidRDefault="008A3A87" w:rsidP="008454F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A87" w:rsidRPr="00F54A80" w:rsidRDefault="00931834" w:rsidP="008454FF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10A9E948" wp14:editId="61671777">
                  <wp:extent cx="3962400" cy="2238375"/>
                  <wp:effectExtent l="0" t="0" r="0" b="9525"/>
                  <wp:docPr id="1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238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A87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Server Certificates</w:t>
            </w:r>
            <w:r w:rsidRPr="00F54A80">
              <w:rPr>
                <w:rFonts w:ascii="Times New Roman" w:hAnsi="Times New Roman"/>
                <w:lang w:val="en-US" w:eastAsia="fr-FR"/>
              </w:rPr>
              <w:t>” and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Open Features</w:t>
            </w:r>
            <w:r w:rsidRPr="00F54A80">
              <w:rPr>
                <w:rFonts w:ascii="Times New Roman" w:hAnsi="Times New Roman"/>
                <w:lang w:val="en-US" w:eastAsia="fr-FR"/>
              </w:rPr>
              <w:t>” in pop-up menu.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A87" w:rsidRPr="00F54A80" w:rsidRDefault="00931834" w:rsidP="008454FF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4AFC25CB" wp14:editId="4642B65C">
                  <wp:extent cx="3962400" cy="2228850"/>
                  <wp:effectExtent l="0" t="0" r="0" b="0"/>
                  <wp:docPr id="160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228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A87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Import…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A87" w:rsidRPr="00F54A80" w:rsidRDefault="00931834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085ACA8E" wp14:editId="1E1968FA">
                  <wp:extent cx="3962400" cy="2219325"/>
                  <wp:effectExtent l="0" t="0" r="0" b="9525"/>
                  <wp:docPr id="161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21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A87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</w:tr>
      <w:tr w:rsidR="008A3A87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3A87" w:rsidRPr="00F54A80" w:rsidRDefault="000C0E9D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…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3A87" w:rsidRPr="00F54A80" w:rsidRDefault="00931834" w:rsidP="00D30C30">
            <w:pPr>
              <w:spacing w:before="0" w:after="0"/>
              <w:jc w:val="center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FDD0BEC" wp14:editId="6E1F330D">
                  <wp:extent cx="2981325" cy="2143125"/>
                  <wp:effectExtent l="0" t="0" r="9525" b="9525"/>
                  <wp:docPr id="1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1325" cy="214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A87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3A87" w:rsidRPr="00F54A80" w:rsidRDefault="000C0E9D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change the file filter form “.pfx” to “*.*” to allow all file types to be displayed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3A87" w:rsidRPr="00F54A80" w:rsidRDefault="00931834" w:rsidP="00D30C30">
            <w:pPr>
              <w:spacing w:before="0" w:after="0"/>
              <w:jc w:val="center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DF65D27" wp14:editId="2F607C82">
                  <wp:extent cx="4124325" cy="2581275"/>
                  <wp:effectExtent l="0" t="0" r="9525" b="9525"/>
                  <wp:docPr id="1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4325" cy="2581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0E9D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0E9D" w:rsidRPr="00F54A80" w:rsidRDefault="008D6008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If the private key is protected by a password,  type in it 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P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assword: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input area </w:t>
            </w:r>
          </w:p>
          <w:p w:rsidR="008D6008" w:rsidRPr="00F54A80" w:rsidRDefault="008D6008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0E9D" w:rsidRPr="00F54A80" w:rsidRDefault="00931834" w:rsidP="00D30C30">
            <w:pPr>
              <w:spacing w:before="0" w:after="0"/>
              <w:jc w:val="center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3954AD0" wp14:editId="3163E142">
                  <wp:extent cx="2981325" cy="2143125"/>
                  <wp:effectExtent l="0" t="0" r="9525" b="9525"/>
                  <wp:docPr id="1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1325" cy="214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0E9D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0E9D" w:rsidRPr="00F54A80" w:rsidRDefault="008D6008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The certificate should now appear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0E9D" w:rsidRPr="00F54A80" w:rsidRDefault="00931834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FC576B1" wp14:editId="35675CB6">
                  <wp:extent cx="4010025" cy="2343150"/>
                  <wp:effectExtent l="0" t="0" r="9525" b="0"/>
                  <wp:docPr id="1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0025" cy="234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A87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left area,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Default web site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Bindings…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A87" w:rsidRPr="00F54A80" w:rsidRDefault="00931834" w:rsidP="008454FF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595C87FC" wp14:editId="4DD9AE88">
                  <wp:extent cx="3952875" cy="2219325"/>
                  <wp:effectExtent l="0" t="0" r="9525" b="9525"/>
                  <wp:docPr id="166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2875" cy="221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A87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A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dd…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A87" w:rsidRPr="00F54A80" w:rsidRDefault="00931834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33096508" wp14:editId="0A75C4A4">
                  <wp:extent cx="3581400" cy="1666875"/>
                  <wp:effectExtent l="0" t="0" r="0" b="9525"/>
                  <wp:docPr id="167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400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A87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T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ype: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https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A87" w:rsidRPr="00F54A80" w:rsidRDefault="00931834" w:rsidP="008454FF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63058E29" wp14:editId="672B98C7">
                  <wp:extent cx="3533775" cy="1914525"/>
                  <wp:effectExtent l="0" t="0" r="9525" b="9525"/>
                  <wp:docPr id="168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3775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F09" w:rsidRPr="00F54A80" w:rsidTr="006D547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5F09" w:rsidRPr="00F54A80" w:rsidRDefault="00915F09" w:rsidP="006D547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P address: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server IP address</w:t>
            </w:r>
          </w:p>
          <w:p w:rsidR="00915F09" w:rsidRPr="00F54A80" w:rsidRDefault="00915F09" w:rsidP="006D547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5F09" w:rsidRPr="00F54A80" w:rsidRDefault="00931834" w:rsidP="006D547B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E90FAFD" wp14:editId="6AF97694">
                  <wp:extent cx="3867150" cy="2095500"/>
                  <wp:effectExtent l="0" t="0" r="0" b="0"/>
                  <wp:docPr id="1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F09" w:rsidRPr="00F54A80" w:rsidTr="006D547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5F09" w:rsidRPr="00F54A80" w:rsidRDefault="00915F09" w:rsidP="00915F0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S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SL certificate: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INTEL-FS &lt;server-name&gt;</w:t>
            </w:r>
            <w:r w:rsidRPr="00F54A80">
              <w:rPr>
                <w:rFonts w:ascii="Times New Roman" w:hAnsi="Times New Roman"/>
                <w:lang w:val="en-US" w:eastAsia="fr-FR"/>
              </w:rPr>
              <w:t>” (ie newly inserted certificate friendly name)</w:t>
            </w:r>
          </w:p>
          <w:p w:rsidR="00915F09" w:rsidRPr="00F54A80" w:rsidRDefault="00915F09" w:rsidP="006D547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5F09" w:rsidRPr="00F54A80" w:rsidRDefault="00931834" w:rsidP="006D547B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46EE38" wp14:editId="5F2DCE1B">
                  <wp:extent cx="3867150" cy="2095500"/>
                  <wp:effectExtent l="0" t="0" r="0" b="0"/>
                  <wp:docPr id="1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34A" w:rsidRPr="00F54A80" w:rsidTr="006D547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A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dd…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Default="000B434A" w:rsidP="000B434A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B48D412" wp14:editId="33FCB6D1">
                  <wp:extent cx="3924300" cy="1825443"/>
                  <wp:effectExtent l="0" t="0" r="0" b="3810"/>
                  <wp:docPr id="351" name="Picture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275" cy="18296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34A" w:rsidRPr="00F54A80" w:rsidTr="006D547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T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ype: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https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00FE4892" wp14:editId="3632B7F2">
                  <wp:extent cx="3533775" cy="1914525"/>
                  <wp:effectExtent l="0" t="0" r="9525" b="9525"/>
                  <wp:docPr id="135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3775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34A" w:rsidRPr="00F54A80" w:rsidTr="006D547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P address: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drop-down list, select </w:t>
            </w:r>
            <w:r>
              <w:rPr>
                <w:rFonts w:ascii="Times New Roman" w:hAnsi="Times New Roman"/>
                <w:lang w:val="en-US" w:eastAsia="fr-FR"/>
              </w:rPr>
              <w:t>::1</w:t>
            </w:r>
          </w:p>
          <w:p w:rsidR="000B434A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This will create a loopback binding allowing connection to INTEL-FS application from an internet explorer running on the server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Default="000B434A" w:rsidP="000B434A">
            <w:pPr>
              <w:spacing w:before="0" w:after="0"/>
              <w:jc w:val="left"/>
              <w:rPr>
                <w:rFonts w:ascii="Times New Roman" w:hAnsi="Times New Roman"/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2C78D84" wp14:editId="4C8CD4A6">
                  <wp:extent cx="3867150" cy="2095500"/>
                  <wp:effectExtent l="0" t="0" r="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34A" w:rsidRPr="00F54A80" w:rsidTr="006D547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S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SL certificate: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INTEL-FS &lt;server-name&gt;</w:t>
            </w:r>
            <w:r w:rsidRPr="00F54A80">
              <w:rPr>
                <w:rFonts w:ascii="Times New Roman" w:hAnsi="Times New Roman"/>
                <w:lang w:val="en-US" w:eastAsia="fr-FR"/>
              </w:rPr>
              <w:t>” (ie newly inserted certificate friendly name)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Default="000B434A" w:rsidP="000B434A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1C6BA06" wp14:editId="4FDB4A3A">
                  <wp:extent cx="3867150" cy="2095500"/>
                  <wp:effectExtent l="0" t="0" r="0" b="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34A" w:rsidRPr="00F54A80" w:rsidTr="006D547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Close all windows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ABB68F1" wp14:editId="72B59F2B">
                  <wp:extent cx="4033900" cy="1876425"/>
                  <wp:effectExtent l="0" t="0" r="5080" b="0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6275" cy="1877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A3A87" w:rsidRPr="00F54A80" w:rsidRDefault="008A3A87" w:rsidP="00D30C30">
      <w:pPr>
        <w:rPr>
          <w:lang w:val="en-US"/>
        </w:rPr>
      </w:pPr>
    </w:p>
    <w:p w:rsidR="00820E8D" w:rsidRPr="00F54A80" w:rsidRDefault="00820E8D" w:rsidP="005B34A8">
      <w:pPr>
        <w:pStyle w:val="Heading4"/>
        <w:rPr>
          <w:lang w:val="en-US"/>
        </w:rPr>
      </w:pPr>
      <w:r w:rsidRPr="00F54A80">
        <w:rPr>
          <w:lang w:val="en-US"/>
        </w:rPr>
        <w:t>VirusScan configuration</w:t>
      </w:r>
    </w:p>
    <w:p w:rsidR="00820E8D" w:rsidRPr="00F54A80" w:rsidRDefault="00820E8D" w:rsidP="00820E8D">
      <w:pPr>
        <w:rPr>
          <w:lang w:val="en-US"/>
        </w:rPr>
      </w:pPr>
      <w:r w:rsidRPr="00F54A80">
        <w:rPr>
          <w:lang w:val="en-US"/>
        </w:rPr>
        <w:t xml:space="preserve">VirusScan default configuration prevents INTEL-FS from sending notification mails. VirusScan </w:t>
      </w:r>
      <w:r w:rsidR="006F1B62" w:rsidRPr="00F54A80">
        <w:rPr>
          <w:lang w:val="en-US"/>
        </w:rPr>
        <w:t xml:space="preserve">shall be configured </w:t>
      </w:r>
      <w:r w:rsidRPr="00F54A80">
        <w:rPr>
          <w:lang w:val="en-US"/>
        </w:rPr>
        <w:t>to allow INTEL-FS to send</w:t>
      </w:r>
      <w:r w:rsidR="000A76EB" w:rsidRPr="00F54A80">
        <w:rPr>
          <w:lang w:val="en-US"/>
        </w:rPr>
        <w:t xml:space="preserve"> mail</w:t>
      </w:r>
      <w:r w:rsidRPr="00F54A80">
        <w:rPr>
          <w:lang w:val="en-US"/>
        </w:rPr>
        <w:t>.</w:t>
      </w:r>
    </w:p>
    <w:p w:rsidR="003C549B" w:rsidRPr="00F54A80" w:rsidRDefault="003C549B" w:rsidP="00820E8D">
      <w:pPr>
        <w:rPr>
          <w:lang w:val="en-US"/>
        </w:rPr>
      </w:pPr>
      <w:r w:rsidRPr="00F54A80">
        <w:rPr>
          <w:lang w:val="en-US"/>
        </w:rPr>
        <w:t>Please refer to chapter “Virus</w:t>
      </w:r>
      <w:r w:rsidR="001517B9" w:rsidRPr="00F54A80">
        <w:rPr>
          <w:lang w:val="en-US"/>
        </w:rPr>
        <w:t>S</w:t>
      </w:r>
      <w:r w:rsidRPr="00F54A80">
        <w:rPr>
          <w:lang w:val="en-US"/>
        </w:rPr>
        <w:t xml:space="preserve">can” in document </w:t>
      </w:r>
      <w:hyperlink w:anchor="Technical_Manual" w:history="1">
        <w:r w:rsidR="002551C3"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 xml:space="preserve"> to learn how to configure VirusScan.</w:t>
      </w:r>
    </w:p>
    <w:p w:rsidR="000736DA" w:rsidRDefault="000736DA" w:rsidP="00820E8D">
      <w:pPr>
        <w:rPr>
          <w:lang w:val="en-US"/>
        </w:rPr>
      </w:pPr>
    </w:p>
    <w:p w:rsidR="000B434A" w:rsidRPr="00F54A80" w:rsidRDefault="000B434A" w:rsidP="00820E8D">
      <w:pPr>
        <w:rPr>
          <w:lang w:val="en-US"/>
        </w:rPr>
      </w:pPr>
    </w:p>
    <w:p w:rsidR="00172326" w:rsidRPr="00F54A80" w:rsidRDefault="00172326" w:rsidP="005B34A8">
      <w:pPr>
        <w:pStyle w:val="Heading4"/>
        <w:rPr>
          <w:lang w:val="en-US"/>
        </w:rPr>
      </w:pPr>
      <w:r w:rsidRPr="00F54A80">
        <w:rPr>
          <w:lang w:val="en-US"/>
        </w:rPr>
        <w:t>“Publication source” configuration</w:t>
      </w:r>
    </w:p>
    <w:p w:rsidR="00172326" w:rsidRPr="00F54A80" w:rsidRDefault="00172326" w:rsidP="00172326">
      <w:pPr>
        <w:rPr>
          <w:lang w:val="en-US"/>
        </w:rPr>
      </w:pPr>
      <w:r w:rsidRPr="00F54A80">
        <w:rPr>
          <w:lang w:val="en-US"/>
        </w:rPr>
        <w:t>By default, “publication source” of the site is set to “ACO”, to set an other value edit E:\WebAppli\Intelfs\WebSection.AppSettingsMain.config  web app xml configuration file and update value of key “PublicationSource”</w:t>
      </w:r>
    </w:p>
    <w:p w:rsidR="00172326" w:rsidRPr="00F54A80" w:rsidRDefault="00172326" w:rsidP="00172326">
      <w:pPr>
        <w:rPr>
          <w:lang w:val="en-US"/>
        </w:rPr>
      </w:pPr>
      <w:r w:rsidRPr="00F54A80">
        <w:rPr>
          <w:lang w:val="en-US"/>
        </w:rPr>
        <w:lastRenderedPageBreak/>
        <w:t>E.G.</w:t>
      </w:r>
    </w:p>
    <w:p w:rsidR="00172326" w:rsidRPr="00F54A80" w:rsidRDefault="00172326" w:rsidP="00172326">
      <w:pPr>
        <w:rPr>
          <w:lang w:val="en-US"/>
        </w:rPr>
      </w:pPr>
      <w:r w:rsidRPr="00F54A80">
        <w:rPr>
          <w:lang w:val="en-US"/>
        </w:rPr>
        <w:t>&lt;add key="PublicationSource" value="XXXX" /&gt; where XXXX is the new value.</w:t>
      </w:r>
    </w:p>
    <w:p w:rsidR="00172326" w:rsidRPr="00F54A80" w:rsidRDefault="00172326" w:rsidP="00820E8D">
      <w:pPr>
        <w:rPr>
          <w:lang w:val="en-US"/>
        </w:rPr>
      </w:pPr>
      <w:r w:rsidRPr="00F54A80">
        <w:rPr>
          <w:b/>
          <w:color w:val="FF0000"/>
          <w:lang w:val="en-US"/>
        </w:rPr>
        <w:t>WARNING</w:t>
      </w:r>
      <w:r w:rsidRPr="00F54A80">
        <w:rPr>
          <w:lang w:val="en-US"/>
        </w:rPr>
        <w:t xml:space="preserve">: </w:t>
      </w:r>
      <w:r w:rsidRPr="00F54A80">
        <w:rPr>
          <w:rStyle w:val="hps"/>
          <w:lang w:val="en-US"/>
        </w:rPr>
        <w:t>Once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objects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are created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in the database,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this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value can not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be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changed.</w:t>
      </w:r>
    </w:p>
    <w:p w:rsidR="000736DA" w:rsidRPr="00F54A80" w:rsidRDefault="00E55C0F" w:rsidP="005B34A8">
      <w:pPr>
        <w:pStyle w:val="Heading4"/>
        <w:rPr>
          <w:lang w:val="en-US"/>
        </w:rPr>
      </w:pPr>
      <w:r w:rsidRPr="00F54A80">
        <w:rPr>
          <w:lang w:val="en-US"/>
        </w:rPr>
        <w:t xml:space="preserve">Default </w:t>
      </w:r>
      <w:r w:rsidR="007244A4" w:rsidRPr="00F54A80">
        <w:rPr>
          <w:lang w:val="en-US"/>
        </w:rPr>
        <w:t>“</w:t>
      </w:r>
      <w:r w:rsidRPr="00F54A80">
        <w:rPr>
          <w:lang w:val="en-US"/>
        </w:rPr>
        <w:t>g</w:t>
      </w:r>
      <w:r w:rsidR="000736DA" w:rsidRPr="00F54A80">
        <w:rPr>
          <w:lang w:val="en-US"/>
        </w:rPr>
        <w:t xml:space="preserve">roups </w:t>
      </w:r>
      <w:r w:rsidR="007244A4" w:rsidRPr="00F54A80">
        <w:rPr>
          <w:lang w:val="en-US"/>
        </w:rPr>
        <w:t>of permission”</w:t>
      </w:r>
      <w:r w:rsidR="000736DA" w:rsidRPr="00F54A80">
        <w:rPr>
          <w:lang w:val="en-US"/>
        </w:rPr>
        <w:t xml:space="preserve"> configuration</w:t>
      </w:r>
    </w:p>
    <w:p w:rsidR="003C549B" w:rsidRDefault="000736DA" w:rsidP="00820E8D">
      <w:pPr>
        <w:rPr>
          <w:lang w:val="en-US"/>
        </w:rPr>
      </w:pPr>
      <w:r w:rsidRPr="00F54A80">
        <w:rPr>
          <w:lang w:val="en-US"/>
        </w:rPr>
        <w:t xml:space="preserve">There’s a default group </w:t>
      </w:r>
      <w:r w:rsidR="00020496" w:rsidRPr="00F54A80">
        <w:rPr>
          <w:lang w:val="en-US"/>
        </w:rPr>
        <w:t>of</w:t>
      </w:r>
      <w:r w:rsidRPr="00F54A80">
        <w:rPr>
          <w:lang w:val="en-US"/>
        </w:rPr>
        <w:t xml:space="preserve"> permissions configuration file embedded into INTEL-FS installation. The application </w:t>
      </w:r>
      <w:r w:rsidR="000A76EB" w:rsidRPr="00F54A80">
        <w:rPr>
          <w:lang w:val="en-US"/>
        </w:rPr>
        <w:t>IntelFSGroupFromC</w:t>
      </w:r>
      <w:r w:rsidR="006E1C1E" w:rsidRPr="00F54A80">
        <w:rPr>
          <w:lang w:val="en-US"/>
        </w:rPr>
        <w:t>sv</w:t>
      </w:r>
      <w:r w:rsidR="000A76EB" w:rsidRPr="00F54A80">
        <w:rPr>
          <w:lang w:val="en-US"/>
        </w:rPr>
        <w:t xml:space="preserve"> inserts these default groups and permissions into INTEL-FS databases.</w:t>
      </w:r>
    </w:p>
    <w:p w:rsidR="00A2411F" w:rsidRDefault="00A2411F" w:rsidP="00820E8D">
      <w:pPr>
        <w:rPr>
          <w:lang w:val="en-US"/>
        </w:rPr>
      </w:pPr>
      <w:r>
        <w:rPr>
          <w:lang w:val="en-US"/>
        </w:rPr>
        <w:t xml:space="preserve">If that default “groups of permission” configuration file is not valid, replace </w:t>
      </w:r>
      <w:r w:rsidRPr="00A2411F">
        <w:rPr>
          <w:lang w:val="en-US"/>
        </w:rPr>
        <w:t>CSV file GroupsDefinition.csv located in the directory E:\WebAppli\Tools</w:t>
      </w:r>
      <w:r>
        <w:rPr>
          <w:lang w:val="en-US"/>
        </w:rPr>
        <w:t xml:space="preserve"> with the new “groups of permission” configuration.</w:t>
      </w:r>
    </w:p>
    <w:p w:rsidR="00BC214D" w:rsidRPr="00F54A80" w:rsidRDefault="00BC214D" w:rsidP="00820E8D">
      <w:pPr>
        <w:rPr>
          <w:lang w:val="en-US"/>
        </w:rPr>
      </w:pPr>
      <w:r>
        <w:rPr>
          <w:lang w:val="en-US"/>
        </w:rPr>
        <w:t>Steps below shall be performed on INTEL-FS server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BC214D" w:rsidRPr="00F54A80" w:rsidTr="00F704C1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214D" w:rsidRPr="00F54A80" w:rsidRDefault="00BC214D" w:rsidP="00F704C1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noProof/>
                <w:lang w:val="en-US" w:eastAsia="fr-FR"/>
              </w:rPr>
              <w:object w:dxaOrig="6060" w:dyaOrig="6960">
                <v:shape id="_x0000_i1039" type="#_x0000_t75" style="width:303pt;height:316.5pt" o:ole="">
                  <v:imagedata r:id="rId82" o:title=""/>
                </v:shape>
                <o:OLEObject Type="Embed" ProgID="PBrush" ShapeID="_x0000_i1039" DrawAspect="Content" ObjectID="_1588591034" r:id="rId253"/>
              </w:object>
            </w:r>
          </w:p>
        </w:tc>
      </w:tr>
      <w:tr w:rsidR="00BC214D" w:rsidRPr="00F54A80" w:rsidTr="00F704C1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command prompt window</w:t>
            </w:r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Type 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iisreset /st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art</w:t>
            </w:r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214D" w:rsidRPr="00F54A80" w:rsidRDefault="00BC214D" w:rsidP="00F704C1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A8289C" wp14:editId="1A2AC968">
                  <wp:extent cx="4019973" cy="2088199"/>
                  <wp:effectExtent l="0" t="0" r="0" b="7620"/>
                  <wp:docPr id="283" name="Picture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769" cy="2093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2326" w:rsidRDefault="00172326" w:rsidP="00820E8D">
      <w:pPr>
        <w:rPr>
          <w:lang w:val="en-US"/>
        </w:rPr>
      </w:pPr>
    </w:p>
    <w:p w:rsidR="00BC214D" w:rsidRDefault="00BC214D" w:rsidP="00820E8D">
      <w:pPr>
        <w:rPr>
          <w:lang w:val="en-US"/>
        </w:rPr>
      </w:pPr>
    </w:p>
    <w:p w:rsidR="00BC214D" w:rsidRDefault="00BC214D" w:rsidP="00820E8D">
      <w:pPr>
        <w:rPr>
          <w:lang w:val="en-US"/>
        </w:rPr>
      </w:pPr>
    </w:p>
    <w:p w:rsidR="00BC214D" w:rsidRDefault="00BC214D" w:rsidP="00820E8D">
      <w:pPr>
        <w:rPr>
          <w:lang w:val="en-US"/>
        </w:rPr>
      </w:pPr>
    </w:p>
    <w:p w:rsidR="00BC214D" w:rsidRPr="00F54A80" w:rsidRDefault="00BC214D" w:rsidP="00820E8D">
      <w:pPr>
        <w:rPr>
          <w:lang w:val="en-US"/>
        </w:rPr>
      </w:pPr>
      <w:r>
        <w:rPr>
          <w:lang w:val="en-US"/>
        </w:rPr>
        <w:t>Steps below shall be performed on the workstation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172326" w:rsidRPr="00F54A80" w:rsidTr="00172326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2326" w:rsidRPr="00F54A80" w:rsidRDefault="004C1978" w:rsidP="00172326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On a workstation, l</w:t>
            </w:r>
            <w:r w:rsidR="00172326" w:rsidRPr="00F54A80">
              <w:rPr>
                <w:lang w:val="en-US" w:eastAsia="fr-FR"/>
              </w:rPr>
              <w:t xml:space="preserve">aunch Internet explorer </w:t>
            </w: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</w:p>
          <w:p w:rsidR="00172326" w:rsidRPr="00F54A80" w:rsidRDefault="00172326" w:rsidP="00172326">
            <w:pPr>
              <w:spacing w:before="0" w:after="0"/>
              <w:jc w:val="left"/>
              <w:rPr>
                <w:b/>
                <w:lang w:val="en-US" w:eastAsia="fr-FR"/>
              </w:rPr>
            </w:pP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2326" w:rsidRPr="00F54A80" w:rsidRDefault="00931834" w:rsidP="00172326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67D615C" wp14:editId="430D0AAC">
                  <wp:extent cx="4029075" cy="2524125"/>
                  <wp:effectExtent l="0" t="0" r="9525" b="9525"/>
                  <wp:docPr id="1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2326" w:rsidRPr="00F54A80" w:rsidTr="00172326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In URL input area, type in the </w:t>
            </w:r>
            <w:r w:rsidR="005259B1" w:rsidRPr="00F54A80">
              <w:rPr>
                <w:lang w:val="en-US" w:eastAsia="fr-FR"/>
              </w:rPr>
              <w:t>INTEL-FS</w:t>
            </w:r>
            <w:r w:rsidRPr="00F54A80">
              <w:rPr>
                <w:lang w:val="en-US" w:eastAsia="fr-FR"/>
              </w:rPr>
              <w:t xml:space="preserve"> URL https://server-name.domainname/intelfs</w:t>
            </w: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</w:p>
          <w:p w:rsidR="00172326" w:rsidRPr="00F54A80" w:rsidRDefault="00172326" w:rsidP="00172326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lang w:val="en-US" w:eastAsia="fr-FR"/>
              </w:rPr>
              <w:t>This step might take several minutes.</w:t>
            </w: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2326" w:rsidRPr="00F54A80" w:rsidRDefault="00931834" w:rsidP="00172326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65F32E3" wp14:editId="6D301676">
                  <wp:extent cx="4029075" cy="2524125"/>
                  <wp:effectExtent l="0" t="0" r="9525" b="9525"/>
                  <wp:docPr id="1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2326" w:rsidRPr="00F54A80" w:rsidTr="00172326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“</w:t>
            </w:r>
            <w:r w:rsidRPr="00F54A80">
              <w:rPr>
                <w:b/>
                <w:lang w:val="en-US" w:eastAsia="fr-FR"/>
              </w:rPr>
              <w:t>On which Organisational Node would you like to log in ?</w:t>
            </w:r>
            <w:r w:rsidRPr="00F54A80">
              <w:rPr>
                <w:lang w:val="en-US" w:eastAsia="fr-FR"/>
              </w:rPr>
              <w:t>” drop down list make sure that all organisational node specified during INTEL-FS installation are displayed.</w:t>
            </w: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“</w:t>
            </w:r>
            <w:r w:rsidRPr="00F54A80">
              <w:rPr>
                <w:b/>
                <w:lang w:val="en-US" w:eastAsia="fr-FR"/>
              </w:rPr>
              <w:t>Authentication Method</w:t>
            </w:r>
            <w:r w:rsidRPr="00F54A80">
              <w:rPr>
                <w:lang w:val="en-US" w:eastAsia="fr-FR"/>
              </w:rPr>
              <w:t>” combo box,</w:t>
            </w: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select Select “</w:t>
            </w:r>
            <w:r w:rsidRPr="00F54A80">
              <w:rPr>
                <w:b/>
                <w:lang w:val="en-US" w:eastAsia="fr-FR"/>
              </w:rPr>
              <w:t>Login/Password</w:t>
            </w:r>
            <w:r w:rsidRPr="00F54A80">
              <w:rPr>
                <w:lang w:val="en-US" w:eastAsia="fr-FR"/>
              </w:rPr>
              <w:t>”</w:t>
            </w: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lang w:val="en-US" w:eastAsia="fr-FR"/>
              </w:rPr>
              <w:t>OK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2326" w:rsidRPr="00F54A80" w:rsidRDefault="00931834" w:rsidP="00172326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DAB190" wp14:editId="28DAD587">
                  <wp:extent cx="3990975" cy="2505075"/>
                  <wp:effectExtent l="0" t="0" r="9525" b="9525"/>
                  <wp:docPr id="1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0975" cy="2505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2326" w:rsidRPr="00F54A80" w:rsidTr="00172326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lastRenderedPageBreak/>
              <w:t>Connect to INTEL-FS using Administrator account</w:t>
            </w: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“</w:t>
            </w:r>
            <w:r w:rsidRPr="00F54A80">
              <w:rPr>
                <w:b/>
                <w:lang w:val="en-US" w:eastAsia="fr-FR"/>
              </w:rPr>
              <w:t>Username:</w:t>
            </w:r>
            <w:r w:rsidRPr="00F54A80">
              <w:rPr>
                <w:lang w:val="en-US" w:eastAsia="fr-FR"/>
              </w:rPr>
              <w:t>” type in Administrator</w:t>
            </w: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“</w:t>
            </w:r>
            <w:r w:rsidRPr="00F54A80">
              <w:rPr>
                <w:b/>
                <w:lang w:val="en-US" w:eastAsia="fr-FR"/>
              </w:rPr>
              <w:t>Password:</w:t>
            </w:r>
            <w:r w:rsidRPr="00F54A80">
              <w:rPr>
                <w:lang w:val="en-US" w:eastAsia="fr-FR"/>
              </w:rPr>
              <w:t>” type in the password specified  during INTEL-FS installation.</w:t>
            </w: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lang w:val="en-US" w:eastAsia="fr-FR"/>
              </w:rPr>
              <w:t>Sign in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2326" w:rsidRPr="00F54A80" w:rsidRDefault="00931834" w:rsidP="00172326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E3E6B51" wp14:editId="6BA7E302">
                  <wp:extent cx="4019550" cy="2524125"/>
                  <wp:effectExtent l="0" t="0" r="0" b="9525"/>
                  <wp:docPr id="1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9550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2326" w:rsidRPr="00F54A80" w:rsidTr="00172326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INTEL-FS result view is displayed</w:t>
            </w: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Exit internet explorer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2326" w:rsidRPr="00F54A80" w:rsidRDefault="007C2CC9" w:rsidP="00172326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2BCA2D0" wp14:editId="39BECC5F">
                  <wp:extent cx="4093045" cy="2657475"/>
                  <wp:effectExtent l="0" t="0" r="3175" b="0"/>
                  <wp:docPr id="361" name="Picture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22" cy="2657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C549B" w:rsidRDefault="003C549B" w:rsidP="00820E8D">
      <w:pPr>
        <w:rPr>
          <w:lang w:val="en-US"/>
        </w:rPr>
      </w:pPr>
    </w:p>
    <w:p w:rsidR="004F7BE9" w:rsidRDefault="004F7BE9" w:rsidP="00820E8D">
      <w:pPr>
        <w:rPr>
          <w:lang w:val="en-US"/>
        </w:rPr>
      </w:pPr>
      <w:r>
        <w:rPr>
          <w:lang w:val="en-US"/>
        </w:rPr>
        <w:t>Steps below shall be performed on INTEL-FS server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BC214D" w:rsidRPr="00F54A80" w:rsidTr="00F704C1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On INTEL-FS server</w:t>
            </w:r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Using a command prompt window running as administrator, set current directory to E:\WebAppli\Tools</w:t>
            </w:r>
          </w:p>
          <w:p w:rsidR="00BC214D" w:rsidRPr="00F67A4C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it-IT" w:eastAsia="fr-FR"/>
              </w:rPr>
            </w:pPr>
            <w:r w:rsidRPr="00F67A4C">
              <w:rPr>
                <w:rFonts w:ascii="Times New Roman" w:hAnsi="Times New Roman"/>
                <w:color w:val="000000"/>
                <w:lang w:val="it-IT" w:eastAsia="fr-FR"/>
              </w:rPr>
              <w:t>Type</w:t>
            </w:r>
            <w:r w:rsidR="00EE38B0">
              <w:rPr>
                <w:rFonts w:ascii="Times New Roman" w:hAnsi="Times New Roman"/>
                <w:color w:val="000000"/>
                <w:lang w:val="it-IT" w:eastAsia="fr-FR"/>
              </w:rPr>
              <w:t xml:space="preserve"> in</w:t>
            </w:r>
            <w:r w:rsidRPr="00F67A4C">
              <w:rPr>
                <w:rFonts w:ascii="Times New Roman" w:hAnsi="Times New Roman"/>
                <w:color w:val="000000"/>
                <w:lang w:val="it-IT" w:eastAsia="fr-FR"/>
              </w:rPr>
              <w:t xml:space="preserve"> </w:t>
            </w:r>
          </w:p>
          <w:p w:rsidR="00BC214D" w:rsidRPr="00EE38B0" w:rsidRDefault="00BC214D" w:rsidP="00F704C1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it-IT" w:eastAsia="fr-FR"/>
              </w:rPr>
            </w:pPr>
            <w:r w:rsidRPr="00EE38B0">
              <w:rPr>
                <w:rFonts w:ascii="Times New Roman" w:hAnsi="Times New Roman"/>
                <w:b/>
                <w:color w:val="000000"/>
                <w:lang w:val="it-IT" w:eastAsia="fr-FR"/>
              </w:rPr>
              <w:t>E:\</w:t>
            </w:r>
          </w:p>
          <w:p w:rsidR="00BC214D" w:rsidRPr="00F67A4C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it-IT" w:eastAsia="fr-FR"/>
              </w:rPr>
            </w:pPr>
            <w:r w:rsidRPr="00EE38B0">
              <w:rPr>
                <w:rFonts w:ascii="Times New Roman" w:hAnsi="Times New Roman"/>
                <w:b/>
                <w:color w:val="000000"/>
                <w:lang w:val="it-IT" w:eastAsia="fr-FR"/>
              </w:rPr>
              <w:t>cd E:\WebAppli\Tools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214D" w:rsidRPr="00F54A80" w:rsidRDefault="00BC214D" w:rsidP="00F704C1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7B324F0" wp14:editId="5E9CEF84">
                  <wp:extent cx="4000500" cy="2019300"/>
                  <wp:effectExtent l="0" t="0" r="0" b="0"/>
                  <wp:docPr id="2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214D" w:rsidRPr="00F54A80" w:rsidTr="00F704C1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E38B0" w:rsidRDefault="00EE38B0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Stop iis</w:t>
            </w:r>
          </w:p>
          <w:p w:rsidR="00EE38B0" w:rsidRDefault="00EE38B0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Type in</w:t>
            </w:r>
          </w:p>
          <w:p w:rsidR="00EE38B0" w:rsidRPr="00EE38B0" w:rsidRDefault="00F04E5F" w:rsidP="00F704C1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iisreset /</w:t>
            </w:r>
            <w:r w:rsidR="00EE38B0" w:rsidRPr="00EE38B0">
              <w:rPr>
                <w:rFonts w:ascii="Times New Roman" w:hAnsi="Times New Roman"/>
                <w:b/>
                <w:color w:val="000000"/>
                <w:lang w:val="en-US" w:eastAsia="fr-FR"/>
              </w:rPr>
              <w:t>stop</w:t>
            </w:r>
          </w:p>
          <w:p w:rsidR="00EE38B0" w:rsidRDefault="00EE38B0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Run IntelFSGroupFromCsv.exe</w:t>
            </w:r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Type</w:t>
            </w:r>
            <w:r w:rsidR="00EE38B0">
              <w:rPr>
                <w:rFonts w:ascii="Times New Roman" w:hAnsi="Times New Roman"/>
                <w:color w:val="000000"/>
                <w:lang w:val="en-US" w:eastAsia="fr-FR"/>
              </w:rPr>
              <w:t xml:space="preserve"> in</w:t>
            </w:r>
          </w:p>
          <w:p w:rsidR="00BC214D" w:rsidRPr="00EE38B0" w:rsidRDefault="00BC214D" w:rsidP="00F704C1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  <w:r w:rsidRPr="00EE38B0">
              <w:rPr>
                <w:rFonts w:ascii="Times New Roman" w:hAnsi="Times New Roman"/>
                <w:b/>
                <w:color w:val="000000"/>
                <w:lang w:val="en-US" w:eastAsia="fr-FR"/>
              </w:rPr>
              <w:t>.\ IntelFSGroup</w:t>
            </w:r>
            <w:r w:rsidR="001C3444">
              <w:rPr>
                <w:rFonts w:ascii="Times New Roman" w:hAnsi="Times New Roman"/>
                <w:b/>
                <w:color w:val="000000"/>
                <w:lang w:val="en-US" w:eastAsia="fr-FR"/>
              </w:rPr>
              <w:t>s</w:t>
            </w:r>
            <w:r w:rsidRPr="00EE38B0">
              <w:rPr>
                <w:rFonts w:ascii="Times New Roman" w:hAnsi="Times New Roman"/>
                <w:b/>
                <w:color w:val="000000"/>
                <w:lang w:val="en-US" w:eastAsia="fr-FR"/>
              </w:rPr>
              <w:t>FromCsv.exe</w:t>
            </w:r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When csv file import is completed, Restart iis</w:t>
            </w:r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Type</w:t>
            </w:r>
            <w:r w:rsidR="00EE38B0">
              <w:rPr>
                <w:rFonts w:ascii="Times New Roman" w:hAnsi="Times New Roman"/>
                <w:color w:val="000000"/>
                <w:lang w:val="en-US" w:eastAsia="fr-FR"/>
              </w:rPr>
              <w:t xml:space="preserve"> in</w:t>
            </w:r>
          </w:p>
          <w:p w:rsidR="00BC214D" w:rsidRPr="00EE38B0" w:rsidRDefault="00EE38B0" w:rsidP="00F704C1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  <w:r w:rsidRPr="00EE38B0">
              <w:rPr>
                <w:rFonts w:ascii="Times New Roman" w:hAnsi="Times New Roman"/>
                <w:b/>
                <w:color w:val="000000"/>
                <w:lang w:val="en-US" w:eastAsia="fr-FR"/>
              </w:rPr>
              <w:t>i</w:t>
            </w:r>
            <w:r w:rsidR="00BC214D" w:rsidRPr="00EE38B0">
              <w:rPr>
                <w:rFonts w:ascii="Times New Roman" w:hAnsi="Times New Roman"/>
                <w:b/>
                <w:color w:val="000000"/>
                <w:lang w:val="en-US" w:eastAsia="fr-FR"/>
              </w:rPr>
              <w:t>isreset /restart</w:t>
            </w:r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When IIS is restarted, close all windows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214D" w:rsidRPr="00F54A80" w:rsidRDefault="00F155D4" w:rsidP="00F704C1">
            <w:pPr>
              <w:spacing w:before="0" w:after="0"/>
              <w:jc w:val="left"/>
              <w:rPr>
                <w:lang w:val="en-US" w:eastAsia="fr-FR"/>
              </w:rPr>
            </w:pPr>
            <w:r>
              <w:object w:dxaOrig="13365" w:dyaOrig="7245">
                <v:shape id="_x0000_i1040" type="#_x0000_t75" style="width:315pt;height:170.25pt" o:ole="">
                  <v:imagedata r:id="rId260" o:title=""/>
                </v:shape>
                <o:OLEObject Type="Embed" ProgID="PBrush" ShapeID="_x0000_i1040" DrawAspect="Content" ObjectID="_1588591035" r:id="rId261"/>
              </w:object>
            </w:r>
          </w:p>
        </w:tc>
      </w:tr>
    </w:tbl>
    <w:p w:rsidR="00BC214D" w:rsidRDefault="00BC214D" w:rsidP="00820E8D">
      <w:pPr>
        <w:rPr>
          <w:lang w:val="en-US"/>
        </w:rPr>
      </w:pPr>
    </w:p>
    <w:p w:rsidR="00BC214D" w:rsidRPr="00F54A80" w:rsidRDefault="00BC214D" w:rsidP="00820E8D">
      <w:pPr>
        <w:rPr>
          <w:lang w:val="en-US"/>
        </w:rPr>
      </w:pPr>
    </w:p>
    <w:p w:rsidR="00E55C0F" w:rsidRPr="00F54A80" w:rsidRDefault="00911EB0" w:rsidP="005B34A8">
      <w:pPr>
        <w:pStyle w:val="Heading4"/>
        <w:rPr>
          <w:lang w:val="en-US"/>
        </w:rPr>
      </w:pPr>
      <w:r w:rsidRPr="00F54A80">
        <w:rPr>
          <w:lang w:val="en-US"/>
        </w:rPr>
        <w:t xml:space="preserve">NATO systems </w:t>
      </w:r>
      <w:r w:rsidR="00A77121" w:rsidRPr="00F54A80">
        <w:rPr>
          <w:lang w:val="en-US"/>
        </w:rPr>
        <w:t>server</w:t>
      </w:r>
      <w:r w:rsidRPr="00F54A80">
        <w:rPr>
          <w:lang w:val="en-US"/>
        </w:rPr>
        <w:t>’s</w:t>
      </w:r>
      <w:r w:rsidR="00A77121" w:rsidRPr="00F54A80">
        <w:rPr>
          <w:lang w:val="en-US"/>
        </w:rPr>
        <w:t xml:space="preserve"> IP addresses configuration</w:t>
      </w:r>
    </w:p>
    <w:p w:rsidR="00911EB0" w:rsidRPr="00F54A80" w:rsidRDefault="00911EB0" w:rsidP="00911EB0">
      <w:pPr>
        <w:rPr>
          <w:lang w:val="en-US"/>
        </w:rPr>
      </w:pPr>
      <w:r w:rsidRPr="00F54A80">
        <w:rPr>
          <w:lang w:val="en-US"/>
        </w:rPr>
        <w:t>NATO systems server’s IP addresses shall be configured. To learn how to configure these settings, please refer to chapter “</w:t>
      </w:r>
      <w:bookmarkStart w:id="206" w:name="_Toc417549870"/>
      <w:r w:rsidRPr="00F54A80">
        <w:rPr>
          <w:lang w:val="en-US"/>
        </w:rPr>
        <w:t>External server’s IP addresses configuration</w:t>
      </w:r>
      <w:bookmarkEnd w:id="206"/>
      <w:r w:rsidRPr="00F54A80">
        <w:rPr>
          <w:lang w:val="en-US"/>
        </w:rPr>
        <w:t xml:space="preserve">” 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>.</w:t>
      </w:r>
    </w:p>
    <w:p w:rsidR="009125B8" w:rsidRDefault="00911EB0" w:rsidP="00820E8D">
      <w:pPr>
        <w:rPr>
          <w:lang w:val="en-US"/>
        </w:rPr>
      </w:pPr>
      <w:r w:rsidRPr="00F54A80">
        <w:rPr>
          <w:rStyle w:val="hps"/>
          <w:lang w:val="en-US"/>
        </w:rPr>
        <w:t xml:space="preserve">To learn how to configure </w:t>
      </w:r>
      <w:r w:rsidRPr="00F54A80">
        <w:rPr>
          <w:lang w:val="en-US"/>
        </w:rPr>
        <w:t xml:space="preserve">BICES server’s IP addresses, please refer to chapter “BICES server’s IP addresses configuration” 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>.</w:t>
      </w:r>
    </w:p>
    <w:p w:rsidR="00627C8D" w:rsidRDefault="00627C8D" w:rsidP="00820E8D">
      <w:pPr>
        <w:rPr>
          <w:lang w:val="en-US"/>
        </w:rPr>
      </w:pPr>
    </w:p>
    <w:p w:rsidR="00627C8D" w:rsidRDefault="00627C8D" w:rsidP="00627C8D">
      <w:pPr>
        <w:pStyle w:val="Heading4"/>
        <w:rPr>
          <w:lang w:val="en-US"/>
        </w:rPr>
      </w:pPr>
      <w:r>
        <w:rPr>
          <w:lang w:val="en-US"/>
        </w:rPr>
        <w:t>NITB listener activation</w:t>
      </w:r>
    </w:p>
    <w:p w:rsidR="00627C8D" w:rsidRDefault="00627C8D" w:rsidP="00627C8D">
      <w:pPr>
        <w:rPr>
          <w:lang w:val="en"/>
        </w:rPr>
      </w:pPr>
      <w:r>
        <w:rPr>
          <w:lang w:val="en-US"/>
        </w:rPr>
        <w:t xml:space="preserve">NITB listener shall be enabled. </w:t>
      </w:r>
      <w:r>
        <w:rPr>
          <w:rStyle w:val="hps"/>
          <w:lang w:val="en"/>
        </w:rPr>
        <w:t xml:space="preserve">If this listener is not enabled, INTEL-FS do not sent informations to NITB. By default this listener is disabled. </w:t>
      </w:r>
    </w:p>
    <w:p w:rsidR="00627C8D" w:rsidRPr="00F54A80" w:rsidRDefault="00627C8D" w:rsidP="00820E8D">
      <w:pPr>
        <w:rPr>
          <w:rStyle w:val="hps"/>
          <w:lang w:val="en-US"/>
        </w:rPr>
      </w:pPr>
      <w:r>
        <w:rPr>
          <w:rStyle w:val="hps"/>
          <w:lang w:val="en-US"/>
        </w:rPr>
        <w:t xml:space="preserve">To learn how to enable NITB listener, please refer to chapter “NITB listener activation” in </w:t>
      </w:r>
      <w:r w:rsidRPr="00F54A80">
        <w:rPr>
          <w:lang w:val="en-US"/>
        </w:rPr>
        <w:t xml:space="preserve">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>.</w:t>
      </w:r>
    </w:p>
    <w:p w:rsidR="008E728B" w:rsidRPr="00F54A80" w:rsidRDefault="009A5C82" w:rsidP="005B34A8">
      <w:pPr>
        <w:pStyle w:val="Heading4"/>
        <w:rPr>
          <w:lang w:val="en-US"/>
        </w:rPr>
      </w:pPr>
      <w:r>
        <w:rPr>
          <w:lang w:val="en-US"/>
        </w:rPr>
        <w:t>i</w:t>
      </w:r>
      <w:r w:rsidR="008E728B" w:rsidRPr="00F54A80">
        <w:rPr>
          <w:lang w:val="en-US"/>
        </w:rPr>
        <w:t>I</w:t>
      </w:r>
      <w:r w:rsidR="00636087" w:rsidRPr="00F54A80">
        <w:rPr>
          <w:lang w:val="en-US"/>
        </w:rPr>
        <w:t>B</w:t>
      </w:r>
      <w:r w:rsidR="008E728B" w:rsidRPr="00F54A80">
        <w:rPr>
          <w:lang w:val="en-US"/>
        </w:rPr>
        <w:t>ridge configuration</w:t>
      </w:r>
    </w:p>
    <w:p w:rsidR="008B43D0" w:rsidRDefault="008B43D0" w:rsidP="007B537B">
      <w:pPr>
        <w:jc w:val="left"/>
        <w:rPr>
          <w:lang w:val="en-US"/>
        </w:rPr>
      </w:pPr>
      <w:r>
        <w:rPr>
          <w:lang w:val="en-US"/>
        </w:rPr>
        <w:t>On INTEL-FS server</w:t>
      </w:r>
    </w:p>
    <w:p w:rsidR="00401A86" w:rsidRPr="003C1E5B" w:rsidRDefault="00401A86" w:rsidP="00274489">
      <w:pPr>
        <w:pStyle w:val="ListParagraph"/>
        <w:numPr>
          <w:ilvl w:val="0"/>
          <w:numId w:val="66"/>
        </w:numPr>
        <w:rPr>
          <w:lang w:val="en-US"/>
        </w:rPr>
      </w:pPr>
      <w:r w:rsidRPr="00401A86">
        <w:rPr>
          <w:rStyle w:val="hps"/>
          <w:lang w:val="en-US"/>
        </w:rPr>
        <w:t xml:space="preserve">Unarchive the content of the zip file </w:t>
      </w:r>
      <w:r w:rsidRPr="00274489">
        <w:rPr>
          <w:rStyle w:val="hps"/>
          <w:b/>
          <w:lang w:val="en-US"/>
        </w:rPr>
        <w:t>“20160114_NU_iBridge-Mapping-Files_1.0.0.zip”</w:t>
      </w:r>
      <w:r>
        <w:rPr>
          <w:rStyle w:val="hps"/>
          <w:lang w:val="en-US"/>
        </w:rPr>
        <w:t xml:space="preserve"> located on </w:t>
      </w:r>
      <w:r w:rsidRPr="007F5874">
        <w:rPr>
          <w:b/>
          <w:lang w:val="en-US"/>
        </w:rPr>
        <w:t>“DVD IntelFS Application”</w:t>
      </w:r>
      <w:r>
        <w:rPr>
          <w:b/>
          <w:lang w:val="en-US"/>
        </w:rPr>
        <w:t xml:space="preserve"> </w:t>
      </w:r>
      <w:r>
        <w:rPr>
          <w:rStyle w:val="hps"/>
          <w:lang w:val="en-US"/>
        </w:rPr>
        <w:t xml:space="preserve">DVD </w:t>
      </w:r>
    </w:p>
    <w:p w:rsidR="00A14D82" w:rsidRPr="00274489" w:rsidRDefault="004D5D03" w:rsidP="00274489">
      <w:pPr>
        <w:pStyle w:val="ListParagraph"/>
        <w:rPr>
          <w:lang w:val="en-US"/>
        </w:rPr>
      </w:pPr>
      <w:r w:rsidRPr="00274489">
        <w:rPr>
          <w:lang w:val="en-US"/>
        </w:rPr>
        <w:t>Copy</w:t>
      </w:r>
      <w:r w:rsidR="00A14D82" w:rsidRPr="00274489">
        <w:rPr>
          <w:lang w:val="en-US"/>
        </w:rPr>
        <w:t xml:space="preserve"> </w:t>
      </w:r>
      <w:r w:rsidR="00401A86">
        <w:rPr>
          <w:lang w:val="en-US"/>
        </w:rPr>
        <w:t xml:space="preserve">the extracted </w:t>
      </w:r>
      <w:r w:rsidR="00A14D82" w:rsidRPr="00274489">
        <w:rPr>
          <w:lang w:val="en-US"/>
        </w:rPr>
        <w:t xml:space="preserve">IBridge configuration files (.ibg) </w:t>
      </w:r>
      <w:r w:rsidRPr="00274489">
        <w:rPr>
          <w:lang w:val="en-US"/>
        </w:rPr>
        <w:t>to the dedicated share</w:t>
      </w:r>
      <w:r w:rsidR="000C3EF2" w:rsidRPr="00274489">
        <w:rPr>
          <w:lang w:val="en-US"/>
        </w:rPr>
        <w:t>d</w:t>
      </w:r>
      <w:r w:rsidRPr="00274489">
        <w:rPr>
          <w:lang w:val="en-US"/>
        </w:rPr>
        <w:t xml:space="preserve"> folder. (cf prerequisite </w:t>
      </w:r>
      <w:r w:rsidRPr="00274489">
        <w:rPr>
          <w:lang w:val="en-US"/>
        </w:rPr>
        <w:fldChar w:fldCharType="begin"/>
      </w:r>
      <w:r w:rsidRPr="00274489">
        <w:rPr>
          <w:lang w:val="en-US"/>
        </w:rPr>
        <w:instrText xml:space="preserve"> REF _Ref419206814 \r \h </w:instrText>
      </w:r>
      <w:r w:rsidRPr="00274489">
        <w:rPr>
          <w:lang w:val="en-US"/>
        </w:rPr>
      </w:r>
      <w:r w:rsidRPr="00274489">
        <w:rPr>
          <w:lang w:val="en-US"/>
        </w:rPr>
        <w:fldChar w:fldCharType="separate"/>
      </w:r>
      <w:r w:rsidR="003C1E5B">
        <w:rPr>
          <w:lang w:val="en-US"/>
        </w:rPr>
        <w:t>(36)</w:t>
      </w:r>
      <w:r w:rsidRPr="00274489">
        <w:rPr>
          <w:lang w:val="en-US"/>
        </w:rPr>
        <w:fldChar w:fldCharType="end"/>
      </w:r>
      <w:r w:rsidRPr="00274489">
        <w:rPr>
          <w:lang w:val="en-US"/>
        </w:rPr>
        <w:t>)</w:t>
      </w:r>
    </w:p>
    <w:p w:rsidR="00401A86" w:rsidRPr="003C1E5B" w:rsidRDefault="00401A86" w:rsidP="00274489">
      <w:pPr>
        <w:pStyle w:val="ListParagraph"/>
        <w:numPr>
          <w:ilvl w:val="0"/>
          <w:numId w:val="66"/>
        </w:numPr>
        <w:rPr>
          <w:lang w:val="en-US"/>
        </w:rPr>
      </w:pPr>
      <w:r w:rsidRPr="00401A86">
        <w:rPr>
          <w:rStyle w:val="hps"/>
          <w:lang w:val="en-US"/>
        </w:rPr>
        <w:t xml:space="preserve">Unarchive the content of the zip file </w:t>
      </w:r>
      <w:r w:rsidRPr="007F5874">
        <w:rPr>
          <w:rStyle w:val="hps"/>
          <w:b/>
          <w:lang w:val="en-US"/>
        </w:rPr>
        <w:t>“</w:t>
      </w:r>
      <w:r w:rsidRPr="00401A86">
        <w:rPr>
          <w:rStyle w:val="hps"/>
          <w:b/>
          <w:lang w:val="en-US"/>
        </w:rPr>
        <w:t>20160114_NU_iBridge-Symbology_1.0.0.zip</w:t>
      </w:r>
      <w:r w:rsidRPr="007F5874">
        <w:rPr>
          <w:rStyle w:val="hps"/>
          <w:b/>
          <w:lang w:val="en-US"/>
        </w:rPr>
        <w:t>”</w:t>
      </w:r>
      <w:r>
        <w:rPr>
          <w:rStyle w:val="hps"/>
          <w:lang w:val="en-US"/>
        </w:rPr>
        <w:t xml:space="preserve"> located on </w:t>
      </w:r>
      <w:r w:rsidRPr="007F5874">
        <w:rPr>
          <w:b/>
          <w:lang w:val="en-US"/>
        </w:rPr>
        <w:t>“DVD IntelFS Application”</w:t>
      </w:r>
      <w:r>
        <w:rPr>
          <w:b/>
          <w:lang w:val="en-US"/>
        </w:rPr>
        <w:t xml:space="preserve"> </w:t>
      </w:r>
      <w:r>
        <w:rPr>
          <w:rStyle w:val="hps"/>
          <w:lang w:val="en-US"/>
        </w:rPr>
        <w:t xml:space="preserve">DVD </w:t>
      </w:r>
    </w:p>
    <w:p w:rsidR="008B43D0" w:rsidRPr="00274489" w:rsidRDefault="004D5D03" w:rsidP="00274489">
      <w:pPr>
        <w:pStyle w:val="ListParagraph"/>
        <w:rPr>
          <w:lang w:val="en-US"/>
        </w:rPr>
      </w:pPr>
      <w:r w:rsidRPr="00274489">
        <w:rPr>
          <w:lang w:val="en-US"/>
        </w:rPr>
        <w:t xml:space="preserve">Copy </w:t>
      </w:r>
      <w:r w:rsidR="00401A86">
        <w:rPr>
          <w:lang w:val="en-US"/>
        </w:rPr>
        <w:t>the extracted content</w:t>
      </w:r>
      <w:r w:rsidRPr="00274489">
        <w:rPr>
          <w:lang w:val="en-US"/>
        </w:rPr>
        <w:t xml:space="preserve"> to the dedicated share</w:t>
      </w:r>
      <w:r w:rsidR="000C3EF2" w:rsidRPr="00274489">
        <w:rPr>
          <w:lang w:val="en-US"/>
        </w:rPr>
        <w:t>d</w:t>
      </w:r>
      <w:r w:rsidRPr="00274489">
        <w:rPr>
          <w:lang w:val="en-US"/>
        </w:rPr>
        <w:t xml:space="preserve"> folder. (cf prerequisite </w:t>
      </w:r>
      <w:r w:rsidRPr="00274489">
        <w:rPr>
          <w:lang w:val="en-US"/>
        </w:rPr>
        <w:fldChar w:fldCharType="begin"/>
      </w:r>
      <w:r w:rsidRPr="00274489">
        <w:rPr>
          <w:lang w:val="en-US"/>
        </w:rPr>
        <w:instrText xml:space="preserve"> REF _Ref419206814 \r \h </w:instrText>
      </w:r>
      <w:r w:rsidRPr="00274489">
        <w:rPr>
          <w:lang w:val="en-US"/>
        </w:rPr>
      </w:r>
      <w:r w:rsidRPr="00274489">
        <w:rPr>
          <w:lang w:val="en-US"/>
        </w:rPr>
        <w:fldChar w:fldCharType="separate"/>
      </w:r>
      <w:r w:rsidR="003C1E5B">
        <w:rPr>
          <w:lang w:val="en-US"/>
        </w:rPr>
        <w:t>(36)</w:t>
      </w:r>
      <w:r w:rsidRPr="00274489">
        <w:rPr>
          <w:lang w:val="en-US"/>
        </w:rPr>
        <w:fldChar w:fldCharType="end"/>
      </w:r>
      <w:r w:rsidRPr="00274489">
        <w:rPr>
          <w:lang w:val="en-US"/>
        </w:rPr>
        <w:t>)</w:t>
      </w:r>
    </w:p>
    <w:p w:rsidR="008B43D0" w:rsidRDefault="008B43D0" w:rsidP="004D5D03">
      <w:pPr>
        <w:jc w:val="left"/>
        <w:rPr>
          <w:lang w:val="en-US"/>
        </w:rPr>
      </w:pPr>
      <w:r>
        <w:rPr>
          <w:lang w:val="en-US"/>
        </w:rPr>
        <w:t xml:space="preserve">On each workstation using </w:t>
      </w:r>
      <w:r w:rsidRPr="00F54A80">
        <w:rPr>
          <w:lang w:val="en-US"/>
        </w:rPr>
        <w:t>IBridge Analyst’s Notebook</w:t>
      </w:r>
      <w:r>
        <w:rPr>
          <w:lang w:val="en-US"/>
        </w:rPr>
        <w:t xml:space="preserve">  </w:t>
      </w:r>
    </w:p>
    <w:p w:rsidR="00401A86" w:rsidRPr="003C1E5B" w:rsidRDefault="00401A86" w:rsidP="00274489">
      <w:pPr>
        <w:pStyle w:val="ListParagraph"/>
        <w:numPr>
          <w:ilvl w:val="0"/>
          <w:numId w:val="67"/>
        </w:numPr>
        <w:rPr>
          <w:lang w:val="en-US"/>
        </w:rPr>
      </w:pPr>
      <w:r w:rsidRPr="00401A86">
        <w:rPr>
          <w:rStyle w:val="hps"/>
          <w:lang w:val="en-US"/>
        </w:rPr>
        <w:t xml:space="preserve">Unarchive the content of the zip file </w:t>
      </w:r>
      <w:r w:rsidRPr="007F5874">
        <w:rPr>
          <w:rStyle w:val="hps"/>
          <w:b/>
          <w:lang w:val="en-US"/>
        </w:rPr>
        <w:t>“</w:t>
      </w:r>
      <w:r w:rsidRPr="00401A86">
        <w:rPr>
          <w:rStyle w:val="hps"/>
          <w:b/>
          <w:lang w:val="en-US"/>
        </w:rPr>
        <w:t>20160114_NU_iBridge-Icons_1.0.0.zip</w:t>
      </w:r>
      <w:r w:rsidRPr="007F5874">
        <w:rPr>
          <w:rStyle w:val="hps"/>
          <w:b/>
          <w:lang w:val="en-US"/>
        </w:rPr>
        <w:t>”</w:t>
      </w:r>
      <w:r>
        <w:rPr>
          <w:rStyle w:val="hps"/>
          <w:lang w:val="en-US"/>
        </w:rPr>
        <w:t xml:space="preserve"> located on </w:t>
      </w:r>
      <w:r w:rsidRPr="007F5874">
        <w:rPr>
          <w:b/>
          <w:lang w:val="en-US"/>
        </w:rPr>
        <w:t>“DVD IntelFS Application”</w:t>
      </w:r>
      <w:r>
        <w:rPr>
          <w:b/>
          <w:lang w:val="en-US"/>
        </w:rPr>
        <w:t xml:space="preserve"> </w:t>
      </w:r>
      <w:r>
        <w:rPr>
          <w:rStyle w:val="hps"/>
          <w:lang w:val="en-US"/>
        </w:rPr>
        <w:t xml:space="preserve">DVD </w:t>
      </w:r>
    </w:p>
    <w:p w:rsidR="008B43D0" w:rsidRDefault="00320D1A" w:rsidP="00274489">
      <w:pPr>
        <w:pStyle w:val="ListParagraph"/>
      </w:pPr>
      <w:r w:rsidRPr="00274489">
        <w:rPr>
          <w:lang w:val="en-US"/>
        </w:rPr>
        <w:t xml:space="preserve">Copy </w:t>
      </w:r>
      <w:r w:rsidR="00401A86">
        <w:rPr>
          <w:lang w:val="en-US"/>
        </w:rPr>
        <w:t xml:space="preserve">the extracted </w:t>
      </w:r>
      <w:r w:rsidRPr="00274489">
        <w:rPr>
          <w:lang w:val="en-US"/>
        </w:rPr>
        <w:t xml:space="preserve">Bridge icons files (.png) to </w:t>
      </w:r>
      <w:r>
        <w:t>"C:\Program Files (x86)\Common Files\i2 Shared\Images 8.5\Basic\Icons"</w:t>
      </w:r>
    </w:p>
    <w:p w:rsidR="00401A86" w:rsidRPr="007F5874" w:rsidRDefault="00401A86" w:rsidP="00401A86">
      <w:pPr>
        <w:pStyle w:val="ListParagraph"/>
        <w:numPr>
          <w:ilvl w:val="0"/>
          <w:numId w:val="67"/>
        </w:numPr>
        <w:rPr>
          <w:lang w:val="en-US"/>
        </w:rPr>
      </w:pPr>
      <w:r w:rsidRPr="00401A86">
        <w:rPr>
          <w:rStyle w:val="hps"/>
          <w:lang w:val="en-US"/>
        </w:rPr>
        <w:t xml:space="preserve">Unarchive the content of the zip file </w:t>
      </w:r>
      <w:r w:rsidRPr="007F5874">
        <w:rPr>
          <w:rStyle w:val="hps"/>
          <w:b/>
          <w:lang w:val="en-US"/>
        </w:rPr>
        <w:t>“</w:t>
      </w:r>
      <w:r w:rsidRPr="00401A86">
        <w:rPr>
          <w:rStyle w:val="hps"/>
          <w:b/>
          <w:lang w:val="en-US"/>
        </w:rPr>
        <w:t>20160114_NU_iBridge-Printers_Icons_1.0.0.zip</w:t>
      </w:r>
      <w:r w:rsidRPr="007F5874">
        <w:rPr>
          <w:rStyle w:val="hps"/>
          <w:b/>
          <w:lang w:val="en-US"/>
        </w:rPr>
        <w:t>”</w:t>
      </w:r>
      <w:r>
        <w:rPr>
          <w:rStyle w:val="hps"/>
          <w:lang w:val="en-US"/>
        </w:rPr>
        <w:t xml:space="preserve"> located on </w:t>
      </w:r>
      <w:r w:rsidRPr="007F5874">
        <w:rPr>
          <w:b/>
          <w:lang w:val="en-US"/>
        </w:rPr>
        <w:t>“DVD IntelFS Application”</w:t>
      </w:r>
      <w:r>
        <w:rPr>
          <w:b/>
          <w:lang w:val="en-US"/>
        </w:rPr>
        <w:t xml:space="preserve"> </w:t>
      </w:r>
      <w:r>
        <w:rPr>
          <w:rStyle w:val="hps"/>
          <w:lang w:val="en-US"/>
        </w:rPr>
        <w:t xml:space="preserve">DVD </w:t>
      </w:r>
    </w:p>
    <w:p w:rsidR="00320D1A" w:rsidRPr="00274489" w:rsidRDefault="00320D1A" w:rsidP="00274489">
      <w:pPr>
        <w:pStyle w:val="ListParagraph"/>
        <w:rPr>
          <w:lang w:val="en-US"/>
        </w:rPr>
      </w:pPr>
      <w:r w:rsidRPr="00274489">
        <w:rPr>
          <w:lang w:val="en-US"/>
        </w:rPr>
        <w:t xml:space="preserve">Copy </w:t>
      </w:r>
      <w:r w:rsidR="00401A86">
        <w:rPr>
          <w:lang w:val="en-US"/>
        </w:rPr>
        <w:t xml:space="preserve">the extracted </w:t>
      </w:r>
      <w:r w:rsidRPr="00274489">
        <w:rPr>
          <w:lang w:val="en-US"/>
        </w:rPr>
        <w:t>iBridge printers</w:t>
      </w:r>
      <w:r w:rsidR="00401A86">
        <w:rPr>
          <w:lang w:val="en-US"/>
        </w:rPr>
        <w:t xml:space="preserve"> icons</w:t>
      </w:r>
      <w:r w:rsidRPr="00274489">
        <w:rPr>
          <w:lang w:val="en-US"/>
        </w:rPr>
        <w:t xml:space="preserve"> files (.bmp) to </w:t>
      </w:r>
      <w:r>
        <w:t>"</w:t>
      </w:r>
      <w:r w:rsidRPr="00320D1A">
        <w:t xml:space="preserve"> </w:t>
      </w:r>
      <w:r>
        <w:t>C:\Program Files (x86)\Common Files\i2 Shared\Images 8.5\Legacy Support\Basic\Printer\Icons"</w:t>
      </w:r>
    </w:p>
    <w:p w:rsidR="008B43D0" w:rsidRDefault="008B43D0" w:rsidP="004D5D03">
      <w:pPr>
        <w:jc w:val="left"/>
        <w:rPr>
          <w:lang w:val="en-US"/>
        </w:rPr>
      </w:pPr>
    </w:p>
    <w:p w:rsidR="003D5100" w:rsidRPr="00F54A80" w:rsidRDefault="003D5100" w:rsidP="005B34A8">
      <w:pPr>
        <w:pStyle w:val="Heading5"/>
        <w:rPr>
          <w:lang w:val="en-US"/>
        </w:rPr>
      </w:pPr>
      <w:r w:rsidRPr="00F54A80">
        <w:rPr>
          <w:lang w:val="en-US"/>
        </w:rPr>
        <w:lastRenderedPageBreak/>
        <w:t xml:space="preserve">Remote SQL </w:t>
      </w:r>
      <w:r w:rsidR="00792F9E" w:rsidRPr="00F54A80">
        <w:rPr>
          <w:lang w:val="en-US"/>
        </w:rPr>
        <w:t xml:space="preserve">server </w:t>
      </w:r>
      <w:r w:rsidRPr="00F54A80">
        <w:rPr>
          <w:lang w:val="en-US"/>
        </w:rPr>
        <w:t>connection activation</w:t>
      </w:r>
    </w:p>
    <w:p w:rsidR="003D5100" w:rsidRDefault="003D5100" w:rsidP="00B1596D">
      <w:pPr>
        <w:rPr>
          <w:lang w:val="en-US"/>
        </w:rPr>
      </w:pPr>
      <w:r w:rsidRPr="00F54A80">
        <w:rPr>
          <w:lang w:val="en-US"/>
        </w:rPr>
        <w:t xml:space="preserve">Workstations using IBridge Analyst’s Notebook shall be able to remote access INTEL-FS server SQL server.  To allow these connections </w:t>
      </w:r>
      <w:r w:rsidR="00DC419E">
        <w:rPr>
          <w:lang w:val="en-US"/>
        </w:rPr>
        <w:t>an</w:t>
      </w:r>
      <w:r w:rsidRPr="00F54A80">
        <w:rPr>
          <w:lang w:val="en-US"/>
        </w:rPr>
        <w:t xml:space="preserve"> indound rule</w:t>
      </w:r>
      <w:r w:rsidR="00DC419E">
        <w:rPr>
          <w:lang w:val="en-US"/>
        </w:rPr>
        <w:t>, named SQL,</w:t>
      </w:r>
      <w:r w:rsidRPr="00F54A80">
        <w:rPr>
          <w:lang w:val="en-US"/>
        </w:rPr>
        <w:t xml:space="preserve"> on INTEL-FS server firewall</w:t>
      </w:r>
      <w:r w:rsidR="006F1B62" w:rsidRPr="00F54A80">
        <w:rPr>
          <w:lang w:val="en-US"/>
        </w:rPr>
        <w:t xml:space="preserve"> </w:t>
      </w:r>
      <w:r w:rsidR="00DC419E">
        <w:rPr>
          <w:lang w:val="en-US"/>
        </w:rPr>
        <w:t xml:space="preserve">allowing TCP port 1433 </w:t>
      </w:r>
      <w:r w:rsidR="006F1B62" w:rsidRPr="00F54A80">
        <w:rPr>
          <w:lang w:val="en-US"/>
        </w:rPr>
        <w:t>shall be created</w:t>
      </w:r>
      <w:r w:rsidRPr="00F54A80">
        <w:rPr>
          <w:lang w:val="en-US"/>
        </w:rPr>
        <w:t>.</w:t>
      </w:r>
    </w:p>
    <w:p w:rsidR="00DC419E" w:rsidRPr="00F54A80" w:rsidRDefault="00DC419E" w:rsidP="00B1596D">
      <w:pPr>
        <w:rPr>
          <w:lang w:val="en-US"/>
        </w:rPr>
      </w:pPr>
      <w:r>
        <w:rPr>
          <w:lang w:val="en-US"/>
        </w:rPr>
        <w:t xml:space="preserve">To learn how to create TCP port access firewall inbound rule on INTEL-FS server, </w:t>
      </w:r>
      <w:r w:rsidRPr="00F54A80">
        <w:rPr>
          <w:lang w:val="en-US"/>
        </w:rPr>
        <w:t>please refer to chapter “</w:t>
      </w:r>
      <w:bookmarkStart w:id="207" w:name="_Toc417915786"/>
      <w:r w:rsidRPr="00AC43A2">
        <w:rPr>
          <w:lang w:val="en-US"/>
        </w:rPr>
        <w:t>TCP/UDP port acce</w:t>
      </w:r>
      <w:r>
        <w:rPr>
          <w:lang w:val="en-US"/>
        </w:rPr>
        <w:t>s</w:t>
      </w:r>
      <w:r w:rsidRPr="00AC43A2">
        <w:rPr>
          <w:lang w:val="en-US"/>
        </w:rPr>
        <w:t>s</w:t>
      </w:r>
      <w:r>
        <w:rPr>
          <w:lang w:val="en-US"/>
        </w:rPr>
        <w:t xml:space="preserve"> Firewall Inbound rule configuration</w:t>
      </w:r>
      <w:bookmarkEnd w:id="207"/>
      <w:r w:rsidRPr="00F54A80">
        <w:rPr>
          <w:lang w:val="en-US"/>
        </w:rPr>
        <w:t xml:space="preserve">” 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>.</w:t>
      </w:r>
    </w:p>
    <w:p w:rsidR="003D5100" w:rsidRPr="00F54A80" w:rsidRDefault="003D5100" w:rsidP="00B1596D">
      <w:pPr>
        <w:rPr>
          <w:lang w:val="en-US"/>
        </w:rPr>
      </w:pPr>
    </w:p>
    <w:p w:rsidR="004B7078" w:rsidRPr="00F54A80" w:rsidRDefault="004B7078" w:rsidP="005B34A8">
      <w:pPr>
        <w:pStyle w:val="Heading5"/>
        <w:rPr>
          <w:lang w:val="en-US"/>
        </w:rPr>
      </w:pPr>
      <w:r w:rsidRPr="00F54A80">
        <w:rPr>
          <w:lang w:val="en-US"/>
        </w:rPr>
        <w:t>SQL access configuration</w:t>
      </w:r>
    </w:p>
    <w:p w:rsidR="004B7078" w:rsidRPr="00F54A80" w:rsidRDefault="004B7078" w:rsidP="004B7078">
      <w:pPr>
        <w:rPr>
          <w:lang w:val="en-US"/>
        </w:rPr>
      </w:pPr>
      <w:r w:rsidRPr="00F54A80">
        <w:rPr>
          <w:lang w:val="en-US"/>
        </w:rPr>
        <w:t>To access iBridge SQL base, a valid windows account</w:t>
      </w:r>
      <w:r w:rsidR="009C7EBD">
        <w:rPr>
          <w:lang w:val="en-US"/>
        </w:rPr>
        <w:t xml:space="preserve"> or group</w:t>
      </w:r>
      <w:r w:rsidR="006F1B62" w:rsidRPr="00F54A80">
        <w:rPr>
          <w:lang w:val="en-US"/>
        </w:rPr>
        <w:t xml:space="preserve">, with </w:t>
      </w:r>
      <w:r w:rsidRPr="00F54A80">
        <w:rPr>
          <w:lang w:val="en-US"/>
        </w:rPr>
        <w:t>read access on Operational and Operational_IBridgeViews</w:t>
      </w:r>
      <w:r w:rsidR="003D5100" w:rsidRPr="00F54A80">
        <w:rPr>
          <w:lang w:val="en-US"/>
        </w:rPr>
        <w:t xml:space="preserve"> </w:t>
      </w:r>
      <w:r w:rsidR="002D2D49">
        <w:t>Exercise, Exercise _IBridgeViews, Training and Training_IBridgeViews  SQL databases</w:t>
      </w:r>
      <w:r w:rsidR="006F1B62" w:rsidRPr="00F54A80">
        <w:rPr>
          <w:lang w:val="en-US"/>
        </w:rPr>
        <w:t xml:space="preserve"> shall be available.</w:t>
      </w:r>
    </w:p>
    <w:p w:rsidR="004B7078" w:rsidRPr="00F54A80" w:rsidRDefault="00DC419E" w:rsidP="004B7078">
      <w:pPr>
        <w:rPr>
          <w:lang w:val="en-US"/>
        </w:rPr>
      </w:pPr>
      <w:r>
        <w:rPr>
          <w:lang w:val="en-US"/>
        </w:rPr>
        <w:t xml:space="preserve">To learn how to perform these configurations, </w:t>
      </w:r>
      <w:r w:rsidRPr="00F54A80">
        <w:rPr>
          <w:lang w:val="en-US"/>
        </w:rPr>
        <w:t xml:space="preserve">please refer to chapter </w:t>
      </w:r>
      <w:r w:rsidR="00567008">
        <w:rPr>
          <w:lang w:val="en-US"/>
        </w:rPr>
        <w:t>“</w:t>
      </w:r>
      <w:r>
        <w:rPr>
          <w:lang w:val="en-US"/>
        </w:rPr>
        <w:t>SQL Access configuration</w:t>
      </w:r>
      <w:r w:rsidRPr="00F54A80">
        <w:rPr>
          <w:lang w:val="en-US"/>
        </w:rPr>
        <w:t xml:space="preserve">” 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>.</w:t>
      </w:r>
    </w:p>
    <w:p w:rsidR="004B7078" w:rsidRPr="00F54A80" w:rsidRDefault="004B7078" w:rsidP="004B7078">
      <w:pPr>
        <w:rPr>
          <w:lang w:val="en-US"/>
        </w:rPr>
      </w:pPr>
    </w:p>
    <w:p w:rsidR="004B7078" w:rsidRPr="00F54A80" w:rsidRDefault="004B7078" w:rsidP="005B34A8">
      <w:pPr>
        <w:pStyle w:val="Heading5"/>
        <w:rPr>
          <w:lang w:val="en-US"/>
        </w:rPr>
      </w:pPr>
      <w:r w:rsidRPr="00F54A80">
        <w:rPr>
          <w:lang w:val="en-US"/>
        </w:rPr>
        <w:t xml:space="preserve">Analyst notebook </w:t>
      </w:r>
      <w:r w:rsidR="002D2D49">
        <w:rPr>
          <w:lang w:val="en-US"/>
        </w:rPr>
        <w:t>configuration</w:t>
      </w:r>
    </w:p>
    <w:p w:rsidR="00567008" w:rsidRDefault="00567008" w:rsidP="004B7078">
      <w:pPr>
        <w:rPr>
          <w:lang w:val="en-US"/>
        </w:rPr>
      </w:pPr>
      <w:r>
        <w:rPr>
          <w:lang w:val="en-US"/>
        </w:rPr>
        <w:t xml:space="preserve">To learn how to configure Analyst notebook connection settings, </w:t>
      </w:r>
      <w:r w:rsidRPr="00F54A80">
        <w:rPr>
          <w:lang w:val="en-US"/>
        </w:rPr>
        <w:t>please refer to chapter</w:t>
      </w:r>
      <w:r w:rsidR="0059428D">
        <w:rPr>
          <w:lang w:val="en-US"/>
        </w:rPr>
        <w:t>s</w:t>
      </w:r>
      <w:r w:rsidRPr="00F54A80">
        <w:rPr>
          <w:lang w:val="en-US"/>
        </w:rPr>
        <w:t xml:space="preserve"> </w:t>
      </w:r>
      <w:r>
        <w:rPr>
          <w:lang w:val="en-US"/>
        </w:rPr>
        <w:t>“Analyst notebook connection settings</w:t>
      </w:r>
      <w:r w:rsidRPr="00F54A80">
        <w:rPr>
          <w:lang w:val="en-US"/>
        </w:rPr>
        <w:t xml:space="preserve">” </w:t>
      </w:r>
      <w:r w:rsidR="0059428D">
        <w:rPr>
          <w:lang w:val="en-US"/>
        </w:rPr>
        <w:t xml:space="preserve">and “Analyst notebook configuration” </w:t>
      </w:r>
      <w:r w:rsidRPr="00F54A80">
        <w:rPr>
          <w:lang w:val="en-US"/>
        </w:rPr>
        <w:t xml:space="preserve">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>.</w:t>
      </w:r>
    </w:p>
    <w:p w:rsidR="008E728B" w:rsidRPr="00F54A80" w:rsidRDefault="002D2D49" w:rsidP="003573C6">
      <w:pPr>
        <w:rPr>
          <w:rStyle w:val="hps"/>
          <w:lang w:val="en-US"/>
        </w:rPr>
      </w:pPr>
      <w:r>
        <w:rPr>
          <w:rStyle w:val="hps"/>
          <w:lang w:val="en-US"/>
        </w:rPr>
        <w:t xml:space="preserve">This configuration shall be performed for each workstation using Analyst notebook to acess </w:t>
      </w:r>
      <w:r w:rsidR="007B537B">
        <w:rPr>
          <w:rStyle w:val="hps"/>
          <w:lang w:val="en-US"/>
        </w:rPr>
        <w:t>SQL databases.</w:t>
      </w:r>
      <w:r>
        <w:rPr>
          <w:rStyle w:val="hps"/>
          <w:lang w:val="en-US"/>
        </w:rPr>
        <w:t xml:space="preserve">  </w:t>
      </w:r>
    </w:p>
    <w:p w:rsidR="001615A1" w:rsidRPr="00F54A80" w:rsidRDefault="001615A1" w:rsidP="005B34A8">
      <w:pPr>
        <w:pStyle w:val="Heading4"/>
        <w:rPr>
          <w:lang w:val="en-US"/>
        </w:rPr>
      </w:pPr>
      <w:r w:rsidRPr="00F54A80">
        <w:rPr>
          <w:lang w:val="en-US"/>
        </w:rPr>
        <w:t xml:space="preserve">WebService </w:t>
      </w:r>
      <w:r w:rsidR="00BB78D0">
        <w:rPr>
          <w:lang w:val="en-US"/>
        </w:rPr>
        <w:t>authentication configuration</w:t>
      </w:r>
    </w:p>
    <w:p w:rsidR="00AA7F2E" w:rsidRDefault="00AA7F2E" w:rsidP="00E71A5C">
      <w:pPr>
        <w:rPr>
          <w:lang w:val="en-US"/>
        </w:rPr>
      </w:pPr>
      <w:r>
        <w:rPr>
          <w:lang w:val="en-US"/>
        </w:rPr>
        <w:t>INTEL-FS web services may be used with 2 different authentication methods:</w:t>
      </w:r>
    </w:p>
    <w:p w:rsidR="00AA7F2E" w:rsidRDefault="00AA7F2E" w:rsidP="00274489">
      <w:pPr>
        <w:pStyle w:val="ListParagraph"/>
        <w:numPr>
          <w:ilvl w:val="0"/>
          <w:numId w:val="64"/>
        </w:numPr>
        <w:rPr>
          <w:lang w:val="en-US"/>
        </w:rPr>
      </w:pPr>
      <w:r>
        <w:rPr>
          <w:lang w:val="en-US"/>
        </w:rPr>
        <w:t>Windows authentication</w:t>
      </w:r>
    </w:p>
    <w:p w:rsidR="00AA7F2E" w:rsidRPr="00274489" w:rsidRDefault="00AA7F2E" w:rsidP="00274489">
      <w:pPr>
        <w:pStyle w:val="ListParagraph"/>
        <w:numPr>
          <w:ilvl w:val="0"/>
          <w:numId w:val="64"/>
        </w:numPr>
        <w:rPr>
          <w:lang w:val="en-US"/>
        </w:rPr>
      </w:pPr>
      <w:r>
        <w:rPr>
          <w:lang w:val="en-US"/>
        </w:rPr>
        <w:t>Certificate authentication</w:t>
      </w:r>
    </w:p>
    <w:p w:rsidR="00AA7F2E" w:rsidRDefault="00BB78D0">
      <w:pPr>
        <w:rPr>
          <w:rStyle w:val="hps"/>
          <w:lang w:val="en"/>
        </w:rPr>
      </w:pPr>
      <w:r>
        <w:rPr>
          <w:rStyle w:val="hps"/>
          <w:lang w:val="en"/>
        </w:rPr>
        <w:t>In</w:t>
      </w:r>
      <w:r>
        <w:rPr>
          <w:lang w:val="en"/>
        </w:rPr>
        <w:t xml:space="preserve"> </w:t>
      </w:r>
      <w:r>
        <w:rPr>
          <w:rStyle w:val="hps"/>
          <w:lang w:val="en"/>
        </w:rPr>
        <w:t xml:space="preserve">both </w:t>
      </w:r>
      <w:r>
        <w:rPr>
          <w:lang w:val="en"/>
        </w:rPr>
        <w:t xml:space="preserve"> </w:t>
      </w:r>
      <w:r>
        <w:rPr>
          <w:rStyle w:val="hps"/>
          <w:lang w:val="en"/>
        </w:rPr>
        <w:t>case,</w:t>
      </w:r>
      <w:r>
        <w:rPr>
          <w:lang w:val="en"/>
        </w:rPr>
        <w:t xml:space="preserve"> </w:t>
      </w:r>
      <w:r>
        <w:rPr>
          <w:rStyle w:val="hps"/>
          <w:lang w:val="en"/>
        </w:rPr>
        <w:t>a user account</w:t>
      </w:r>
      <w:r>
        <w:rPr>
          <w:lang w:val="en"/>
        </w:rPr>
        <w:t xml:space="preserve"> </w:t>
      </w:r>
      <w:r>
        <w:rPr>
          <w:rStyle w:val="hps"/>
          <w:lang w:val="en"/>
        </w:rPr>
        <w:t>shall be</w:t>
      </w:r>
      <w:r>
        <w:rPr>
          <w:lang w:val="en"/>
        </w:rPr>
        <w:t xml:space="preserve"> </w:t>
      </w:r>
      <w:r>
        <w:rPr>
          <w:rStyle w:val="hps"/>
          <w:lang w:val="en"/>
        </w:rPr>
        <w:t>created</w:t>
      </w:r>
      <w:r>
        <w:rPr>
          <w:lang w:val="en"/>
        </w:rPr>
        <w:t xml:space="preserve"> </w:t>
      </w:r>
      <w:r>
        <w:rPr>
          <w:rStyle w:val="hps"/>
          <w:lang w:val="en"/>
        </w:rPr>
        <w:t>in the</w:t>
      </w:r>
      <w:r>
        <w:rPr>
          <w:lang w:val="en"/>
        </w:rPr>
        <w:t xml:space="preserve"> </w:t>
      </w:r>
      <w:r>
        <w:rPr>
          <w:rStyle w:val="hps"/>
          <w:lang w:val="en"/>
        </w:rPr>
        <w:t>INTEL</w:t>
      </w:r>
      <w:r>
        <w:rPr>
          <w:lang w:val="en"/>
        </w:rPr>
        <w:t xml:space="preserve">-FS </w:t>
      </w:r>
      <w:r>
        <w:rPr>
          <w:rStyle w:val="hps"/>
          <w:lang w:val="en"/>
        </w:rPr>
        <w:t>Application.</w:t>
      </w:r>
    </w:p>
    <w:p w:rsidR="00BB78D0" w:rsidRDefault="00BB78D0">
      <w:pPr>
        <w:rPr>
          <w:lang w:val="en-US"/>
        </w:rPr>
      </w:pPr>
      <w:r>
        <w:rPr>
          <w:rStyle w:val="hps"/>
          <w:lang w:val="en"/>
        </w:rPr>
        <w:t>For windows authentication, this user account shall matched the windows session account. In this case the workstation and the INTEL-FS server shall be in the same domain.</w:t>
      </w:r>
    </w:p>
    <w:p w:rsidR="00AA7F2E" w:rsidRPr="00274489" w:rsidRDefault="00BB78D0">
      <w:pPr>
        <w:rPr>
          <w:lang w:val="en-US"/>
        </w:rPr>
      </w:pPr>
      <w:r>
        <w:rPr>
          <w:lang w:val="en-US"/>
        </w:rPr>
        <w:t xml:space="preserve">For certificate authentication a dedicated web services certificate shall be created and </w:t>
      </w:r>
      <w:r>
        <w:rPr>
          <w:rStyle w:val="hps"/>
          <w:lang w:val="en"/>
        </w:rPr>
        <w:t>this user account shall correspond to this certificate</w:t>
      </w:r>
      <w:r>
        <w:rPr>
          <w:lang w:val="en-US"/>
        </w:rPr>
        <w:t xml:space="preserve">. </w:t>
      </w:r>
    </w:p>
    <w:p w:rsidR="00E71A5C" w:rsidRPr="00F54A80" w:rsidRDefault="00BB78D0" w:rsidP="00E71A5C">
      <w:pPr>
        <w:rPr>
          <w:lang w:val="en-US"/>
        </w:rPr>
      </w:pPr>
      <w:r w:rsidRPr="00F54A80">
        <w:rPr>
          <w:lang w:val="en-US"/>
        </w:rPr>
        <w:t>Th</w:t>
      </w:r>
      <w:r>
        <w:rPr>
          <w:lang w:val="en-US"/>
        </w:rPr>
        <w:t>e remainder of this</w:t>
      </w:r>
      <w:r w:rsidRPr="00F54A80">
        <w:rPr>
          <w:lang w:val="en-US"/>
        </w:rPr>
        <w:t xml:space="preserve"> </w:t>
      </w:r>
      <w:r w:rsidR="00E71A5C" w:rsidRPr="00F54A80">
        <w:rPr>
          <w:lang w:val="en-US"/>
        </w:rPr>
        <w:t xml:space="preserve">chapter describes how to </w:t>
      </w:r>
      <w:r w:rsidR="00A30895">
        <w:rPr>
          <w:lang w:val="en-US"/>
        </w:rPr>
        <w:t>creat</w:t>
      </w:r>
      <w:r w:rsidR="008C4B9A">
        <w:rPr>
          <w:lang w:val="en-US"/>
        </w:rPr>
        <w:t>e</w:t>
      </w:r>
      <w:r w:rsidR="00A30895" w:rsidRPr="00F54A80">
        <w:rPr>
          <w:lang w:val="en-US"/>
        </w:rPr>
        <w:t xml:space="preserve"> </w:t>
      </w:r>
      <w:r w:rsidR="00E71A5C" w:rsidRPr="00F54A80">
        <w:rPr>
          <w:lang w:val="en-US"/>
        </w:rPr>
        <w:t>web services certificate.</w:t>
      </w:r>
      <w:r w:rsidR="00AA7F2E">
        <w:rPr>
          <w:lang w:val="en-US"/>
        </w:rPr>
        <w:t xml:space="preserve"> </w:t>
      </w:r>
    </w:p>
    <w:p w:rsidR="00EB78CC" w:rsidRPr="00F54A80" w:rsidRDefault="00A30895" w:rsidP="005B34A8">
      <w:pPr>
        <w:pStyle w:val="Heading5"/>
        <w:rPr>
          <w:lang w:val="en-US"/>
        </w:rPr>
      </w:pPr>
      <w:r>
        <w:rPr>
          <w:lang w:val="en-US"/>
        </w:rPr>
        <w:t>Certificate</w:t>
      </w:r>
      <w:r w:rsidRPr="00F54A80">
        <w:rPr>
          <w:lang w:val="en-US"/>
        </w:rPr>
        <w:t xml:space="preserve"> </w:t>
      </w:r>
      <w:r>
        <w:rPr>
          <w:lang w:val="en-US"/>
        </w:rPr>
        <w:t>creation</w:t>
      </w:r>
    </w:p>
    <w:p w:rsidR="00FC2FCA" w:rsidRPr="00F54A80" w:rsidRDefault="00FC2FCA" w:rsidP="00E71A5C">
      <w:pPr>
        <w:rPr>
          <w:lang w:val="en-US"/>
        </w:rPr>
      </w:pP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E71A5C" w:rsidRPr="00F54A80" w:rsidTr="004469D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E71A5C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lastRenderedPageBreak/>
              <w:t>On INTEL-FS server, select “</w:t>
            </w:r>
            <w:r w:rsidRPr="00F54A80">
              <w:rPr>
                <w:b/>
                <w:lang w:val="en-US" w:eastAsia="fr-FR"/>
              </w:rPr>
              <w:t>Start</w:t>
            </w:r>
            <w:r w:rsidRPr="00F54A80">
              <w:rPr>
                <w:lang w:val="en-US" w:eastAsia="fr-FR"/>
              </w:rPr>
              <w:t>”, in Search programs and files input area type in mmc</w:t>
            </w:r>
          </w:p>
          <w:p w:rsidR="00E71A5C" w:rsidRPr="00F54A80" w:rsidRDefault="00E71A5C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Select mmc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931834" w:rsidP="004469DB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59D7D1C" wp14:editId="45D57310">
                  <wp:extent cx="4000500" cy="2381250"/>
                  <wp:effectExtent l="0" t="0" r="0" b="0"/>
                  <wp:docPr id="1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381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1A5C" w:rsidRPr="00F54A80" w:rsidTr="004469D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1E25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In menu bar, </w:t>
            </w:r>
            <w:r w:rsidR="00DB576C">
              <w:rPr>
                <w:lang w:val="en-US" w:eastAsia="fr-FR"/>
              </w:rPr>
              <w:t>click</w:t>
            </w:r>
            <w:r w:rsidR="00DB576C" w:rsidRPr="00F54A80">
              <w:rPr>
                <w:lang w:val="en-US" w:eastAsia="fr-FR"/>
              </w:rPr>
              <w:t xml:space="preserve"> </w:t>
            </w:r>
            <w:r w:rsidRPr="00F54A80">
              <w:rPr>
                <w:lang w:val="en-US" w:eastAsia="fr-FR"/>
              </w:rPr>
              <w:t>“</w:t>
            </w:r>
            <w:r w:rsidRPr="00F54A80">
              <w:rPr>
                <w:b/>
                <w:lang w:val="en-US" w:eastAsia="fr-FR"/>
              </w:rPr>
              <w:t>File</w:t>
            </w:r>
            <w:r w:rsidRPr="00F54A80">
              <w:rPr>
                <w:lang w:val="en-US" w:eastAsia="fr-FR"/>
              </w:rPr>
              <w:t>” in popup menu select “</w:t>
            </w:r>
            <w:r w:rsidRPr="00F54A80">
              <w:rPr>
                <w:b/>
                <w:lang w:val="en-US" w:eastAsia="fr-FR"/>
              </w:rPr>
              <w:t>Add/Remove Snap-in…</w:t>
            </w:r>
            <w:r w:rsidRPr="00F54A80">
              <w:rPr>
                <w:lang w:val="en-US" w:eastAsia="fr-FR"/>
              </w:rPr>
              <w:t>” item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931834" w:rsidP="004469DB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8AC0920" wp14:editId="6AE6E212">
                  <wp:extent cx="3990975" cy="2781300"/>
                  <wp:effectExtent l="0" t="0" r="9525" b="0"/>
                  <wp:docPr id="1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0975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1A5C" w:rsidRPr="00F54A80" w:rsidTr="004469D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Default="001E2589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“</w:t>
            </w:r>
            <w:r w:rsidRPr="00F54A80">
              <w:rPr>
                <w:b/>
                <w:lang w:val="en-US" w:eastAsia="fr-FR"/>
              </w:rPr>
              <w:t xml:space="preserve">Available </w:t>
            </w:r>
            <w:r w:rsidRPr="00F54A80">
              <w:rPr>
                <w:b/>
                <w:u w:val="single"/>
                <w:lang w:val="en-US" w:eastAsia="fr-FR"/>
              </w:rPr>
              <w:t>s</w:t>
            </w:r>
            <w:r w:rsidRPr="00F54A80">
              <w:rPr>
                <w:b/>
                <w:lang w:val="en-US" w:eastAsia="fr-FR"/>
              </w:rPr>
              <w:t>nap-ins:</w:t>
            </w:r>
            <w:r w:rsidRPr="00F54A80">
              <w:rPr>
                <w:lang w:val="en-US" w:eastAsia="fr-FR"/>
              </w:rPr>
              <w:t>” area, Select “</w:t>
            </w:r>
            <w:r w:rsidRPr="00F54A80">
              <w:rPr>
                <w:b/>
                <w:lang w:val="en-US" w:eastAsia="fr-FR"/>
              </w:rPr>
              <w:t>Certificates</w:t>
            </w:r>
            <w:r w:rsidRPr="00F54A80">
              <w:rPr>
                <w:lang w:val="en-US" w:eastAsia="fr-FR"/>
              </w:rPr>
              <w:t>”</w:t>
            </w:r>
          </w:p>
          <w:p w:rsidR="00DB576C" w:rsidRDefault="00DB576C" w:rsidP="004469DB">
            <w:pPr>
              <w:spacing w:before="0" w:after="0"/>
              <w:jc w:val="left"/>
              <w:rPr>
                <w:lang w:val="en-US" w:eastAsia="fr-FR"/>
              </w:rPr>
            </w:pPr>
          </w:p>
          <w:p w:rsidR="00DB576C" w:rsidRPr="00F54A80" w:rsidRDefault="00DB576C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u w:val="single"/>
                <w:lang w:val="en-US" w:eastAsia="fr-FR"/>
              </w:rPr>
              <w:t>A</w:t>
            </w:r>
            <w:r w:rsidRPr="00F54A80">
              <w:rPr>
                <w:b/>
                <w:lang w:val="en-US" w:eastAsia="fr-FR"/>
              </w:rPr>
              <w:t>dd &gt;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931834" w:rsidP="004469DB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67BB763" wp14:editId="43372B8E">
                  <wp:extent cx="4000500" cy="2771775"/>
                  <wp:effectExtent l="0" t="0" r="0" b="9525"/>
                  <wp:docPr id="1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1A5C" w:rsidRPr="00F54A80" w:rsidTr="004469D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1E2589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lastRenderedPageBreak/>
              <w:t>Select “</w:t>
            </w:r>
            <w:r w:rsidRPr="00F54A80">
              <w:rPr>
                <w:b/>
                <w:u w:val="single"/>
                <w:lang w:val="en-US" w:eastAsia="fr-FR"/>
              </w:rPr>
              <w:t>C</w:t>
            </w:r>
            <w:r w:rsidRPr="00F54A80">
              <w:rPr>
                <w:b/>
                <w:lang w:val="en-US" w:eastAsia="fr-FR"/>
              </w:rPr>
              <w:t>omputer account</w:t>
            </w:r>
            <w:r w:rsidRPr="00F54A80">
              <w:rPr>
                <w:lang w:val="en-US" w:eastAsia="fr-FR"/>
              </w:rPr>
              <w:t>” radio button</w:t>
            </w:r>
          </w:p>
          <w:p w:rsidR="001E2589" w:rsidRPr="00F54A80" w:rsidRDefault="001E2589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u w:val="single"/>
                <w:lang w:val="en-US" w:eastAsia="fr-FR"/>
              </w:rPr>
              <w:t>N</w:t>
            </w:r>
            <w:r w:rsidRPr="00F54A80">
              <w:rPr>
                <w:b/>
                <w:lang w:val="en-US" w:eastAsia="fr-FR"/>
              </w:rPr>
              <w:t>ext &gt;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931834" w:rsidP="004469DB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07723A7" wp14:editId="059F8C92">
                  <wp:extent cx="4038600" cy="2943225"/>
                  <wp:effectExtent l="0" t="0" r="0" b="9525"/>
                  <wp:docPr id="1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8600" cy="2943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1A5C" w:rsidRPr="00F54A80" w:rsidTr="004469D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1E2589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lang w:val="en-US" w:eastAsia="fr-FR"/>
              </w:rPr>
              <w:t>Finish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931834" w:rsidP="004469DB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4E07AC7" wp14:editId="42D317E8">
                  <wp:extent cx="4029075" cy="2933700"/>
                  <wp:effectExtent l="0" t="0" r="9525" b="0"/>
                  <wp:docPr id="1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293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1A5C" w:rsidRPr="00F54A80" w:rsidTr="004469D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0B11C9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u w:val="single"/>
                <w:lang w:val="en-US" w:eastAsia="fr-FR"/>
              </w:rPr>
              <w:t>A</w:t>
            </w:r>
            <w:r w:rsidRPr="00F54A80">
              <w:rPr>
                <w:b/>
                <w:lang w:val="en-US" w:eastAsia="fr-FR"/>
              </w:rPr>
              <w:t>dd &gt;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931834" w:rsidP="000B11C9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7490389" wp14:editId="071979F6">
                  <wp:extent cx="4000500" cy="2781300"/>
                  <wp:effectExtent l="0" t="0" r="0" b="0"/>
                  <wp:docPr id="1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1A5C" w:rsidRPr="00F54A80" w:rsidTr="004469D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0B11C9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lastRenderedPageBreak/>
              <w:t>Click “</w:t>
            </w:r>
            <w:r w:rsidRPr="00F54A80">
              <w:rPr>
                <w:b/>
                <w:lang w:val="en-US" w:eastAsia="fr-FR"/>
              </w:rPr>
              <w:t>Finish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931834" w:rsidP="000B11C9">
            <w:pPr>
              <w:tabs>
                <w:tab w:val="left" w:pos="1305"/>
              </w:tabs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688803" wp14:editId="0036DD65">
                  <wp:extent cx="4105275" cy="2981325"/>
                  <wp:effectExtent l="0" t="0" r="9525" b="9525"/>
                  <wp:docPr id="1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5275" cy="2981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2589" w:rsidRPr="00F54A80" w:rsidTr="004469D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2589" w:rsidRPr="00F54A80" w:rsidRDefault="000B11C9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lang w:val="en-US" w:eastAsia="fr-FR"/>
              </w:rPr>
              <w:t>OK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2589" w:rsidRPr="00F54A80" w:rsidRDefault="000B11C9" w:rsidP="000B11C9">
            <w:pPr>
              <w:tabs>
                <w:tab w:val="left" w:pos="1215"/>
              </w:tabs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ab/>
            </w:r>
            <w:r w:rsidR="00931834">
              <w:rPr>
                <w:noProof/>
                <w:lang w:val="en-US"/>
              </w:rPr>
              <w:drawing>
                <wp:inline distT="0" distB="0" distL="0" distR="0" wp14:anchorId="53D81A5F" wp14:editId="24788E93">
                  <wp:extent cx="4019550" cy="2800350"/>
                  <wp:effectExtent l="0" t="0" r="0" b="0"/>
                  <wp:docPr id="1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9550" cy="280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2589" w:rsidRPr="00F54A80" w:rsidTr="004469D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2589" w:rsidRPr="00F54A80" w:rsidRDefault="001E2589" w:rsidP="004469DB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2589" w:rsidRPr="00F54A80" w:rsidRDefault="00931834" w:rsidP="004469DB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0025A05" wp14:editId="354449A2">
                  <wp:extent cx="4019550" cy="2257425"/>
                  <wp:effectExtent l="0" t="0" r="0" b="9525"/>
                  <wp:docPr id="1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9550" cy="225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1A5C" w:rsidRDefault="00E71A5C" w:rsidP="00E71A5C">
      <w:pPr>
        <w:rPr>
          <w:lang w:val="en-US"/>
        </w:rPr>
      </w:pPr>
    </w:p>
    <w:p w:rsidR="00947AF7" w:rsidRDefault="00947AF7" w:rsidP="00E71A5C">
      <w:pPr>
        <w:rPr>
          <w:lang w:val="en-US"/>
        </w:rPr>
      </w:pPr>
      <w:r>
        <w:rPr>
          <w:lang w:val="en-US"/>
        </w:rPr>
        <w:t>Server certificate configuration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DB576C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Default="00C87203" w:rsidP="00C87203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On INTEL-FS server copy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3C2E77" w:rsidRPr="00274489">
              <w:rPr>
                <w:rFonts w:ascii="Times New Roman" w:hAnsi="Times New Roman"/>
                <w:color w:val="000000"/>
                <w:lang w:eastAsia="fr-FR"/>
              </w:rPr>
              <w:t>&lt;Date&gt;_NU_WSCertificateTools_&lt;Version&gt;.zip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in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E: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drive and unzip it in E:.</w:t>
            </w:r>
          </w:p>
          <w:p w:rsidR="00C87203" w:rsidRDefault="003C2E77" w:rsidP="00C87203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274489">
              <w:rPr>
                <w:rFonts w:ascii="Times New Roman" w:hAnsi="Times New Roman"/>
                <w:color w:val="000000"/>
                <w:lang w:eastAsia="fr-FR"/>
              </w:rPr>
              <w:t>&lt;Date&gt;_NU_WSCertificateTools_&lt;Version&gt;.zip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C87203">
              <w:rPr>
                <w:rFonts w:ascii="Times New Roman" w:hAnsi="Times New Roman"/>
                <w:color w:val="000000"/>
                <w:lang w:val="en-US" w:eastAsia="fr-FR"/>
              </w:rPr>
              <w:t>is located on</w:t>
            </w:r>
            <w:r w:rsidR="00250A45">
              <w:rPr>
                <w:rFonts w:ascii="Times New Roman" w:hAnsi="Times New Roman"/>
                <w:color w:val="000000"/>
                <w:lang w:val="en-US" w:eastAsia="fr-FR"/>
              </w:rPr>
              <w:t xml:space="preserve"> DVD</w:t>
            </w:r>
            <w:r w:rsidR="00C87203">
              <w:rPr>
                <w:rFonts w:ascii="Times New Roman" w:hAnsi="Times New Roman"/>
                <w:color w:val="000000"/>
                <w:lang w:val="en-US" w:eastAsia="fr-FR"/>
              </w:rPr>
              <w:t xml:space="preserve"> “</w:t>
            </w:r>
            <w:r w:rsidR="00250A45"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DVD</w:t>
            </w:r>
            <w:r w:rsidR="00250A45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IntelFS Application</w:t>
            </w:r>
            <w:r w:rsidR="00250A4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="00C87203">
              <w:rPr>
                <w:rFonts w:ascii="Times New Roman" w:hAnsi="Times New Roman"/>
                <w:color w:val="000000"/>
                <w:lang w:val="en-US" w:eastAsia="fr-FR"/>
              </w:rPr>
              <w:t>.</w:t>
            </w:r>
          </w:p>
          <w:p w:rsidR="00DB576C" w:rsidRPr="00F54A80" w:rsidRDefault="00C87203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The folder E:\Tools including unzipped files is created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576C" w:rsidRPr="00F54A80" w:rsidRDefault="00DB576C" w:rsidP="00A30895">
            <w:pPr>
              <w:spacing w:before="0" w:after="0"/>
              <w:jc w:val="left"/>
              <w:rPr>
                <w:lang w:val="en-US" w:eastAsia="fr-FR"/>
              </w:rPr>
            </w:pPr>
          </w:p>
        </w:tc>
      </w:tr>
      <w:tr w:rsidR="00393FD1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3FD1" w:rsidRPr="00F54A80" w:rsidRDefault="00393FD1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393FD1" w:rsidRPr="00F54A80" w:rsidRDefault="00393FD1" w:rsidP="00C87203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3FD1" w:rsidRPr="00F54A80" w:rsidRDefault="00393FD1" w:rsidP="00A30895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/>
              </w:rPr>
              <w:object w:dxaOrig="6060" w:dyaOrig="6960" w14:anchorId="4A49DCE9">
                <v:shape id="_x0000_i1041" type="#_x0000_t75" style="width:303pt;height:316.5pt" o:ole="">
                  <v:imagedata r:id="rId82" o:title=""/>
                </v:shape>
                <o:OLEObject Type="Embed" ProgID="PBrush" ShapeID="_x0000_i1041" DrawAspect="Content" ObjectID="_1588591036" r:id="rId271"/>
              </w:object>
            </w:r>
          </w:p>
        </w:tc>
      </w:tr>
      <w:tr w:rsidR="00393FD1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3FD1" w:rsidRDefault="00393FD1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the dos command prompt window, goto folder E:\Tools</w:t>
            </w:r>
          </w:p>
          <w:p w:rsidR="00393FD1" w:rsidRDefault="00393FD1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Type in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E:\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393FD1" w:rsidRPr="00C87203" w:rsidRDefault="00393FD1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Type in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cd Tools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3FD1" w:rsidRPr="00393FD1" w:rsidRDefault="00393FD1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7C9A133" wp14:editId="2D39D0BC">
                  <wp:extent cx="4118972" cy="1949570"/>
                  <wp:effectExtent l="0" t="0" r="0" b="0"/>
                  <wp:docPr id="402" name="Picture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2745" cy="1956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203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Default="00C87203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t>Using notepad.exe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, edit 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E:\Tools\SetupValid.bat</w:t>
            </w:r>
          </w:p>
          <w:p w:rsidR="00C87203" w:rsidRDefault="00C87203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Replace </w:t>
            </w: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t xml:space="preserve"> ##SITEID## by the logical identifier of the site (server name) (cf chap </w:t>
            </w: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fldChar w:fldCharType="begin"/>
            </w: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instrText xml:space="preserve"> REF _Ref426967911 \r \h </w:instrTex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instrText xml:space="preserve"> \* MERGEFORMAT </w:instrText>
            </w: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</w: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color w:val="000000"/>
                <w:lang w:val="en-US" w:eastAsia="fr-FR"/>
              </w:rPr>
              <w:t>2.2.2.4</w:t>
            </w: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fldChar w:fldCharType="end"/>
            </w: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t xml:space="preserve"> )</w:t>
            </w:r>
          </w:p>
          <w:p w:rsidR="00251F13" w:rsidRDefault="00251F13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Note this the value of the key “ServerName” in WebSection.AppSettingsMain.config xml configuration file located in folder E:\WebAppli\Intelfs</w:t>
            </w:r>
          </w:p>
          <w:p w:rsidR="00C87203" w:rsidRPr="00274489" w:rsidRDefault="00251F13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251F13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Save and close SetupValid.bat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Pr="00F54A80" w:rsidRDefault="00C87203" w:rsidP="00A30895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1E098069" wp14:editId="6D8FF3E4">
                  <wp:extent cx="4047249" cy="924250"/>
                  <wp:effectExtent l="0" t="0" r="0" b="9525"/>
                  <wp:docPr id="401" name="Picture 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7721" cy="933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203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Default="00393FD1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 dos command prompt window</w:t>
            </w:r>
            <w:r w:rsidR="007B1CA5">
              <w:rPr>
                <w:rFonts w:ascii="Times New Roman" w:hAnsi="Times New Roman"/>
                <w:color w:val="000000"/>
                <w:lang w:val="en-US" w:eastAsia="fr-FR"/>
              </w:rPr>
              <w:t>, run SetupValid.bat</w:t>
            </w:r>
          </w:p>
          <w:p w:rsidR="007B1CA5" w:rsidRPr="00274489" w:rsidRDefault="007B1CA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Type in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.\SetupValid.bat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Pr="00F54A80" w:rsidRDefault="007B1CA5" w:rsidP="00A30895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68C5110" wp14:editId="100EA78F">
                  <wp:extent cx="4075836" cy="1929155"/>
                  <wp:effectExtent l="0" t="0" r="1270" b="0"/>
                  <wp:docPr id="403" name="Picture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7708" cy="1944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203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Default="007B1CA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P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assword: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input area, type in intelfs</w:t>
            </w:r>
          </w:p>
          <w:p w:rsidR="007B1CA5" w:rsidRDefault="007B1CA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C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onfirm password: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input area, type in intelfs</w:t>
            </w:r>
          </w:p>
          <w:p w:rsidR="007B1CA5" w:rsidRDefault="007B1CA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7B1CA5" w:rsidRPr="00274489" w:rsidRDefault="007B1CA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Pr="00F54A80" w:rsidRDefault="007B1CA5" w:rsidP="00274489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3EDD23" wp14:editId="0FB6466F">
                  <wp:extent cx="3005943" cy="2061713"/>
                  <wp:effectExtent l="0" t="0" r="4445" b="0"/>
                  <wp:docPr id="404" name="Picture 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7088" cy="2062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203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1CA5" w:rsidRDefault="007B1CA5" w:rsidP="007B1C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P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assword: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input area, type in intelfs</w:t>
            </w:r>
          </w:p>
          <w:p w:rsidR="007B1CA5" w:rsidRDefault="007B1CA5" w:rsidP="007B1C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7B1CA5" w:rsidRDefault="007B1CA5" w:rsidP="007B1C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C87203" w:rsidRPr="00274489" w:rsidRDefault="00C87203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Pr="00F54A80" w:rsidRDefault="007B1CA5" w:rsidP="00274489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B8C512" wp14:editId="716D3EF1">
                  <wp:extent cx="2668521" cy="1742536"/>
                  <wp:effectExtent l="0" t="0" r="0" b="0"/>
                  <wp:docPr id="405" name="Picture 4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1499" cy="1744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AC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53FAC" w:rsidRDefault="00453FAC" w:rsidP="00453FA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235227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P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assword: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input area, type in intelfs</w:t>
            </w:r>
          </w:p>
          <w:p w:rsidR="00453FAC" w:rsidRDefault="00453FAC" w:rsidP="00453FA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453FAC" w:rsidRDefault="00453FAC" w:rsidP="00453FA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453FAC" w:rsidRDefault="00453FAC" w:rsidP="007B1C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53FAC" w:rsidRDefault="00453FAC" w:rsidP="007B1CA5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714A9FA" wp14:editId="3EC98A0D">
                  <wp:extent cx="2668522" cy="1742536"/>
                  <wp:effectExtent l="0" t="0" r="0" b="0"/>
                  <wp:docPr id="418" name="Picture 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8681" cy="1742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203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1CA5" w:rsidRDefault="007B1CA5" w:rsidP="007B1C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P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assword: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input area, type in intelfs</w:t>
            </w:r>
          </w:p>
          <w:p w:rsidR="00C87203" w:rsidRDefault="00C87203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7B1CA5" w:rsidRPr="00274489" w:rsidRDefault="007B1C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Pr="00F54A80" w:rsidRDefault="007B1CA5" w:rsidP="00274489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4C1F155" wp14:editId="2F543733">
                  <wp:extent cx="2639683" cy="1723704"/>
                  <wp:effectExtent l="0" t="0" r="8890" b="0"/>
                  <wp:docPr id="406" name="Picture 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9841" cy="1723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203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Default="00D26972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Using mmc tool (previously configurated), browse to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Console Root\Certificates (Local Computer)\Personal\Certificates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node</w:t>
            </w:r>
          </w:p>
          <w:p w:rsidR="00D26972" w:rsidRDefault="00D26972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26972" w:rsidRPr="00274489" w:rsidRDefault="00D26972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Pr="00F54A80" w:rsidRDefault="001F3826" w:rsidP="00274489">
            <w:pPr>
              <w:tabs>
                <w:tab w:val="left" w:pos="2242"/>
              </w:tabs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CD679E4" wp14:editId="5B0EFBEA">
                  <wp:extent cx="4023350" cy="2320505"/>
                  <wp:effectExtent l="0" t="0" r="0" b="3810"/>
                  <wp:docPr id="407" name="Picture 4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6090" cy="2322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203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Pr="00274489" w:rsidRDefault="00D26972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The brand new created certificate is displayed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Pr="00F54A80" w:rsidRDefault="00D26972" w:rsidP="00A30895">
            <w:pPr>
              <w:spacing w:before="0" w:after="0"/>
              <w:jc w:val="left"/>
              <w:rPr>
                <w:lang w:val="en-US" w:eastAsia="fr-FR"/>
              </w:rPr>
            </w:pPr>
            <w:r>
              <w:object w:dxaOrig="12465" w:dyaOrig="2385">
                <v:shape id="_x0000_i1042" type="#_x0000_t75" style="width:315pt;height:60.75pt" o:ole="">
                  <v:imagedata r:id="rId279" o:title=""/>
                </v:shape>
                <o:OLEObject Type="Embed" ProgID="PBrush" ShapeID="_x0000_i1042" DrawAspect="Content" ObjectID="_1588591037" r:id="rId280"/>
              </w:object>
            </w:r>
          </w:p>
        </w:tc>
      </w:tr>
      <w:tr w:rsidR="00D26972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6972" w:rsidRDefault="00453728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Right click IntelFSPocServer  certificate, in pop up menu select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All Tasks &gt; Manage Private Keys…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item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6972" w:rsidRDefault="00D26972" w:rsidP="00A30895">
            <w:pPr>
              <w:spacing w:before="0" w:after="0"/>
              <w:jc w:val="left"/>
            </w:pPr>
            <w:r>
              <w:object w:dxaOrig="6240" w:dyaOrig="3255">
                <v:shape id="_x0000_i1043" type="#_x0000_t75" style="width:312pt;height:162.75pt" o:ole="">
                  <v:imagedata r:id="rId281" o:title=""/>
                </v:shape>
                <o:OLEObject Type="Embed" ProgID="PBrush" ShapeID="_x0000_i1043" DrawAspect="Content" ObjectID="_1588591038" r:id="rId282"/>
              </w:object>
            </w:r>
          </w:p>
        </w:tc>
      </w:tr>
      <w:tr w:rsidR="00D26972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6972" w:rsidRDefault="00453728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A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d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d…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6972" w:rsidRDefault="00453728" w:rsidP="00274489">
            <w:pPr>
              <w:spacing w:before="0" w:after="0"/>
              <w:jc w:val="center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E322E9" wp14:editId="6CBF3BDA">
                  <wp:extent cx="3137309" cy="3786997"/>
                  <wp:effectExtent l="0" t="0" r="6350" b="4445"/>
                  <wp:docPr id="408" name="Picture 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9084" cy="3789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6972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6972" w:rsidRDefault="00453728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E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nter the object names to select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input area, type in NETWORK SERVICE</w:t>
            </w:r>
          </w:p>
          <w:p w:rsidR="00453728" w:rsidRDefault="00453728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453728" w:rsidRDefault="00453728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C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heck Names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button </w:t>
            </w:r>
          </w:p>
          <w:p w:rsidR="00A30895" w:rsidRDefault="00A3089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A30895" w:rsidRDefault="00A3089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6972" w:rsidRDefault="00453728" w:rsidP="00274489">
            <w:pPr>
              <w:spacing w:before="0" w:after="0"/>
              <w:jc w:val="center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681A05" wp14:editId="57BB2D5F">
                  <wp:extent cx="3766236" cy="2001067"/>
                  <wp:effectExtent l="0" t="0" r="5715" b="0"/>
                  <wp:docPr id="410" name="Picture 4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0497" cy="2008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6972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6972" w:rsidRDefault="00A3089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A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pply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A30895" w:rsidRDefault="00A3089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A30895" w:rsidRDefault="00A3089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A30895" w:rsidRDefault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Close window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6972" w:rsidRDefault="00A30895" w:rsidP="00274489">
            <w:pPr>
              <w:spacing w:before="0" w:after="0"/>
              <w:jc w:val="center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C88395" wp14:editId="216CBE74">
                  <wp:extent cx="3347050" cy="4040172"/>
                  <wp:effectExtent l="0" t="0" r="6350" b="0"/>
                  <wp:docPr id="411" name="Picture 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8943" cy="4042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47AF7" w:rsidRDefault="00947AF7" w:rsidP="00947AF7">
      <w:pPr>
        <w:pStyle w:val="Paragraphe"/>
        <w:jc w:val="center"/>
        <w:rPr>
          <w:lang w:val="en-US"/>
        </w:rPr>
      </w:pPr>
    </w:p>
    <w:p w:rsidR="005B04C7" w:rsidRDefault="005B04C7" w:rsidP="00274489">
      <w:pPr>
        <w:pStyle w:val="Heading5"/>
        <w:rPr>
          <w:lang w:val="en-US"/>
        </w:rPr>
      </w:pPr>
      <w:r>
        <w:rPr>
          <w:lang w:val="en-US"/>
        </w:rPr>
        <w:t>Certificate export</w:t>
      </w:r>
    </w:p>
    <w:p w:rsidR="005B04C7" w:rsidRPr="00D42727" w:rsidRDefault="005B04C7" w:rsidP="00274489">
      <w:pPr>
        <w:rPr>
          <w:lang w:val="en-US"/>
        </w:rPr>
      </w:pPr>
      <w:r>
        <w:rPr>
          <w:lang w:val="en-US"/>
        </w:rPr>
        <w:t>The  procedure below describes how to export the certificate previously created.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251A77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1A77" w:rsidRDefault="00453FAC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Using mmc tool (previously configurated), browse to “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Console Root\Certificates (Local Computer)\Personal\Certificates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node, r</w:t>
            </w:r>
            <w:r w:rsidR="00251A77">
              <w:rPr>
                <w:rFonts w:ascii="Times New Roman" w:hAnsi="Times New Roman"/>
                <w:color w:val="000000"/>
                <w:lang w:val="en-US" w:eastAsia="fr-FR"/>
              </w:rPr>
              <w:t>ight click IntelFSPocServer  certificate, in pop up menu select “</w:t>
            </w:r>
            <w:r w:rsidR="00251A77"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All Tasks &gt; Manage Private Keys…</w:t>
            </w:r>
            <w:r w:rsidR="00251A77">
              <w:rPr>
                <w:rFonts w:ascii="Times New Roman" w:hAnsi="Times New Roman"/>
                <w:color w:val="000000"/>
                <w:lang w:val="en-US" w:eastAsia="fr-FR"/>
              </w:rPr>
              <w:t>” item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1A77" w:rsidRDefault="00251A77" w:rsidP="00D42727">
            <w:pPr>
              <w:spacing w:before="0" w:after="0"/>
              <w:jc w:val="left"/>
            </w:pPr>
            <w:r>
              <w:object w:dxaOrig="6150" w:dyaOrig="2835">
                <v:shape id="_x0000_i1044" type="#_x0000_t75" style="width:307.5pt;height:141.75pt" o:ole="">
                  <v:imagedata r:id="rId286" o:title=""/>
                </v:shape>
                <o:OLEObject Type="Embed" ProgID="PBrush" ShapeID="_x0000_i1044" DrawAspect="Content" ObjectID="_1588591039" r:id="rId287"/>
              </w:object>
            </w:r>
          </w:p>
        </w:tc>
      </w:tr>
      <w:tr w:rsidR="00251A77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1A77" w:rsidRDefault="00E71BF5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1A77" w:rsidRDefault="00251A77" w:rsidP="00274489">
            <w:pPr>
              <w:spacing w:before="0" w:after="0"/>
              <w:jc w:val="center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D31B04" wp14:editId="34C04F1B">
                  <wp:extent cx="3452986" cy="3109746"/>
                  <wp:effectExtent l="0" t="0" r="0" b="0"/>
                  <wp:docPr id="412" name="Picture 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1827" cy="3117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1A77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1A77" w:rsidRDefault="00E71BF5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35227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1A77" w:rsidRDefault="00DC6769" w:rsidP="00274489">
            <w:pPr>
              <w:tabs>
                <w:tab w:val="left" w:pos="2608"/>
              </w:tabs>
              <w:spacing w:before="0" w:after="0"/>
              <w:jc w:val="center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0A792CD" wp14:editId="47B7B410">
                  <wp:extent cx="3438703" cy="3096883"/>
                  <wp:effectExtent l="0" t="0" r="0" b="8890"/>
                  <wp:docPr id="413" name="Picture 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867" cy="3106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1A77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1A77" w:rsidRDefault="00E71BF5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235227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1A77" w:rsidRDefault="00DC6769" w:rsidP="00274489">
            <w:pPr>
              <w:spacing w:before="0" w:after="0"/>
              <w:jc w:val="center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83B1BC" wp14:editId="70467706">
                  <wp:extent cx="3611116" cy="3252159"/>
                  <wp:effectExtent l="0" t="0" r="8890" b="5715"/>
                  <wp:docPr id="414" name="Picture 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7046" cy="3257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1A77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1A77" w:rsidRDefault="00E71BF5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F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ile Name: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input area, type in ClientCertificate.cer</w:t>
            </w:r>
          </w:p>
          <w:p w:rsidR="00E71BF5" w:rsidRDefault="00E71BF5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E71BF5" w:rsidRDefault="00E71BF5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35227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1A77" w:rsidRDefault="00E71BF5" w:rsidP="00274489">
            <w:pPr>
              <w:spacing w:before="0" w:after="0"/>
              <w:jc w:val="center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A511970" wp14:editId="7449CC0E">
                  <wp:extent cx="3602435" cy="3244339"/>
                  <wp:effectExtent l="0" t="0" r="0" b="0"/>
                  <wp:docPr id="415" name="Picture 4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989" cy="3251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6769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C6769" w:rsidRDefault="00E71BF5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Finish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C6769" w:rsidRDefault="00E71BF5" w:rsidP="00274489">
            <w:pPr>
              <w:spacing w:before="0" w:after="0"/>
              <w:jc w:val="center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E262447" wp14:editId="284AA6EA">
                  <wp:extent cx="3735638" cy="3364302"/>
                  <wp:effectExtent l="0" t="0" r="0" b="7620"/>
                  <wp:docPr id="416" name="Picture 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0150" cy="3368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1BF5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BF5" w:rsidRDefault="00E71BF5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BF5" w:rsidRDefault="00E71BF5" w:rsidP="00274489">
            <w:pPr>
              <w:spacing w:before="0" w:after="0"/>
              <w:jc w:val="center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2F220CB" wp14:editId="2DE0F805">
                  <wp:extent cx="1743075" cy="1200150"/>
                  <wp:effectExtent l="0" t="0" r="9525" b="0"/>
                  <wp:docPr id="417" name="Picture 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07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47AF7" w:rsidRDefault="00947AF7" w:rsidP="00E71A5C">
      <w:pPr>
        <w:rPr>
          <w:lang w:val="en-US"/>
        </w:rPr>
      </w:pP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3F68FC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3F68FC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Using mmc tool (previously configurated), browse to “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Console Root\Certificates (Local Computer)\Personal\Certificates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node, right click IntelFSPocServer  certificate, in pop up menu select “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All Tasks &gt; Manage Private Keys…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item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3F68FC" w:rsidP="00D42727">
            <w:pPr>
              <w:spacing w:before="0" w:after="0"/>
              <w:jc w:val="center"/>
            </w:pPr>
            <w:r>
              <w:object w:dxaOrig="6150" w:dyaOrig="2835" w14:anchorId="7AE7EF16">
                <v:shape id="_x0000_i1045" type="#_x0000_t75" style="width:307.5pt;height:141.75pt" o:ole="">
                  <v:imagedata r:id="rId286" o:title=""/>
                </v:shape>
                <o:OLEObject Type="Embed" ProgID="PBrush" ShapeID="_x0000_i1045" DrawAspect="Content" ObjectID="_1588591040" r:id="rId294"/>
              </w:object>
            </w:r>
          </w:p>
        </w:tc>
      </w:tr>
      <w:tr w:rsidR="003F68FC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86666F" w:rsidP="0086666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235227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3F68FC" w:rsidP="00D42727">
            <w:pPr>
              <w:spacing w:before="0" w:after="0"/>
              <w:jc w:val="center"/>
            </w:pPr>
            <w:r>
              <w:rPr>
                <w:noProof/>
                <w:lang w:val="en-US"/>
              </w:rPr>
              <w:drawing>
                <wp:inline distT="0" distB="0" distL="0" distR="0" wp14:anchorId="2A979D5A" wp14:editId="157C4EC1">
                  <wp:extent cx="3554083" cy="3200795"/>
                  <wp:effectExtent l="0" t="0" r="8890" b="0"/>
                  <wp:docPr id="420" name="Picture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7106" cy="3203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68FC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86666F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es, export the private key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radio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BF6B1D" w:rsidP="00D42727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CE5F969" wp14:editId="7D9E0CEE">
                  <wp:extent cx="3620696" cy="3260785"/>
                  <wp:effectExtent l="0" t="0" r="0" b="0"/>
                  <wp:docPr id="421" name="Picture 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5827" cy="3265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68FC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3F68FC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86666F" w:rsidP="00D42727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362F3DB" wp14:editId="7631F9E3">
                  <wp:extent cx="3831424" cy="3450566"/>
                  <wp:effectExtent l="0" t="0" r="0" b="0"/>
                  <wp:docPr id="422" name="Picture 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2967" cy="3451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68FC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3F68FC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86666F" w:rsidP="00D42727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64C77CA" wp14:editId="6E9C8A06">
                  <wp:extent cx="3812267" cy="3433314"/>
                  <wp:effectExtent l="0" t="0" r="0" b="0"/>
                  <wp:docPr id="423" name="Picture 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298" cy="3439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68FC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666F" w:rsidRDefault="0086666F" w:rsidP="0086666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 “</w:t>
            </w:r>
            <w:r w:rsidRPr="00235227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F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ile Name: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input area, type in Valid</w:t>
            </w:r>
          </w:p>
          <w:p w:rsidR="0086666F" w:rsidRDefault="0086666F" w:rsidP="0086666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F68FC" w:rsidRDefault="0086666F" w:rsidP="0086666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35227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86666F" w:rsidP="00D42727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67FBF3" wp14:editId="5E393ED1">
                  <wp:extent cx="3908053" cy="3519578"/>
                  <wp:effectExtent l="0" t="0" r="0" b="5080"/>
                  <wp:docPr id="424" name="Picture 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9518" cy="3520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68FC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3F68FC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86666F" w:rsidP="00D42727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52BB1D7" wp14:editId="08525DC0">
                  <wp:extent cx="3888893" cy="3502325"/>
                  <wp:effectExtent l="0" t="0" r="0" b="3175"/>
                  <wp:docPr id="425" name="Picture 4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459" cy="3508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68FC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3F68FC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86666F" w:rsidP="00D42727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AE33DA7" wp14:editId="5AC124A1">
                  <wp:extent cx="1743075" cy="1200150"/>
                  <wp:effectExtent l="0" t="0" r="9525" b="0"/>
                  <wp:docPr id="426" name="Picture 4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07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68FC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86666F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Using windows explorer, browse to</w:t>
            </w:r>
          </w:p>
          <w:p w:rsidR="0086666F" w:rsidRDefault="0086666F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C:\Windows\System32</w:t>
            </w:r>
          </w:p>
          <w:p w:rsidR="0086666F" w:rsidRDefault="0086666F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6666F" w:rsidRDefault="0086666F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Copy exported certifcates files ValidClient.pfx and ClientCertificate.cer to install them later on a work station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86666F" w:rsidP="00D42727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EA72315" wp14:editId="2CF9BA5E">
                  <wp:extent cx="3968910" cy="1816095"/>
                  <wp:effectExtent l="0" t="0" r="0" b="0"/>
                  <wp:docPr id="427" name="Picture 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4859" cy="1823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1A77" w:rsidRPr="00F54A80" w:rsidRDefault="00251A77" w:rsidP="00E71A5C">
      <w:pPr>
        <w:rPr>
          <w:lang w:val="en-US"/>
        </w:rPr>
      </w:pPr>
    </w:p>
    <w:p w:rsidR="00E71A5C" w:rsidRPr="00F54A80" w:rsidRDefault="00EB78CC" w:rsidP="005B34A8">
      <w:pPr>
        <w:pStyle w:val="Heading5"/>
        <w:rPr>
          <w:lang w:val="en-US"/>
        </w:rPr>
      </w:pPr>
      <w:r w:rsidRPr="00F54A80">
        <w:rPr>
          <w:lang w:val="en-US"/>
        </w:rPr>
        <w:t>Client certificate Installation</w:t>
      </w:r>
    </w:p>
    <w:p w:rsidR="00EB78CC" w:rsidRPr="00F54A80" w:rsidRDefault="00EB78CC" w:rsidP="00E71A5C">
      <w:pPr>
        <w:rPr>
          <w:lang w:val="en-US"/>
        </w:rPr>
      </w:pPr>
      <w:r w:rsidRPr="00F54A80">
        <w:rPr>
          <w:lang w:val="en-US"/>
        </w:rPr>
        <w:t xml:space="preserve">The certificate shall be installed on client using Web Services. </w:t>
      </w:r>
    </w:p>
    <w:p w:rsidR="00CD274B" w:rsidRPr="00F54A80" w:rsidRDefault="00CD274B" w:rsidP="00E71A5C">
      <w:pPr>
        <w:rPr>
          <w:lang w:val="en-US"/>
        </w:rPr>
      </w:pPr>
      <w:r w:rsidRPr="00F54A80">
        <w:rPr>
          <w:lang w:val="en-US"/>
        </w:rPr>
        <w:t xml:space="preserve">The INTEL-FS CA certificate shall be installed on the client.  Please refer to chapter “Certification Authority certificate installation” 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 xml:space="preserve"> to learn how to install a such certificate.</w:t>
      </w:r>
    </w:p>
    <w:p w:rsidR="001615A1" w:rsidRPr="00F54A80" w:rsidRDefault="001615A1" w:rsidP="003573C6">
      <w:pPr>
        <w:rPr>
          <w:rStyle w:val="hps"/>
          <w:lang w:val="en-US"/>
        </w:rPr>
      </w:pPr>
    </w:p>
    <w:p w:rsidR="00273693" w:rsidRPr="00F54A80" w:rsidRDefault="008219EF" w:rsidP="005B34A8">
      <w:pPr>
        <w:pStyle w:val="Heading4"/>
        <w:rPr>
          <w:lang w:val="en-US"/>
        </w:rPr>
      </w:pPr>
      <w:r w:rsidRPr="00F54A80">
        <w:rPr>
          <w:lang w:val="en-US"/>
        </w:rPr>
        <w:t>INTEL-FS administrators group’s names configuration</w:t>
      </w:r>
    </w:p>
    <w:p w:rsidR="00141362" w:rsidRPr="00F54A80" w:rsidRDefault="00141362" w:rsidP="00141362">
      <w:pPr>
        <w:rPr>
          <w:lang w:val="en-US"/>
        </w:rPr>
      </w:pPr>
      <w:r w:rsidRPr="00F54A80">
        <w:rPr>
          <w:lang w:val="en-US"/>
        </w:rPr>
        <w:t xml:space="preserve">INTEL-FS administrators group’s names shall be configured. Please refer to chapter “INTEL-FS administrators group’s names configuration” 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 xml:space="preserve"> to learn how to set these group’s names.</w:t>
      </w:r>
    </w:p>
    <w:p w:rsidR="009A490A" w:rsidRDefault="009A490A" w:rsidP="007244A4">
      <w:pPr>
        <w:rPr>
          <w:rStyle w:val="hps"/>
          <w:lang w:val="en-US"/>
        </w:rPr>
      </w:pPr>
    </w:p>
    <w:p w:rsidR="001332CF" w:rsidRDefault="001332CF" w:rsidP="001332CF">
      <w:pPr>
        <w:pStyle w:val="Heading4"/>
        <w:rPr>
          <w:rStyle w:val="hps"/>
          <w:lang w:val="en-US"/>
        </w:rPr>
      </w:pPr>
      <w:r>
        <w:rPr>
          <w:rStyle w:val="hps"/>
          <w:lang w:val="en-US"/>
        </w:rPr>
        <w:t>Symbols update</w:t>
      </w:r>
    </w:p>
    <w:p w:rsidR="001332CF" w:rsidRPr="001332CF" w:rsidRDefault="001332CF" w:rsidP="001332CF">
      <w:pPr>
        <w:rPr>
          <w:lang w:val="en-US"/>
        </w:rPr>
      </w:pPr>
      <w:r>
        <w:rPr>
          <w:lang w:val="en-US"/>
        </w:rPr>
        <w:t xml:space="preserve">INTEL-FS application symbols shall be updated with the latest symbols available. </w:t>
      </w:r>
      <w:r w:rsidRPr="00F54A80">
        <w:rPr>
          <w:lang w:val="en-US"/>
        </w:rPr>
        <w:t>Please refer to chapter “</w:t>
      </w:r>
      <w:r>
        <w:rPr>
          <w:lang w:val="en-US"/>
        </w:rPr>
        <w:t>Symbols update</w:t>
      </w:r>
      <w:r w:rsidRPr="00F54A80">
        <w:rPr>
          <w:lang w:val="en-US"/>
        </w:rPr>
        <w:t xml:space="preserve">” 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1332CF">
        <w:t xml:space="preserve"> to learn how to proceed.</w:t>
      </w:r>
    </w:p>
    <w:p w:rsidR="009A490A" w:rsidRPr="00F54A80" w:rsidRDefault="009A490A" w:rsidP="005B34A8">
      <w:pPr>
        <w:pStyle w:val="Heading4"/>
        <w:rPr>
          <w:lang w:val="en-US"/>
        </w:rPr>
      </w:pPr>
      <w:r w:rsidRPr="00F54A80">
        <w:rPr>
          <w:lang w:val="en-US"/>
        </w:rPr>
        <w:t>Squeeze server’s licen</w:t>
      </w:r>
      <w:r w:rsidR="00141362" w:rsidRPr="00F54A80">
        <w:rPr>
          <w:lang w:val="en-US"/>
        </w:rPr>
        <w:t>s</w:t>
      </w:r>
      <w:r w:rsidRPr="00F54A80">
        <w:rPr>
          <w:lang w:val="en-US"/>
        </w:rPr>
        <w:t>e activation</w:t>
      </w:r>
    </w:p>
    <w:p w:rsidR="00A543F7" w:rsidRDefault="00A543F7" w:rsidP="00A543F7">
      <w:pPr>
        <w:jc w:val="left"/>
        <w:rPr>
          <w:rStyle w:val="hps"/>
          <w:lang w:val="en"/>
        </w:rPr>
      </w:pPr>
      <w:r>
        <w:rPr>
          <w:rStyle w:val="hps"/>
          <w:lang w:val="en"/>
        </w:rPr>
        <w:t>The</w:t>
      </w:r>
      <w:r>
        <w:rPr>
          <w:lang w:val="en"/>
        </w:rPr>
        <w:t xml:space="preserve"> </w:t>
      </w:r>
      <w:r>
        <w:rPr>
          <w:rStyle w:val="hps"/>
          <w:lang w:val="en"/>
        </w:rPr>
        <w:t>squeeze</w:t>
      </w:r>
      <w:r>
        <w:rPr>
          <w:lang w:val="en"/>
        </w:rPr>
        <w:t xml:space="preserve"> </w:t>
      </w:r>
      <w:r>
        <w:rPr>
          <w:rStyle w:val="hps"/>
          <w:lang w:val="en"/>
        </w:rPr>
        <w:t>server</w:t>
      </w:r>
      <w:r>
        <w:rPr>
          <w:lang w:val="en"/>
        </w:rPr>
        <w:t xml:space="preserve"> </w:t>
      </w:r>
      <w:r>
        <w:rPr>
          <w:rStyle w:val="hps"/>
          <w:lang w:val="en"/>
        </w:rPr>
        <w:t>administration</w:t>
      </w:r>
      <w:r>
        <w:rPr>
          <w:lang w:val="en"/>
        </w:rPr>
        <w:t xml:space="preserve"> </w:t>
      </w:r>
      <w:r>
        <w:rPr>
          <w:rStyle w:val="hps"/>
          <w:lang w:val="en"/>
        </w:rPr>
        <w:t>web console</w:t>
      </w:r>
      <w:r>
        <w:rPr>
          <w:lang w:val="en"/>
        </w:rPr>
        <w:t xml:space="preserve"> </w:t>
      </w:r>
      <w:r>
        <w:rPr>
          <w:rStyle w:val="hps"/>
          <w:lang w:val="en"/>
        </w:rPr>
        <w:t>only works with</w:t>
      </w:r>
      <w:r>
        <w:rPr>
          <w:lang w:val="en"/>
        </w:rPr>
        <w:t xml:space="preserve"> </w:t>
      </w:r>
      <w:r>
        <w:rPr>
          <w:rStyle w:val="hps"/>
          <w:lang w:val="en"/>
        </w:rPr>
        <w:t>IE</w:t>
      </w:r>
      <w:r>
        <w:rPr>
          <w:lang w:val="en"/>
        </w:rPr>
        <w:t xml:space="preserve"> </w:t>
      </w:r>
      <w:r>
        <w:rPr>
          <w:rStyle w:val="hps"/>
          <w:lang w:val="en"/>
        </w:rPr>
        <w:t>9 or</w:t>
      </w:r>
      <w:r>
        <w:rPr>
          <w:lang w:val="en"/>
        </w:rPr>
        <w:t xml:space="preserve"> </w:t>
      </w:r>
      <w:r>
        <w:rPr>
          <w:rStyle w:val="hps"/>
          <w:lang w:val="en"/>
        </w:rPr>
        <w:t>higher</w:t>
      </w:r>
      <w:r>
        <w:rPr>
          <w:lang w:val="en"/>
        </w:rPr>
        <w:t>.</w:t>
      </w:r>
      <w:r w:rsidR="009B11FE">
        <w:rPr>
          <w:lang w:val="en"/>
        </w:rPr>
        <w:t xml:space="preserve"> This web application uses port 81. A workstation where IE9 or higher is available is needed to perform this configuration. This workstation should be temporarily allowed to access INTEL-FS server </w:t>
      </w:r>
      <w:r w:rsidR="001623C1">
        <w:rPr>
          <w:lang w:val="en"/>
        </w:rPr>
        <w:t xml:space="preserve">via </w:t>
      </w:r>
      <w:r w:rsidR="009B11FE">
        <w:rPr>
          <w:lang w:val="en"/>
        </w:rPr>
        <w:t xml:space="preserve">port 81  </w:t>
      </w:r>
      <w:r>
        <w:rPr>
          <w:lang w:val="en"/>
        </w:rPr>
        <w:t xml:space="preserve"> </w:t>
      </w:r>
    </w:p>
    <w:p w:rsidR="001623C1" w:rsidRDefault="009B11FE" w:rsidP="00A543F7">
      <w:pPr>
        <w:jc w:val="left"/>
        <w:rPr>
          <w:lang w:val="en"/>
        </w:rPr>
      </w:pPr>
      <w:r>
        <w:rPr>
          <w:rStyle w:val="hps"/>
          <w:lang w:val="en"/>
        </w:rPr>
        <w:t>The</w:t>
      </w:r>
      <w:r w:rsidR="00A543F7">
        <w:rPr>
          <w:rStyle w:val="hps"/>
          <w:lang w:val="en"/>
        </w:rPr>
        <w:t xml:space="preserve"> following operations are</w:t>
      </w:r>
      <w:r w:rsidR="00A543F7">
        <w:rPr>
          <w:lang w:val="en"/>
        </w:rPr>
        <w:t xml:space="preserve"> </w:t>
      </w:r>
      <w:r w:rsidR="00A543F7">
        <w:rPr>
          <w:rStyle w:val="hps"/>
          <w:lang w:val="en"/>
        </w:rPr>
        <w:t>necessary</w:t>
      </w:r>
      <w:r w:rsidR="00A543F7">
        <w:rPr>
          <w:lang w:val="en"/>
        </w:rPr>
        <w:t xml:space="preserve"> </w:t>
      </w:r>
      <w:r w:rsidR="00A543F7">
        <w:rPr>
          <w:rStyle w:val="hps"/>
          <w:lang w:val="en"/>
        </w:rPr>
        <w:t>on the</w:t>
      </w:r>
      <w:r w:rsidR="00A543F7">
        <w:rPr>
          <w:lang w:val="en"/>
        </w:rPr>
        <w:t xml:space="preserve"> </w:t>
      </w:r>
      <w:r w:rsidR="00A543F7">
        <w:rPr>
          <w:rStyle w:val="hps"/>
          <w:lang w:val="en"/>
        </w:rPr>
        <w:t>INTEL</w:t>
      </w:r>
      <w:r w:rsidR="00A543F7">
        <w:rPr>
          <w:lang w:val="en"/>
        </w:rPr>
        <w:t xml:space="preserve">-FS </w:t>
      </w:r>
      <w:r w:rsidR="00A543F7">
        <w:rPr>
          <w:rStyle w:val="hps"/>
          <w:lang w:val="en"/>
        </w:rPr>
        <w:t>server</w:t>
      </w:r>
    </w:p>
    <w:p w:rsidR="001623C1" w:rsidRPr="001623C1" w:rsidRDefault="001623C1" w:rsidP="001623C1">
      <w:pPr>
        <w:pStyle w:val="ListParagraph"/>
        <w:numPr>
          <w:ilvl w:val="0"/>
          <w:numId w:val="56"/>
        </w:numPr>
        <w:rPr>
          <w:lang w:val="en"/>
        </w:rPr>
      </w:pPr>
      <w:r w:rsidRPr="001623C1">
        <w:rPr>
          <w:rStyle w:val="hps"/>
          <w:lang w:val="en"/>
        </w:rPr>
        <w:t>O</w:t>
      </w:r>
      <w:r w:rsidR="00A543F7" w:rsidRPr="001623C1">
        <w:rPr>
          <w:rStyle w:val="hps"/>
          <w:lang w:val="en"/>
        </w:rPr>
        <w:t>pen port</w:t>
      </w:r>
      <w:r w:rsidR="00A543F7" w:rsidRPr="001623C1">
        <w:rPr>
          <w:lang w:val="en"/>
        </w:rPr>
        <w:t xml:space="preserve"> </w:t>
      </w:r>
      <w:r w:rsidR="00A543F7" w:rsidRPr="001623C1">
        <w:rPr>
          <w:rStyle w:val="hps"/>
          <w:lang w:val="en"/>
        </w:rPr>
        <w:t>81 of the</w:t>
      </w:r>
      <w:r w:rsidR="00A543F7" w:rsidRPr="001623C1">
        <w:rPr>
          <w:lang w:val="en"/>
        </w:rPr>
        <w:t xml:space="preserve"> </w:t>
      </w:r>
      <w:r w:rsidR="00A543F7" w:rsidRPr="001623C1">
        <w:rPr>
          <w:rStyle w:val="hps"/>
          <w:lang w:val="en"/>
        </w:rPr>
        <w:t>local</w:t>
      </w:r>
      <w:r w:rsidR="00A543F7" w:rsidRPr="001623C1">
        <w:rPr>
          <w:lang w:val="en"/>
        </w:rPr>
        <w:t xml:space="preserve"> </w:t>
      </w:r>
      <w:r w:rsidR="00A543F7" w:rsidRPr="001623C1">
        <w:rPr>
          <w:rStyle w:val="hps"/>
          <w:lang w:val="en"/>
        </w:rPr>
        <w:t>Firewall.</w:t>
      </w:r>
      <w:r w:rsidR="00A543F7" w:rsidRPr="001623C1">
        <w:rPr>
          <w:lang w:val="en"/>
        </w:rPr>
        <w:t xml:space="preserve"> </w:t>
      </w:r>
      <w:r w:rsidR="009B11FE" w:rsidRPr="001623C1">
        <w:rPr>
          <w:rStyle w:val="hps"/>
          <w:lang w:val="en"/>
        </w:rPr>
        <w:t>A</w:t>
      </w:r>
      <w:r w:rsidR="00A543F7" w:rsidRPr="001623C1">
        <w:rPr>
          <w:lang w:val="en"/>
        </w:rPr>
        <w:t xml:space="preserve"> </w:t>
      </w:r>
      <w:r w:rsidR="009B11FE" w:rsidRPr="001623C1">
        <w:rPr>
          <w:lang w:val="en"/>
        </w:rPr>
        <w:t xml:space="preserve">temporarily inbound </w:t>
      </w:r>
      <w:r w:rsidR="00A543F7" w:rsidRPr="001623C1">
        <w:rPr>
          <w:rStyle w:val="hps"/>
          <w:lang w:val="en"/>
        </w:rPr>
        <w:t>rule</w:t>
      </w:r>
      <w:r w:rsidR="00A543F7" w:rsidRPr="001623C1">
        <w:rPr>
          <w:lang w:val="en"/>
        </w:rPr>
        <w:t xml:space="preserve"> </w:t>
      </w:r>
      <w:r w:rsidR="00A543F7" w:rsidRPr="001623C1">
        <w:rPr>
          <w:rStyle w:val="hps"/>
          <w:lang w:val="en"/>
        </w:rPr>
        <w:t>to allow</w:t>
      </w:r>
      <w:r w:rsidR="00A543F7" w:rsidRPr="001623C1">
        <w:rPr>
          <w:lang w:val="en"/>
        </w:rPr>
        <w:t xml:space="preserve"> </w:t>
      </w:r>
      <w:r w:rsidR="00A543F7" w:rsidRPr="001623C1">
        <w:rPr>
          <w:rStyle w:val="hps"/>
          <w:lang w:val="en"/>
        </w:rPr>
        <w:t>inbound</w:t>
      </w:r>
      <w:r w:rsidR="00A543F7" w:rsidRPr="001623C1">
        <w:rPr>
          <w:lang w:val="en"/>
        </w:rPr>
        <w:t xml:space="preserve"> </w:t>
      </w:r>
      <w:r w:rsidR="00A543F7" w:rsidRPr="001623C1">
        <w:rPr>
          <w:rStyle w:val="hps"/>
          <w:lang w:val="en"/>
        </w:rPr>
        <w:t>access</w:t>
      </w:r>
      <w:r w:rsidR="00A543F7" w:rsidRPr="001623C1">
        <w:rPr>
          <w:lang w:val="en"/>
        </w:rPr>
        <w:t xml:space="preserve"> </w:t>
      </w:r>
      <w:r w:rsidR="00A543F7" w:rsidRPr="001623C1">
        <w:rPr>
          <w:rStyle w:val="hps"/>
          <w:lang w:val="en"/>
        </w:rPr>
        <w:t>to TCP port</w:t>
      </w:r>
      <w:r w:rsidR="00A543F7" w:rsidRPr="001623C1">
        <w:rPr>
          <w:lang w:val="en"/>
        </w:rPr>
        <w:t xml:space="preserve"> </w:t>
      </w:r>
      <w:r w:rsidR="00A543F7" w:rsidRPr="001623C1">
        <w:rPr>
          <w:rStyle w:val="hps"/>
          <w:lang w:val="en"/>
        </w:rPr>
        <w:t>81</w:t>
      </w:r>
      <w:r w:rsidR="009B11FE" w:rsidRPr="001623C1">
        <w:rPr>
          <w:rStyle w:val="hps"/>
          <w:lang w:val="en"/>
        </w:rPr>
        <w:t xml:space="preserve"> shall be created</w:t>
      </w:r>
      <w:r w:rsidR="00A543F7" w:rsidRPr="001623C1">
        <w:rPr>
          <w:rStyle w:val="hps"/>
          <w:lang w:val="en"/>
        </w:rPr>
        <w:t>.</w:t>
      </w:r>
      <w:r w:rsidR="00A543F7" w:rsidRPr="001623C1">
        <w:rPr>
          <w:lang w:val="en"/>
        </w:rPr>
        <w:t xml:space="preserve"> </w:t>
      </w:r>
      <w:r w:rsidR="009B11FE" w:rsidRPr="001623C1">
        <w:rPr>
          <w:lang w:val="en-US"/>
        </w:rPr>
        <w:t>Please refer to chapter “</w:t>
      </w:r>
      <w:bookmarkStart w:id="208" w:name="_Ref419188352"/>
      <w:bookmarkStart w:id="209" w:name="_Toc436210300"/>
      <w:r w:rsidRPr="001623C1">
        <w:t xml:space="preserve">TCP/UDP specific port access Firewall Inbound rule </w:t>
      </w:r>
      <w:bookmarkEnd w:id="208"/>
      <w:r w:rsidRPr="001623C1">
        <w:t>creation</w:t>
      </w:r>
      <w:bookmarkEnd w:id="209"/>
      <w:r w:rsidR="009B11FE" w:rsidRPr="001623C1">
        <w:rPr>
          <w:lang w:val="en-US"/>
        </w:rPr>
        <w:t xml:space="preserve">” in document </w:t>
      </w:r>
      <w:hyperlink w:anchor="Technical_Manual" w:history="1">
        <w:r w:rsidR="009B11FE" w:rsidRPr="001623C1">
          <w:rPr>
            <w:rStyle w:val="Hyperlink"/>
            <w:lang w:val="en-US"/>
          </w:rPr>
          <w:t>“Technical Manual for the INTEL-FS Project”</w:t>
        </w:r>
      </w:hyperlink>
      <w:r w:rsidR="009B11FE" w:rsidRPr="001332CF">
        <w:t xml:space="preserve"> to learn how to proceed.</w:t>
      </w:r>
    </w:p>
    <w:p w:rsidR="009A490A" w:rsidRPr="001623C1" w:rsidRDefault="009B11FE" w:rsidP="001623C1">
      <w:pPr>
        <w:pStyle w:val="ListParagraph"/>
        <w:numPr>
          <w:ilvl w:val="0"/>
          <w:numId w:val="56"/>
        </w:numPr>
        <w:rPr>
          <w:b/>
          <w:lang w:val="en-GB"/>
        </w:rPr>
      </w:pPr>
      <w:r w:rsidRPr="001623C1">
        <w:rPr>
          <w:rStyle w:val="hps"/>
          <w:lang w:val="en"/>
        </w:rPr>
        <w:t xml:space="preserve">Disable temporarily </w:t>
      </w:r>
      <w:r w:rsidR="001623C1" w:rsidRPr="001623C1">
        <w:rPr>
          <w:rStyle w:val="hps"/>
          <w:lang w:val="en"/>
        </w:rPr>
        <w:t xml:space="preserve">IP restrictions on SqueezeServer site </w:t>
      </w:r>
      <w:r w:rsidR="001623C1">
        <w:rPr>
          <w:rStyle w:val="hps"/>
          <w:lang w:val="en"/>
        </w:rPr>
        <w:t xml:space="preserve">using IIS IP Address and Domain Restrictions </w:t>
      </w:r>
      <w:r w:rsidR="00F92839">
        <w:rPr>
          <w:rStyle w:val="hps"/>
          <w:lang w:val="en"/>
        </w:rPr>
        <w:t xml:space="preserve">IIS </w:t>
      </w:r>
      <w:r w:rsidR="001623C1">
        <w:rPr>
          <w:rStyle w:val="hps"/>
          <w:lang w:val="en"/>
        </w:rPr>
        <w:t>feature</w:t>
      </w:r>
    </w:p>
    <w:p w:rsidR="001F3E89" w:rsidRPr="00F54A80" w:rsidRDefault="001F3E89" w:rsidP="009A490A">
      <w:pPr>
        <w:rPr>
          <w:lang w:val="en-US"/>
        </w:rPr>
      </w:pP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2"/>
        <w:gridCol w:w="7229"/>
      </w:tblGrid>
      <w:tr w:rsidR="009A490A" w:rsidRPr="00F54A80" w:rsidTr="009A490A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083469" w:rsidP="0008346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On a workstation where IE 9 or higher is available, launch IE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31834" w:rsidP="009A490A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36F648B" wp14:editId="6370EB68">
                  <wp:extent cx="4552950" cy="2638425"/>
                  <wp:effectExtent l="0" t="0" r="0" b="9525"/>
                  <wp:docPr id="1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52950" cy="2638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90A" w:rsidRPr="00F54A80" w:rsidTr="009A490A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A490A" w:rsidP="001F3E8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 URL input area, type </w:t>
            </w:r>
            <w:r w:rsidR="001F3E89">
              <w:rPr>
                <w:rFonts w:ascii="Times New Roman" w:hAnsi="Times New Roman"/>
                <w:b/>
                <w:bCs/>
                <w:lang w:val="en-US" w:eastAsia="fr-FR"/>
              </w:rPr>
              <w:t>http://&lt;fqdn&gt;:81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URL</w:t>
            </w:r>
            <w:r w:rsidR="00083469">
              <w:rPr>
                <w:rFonts w:ascii="Times New Roman" w:hAnsi="Times New Roman"/>
                <w:color w:val="000000"/>
                <w:lang w:val="en-US" w:eastAsia="fr-FR"/>
              </w:rPr>
              <w:t>, where &lt;fqdn&gt; is INTEL-FS server Full Qualified Domain Name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31834" w:rsidP="009A490A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03D67C" wp14:editId="74484DDA">
                  <wp:extent cx="4419600" cy="2619375"/>
                  <wp:effectExtent l="0" t="0" r="0" b="9525"/>
                  <wp:docPr id="1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2619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90A" w:rsidRPr="00F54A80" w:rsidTr="009A490A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A490A" w:rsidP="009A49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Admin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Serial Number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31834" w:rsidP="009A490A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4DF9950" wp14:editId="610941F1">
                  <wp:extent cx="4467225" cy="2343150"/>
                  <wp:effectExtent l="0" t="0" r="9525" b="0"/>
                  <wp:docPr id="1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7225" cy="234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90A" w:rsidRPr="00F54A80" w:rsidTr="009A490A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A490A" w:rsidP="009A49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Edit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icon (Pencil logo)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31834" w:rsidP="009A490A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B339703" wp14:editId="45352D79">
                  <wp:extent cx="4495800" cy="2352675"/>
                  <wp:effectExtent l="0" t="0" r="0" b="9525"/>
                  <wp:docPr id="1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5800" cy="2352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90A" w:rsidRPr="00F54A80" w:rsidTr="009A490A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A490A" w:rsidP="009A49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Company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 input field type in, squeezeserver activation information company name component</w:t>
            </w:r>
          </w:p>
          <w:p w:rsidR="009A490A" w:rsidRPr="00F54A80" w:rsidRDefault="009A490A" w:rsidP="009A49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Serial Number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 input field type in, squeezeserver activation information Serial Number component</w:t>
            </w:r>
          </w:p>
          <w:p w:rsidR="009A490A" w:rsidRPr="00F54A80" w:rsidRDefault="009A490A" w:rsidP="009A49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9A490A" w:rsidRPr="00F54A80" w:rsidRDefault="009A490A" w:rsidP="009A49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Save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31834" w:rsidP="009A490A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41E5D91" wp14:editId="3BF838A7">
                  <wp:extent cx="4543425" cy="2886075"/>
                  <wp:effectExtent l="0" t="0" r="9525" b="9525"/>
                  <wp:docPr id="1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3425" cy="2886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90A" w:rsidRPr="00F54A80" w:rsidTr="009A490A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A490A" w:rsidP="009A49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Squeeze server’s licen</w:t>
            </w:r>
            <w:r w:rsidR="00141362" w:rsidRPr="00F54A80">
              <w:rPr>
                <w:rFonts w:ascii="Times New Roman" w:hAnsi="Times New Roman"/>
                <w:color w:val="000000"/>
                <w:lang w:val="en-US" w:eastAsia="fr-FR"/>
              </w:rPr>
              <w:t>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e is activated.</w:t>
            </w:r>
          </w:p>
          <w:p w:rsidR="009A490A" w:rsidRPr="00F54A80" w:rsidRDefault="009A490A" w:rsidP="009A49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9A490A" w:rsidRPr="00F54A80" w:rsidRDefault="00083469" w:rsidP="009A49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Exit Internet Explorer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31834" w:rsidP="009A490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A22241" wp14:editId="3308EB4F">
                  <wp:extent cx="4486275" cy="2895600"/>
                  <wp:effectExtent l="0" t="0" r="9525" b="0"/>
                  <wp:docPr id="1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6275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623C1" w:rsidRDefault="001623C1" w:rsidP="001C7DC3">
      <w:pPr>
        <w:ind w:left="360"/>
        <w:rPr>
          <w:lang w:val="en-US"/>
        </w:rPr>
      </w:pPr>
    </w:p>
    <w:p w:rsidR="00F92839" w:rsidRPr="00F92839" w:rsidRDefault="001623C1" w:rsidP="00F92839">
      <w:pPr>
        <w:rPr>
          <w:rStyle w:val="hps"/>
          <w:lang w:val="en-US"/>
        </w:rPr>
      </w:pPr>
      <w:r w:rsidRPr="00F92839">
        <w:rPr>
          <w:rStyle w:val="hps"/>
        </w:rPr>
        <w:t>On INTEL-FS</w:t>
      </w:r>
      <w:r w:rsidR="00F92839">
        <w:rPr>
          <w:rStyle w:val="hps"/>
        </w:rPr>
        <w:t xml:space="preserve"> server,</w:t>
      </w:r>
      <w:r w:rsidRPr="00F92839">
        <w:rPr>
          <w:rStyle w:val="hps"/>
        </w:rPr>
        <w:t xml:space="preserve"> remove the temporarily firewall Inbound rule and </w:t>
      </w:r>
      <w:r w:rsidR="00F92839">
        <w:rPr>
          <w:rStyle w:val="hps"/>
          <w:lang w:val="en-US"/>
        </w:rPr>
        <w:t>d</w:t>
      </w:r>
      <w:r w:rsidRPr="00F92839">
        <w:rPr>
          <w:rStyle w:val="hps"/>
          <w:lang w:val="en-US"/>
        </w:rPr>
        <w:t>eny SqueezeServer site</w:t>
      </w:r>
      <w:r w:rsidR="00F92839">
        <w:rPr>
          <w:rStyle w:val="hps"/>
          <w:lang w:val="en-US"/>
        </w:rPr>
        <w:t xml:space="preserve"> </w:t>
      </w:r>
      <w:r w:rsidRPr="00F92839">
        <w:rPr>
          <w:rStyle w:val="hps"/>
          <w:lang w:val="en-US"/>
        </w:rPr>
        <w:t>access  to all ip except 127.0.0.1</w:t>
      </w:r>
      <w:r w:rsidR="00F92839" w:rsidRPr="00F92839">
        <w:rPr>
          <w:rStyle w:val="hps"/>
          <w:lang w:val="en-US"/>
        </w:rPr>
        <w:t xml:space="preserve"> using IIS IP Address and Domain Restrictions IIS feature</w:t>
      </w:r>
    </w:p>
    <w:p w:rsidR="001623C1" w:rsidRDefault="001623C1" w:rsidP="001623C1">
      <w:pPr>
        <w:ind w:left="360"/>
        <w:rPr>
          <w:lang w:val="en-US"/>
        </w:rPr>
      </w:pPr>
    </w:p>
    <w:p w:rsidR="009A490A" w:rsidRDefault="006F582A" w:rsidP="006F582A">
      <w:pPr>
        <w:pStyle w:val="Heading4"/>
        <w:rPr>
          <w:rStyle w:val="hps"/>
          <w:lang w:val="en-US"/>
        </w:rPr>
      </w:pPr>
      <w:r>
        <w:rPr>
          <w:rStyle w:val="hps"/>
          <w:lang w:val="en-US"/>
        </w:rPr>
        <w:t>Firewall configuration</w:t>
      </w:r>
    </w:p>
    <w:p w:rsidR="006F582A" w:rsidRDefault="006F582A" w:rsidP="007244A4">
      <w:pPr>
        <w:rPr>
          <w:rStyle w:val="Hyperlink"/>
          <w:lang w:val="en-US"/>
        </w:rPr>
      </w:pPr>
      <w:r>
        <w:rPr>
          <w:rStyle w:val="hps"/>
          <w:lang w:val="en-US"/>
        </w:rPr>
        <w:t xml:space="preserve">On INTEL-FS server, some firewall inbounds ports and apps shall be enabled. For more information, please refer to chapter “TCP/UDP streams” </w:t>
      </w:r>
      <w:r w:rsidRPr="00F54A80">
        <w:rPr>
          <w:lang w:val="en-US"/>
        </w:rPr>
        <w:t xml:space="preserve">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</w:p>
    <w:p w:rsidR="0000336C" w:rsidRDefault="0000336C" w:rsidP="007244A4">
      <w:pPr>
        <w:rPr>
          <w:rStyle w:val="Hyperlink"/>
          <w:lang w:val="en-US"/>
        </w:rPr>
      </w:pPr>
    </w:p>
    <w:p w:rsidR="0000336C" w:rsidRPr="0000336C" w:rsidRDefault="0000336C" w:rsidP="0000336C">
      <w:pPr>
        <w:pStyle w:val="Heading4"/>
        <w:rPr>
          <w:rStyle w:val="hps"/>
          <w:lang w:val="en-US"/>
        </w:rPr>
      </w:pPr>
      <w:r w:rsidRPr="0000336C">
        <w:rPr>
          <w:rStyle w:val="hps"/>
          <w:lang w:val="en-US"/>
        </w:rPr>
        <w:t>Remote organisational node import</w:t>
      </w:r>
    </w:p>
    <w:p w:rsidR="0000336C" w:rsidRDefault="0000336C" w:rsidP="0000336C">
      <w:pPr>
        <w:rPr>
          <w:rStyle w:val="Hyperlink"/>
          <w:lang w:val="en-US"/>
        </w:rPr>
      </w:pPr>
      <w:r>
        <w:t xml:space="preserve">Once the different ON have been created, a  procedure must be applied in order to make these ON visible on all INTEL-FS servers and all ON of all INTEL-FS servers on the server. </w:t>
      </w:r>
      <w:r>
        <w:rPr>
          <w:rStyle w:val="hps"/>
          <w:lang w:val="en-US"/>
        </w:rPr>
        <w:t xml:space="preserve">For more information, please refer to chapter “DV Organisational node merging” </w:t>
      </w:r>
      <w:r w:rsidRPr="00F54A80">
        <w:rPr>
          <w:lang w:val="en-US"/>
        </w:rPr>
        <w:t xml:space="preserve">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</w:p>
    <w:p w:rsidR="0000336C" w:rsidRDefault="0000336C" w:rsidP="0000336C"/>
    <w:p w:rsidR="00B3561C" w:rsidRPr="00274489" w:rsidRDefault="00B3561C" w:rsidP="00274489">
      <w:pPr>
        <w:pStyle w:val="Heading4"/>
        <w:rPr>
          <w:rStyle w:val="hps"/>
          <w:lang w:val="en-US"/>
        </w:rPr>
      </w:pPr>
      <w:r>
        <w:rPr>
          <w:rStyle w:val="hps"/>
          <w:lang w:val="en-US"/>
        </w:rPr>
        <w:t xml:space="preserve">Encoded  </w:t>
      </w:r>
      <w:r w:rsidRPr="00274489">
        <w:rPr>
          <w:rStyle w:val="hps"/>
          <w:lang w:val="en-US"/>
        </w:rPr>
        <w:t>video remote access enabling</w:t>
      </w:r>
    </w:p>
    <w:p w:rsidR="00B3561C" w:rsidRDefault="00B3561C" w:rsidP="00B3561C">
      <w:pPr>
        <w:rPr>
          <w:rStyle w:val="Hyperlink"/>
          <w:lang w:val="en-US"/>
        </w:rPr>
      </w:pPr>
      <w:r>
        <w:t xml:space="preserve">Optionnaly, video remote access shall be enabled  for other INTEL-FS servers. For more information, refer to chapter </w:t>
      </w:r>
      <w:r>
        <w:rPr>
          <w:rStyle w:val="hps"/>
          <w:lang w:val="en-US"/>
        </w:rPr>
        <w:t xml:space="preserve">“Encoded video remote access” </w:t>
      </w:r>
      <w:r w:rsidRPr="00F54A80">
        <w:rPr>
          <w:lang w:val="en-US"/>
        </w:rPr>
        <w:t xml:space="preserve">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</w:p>
    <w:p w:rsidR="00B3561C" w:rsidRDefault="00B3561C" w:rsidP="0000336C"/>
    <w:p w:rsidR="0000336C" w:rsidRDefault="00C505DF" w:rsidP="009C6624">
      <w:pPr>
        <w:pStyle w:val="Heading4"/>
        <w:rPr>
          <w:rStyle w:val="hps"/>
          <w:lang w:val="en-US"/>
        </w:rPr>
      </w:pPr>
      <w:r>
        <w:rPr>
          <w:rStyle w:val="hps"/>
          <w:lang w:val="en-US"/>
        </w:rPr>
        <w:t>D</w:t>
      </w:r>
      <w:r w:rsidR="009C6624">
        <w:rPr>
          <w:rStyle w:val="hps"/>
          <w:lang w:val="en-US"/>
        </w:rPr>
        <w:t>ocumentation file</w:t>
      </w:r>
      <w:r>
        <w:rPr>
          <w:rStyle w:val="hps"/>
          <w:lang w:val="en-US"/>
        </w:rPr>
        <w:t>s</w:t>
      </w:r>
      <w:r w:rsidR="009C6624">
        <w:rPr>
          <w:rStyle w:val="hps"/>
          <w:lang w:val="en-US"/>
        </w:rPr>
        <w:t xml:space="preserve"> update</w:t>
      </w:r>
    </w:p>
    <w:p w:rsidR="008D67F8" w:rsidRDefault="008D67F8" w:rsidP="003E5D11">
      <w:pPr>
        <w:jc w:val="left"/>
        <w:rPr>
          <w:rStyle w:val="hps"/>
          <w:lang w:val="en-US"/>
        </w:rPr>
      </w:pPr>
      <w:r>
        <w:rPr>
          <w:rStyle w:val="hps"/>
          <w:lang w:val="en-US"/>
        </w:rPr>
        <w:t xml:space="preserve">Unarchive the content of the zip file </w:t>
      </w:r>
      <w:r w:rsidR="00B453B1">
        <w:rPr>
          <w:rStyle w:val="hps"/>
          <w:lang w:val="en-US"/>
        </w:rPr>
        <w:t>20160114_NU_DocumentationFiles_1.0.0.zip</w:t>
      </w:r>
      <w:r w:rsidR="00A913E2">
        <w:rPr>
          <w:rStyle w:val="hps"/>
          <w:lang w:val="en-US"/>
        </w:rPr>
        <w:t xml:space="preserve"> located on “</w:t>
      </w:r>
      <w:r w:rsidR="00A913E2" w:rsidRPr="00274489">
        <w:rPr>
          <w:rStyle w:val="hps"/>
          <w:b/>
          <w:lang w:val="en-US"/>
        </w:rPr>
        <w:t>DVD IntelFS Application</w:t>
      </w:r>
      <w:r w:rsidR="00A913E2">
        <w:rPr>
          <w:rStyle w:val="hps"/>
          <w:lang w:val="en-US"/>
        </w:rPr>
        <w:t xml:space="preserve">”  </w:t>
      </w:r>
    </w:p>
    <w:p w:rsidR="009C6624" w:rsidRDefault="00B453B1" w:rsidP="003E5D11">
      <w:pPr>
        <w:jc w:val="left"/>
        <w:rPr>
          <w:rStyle w:val="hps"/>
          <w:lang w:val="en-US"/>
        </w:rPr>
      </w:pPr>
      <w:r>
        <w:rPr>
          <w:rStyle w:val="hps"/>
          <w:lang w:val="en-US"/>
        </w:rPr>
        <w:t>U</w:t>
      </w:r>
      <w:r w:rsidR="009C6624">
        <w:rPr>
          <w:rStyle w:val="hps"/>
          <w:lang w:val="en-US"/>
        </w:rPr>
        <w:t xml:space="preserve">pdate </w:t>
      </w:r>
      <w:r w:rsidR="003E5D11">
        <w:rPr>
          <w:rStyle w:val="hps"/>
          <w:lang w:val="en-US"/>
        </w:rPr>
        <w:t xml:space="preserve">.pdf </w:t>
      </w:r>
      <w:r w:rsidR="00C505DF">
        <w:rPr>
          <w:rStyle w:val="hps"/>
          <w:lang w:val="en-US"/>
        </w:rPr>
        <w:t>documentation</w:t>
      </w:r>
      <w:r w:rsidR="009C6624">
        <w:rPr>
          <w:rStyle w:val="hps"/>
          <w:lang w:val="en-US"/>
        </w:rPr>
        <w:t xml:space="preserve"> file</w:t>
      </w:r>
      <w:r w:rsidR="003E5D11">
        <w:rPr>
          <w:rStyle w:val="hps"/>
          <w:lang w:val="en-US"/>
        </w:rPr>
        <w:t>s</w:t>
      </w:r>
      <w:r w:rsidR="009C6624">
        <w:rPr>
          <w:rStyle w:val="hps"/>
          <w:lang w:val="en-US"/>
        </w:rPr>
        <w:t xml:space="preserve"> located  into folder </w:t>
      </w:r>
      <w:r w:rsidR="009C6624" w:rsidRPr="009C6624">
        <w:rPr>
          <w:rStyle w:val="hps"/>
          <w:lang w:val="en-US"/>
        </w:rPr>
        <w:t>E:\WebAppli\Intelfs\WebHelp\RelatedDoc</w:t>
      </w:r>
      <w:r w:rsidR="009C6624">
        <w:rPr>
          <w:rStyle w:val="hps"/>
          <w:lang w:val="en-US"/>
        </w:rPr>
        <w:t xml:space="preserve"> with the </w:t>
      </w:r>
      <w:r w:rsidR="00A913E2">
        <w:rPr>
          <w:rStyle w:val="hps"/>
          <w:lang w:val="en-US"/>
        </w:rPr>
        <w:t>content of the folder Documents extracted from the archive</w:t>
      </w:r>
      <w:r w:rsidR="001A7636">
        <w:rPr>
          <w:rStyle w:val="hps"/>
          <w:lang w:val="en-US"/>
        </w:rPr>
        <w:t>.</w:t>
      </w:r>
    </w:p>
    <w:p w:rsidR="0086666F" w:rsidRDefault="007B15B6" w:rsidP="003E5D11">
      <w:pPr>
        <w:jc w:val="left"/>
        <w:rPr>
          <w:rStyle w:val="hps"/>
          <w:lang w:val="en-US"/>
        </w:rPr>
      </w:pPr>
      <w:r>
        <w:rPr>
          <w:rStyle w:val="hps"/>
          <w:lang w:val="en-US"/>
        </w:rPr>
        <w:t>These documents are:</w:t>
      </w:r>
    </w:p>
    <w:p w:rsidR="007B15B6" w:rsidRPr="0010216F" w:rsidRDefault="007B15B6" w:rsidP="00274489">
      <w:pPr>
        <w:pStyle w:val="ListParagraph"/>
        <w:numPr>
          <w:ilvl w:val="0"/>
          <w:numId w:val="63"/>
        </w:numPr>
        <w:rPr>
          <w:rStyle w:val="hps"/>
          <w:lang w:val="en-US"/>
        </w:rPr>
      </w:pPr>
      <w:r w:rsidRPr="00D42727">
        <w:rPr>
          <w:rStyle w:val="hps"/>
          <w:lang w:val="en-US"/>
        </w:rPr>
        <w:t>Administrator_Manual.pdf</w:t>
      </w:r>
    </w:p>
    <w:p w:rsidR="007B15B6" w:rsidRPr="007B15B6" w:rsidRDefault="007B15B6" w:rsidP="00274489">
      <w:pPr>
        <w:pStyle w:val="ListParagraph"/>
        <w:numPr>
          <w:ilvl w:val="0"/>
          <w:numId w:val="63"/>
        </w:numPr>
        <w:rPr>
          <w:rStyle w:val="hps"/>
          <w:lang w:val="en-US"/>
        </w:rPr>
      </w:pPr>
      <w:r w:rsidRPr="00B3561C">
        <w:rPr>
          <w:rStyle w:val="hps"/>
          <w:lang w:val="en-US"/>
        </w:rPr>
        <w:t>Briefing_Manual.pdf</w:t>
      </w:r>
    </w:p>
    <w:p w:rsidR="007B15B6" w:rsidRPr="007B15B6" w:rsidRDefault="007B15B6" w:rsidP="00274489">
      <w:pPr>
        <w:pStyle w:val="ListParagraph"/>
        <w:numPr>
          <w:ilvl w:val="0"/>
          <w:numId w:val="63"/>
        </w:numPr>
        <w:rPr>
          <w:rStyle w:val="hps"/>
          <w:lang w:val="en-US"/>
        </w:rPr>
      </w:pPr>
      <w:r w:rsidRPr="00D42727">
        <w:rPr>
          <w:rStyle w:val="hps"/>
          <w:lang w:val="en-US"/>
        </w:rPr>
        <w:t>Installation_Guide.pdf</w:t>
      </w:r>
    </w:p>
    <w:p w:rsidR="007B15B6" w:rsidRPr="007B15B6" w:rsidRDefault="007B15B6" w:rsidP="00274489">
      <w:pPr>
        <w:pStyle w:val="ListParagraph"/>
        <w:numPr>
          <w:ilvl w:val="0"/>
          <w:numId w:val="63"/>
        </w:numPr>
        <w:rPr>
          <w:rStyle w:val="hps"/>
          <w:lang w:val="en-US"/>
        </w:rPr>
      </w:pPr>
      <w:r w:rsidRPr="00D42727">
        <w:rPr>
          <w:rStyle w:val="hps"/>
          <w:lang w:val="en-US"/>
        </w:rPr>
        <w:t>Quick_User_Guide.pdf</w:t>
      </w:r>
    </w:p>
    <w:p w:rsidR="007B15B6" w:rsidRPr="007B15B6" w:rsidRDefault="007B15B6" w:rsidP="00274489">
      <w:pPr>
        <w:pStyle w:val="ListParagraph"/>
        <w:numPr>
          <w:ilvl w:val="0"/>
          <w:numId w:val="63"/>
        </w:numPr>
        <w:rPr>
          <w:rStyle w:val="hps"/>
          <w:lang w:val="en-US"/>
        </w:rPr>
      </w:pPr>
      <w:r w:rsidRPr="00D42727">
        <w:rPr>
          <w:rStyle w:val="hps"/>
          <w:lang w:val="en-US"/>
        </w:rPr>
        <w:t>Release_Notes.pdf</w:t>
      </w:r>
    </w:p>
    <w:p w:rsidR="007B15B6" w:rsidRPr="007B15B6" w:rsidRDefault="007B15B6" w:rsidP="00274489">
      <w:pPr>
        <w:pStyle w:val="ListParagraph"/>
        <w:numPr>
          <w:ilvl w:val="0"/>
          <w:numId w:val="63"/>
        </w:numPr>
        <w:rPr>
          <w:rStyle w:val="hps"/>
          <w:lang w:val="en-US"/>
        </w:rPr>
      </w:pPr>
      <w:r w:rsidRPr="00D42727">
        <w:rPr>
          <w:rStyle w:val="hps"/>
          <w:lang w:val="en-US"/>
        </w:rPr>
        <w:t>User_Manual.pdf</w:t>
      </w:r>
    </w:p>
    <w:p w:rsidR="009C6624" w:rsidRDefault="00B453B1" w:rsidP="0000336C">
      <w:pPr>
        <w:rPr>
          <w:rStyle w:val="hps"/>
          <w:lang w:val="en-US"/>
        </w:rPr>
      </w:pPr>
      <w:r>
        <w:rPr>
          <w:rStyle w:val="hps"/>
          <w:lang w:val="en-US"/>
        </w:rPr>
        <w:t xml:space="preserve">Update online help files located into folder </w:t>
      </w:r>
      <w:r w:rsidRPr="00B453B1">
        <w:rPr>
          <w:rStyle w:val="hps"/>
          <w:lang w:val="en-US"/>
        </w:rPr>
        <w:t>E:\WebAppli\Intelfs\WebHelp</w:t>
      </w:r>
      <w:r>
        <w:rPr>
          <w:rStyle w:val="hps"/>
          <w:lang w:val="en-US"/>
        </w:rPr>
        <w:t xml:space="preserve">  </w:t>
      </w:r>
      <w:r w:rsidR="00A913E2">
        <w:rPr>
          <w:rStyle w:val="hps"/>
          <w:lang w:val="en-US"/>
        </w:rPr>
        <w:t>with the content of the folder WebHelp extracted from the archive.</w:t>
      </w:r>
      <w:r w:rsidR="001A7636">
        <w:rPr>
          <w:rStyle w:val="hps"/>
          <w:lang w:val="en-US"/>
        </w:rPr>
        <w:t>.</w:t>
      </w:r>
    </w:p>
    <w:p w:rsidR="00181533" w:rsidRDefault="00181533" w:rsidP="00274489">
      <w:pPr>
        <w:pStyle w:val="Heading4"/>
        <w:rPr>
          <w:rStyle w:val="hps"/>
          <w:lang w:val="en-US"/>
        </w:rPr>
      </w:pPr>
      <w:r>
        <w:rPr>
          <w:rStyle w:val="hps"/>
          <w:lang w:val="en-US"/>
        </w:rPr>
        <w:t>EULA files installation</w:t>
      </w:r>
    </w:p>
    <w:p w:rsidR="00181533" w:rsidRDefault="00181533" w:rsidP="0000336C">
      <w:pPr>
        <w:rPr>
          <w:rStyle w:val="hps"/>
          <w:lang w:val="en-US"/>
        </w:rPr>
      </w:pPr>
      <w:r>
        <w:rPr>
          <w:rStyle w:val="hps"/>
          <w:lang w:val="en-US"/>
        </w:rPr>
        <w:t>Create the folder E:\IntelFsData\Licences</w:t>
      </w:r>
    </w:p>
    <w:p w:rsidR="00181533" w:rsidRDefault="00181533" w:rsidP="00274489">
      <w:pPr>
        <w:jc w:val="left"/>
        <w:rPr>
          <w:rStyle w:val="hps"/>
          <w:lang w:val="en-US"/>
        </w:rPr>
      </w:pPr>
      <w:r>
        <w:rPr>
          <w:rStyle w:val="hps"/>
          <w:lang w:val="en-US"/>
        </w:rPr>
        <w:t>Unarchive the content of the zip files 20160114_</w:t>
      </w:r>
      <w:r w:rsidR="00F96A4F">
        <w:rPr>
          <w:rStyle w:val="hps"/>
          <w:lang w:val="en-US"/>
        </w:rPr>
        <w:t>NU_</w:t>
      </w:r>
      <w:r>
        <w:rPr>
          <w:rStyle w:val="hps"/>
          <w:lang w:val="en-US"/>
        </w:rPr>
        <w:t>FreeOSSEULAFiles_1.0.0.zip and 20160114_</w:t>
      </w:r>
      <w:r w:rsidR="00F96A4F">
        <w:rPr>
          <w:rStyle w:val="hps"/>
          <w:lang w:val="en-US"/>
        </w:rPr>
        <w:t>NU_</w:t>
      </w:r>
      <w:r>
        <w:rPr>
          <w:rStyle w:val="hps"/>
          <w:lang w:val="en-US"/>
        </w:rPr>
        <w:t xml:space="preserve">CommercialEULAFiles_1.0.0.zip located on </w:t>
      </w:r>
      <w:r w:rsidR="00A913E2">
        <w:rPr>
          <w:rStyle w:val="hps"/>
          <w:lang w:val="en-US"/>
        </w:rPr>
        <w:t>“</w:t>
      </w:r>
      <w:r w:rsidRPr="00274489">
        <w:rPr>
          <w:rStyle w:val="hps"/>
          <w:b/>
          <w:lang w:val="en-US"/>
        </w:rPr>
        <w:t>DVD IntelFS Application</w:t>
      </w:r>
      <w:r w:rsidR="00A913E2">
        <w:rPr>
          <w:rStyle w:val="hps"/>
          <w:lang w:val="en-US"/>
        </w:rPr>
        <w:t>”</w:t>
      </w:r>
      <w:r>
        <w:rPr>
          <w:rStyle w:val="hps"/>
          <w:lang w:val="en-US"/>
        </w:rPr>
        <w:t xml:space="preserve"> and copy it in the brand new folder E:\IntelFsData\Licences</w:t>
      </w:r>
    </w:p>
    <w:p w:rsidR="00181533" w:rsidRPr="00F54A80" w:rsidRDefault="00181533">
      <w:pPr>
        <w:rPr>
          <w:rStyle w:val="hps"/>
          <w:lang w:val="en-US"/>
        </w:rPr>
      </w:pPr>
    </w:p>
    <w:p w:rsidR="008B376D" w:rsidRPr="00F54A80" w:rsidRDefault="008B376D" w:rsidP="005B34A8">
      <w:pPr>
        <w:pStyle w:val="Heading3"/>
        <w:rPr>
          <w:lang w:val="en-US"/>
        </w:rPr>
      </w:pPr>
      <w:bookmarkStart w:id="210" w:name="_Ref432769779"/>
      <w:bookmarkStart w:id="211" w:name="_Ref432769782"/>
      <w:bookmarkStart w:id="212" w:name="_Toc440979201"/>
      <w:r w:rsidRPr="00F54A80">
        <w:rPr>
          <w:lang w:val="en-US"/>
        </w:rPr>
        <w:t>INTEL-FS</w:t>
      </w:r>
      <w:r w:rsidR="00A6501B" w:rsidRPr="00F54A80">
        <w:rPr>
          <w:lang w:val="en-US"/>
        </w:rPr>
        <w:t xml:space="preserve"> installation verification</w:t>
      </w:r>
      <w:bookmarkEnd w:id="210"/>
      <w:bookmarkEnd w:id="211"/>
      <w:bookmarkEnd w:id="212"/>
    </w:p>
    <w:p w:rsidR="008B376D" w:rsidRPr="00F54A80" w:rsidRDefault="006F1B62" w:rsidP="006F1B62">
      <w:pPr>
        <w:rPr>
          <w:lang w:val="en-US"/>
        </w:rPr>
      </w:pPr>
      <w:r w:rsidRPr="00F54A80">
        <w:rPr>
          <w:lang w:val="en-US"/>
        </w:rPr>
        <w:t>Procedure bellow shall be performed</w:t>
      </w:r>
      <w:r w:rsidR="008B376D" w:rsidRPr="00F54A80">
        <w:rPr>
          <w:lang w:val="en-US"/>
        </w:rPr>
        <w:t xml:space="preserve"> to check that INTEL-FS has been successfully installed</w:t>
      </w:r>
      <w:r w:rsidRPr="00F54A80">
        <w:rPr>
          <w:lang w:val="en-US"/>
        </w:rPr>
        <w:t>.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FA211A" w:rsidRPr="00F54A80" w:rsidTr="003B3FF6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Pr="00F54A80" w:rsidRDefault="00FA211A" w:rsidP="00540F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FA211A" w:rsidRPr="00F54A80" w:rsidRDefault="00FA211A" w:rsidP="00540F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Pr="00F54A80" w:rsidRDefault="00FA211A" w:rsidP="00540FF8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lang w:val="en-US"/>
              </w:rPr>
              <w:object w:dxaOrig="6060" w:dyaOrig="6960" w14:anchorId="2205368B">
                <v:shape id="_x0000_i1046" type="#_x0000_t75" style="width:303pt;height:316.5pt" o:ole="">
                  <v:imagedata r:id="rId82" o:title=""/>
                </v:shape>
                <o:OLEObject Type="Embed" ProgID="PBrush" ShapeID="_x0000_i1046" DrawAspect="Content" ObjectID="_1588591041" r:id="rId307"/>
              </w:object>
            </w:r>
          </w:p>
        </w:tc>
      </w:tr>
      <w:tr w:rsidR="00FA211A" w:rsidRPr="00F54A80" w:rsidTr="003B3FF6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Pr="00F54A80" w:rsidRDefault="00FA211A" w:rsidP="00FA211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 xml:space="preserve">In the dos command prompt window, type in </w:t>
            </w:r>
            <w:r w:rsidRPr="00274489">
              <w:rPr>
                <w:rFonts w:ascii="Times New Roman" w:hAnsi="Times New Roman"/>
                <w:b/>
                <w:lang w:val="en-US" w:eastAsia="fr-FR"/>
              </w:rPr>
              <w:t>iisreset /start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Default="00FA211A" w:rsidP="00540FF8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8380B6A" wp14:editId="191AD9EC">
                  <wp:extent cx="4019973" cy="2088199"/>
                  <wp:effectExtent l="0" t="0" r="0" b="7620"/>
                  <wp:docPr id="281" name="Picture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769" cy="2093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211A" w:rsidRPr="00F54A80" w:rsidTr="003B3FF6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Default="00FA211A" w:rsidP="00464B20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 xml:space="preserve">When iis is </w:t>
            </w:r>
            <w:r w:rsidR="00464B20">
              <w:rPr>
                <w:rFonts w:ascii="Times New Roman" w:hAnsi="Times New Roman"/>
                <w:lang w:val="en-US" w:eastAsia="fr-FR"/>
              </w:rPr>
              <w:t>started</w:t>
            </w:r>
            <w:r>
              <w:rPr>
                <w:rFonts w:ascii="Times New Roman" w:hAnsi="Times New Roman"/>
                <w:lang w:val="en-US" w:eastAsia="fr-FR"/>
              </w:rPr>
              <w:t>, close Command prompt window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Default="00464B20" w:rsidP="00464B20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626E251" wp14:editId="0CC4FE04">
                  <wp:extent cx="4052366" cy="2105025"/>
                  <wp:effectExtent l="0" t="0" r="5715" b="0"/>
                  <wp:docPr id="282" name="Picture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3863" cy="2110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24953" w:rsidRPr="00F54A80" w:rsidRDefault="00C24953" w:rsidP="006F1B62">
      <w:pPr>
        <w:rPr>
          <w:lang w:val="en-US"/>
        </w:rPr>
      </w:pPr>
    </w:p>
    <w:p w:rsidR="00C24953" w:rsidRPr="00F54A80" w:rsidRDefault="00C24953" w:rsidP="006F1B62">
      <w:pPr>
        <w:rPr>
          <w:lang w:val="en-US"/>
        </w:rPr>
      </w:pP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8B376D" w:rsidRPr="00F54A80" w:rsidTr="0036569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4953" w:rsidRPr="00F54A80" w:rsidRDefault="008D7D54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lastRenderedPageBreak/>
              <w:t xml:space="preserve">On </w:t>
            </w:r>
            <w:r w:rsidR="00C24953" w:rsidRPr="00F54A80">
              <w:rPr>
                <w:lang w:val="en-US" w:eastAsia="fr-FR"/>
              </w:rPr>
              <w:t>the test</w:t>
            </w:r>
            <w:r w:rsidR="00FB3E00" w:rsidRPr="00F54A80">
              <w:rPr>
                <w:lang w:val="en-US" w:eastAsia="fr-FR"/>
              </w:rPr>
              <w:t xml:space="preserve"> workstation</w:t>
            </w:r>
            <w:r w:rsidR="00C24953" w:rsidRPr="00F54A80">
              <w:rPr>
                <w:lang w:val="en-US" w:eastAsia="fr-FR"/>
              </w:rPr>
              <w:t xml:space="preserve"> log on account test cf </w:t>
            </w:r>
            <w:r w:rsidR="00C24953" w:rsidRPr="00F54A80">
              <w:rPr>
                <w:lang w:val="en-US" w:eastAsia="fr-FR"/>
              </w:rPr>
              <w:fldChar w:fldCharType="begin"/>
            </w:r>
            <w:r w:rsidR="00C24953" w:rsidRPr="00F54A80">
              <w:rPr>
                <w:lang w:val="en-US" w:eastAsia="fr-FR"/>
              </w:rPr>
              <w:instrText xml:space="preserve"> REF _Ref417912586 \r \h </w:instrText>
            </w:r>
            <w:r w:rsidR="00C24953" w:rsidRPr="00F54A80">
              <w:rPr>
                <w:lang w:val="en-US" w:eastAsia="fr-FR"/>
              </w:rPr>
            </w:r>
            <w:r w:rsidR="00C24953" w:rsidRPr="00F54A80">
              <w:rPr>
                <w:lang w:val="en-US" w:eastAsia="fr-FR"/>
              </w:rPr>
              <w:fldChar w:fldCharType="separate"/>
            </w:r>
            <w:r w:rsidR="003C1E5B">
              <w:rPr>
                <w:lang w:val="en-US" w:eastAsia="fr-FR"/>
              </w:rPr>
              <w:t>2.2.2.3</w:t>
            </w:r>
            <w:r w:rsidR="00C24953" w:rsidRPr="00F54A80">
              <w:rPr>
                <w:lang w:val="en-US" w:eastAsia="fr-FR"/>
              </w:rPr>
              <w:fldChar w:fldCharType="end"/>
            </w:r>
            <w:r w:rsidRPr="00F54A80">
              <w:rPr>
                <w:lang w:val="en-US" w:eastAsia="fr-FR"/>
              </w:rPr>
              <w:t xml:space="preserve">, </w:t>
            </w:r>
          </w:p>
          <w:p w:rsidR="008B376D" w:rsidRPr="00F54A80" w:rsidRDefault="008D7D54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launch Internet explorer </w:t>
            </w:r>
            <w:r w:rsidR="00141362" w:rsidRPr="00F54A80">
              <w:rPr>
                <w:lang w:val="en-US" w:eastAsia="fr-FR"/>
              </w:rPr>
              <w:t>10</w:t>
            </w:r>
          </w:p>
          <w:p w:rsidR="002E171E" w:rsidRPr="00F54A80" w:rsidRDefault="002E171E" w:rsidP="00814E14">
            <w:pPr>
              <w:spacing w:before="0" w:after="0"/>
              <w:jc w:val="left"/>
              <w:rPr>
                <w:lang w:val="en-US" w:eastAsia="fr-FR"/>
              </w:rPr>
            </w:pPr>
          </w:p>
          <w:p w:rsidR="003A049F" w:rsidRPr="00F54A80" w:rsidRDefault="003A049F" w:rsidP="00814E14">
            <w:pPr>
              <w:spacing w:before="0" w:after="0"/>
              <w:jc w:val="left"/>
              <w:rPr>
                <w:b/>
                <w:lang w:val="en-US" w:eastAsia="fr-FR"/>
              </w:rPr>
            </w:pPr>
          </w:p>
          <w:p w:rsidR="003A049F" w:rsidRPr="00F54A80" w:rsidRDefault="003A049F" w:rsidP="00814E14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376D" w:rsidRPr="00F54A80" w:rsidRDefault="00931834" w:rsidP="00814E1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C51A8F4" wp14:editId="63CBA01C">
                  <wp:extent cx="4029075" cy="2524125"/>
                  <wp:effectExtent l="0" t="0" r="9525" b="9525"/>
                  <wp:docPr id="1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71E" w:rsidRPr="00F54A80" w:rsidTr="0036569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47CAA" w:rsidRPr="00F54A80" w:rsidRDefault="00D31BF6" w:rsidP="00847CAA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In URL input area, type in the </w:t>
            </w:r>
            <w:r w:rsidR="005259B1" w:rsidRPr="00F54A80">
              <w:rPr>
                <w:lang w:val="en-US" w:eastAsia="fr-FR"/>
              </w:rPr>
              <w:t>INTEL-FS</w:t>
            </w:r>
            <w:r w:rsidRPr="00F54A80">
              <w:rPr>
                <w:lang w:val="en-US" w:eastAsia="fr-FR"/>
              </w:rPr>
              <w:t xml:space="preserve"> URL</w:t>
            </w:r>
            <w:r w:rsidR="00847CAA" w:rsidRPr="00F54A80">
              <w:rPr>
                <w:lang w:val="en-US" w:eastAsia="fr-FR"/>
              </w:rPr>
              <w:t xml:space="preserve">  </w:t>
            </w:r>
            <w:r w:rsidR="00847CAA" w:rsidRPr="00F54A80">
              <w:rPr>
                <w:b/>
                <w:lang w:val="en-US" w:eastAsia="fr-FR"/>
              </w:rPr>
              <w:t>http://&lt;fqdn&gt;/intelfs</w:t>
            </w:r>
            <w:r w:rsidR="00847CAA" w:rsidRPr="00F54A80">
              <w:rPr>
                <w:lang w:val="en-US" w:eastAsia="fr-FR"/>
              </w:rPr>
              <w:t xml:space="preserve"> where </w:t>
            </w:r>
            <w:r w:rsidR="00847CAA" w:rsidRPr="00F54A80">
              <w:rPr>
                <w:b/>
                <w:lang w:val="en-US" w:eastAsia="fr-FR"/>
              </w:rPr>
              <w:t>&lt;fqdn&gt;</w:t>
            </w:r>
            <w:r w:rsidR="00847CAA" w:rsidRPr="00F54A80">
              <w:rPr>
                <w:lang w:val="en-US" w:eastAsia="fr-FR"/>
              </w:rPr>
              <w:t xml:space="preserve"> is INTEL-FS server FQDN.</w:t>
            </w:r>
          </w:p>
          <w:p w:rsidR="00D31BF6" w:rsidRPr="00F54A80" w:rsidRDefault="00D31BF6" w:rsidP="00D31BF6">
            <w:pPr>
              <w:spacing w:before="0" w:after="0"/>
              <w:jc w:val="left"/>
              <w:rPr>
                <w:lang w:val="en-US" w:eastAsia="fr-FR"/>
              </w:rPr>
            </w:pPr>
          </w:p>
          <w:p w:rsidR="00D31BF6" w:rsidRPr="00F54A80" w:rsidRDefault="00D31BF6" w:rsidP="00D31BF6">
            <w:pPr>
              <w:spacing w:before="0" w:after="0"/>
              <w:jc w:val="left"/>
              <w:rPr>
                <w:lang w:val="en-US" w:eastAsia="fr-FR"/>
              </w:rPr>
            </w:pPr>
          </w:p>
          <w:p w:rsidR="00D31BF6" w:rsidRPr="00F54A80" w:rsidRDefault="00D31BF6" w:rsidP="00D31BF6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lang w:val="en-US" w:eastAsia="fr-FR"/>
              </w:rPr>
              <w:t>This step might take several minutes.</w:t>
            </w:r>
          </w:p>
          <w:p w:rsidR="002E171E" w:rsidRPr="00F54A80" w:rsidRDefault="002E171E" w:rsidP="00814E14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171E" w:rsidRPr="00F54A80" w:rsidRDefault="00931834" w:rsidP="00814E14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5CA3B99" wp14:editId="0A5D25DE">
                  <wp:extent cx="4029075" cy="2524125"/>
                  <wp:effectExtent l="0" t="0" r="9525" b="9525"/>
                  <wp:docPr id="1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376D" w:rsidRPr="00F54A80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2984" w:rsidRPr="00F54A80" w:rsidRDefault="00CD2984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“</w:t>
            </w:r>
            <w:r w:rsidRPr="00F54A80">
              <w:rPr>
                <w:b/>
                <w:lang w:val="en-US" w:eastAsia="fr-FR"/>
              </w:rPr>
              <w:t>On which Organisational Node would you like to log in ?</w:t>
            </w:r>
            <w:r w:rsidRPr="00F54A80">
              <w:rPr>
                <w:lang w:val="en-US" w:eastAsia="fr-FR"/>
              </w:rPr>
              <w:t>” drop down list make sure that all organisational node specified during INTEL-FS installation are displayed.</w:t>
            </w:r>
          </w:p>
          <w:p w:rsidR="00CD2984" w:rsidRPr="00F54A80" w:rsidRDefault="00CD2984" w:rsidP="00814E14">
            <w:pPr>
              <w:spacing w:before="0" w:after="0"/>
              <w:jc w:val="left"/>
              <w:rPr>
                <w:lang w:val="en-US" w:eastAsia="fr-FR"/>
              </w:rPr>
            </w:pPr>
          </w:p>
          <w:p w:rsidR="00CD2984" w:rsidRPr="00F54A80" w:rsidRDefault="00CD2984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“</w:t>
            </w:r>
            <w:r w:rsidRPr="00F54A80">
              <w:rPr>
                <w:b/>
                <w:lang w:val="en-US" w:eastAsia="fr-FR"/>
              </w:rPr>
              <w:t>Authentication Method</w:t>
            </w:r>
            <w:r w:rsidRPr="00F54A80">
              <w:rPr>
                <w:lang w:val="en-US" w:eastAsia="fr-FR"/>
              </w:rPr>
              <w:t>” combo box,</w:t>
            </w:r>
          </w:p>
          <w:p w:rsidR="00CD2984" w:rsidRPr="00F54A80" w:rsidRDefault="00CD2984" w:rsidP="00CD298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select “</w:t>
            </w:r>
            <w:r w:rsidRPr="00F54A80">
              <w:rPr>
                <w:b/>
                <w:lang w:val="en-US" w:eastAsia="fr-FR"/>
              </w:rPr>
              <w:t>Login/Password</w:t>
            </w:r>
            <w:r w:rsidRPr="00F54A80">
              <w:rPr>
                <w:lang w:val="en-US" w:eastAsia="fr-FR"/>
              </w:rPr>
              <w:t>”</w:t>
            </w:r>
          </w:p>
          <w:p w:rsidR="003A049F" w:rsidRPr="00F54A80" w:rsidRDefault="003A049F" w:rsidP="00814E14">
            <w:pPr>
              <w:spacing w:before="0" w:after="0"/>
              <w:jc w:val="left"/>
              <w:rPr>
                <w:lang w:val="en-US" w:eastAsia="fr-FR"/>
              </w:rPr>
            </w:pPr>
          </w:p>
          <w:p w:rsidR="00CD2984" w:rsidRPr="00F54A80" w:rsidRDefault="00CD2984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lang w:val="en-US" w:eastAsia="fr-FR"/>
              </w:rPr>
              <w:t>OK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376D" w:rsidRPr="00F54A80" w:rsidRDefault="00931834" w:rsidP="00814E1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2825B7D" wp14:editId="4DFC99D5">
                  <wp:extent cx="3990975" cy="2505075"/>
                  <wp:effectExtent l="0" t="0" r="9525" b="9525"/>
                  <wp:docPr id="1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0975" cy="2505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376D" w:rsidRPr="00F54A80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049F" w:rsidRPr="00F54A80" w:rsidRDefault="00CD2984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lastRenderedPageBreak/>
              <w:t>Connect to INTEL-FS using Administrator account</w:t>
            </w:r>
          </w:p>
          <w:p w:rsidR="003A049F" w:rsidRPr="00F54A80" w:rsidRDefault="003A049F" w:rsidP="00814E14">
            <w:pPr>
              <w:spacing w:before="0" w:after="0"/>
              <w:jc w:val="left"/>
              <w:rPr>
                <w:lang w:val="en-US" w:eastAsia="fr-FR"/>
              </w:rPr>
            </w:pPr>
          </w:p>
          <w:p w:rsidR="008B376D" w:rsidRPr="00F54A80" w:rsidRDefault="003A049F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“</w:t>
            </w:r>
            <w:r w:rsidR="00BC0E86" w:rsidRPr="00F54A80">
              <w:rPr>
                <w:b/>
                <w:lang w:val="en-US" w:eastAsia="fr-FR"/>
              </w:rPr>
              <w:t>Username</w:t>
            </w:r>
            <w:r w:rsidRPr="00F54A80">
              <w:rPr>
                <w:b/>
                <w:lang w:val="en-US" w:eastAsia="fr-FR"/>
              </w:rPr>
              <w:t>:</w:t>
            </w:r>
            <w:r w:rsidRPr="00F54A80">
              <w:rPr>
                <w:lang w:val="en-US" w:eastAsia="fr-FR"/>
              </w:rPr>
              <w:t>”</w:t>
            </w:r>
            <w:r w:rsidR="00BC0E86" w:rsidRPr="00F54A80">
              <w:rPr>
                <w:lang w:val="en-US" w:eastAsia="fr-FR"/>
              </w:rPr>
              <w:t xml:space="preserve"> type in Administrator</w:t>
            </w:r>
          </w:p>
          <w:p w:rsidR="00BC0E86" w:rsidRPr="00F54A80" w:rsidRDefault="003A049F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“</w:t>
            </w:r>
            <w:r w:rsidR="00BC0E86" w:rsidRPr="00F54A80">
              <w:rPr>
                <w:b/>
                <w:lang w:val="en-US" w:eastAsia="fr-FR"/>
              </w:rPr>
              <w:t>Password</w:t>
            </w:r>
            <w:r w:rsidRPr="00F54A80">
              <w:rPr>
                <w:b/>
                <w:lang w:val="en-US" w:eastAsia="fr-FR"/>
              </w:rPr>
              <w:t>:</w:t>
            </w:r>
            <w:r w:rsidRPr="00F54A80">
              <w:rPr>
                <w:lang w:val="en-US" w:eastAsia="fr-FR"/>
              </w:rPr>
              <w:t>”</w:t>
            </w:r>
            <w:r w:rsidR="00BC0E86" w:rsidRPr="00F54A80">
              <w:rPr>
                <w:lang w:val="en-US" w:eastAsia="fr-FR"/>
              </w:rPr>
              <w:t xml:space="preserve"> type in </w:t>
            </w:r>
            <w:r w:rsidR="00CD2984" w:rsidRPr="00F54A80">
              <w:rPr>
                <w:lang w:val="en-US" w:eastAsia="fr-FR"/>
              </w:rPr>
              <w:t xml:space="preserve">the password specified  </w:t>
            </w:r>
            <w:r w:rsidR="002E171E" w:rsidRPr="00F54A80">
              <w:rPr>
                <w:lang w:val="en-US" w:eastAsia="fr-FR"/>
              </w:rPr>
              <w:t>during INTEL-FS installation.</w:t>
            </w:r>
          </w:p>
          <w:p w:rsidR="003A049F" w:rsidRPr="00F54A80" w:rsidRDefault="003A049F" w:rsidP="00814E14">
            <w:pPr>
              <w:spacing w:before="0" w:after="0"/>
              <w:jc w:val="left"/>
              <w:rPr>
                <w:lang w:val="en-US" w:eastAsia="fr-FR"/>
              </w:rPr>
            </w:pPr>
          </w:p>
          <w:p w:rsidR="003A049F" w:rsidRPr="00F54A80" w:rsidRDefault="003A049F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lang w:val="en-US" w:eastAsia="fr-FR"/>
              </w:rPr>
              <w:t>Sign in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376D" w:rsidRPr="00F54A80" w:rsidRDefault="00931834" w:rsidP="00814E1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EA66EE5" wp14:editId="01F94453">
                  <wp:extent cx="4019550" cy="2524125"/>
                  <wp:effectExtent l="0" t="0" r="0" b="9525"/>
                  <wp:docPr id="2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9550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376D" w:rsidRPr="00F54A80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376D" w:rsidRPr="00F54A80" w:rsidRDefault="00851F81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INTEL-FS</w:t>
            </w:r>
            <w:r w:rsidR="003A049F" w:rsidRPr="00F54A80">
              <w:rPr>
                <w:lang w:val="en-US" w:eastAsia="fr-FR"/>
              </w:rPr>
              <w:t xml:space="preserve"> result view is displayed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376D" w:rsidRPr="00F54A80" w:rsidRDefault="00931834" w:rsidP="00814E1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2BEE4AA" wp14:editId="005736AA">
                  <wp:extent cx="4038600" cy="2524125"/>
                  <wp:effectExtent l="0" t="0" r="0" b="9525"/>
                  <wp:docPr id="2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8600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1A00" w:rsidRPr="00F54A80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1A00" w:rsidRPr="00F54A80" w:rsidRDefault="00691A00" w:rsidP="00814E1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Click on “</w:t>
            </w:r>
            <w:r w:rsidRPr="00C01A49">
              <w:rPr>
                <w:b/>
                <w:lang w:val="en-US" w:eastAsia="fr-FR"/>
              </w:rPr>
              <w:t>New</w:t>
            </w:r>
            <w:r>
              <w:rPr>
                <w:lang w:val="en-US" w:eastAsia="fr-FR"/>
              </w:rPr>
              <w:t>” button in the toolbar and select “</w:t>
            </w:r>
            <w:r w:rsidRPr="00C01A49">
              <w:rPr>
                <w:b/>
                <w:lang w:val="en-US" w:eastAsia="fr-FR"/>
              </w:rPr>
              <w:t>Contacts\Contact</w:t>
            </w:r>
            <w:r>
              <w:rPr>
                <w:lang w:val="en-US" w:eastAsia="fr-FR"/>
              </w:rPr>
              <w:t>” to create a new user account.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1A00" w:rsidRPr="005D46E0" w:rsidRDefault="00691A00" w:rsidP="00814E14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object w:dxaOrig="3990" w:dyaOrig="3165">
                <v:shape id="_x0000_i1047" type="#_x0000_t75" style="width:159pt;height:125.25pt" o:ole="">
                  <v:imagedata r:id="rId310" o:title=""/>
                </v:shape>
                <o:OLEObject Type="Embed" ProgID="PBrush" ShapeID="_x0000_i1047" DrawAspect="Content" ObjectID="_1588591042" r:id="rId311"/>
              </w:object>
            </w:r>
          </w:p>
        </w:tc>
      </w:tr>
      <w:tr w:rsidR="00C02CF8" w:rsidRPr="00F54A80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2CF8" w:rsidRDefault="00C02CF8" w:rsidP="00814E1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Create a new account with the following data:</w:t>
            </w:r>
          </w:p>
          <w:p w:rsidR="00C02CF8" w:rsidRDefault="00C02CF8" w:rsidP="005D46E0">
            <w:pPr>
              <w:pStyle w:val="ListParagraph"/>
              <w:numPr>
                <w:ilvl w:val="0"/>
                <w:numId w:val="24"/>
              </w:numPr>
              <w:rPr>
                <w:noProof/>
                <w:lang w:val="en-US" w:eastAsia="fr-FR"/>
              </w:rPr>
            </w:pPr>
            <w:r>
              <w:rPr>
                <w:lang w:val="en-US" w:eastAsia="fr-FR"/>
              </w:rPr>
              <w:t xml:space="preserve">Logon name: </w:t>
            </w:r>
            <w:r w:rsidRPr="00C01A49">
              <w:rPr>
                <w:b/>
                <w:lang w:val="en-US" w:eastAsia="fr-FR"/>
              </w:rPr>
              <w:t>user1</w:t>
            </w:r>
          </w:p>
          <w:p w:rsidR="00C02CF8" w:rsidRDefault="00C02CF8" w:rsidP="005D46E0">
            <w:pPr>
              <w:pStyle w:val="ListParagraph"/>
              <w:numPr>
                <w:ilvl w:val="0"/>
                <w:numId w:val="24"/>
              </w:numPr>
              <w:rPr>
                <w:noProof/>
                <w:lang w:val="en-US" w:eastAsia="fr-FR"/>
              </w:rPr>
            </w:pPr>
            <w:r>
              <w:rPr>
                <w:lang w:val="en-US" w:eastAsia="fr-FR"/>
              </w:rPr>
              <w:t xml:space="preserve">Rotation: </w:t>
            </w:r>
            <w:r w:rsidRPr="00C01A49">
              <w:rPr>
                <w:b/>
                <w:lang w:val="en-US" w:eastAsia="fr-FR"/>
              </w:rPr>
              <w:t>2020-01-01</w:t>
            </w:r>
          </w:p>
          <w:p w:rsidR="00C02CF8" w:rsidRDefault="00C02CF8" w:rsidP="005D46E0">
            <w:pPr>
              <w:pStyle w:val="ListParagraph"/>
              <w:numPr>
                <w:ilvl w:val="0"/>
                <w:numId w:val="24"/>
              </w:numPr>
              <w:rPr>
                <w:b/>
                <w:noProof/>
                <w:lang w:val="en-US" w:eastAsia="fr-FR"/>
              </w:rPr>
            </w:pPr>
            <w:r>
              <w:rPr>
                <w:lang w:val="en-US" w:eastAsia="fr-FR"/>
              </w:rPr>
              <w:t xml:space="preserve">Permissions: </w:t>
            </w:r>
            <w:r w:rsidRPr="00C01A49">
              <w:rPr>
                <w:b/>
                <w:lang w:val="en-US" w:eastAsia="fr-FR"/>
              </w:rPr>
              <w:t>Person Readers</w:t>
            </w:r>
          </w:p>
          <w:p w:rsidR="00E3632A" w:rsidRPr="00C01A49" w:rsidRDefault="00E3632A" w:rsidP="00E3632A">
            <w:pPr>
              <w:pStyle w:val="ListParagraph"/>
              <w:numPr>
                <w:ilvl w:val="0"/>
                <w:numId w:val="24"/>
              </w:numPr>
              <w:rPr>
                <w:b/>
                <w:noProof/>
                <w:lang w:val="en-US" w:eastAsia="fr-FR"/>
              </w:rPr>
            </w:pPr>
            <w:r w:rsidRPr="00E3632A">
              <w:rPr>
                <w:lang w:val="en-US" w:eastAsia="fr-FR"/>
              </w:rPr>
              <w:t>NS Email:</w:t>
            </w:r>
            <w:r>
              <w:rPr>
                <w:b/>
                <w:lang w:val="en-US" w:eastAsia="fr-FR"/>
              </w:rPr>
              <w:t xml:space="preserve"> </w:t>
            </w:r>
            <w:r w:rsidRPr="00E3632A">
              <w:rPr>
                <w:b/>
                <w:lang w:val="en-US" w:eastAsia="fr-FR"/>
              </w:rPr>
              <w:t>mail@example.com</w:t>
            </w:r>
          </w:p>
          <w:p w:rsidR="00C02CF8" w:rsidRDefault="00C02CF8" w:rsidP="005D46E0">
            <w:pPr>
              <w:rPr>
                <w:noProof/>
                <w:lang w:val="en-US" w:eastAsia="fr-FR"/>
              </w:rPr>
            </w:pPr>
            <w:r>
              <w:rPr>
                <w:lang w:val="en-US" w:eastAsia="fr-FR"/>
              </w:rPr>
              <w:t>All others mandatory fields could be set to any value.</w:t>
            </w:r>
          </w:p>
          <w:p w:rsidR="00C02CF8" w:rsidRPr="005D46E0" w:rsidRDefault="00C02CF8" w:rsidP="005D46E0">
            <w:pPr>
              <w:rPr>
                <w:lang w:val="en-US" w:eastAsia="fr-FR"/>
              </w:rPr>
            </w:pPr>
            <w:r>
              <w:rPr>
                <w:lang w:val="en-US" w:eastAsia="fr-FR"/>
              </w:rPr>
              <w:t>Save the Contact using the “</w:t>
            </w:r>
            <w:r w:rsidRPr="00C01A49">
              <w:rPr>
                <w:b/>
                <w:lang w:val="en-US" w:eastAsia="fr-FR"/>
              </w:rPr>
              <w:t>Save</w:t>
            </w:r>
            <w:r>
              <w:rPr>
                <w:lang w:val="en-US" w:eastAsia="fr-FR"/>
              </w:rPr>
              <w:t>” button.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2CF8" w:rsidRDefault="00C02CF8" w:rsidP="00814E14">
            <w:pPr>
              <w:spacing w:before="0" w:after="0"/>
              <w:jc w:val="left"/>
            </w:pPr>
            <w:r>
              <w:object w:dxaOrig="11790" w:dyaOrig="6150">
                <v:shape id="_x0000_i1048" type="#_x0000_t75" style="width:315pt;height:164.25pt" o:ole="">
                  <v:imagedata r:id="rId312" o:title=""/>
                </v:shape>
                <o:OLEObject Type="Embed" ProgID="PBrush" ShapeID="_x0000_i1048" DrawAspect="Content" ObjectID="_1588591043" r:id="rId313"/>
              </w:object>
            </w:r>
          </w:p>
        </w:tc>
      </w:tr>
      <w:tr w:rsidR="00C02CF8" w:rsidRPr="00F54A80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2CF8" w:rsidRDefault="00C02CF8" w:rsidP="00814E1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lastRenderedPageBreak/>
              <w:t>Click on the “</w:t>
            </w:r>
            <w:r w:rsidRPr="00C01A49">
              <w:rPr>
                <w:b/>
                <w:lang w:val="en-US" w:eastAsia="fr-FR"/>
              </w:rPr>
              <w:t>Set Password</w:t>
            </w:r>
            <w:r>
              <w:rPr>
                <w:lang w:val="en-US" w:eastAsia="fr-FR"/>
              </w:rPr>
              <w:t>” button and set the password in the opened window.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2CF8" w:rsidRDefault="00C02CF8" w:rsidP="00814E14">
            <w:pPr>
              <w:spacing w:before="0" w:after="0"/>
              <w:jc w:val="left"/>
            </w:pPr>
            <w:r>
              <w:rPr>
                <w:noProof/>
                <w:lang w:val="en-US"/>
              </w:rPr>
              <w:drawing>
                <wp:inline distT="0" distB="0" distL="0" distR="0" wp14:anchorId="2CD8C744" wp14:editId="13613554">
                  <wp:extent cx="2814761" cy="1603602"/>
                  <wp:effectExtent l="0" t="0" r="5080" b="0"/>
                  <wp:docPr id="303" name="Picture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645" cy="1604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2CF8" w:rsidRPr="00F54A80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632A" w:rsidRDefault="00E3632A" w:rsidP="00C02CF8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Click on “</w:t>
            </w:r>
            <w:r w:rsidRPr="00E3632A">
              <w:rPr>
                <w:b/>
                <w:lang w:val="en-US" w:eastAsia="fr-FR"/>
              </w:rPr>
              <w:t>back to list</w:t>
            </w:r>
            <w:r>
              <w:rPr>
                <w:lang w:val="en-US" w:eastAsia="fr-FR"/>
              </w:rPr>
              <w:t>” and click on “</w:t>
            </w:r>
            <w:r w:rsidRPr="00E3632A">
              <w:rPr>
                <w:b/>
                <w:lang w:val="en-US" w:eastAsia="fr-FR"/>
              </w:rPr>
              <w:t>Contact</w:t>
            </w:r>
            <w:r>
              <w:rPr>
                <w:lang w:val="en-US" w:eastAsia="fr-FR"/>
              </w:rPr>
              <w:t>”</w:t>
            </w:r>
          </w:p>
          <w:p w:rsidR="00C02CF8" w:rsidRDefault="00C02CF8" w:rsidP="00C02CF8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Right click on the “</w:t>
            </w:r>
            <w:r w:rsidRPr="00C01A49">
              <w:rPr>
                <w:b/>
                <w:lang w:val="en-US" w:eastAsia="fr-FR"/>
              </w:rPr>
              <w:t>user1</w:t>
            </w:r>
            <w:r>
              <w:rPr>
                <w:lang w:val="en-US" w:eastAsia="fr-FR"/>
              </w:rPr>
              <w:t xml:space="preserve">” in the Result view and </w:t>
            </w:r>
            <w:r w:rsidR="00C01A49">
              <w:rPr>
                <w:lang w:val="en-US" w:eastAsia="fr-FR"/>
              </w:rPr>
              <w:t>select</w:t>
            </w:r>
            <w:r>
              <w:rPr>
                <w:lang w:val="en-US" w:eastAsia="fr-FR"/>
              </w:rPr>
              <w:t xml:space="preserve"> “</w:t>
            </w:r>
            <w:r w:rsidRPr="00C01A49">
              <w:rPr>
                <w:b/>
                <w:lang w:val="en-US" w:eastAsia="fr-FR"/>
              </w:rPr>
              <w:t>Enable</w:t>
            </w:r>
            <w:r>
              <w:rPr>
                <w:lang w:val="en-US" w:eastAsia="fr-FR"/>
              </w:rPr>
              <w:t xml:space="preserve">” in </w:t>
            </w:r>
            <w:r w:rsidR="00C01A49">
              <w:rPr>
                <w:lang w:val="en-US" w:eastAsia="fr-FR"/>
              </w:rPr>
              <w:t>pop up</w:t>
            </w:r>
            <w:r>
              <w:rPr>
                <w:lang w:val="en-US" w:eastAsia="fr-FR"/>
              </w:rPr>
              <w:t xml:space="preserve"> menu.</w:t>
            </w:r>
          </w:p>
          <w:p w:rsidR="00C02CF8" w:rsidRDefault="00C02CF8" w:rsidP="00C02CF8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2CF8" w:rsidRDefault="00C02CF8" w:rsidP="00814E14">
            <w:pPr>
              <w:spacing w:before="0" w:after="0"/>
              <w:jc w:val="left"/>
            </w:pPr>
            <w:r>
              <w:object w:dxaOrig="9615" w:dyaOrig="8325">
                <v:shape id="_x0000_i1049" type="#_x0000_t75" style="width:315pt;height:272.25pt" o:ole="">
                  <v:imagedata r:id="rId315" o:title=""/>
                </v:shape>
                <o:OLEObject Type="Embed" ProgID="PBrush" ShapeID="_x0000_i1049" DrawAspect="Content" ObjectID="_1588591044" r:id="rId316"/>
              </w:object>
            </w:r>
          </w:p>
        </w:tc>
      </w:tr>
      <w:tr w:rsidR="00C02CF8" w:rsidRPr="00F54A80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2CF8" w:rsidRDefault="007325C3" w:rsidP="00C02CF8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Sign out</w:t>
            </w:r>
            <w:r w:rsidR="00C02CF8">
              <w:rPr>
                <w:lang w:val="en-US" w:eastAsia="fr-FR"/>
              </w:rPr>
              <w:t xml:space="preserve"> “</w:t>
            </w:r>
            <w:r w:rsidR="00C02CF8" w:rsidRPr="00C01A49">
              <w:rPr>
                <w:b/>
                <w:lang w:val="en-US" w:eastAsia="fr-FR"/>
              </w:rPr>
              <w:t>Administrator</w:t>
            </w:r>
            <w:r w:rsidR="00C02CF8">
              <w:rPr>
                <w:lang w:val="en-US" w:eastAsia="fr-FR"/>
              </w:rPr>
              <w:t>” and logon using the “</w:t>
            </w:r>
            <w:r w:rsidR="00C02CF8" w:rsidRPr="00C01A49">
              <w:rPr>
                <w:b/>
                <w:lang w:val="en-US" w:eastAsia="fr-FR"/>
              </w:rPr>
              <w:t>user1</w:t>
            </w:r>
            <w:r w:rsidR="00C02CF8">
              <w:rPr>
                <w:lang w:val="en-US" w:eastAsia="fr-FR"/>
              </w:rPr>
              <w:t>” account previously created.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2CF8" w:rsidRDefault="00C02CF8" w:rsidP="00814E14">
            <w:pPr>
              <w:spacing w:before="0" w:after="0"/>
              <w:jc w:val="left"/>
            </w:pPr>
            <w:r>
              <w:object w:dxaOrig="6330" w:dyaOrig="6075">
                <v:shape id="_x0000_i1050" type="#_x0000_t75" style="width:230.25pt;height:221.25pt" o:ole="">
                  <v:imagedata r:id="rId317" o:title=""/>
                </v:shape>
                <o:OLEObject Type="Embed" ProgID="PBrush" ShapeID="_x0000_i1050" DrawAspect="Content" ObjectID="_1588591045" r:id="rId318"/>
              </w:object>
            </w:r>
          </w:p>
        </w:tc>
      </w:tr>
      <w:tr w:rsidR="00C02CF8" w:rsidRPr="00F54A80" w:rsidTr="00DE201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2CF8" w:rsidRPr="00F54A80" w:rsidRDefault="00C02CF8" w:rsidP="00DE201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lastRenderedPageBreak/>
              <w:t>INTEL-FS result view is displayed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2CF8" w:rsidRPr="00F54A80" w:rsidRDefault="00C02CF8" w:rsidP="00DE201B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3478D2B" wp14:editId="3AFF6032">
                  <wp:extent cx="4038600" cy="2524125"/>
                  <wp:effectExtent l="0" t="0" r="0" b="9525"/>
                  <wp:docPr id="3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8600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0D09" w:rsidRPr="00F54A80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0D09" w:rsidRPr="00F54A80" w:rsidRDefault="00490D09" w:rsidP="00851F81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INTEL-FS main window, select “</w:t>
            </w:r>
            <w:r w:rsidRPr="00F54A80">
              <w:rPr>
                <w:b/>
                <w:lang w:val="en-US" w:eastAsia="fr-FR"/>
              </w:rPr>
              <w:t>Help</w:t>
            </w:r>
            <w:r w:rsidRPr="00F54A80">
              <w:rPr>
                <w:lang w:val="en-US" w:eastAsia="fr-FR"/>
              </w:rPr>
              <w:t>” menu</w:t>
            </w:r>
          </w:p>
          <w:p w:rsidR="00490D09" w:rsidRPr="00F54A80" w:rsidRDefault="00490D09" w:rsidP="00851F81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0D09" w:rsidRPr="00F54A80" w:rsidRDefault="00931834" w:rsidP="00814E14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21A3321" wp14:editId="72287870">
                  <wp:extent cx="4029075" cy="2533650"/>
                  <wp:effectExtent l="0" t="0" r="9525" b="0"/>
                  <wp:docPr id="2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2533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0D09" w:rsidRPr="00F54A80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0D09" w:rsidRPr="00F54A80" w:rsidRDefault="00490D09" w:rsidP="00851F81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“</w:t>
            </w:r>
            <w:r w:rsidRPr="00F54A80">
              <w:rPr>
                <w:b/>
                <w:lang w:val="en-US" w:eastAsia="fr-FR"/>
              </w:rPr>
              <w:t>Help</w:t>
            </w:r>
            <w:r w:rsidRPr="00F54A80">
              <w:rPr>
                <w:lang w:val="en-US" w:eastAsia="fr-FR"/>
              </w:rPr>
              <w:t>” menu, select “</w:t>
            </w:r>
            <w:r w:rsidRPr="00F54A80">
              <w:rPr>
                <w:b/>
                <w:lang w:val="en-US" w:eastAsia="fr-FR"/>
              </w:rPr>
              <w:t>About INTEL-FS</w:t>
            </w:r>
            <w:r w:rsidRPr="00F54A80">
              <w:rPr>
                <w:lang w:val="en-US" w:eastAsia="fr-FR"/>
              </w:rPr>
              <w:t>” item</w:t>
            </w:r>
          </w:p>
          <w:p w:rsidR="00490D09" w:rsidRPr="00F54A80" w:rsidRDefault="00490D09" w:rsidP="00851F81">
            <w:pPr>
              <w:spacing w:before="0" w:after="0"/>
              <w:jc w:val="left"/>
              <w:rPr>
                <w:lang w:val="en-US" w:eastAsia="fr-FR"/>
              </w:rPr>
            </w:pPr>
          </w:p>
          <w:p w:rsidR="00490D09" w:rsidRPr="00F54A80" w:rsidRDefault="00490D09" w:rsidP="00851F81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About INTEL-FS window, make sure INTEL-FS version is correctly displayed</w:t>
            </w:r>
          </w:p>
          <w:p w:rsidR="00490D09" w:rsidRPr="00F54A80" w:rsidRDefault="00490D09" w:rsidP="00851F81">
            <w:pPr>
              <w:spacing w:before="0" w:after="0"/>
              <w:jc w:val="left"/>
              <w:rPr>
                <w:lang w:val="en-US" w:eastAsia="fr-FR"/>
              </w:rPr>
            </w:pPr>
          </w:p>
          <w:p w:rsidR="00490D09" w:rsidRPr="00F54A80" w:rsidRDefault="00490D09" w:rsidP="00851F81">
            <w:pPr>
              <w:spacing w:before="0" w:after="0"/>
              <w:jc w:val="left"/>
              <w:rPr>
                <w:lang w:val="en-US" w:eastAsia="fr-FR"/>
              </w:rPr>
            </w:pPr>
          </w:p>
          <w:p w:rsidR="00490D09" w:rsidRPr="00F54A80" w:rsidRDefault="00490D09" w:rsidP="00851F81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Select “</w:t>
            </w:r>
            <w:r w:rsidRPr="00F54A80">
              <w:rPr>
                <w:b/>
                <w:lang w:val="en-US" w:eastAsia="fr-FR"/>
              </w:rPr>
              <w:t>Close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0D09" w:rsidRPr="00F54A80" w:rsidRDefault="00CB307A" w:rsidP="00814E14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5A15FD8" wp14:editId="6AE69E62">
                  <wp:extent cx="4042086" cy="2842267"/>
                  <wp:effectExtent l="0" t="0" r="0" b="0"/>
                  <wp:docPr id="440" name="Picture 4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6344" cy="2852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B376D" w:rsidRDefault="008B376D" w:rsidP="008B376D">
      <w:pPr>
        <w:rPr>
          <w:lang w:val="en-US"/>
        </w:rPr>
      </w:pPr>
    </w:p>
    <w:p w:rsidR="00820E8D" w:rsidRDefault="00820E8D" w:rsidP="00820E8D">
      <w:pPr>
        <w:pStyle w:val="Heading2"/>
        <w:rPr>
          <w:lang w:val="en-US"/>
        </w:rPr>
      </w:pPr>
      <w:bookmarkStart w:id="213" w:name="_Toc438026327"/>
      <w:bookmarkStart w:id="214" w:name="_Toc438030914"/>
      <w:bookmarkStart w:id="215" w:name="_Toc438031452"/>
      <w:bookmarkStart w:id="216" w:name="_Toc438032816"/>
      <w:bookmarkStart w:id="217" w:name="_Toc438033018"/>
      <w:bookmarkStart w:id="218" w:name="_Toc438200236"/>
      <w:bookmarkStart w:id="219" w:name="_Toc438200401"/>
      <w:bookmarkStart w:id="220" w:name="_Toc438479210"/>
      <w:bookmarkStart w:id="221" w:name="_Toc438481000"/>
      <w:bookmarkStart w:id="222" w:name="_Toc438482295"/>
      <w:bookmarkStart w:id="223" w:name="_Toc438482461"/>
      <w:bookmarkStart w:id="224" w:name="_Toc439853917"/>
      <w:bookmarkStart w:id="225" w:name="_Toc440036529"/>
      <w:bookmarkStart w:id="226" w:name="_Toc440978995"/>
      <w:bookmarkStart w:id="227" w:name="_Toc438026328"/>
      <w:bookmarkStart w:id="228" w:name="_Toc438030915"/>
      <w:bookmarkStart w:id="229" w:name="_Toc438031453"/>
      <w:bookmarkStart w:id="230" w:name="_Toc438032817"/>
      <w:bookmarkStart w:id="231" w:name="_Toc438033019"/>
      <w:bookmarkStart w:id="232" w:name="_Toc438200237"/>
      <w:bookmarkStart w:id="233" w:name="_Toc438200402"/>
      <w:bookmarkStart w:id="234" w:name="_Toc438479211"/>
      <w:bookmarkStart w:id="235" w:name="_Toc438481001"/>
      <w:bookmarkStart w:id="236" w:name="_Toc438482296"/>
      <w:bookmarkStart w:id="237" w:name="_Toc438482462"/>
      <w:bookmarkStart w:id="238" w:name="_Toc439853918"/>
      <w:bookmarkStart w:id="239" w:name="_Toc440036530"/>
      <w:bookmarkStart w:id="240" w:name="_Toc440978996"/>
      <w:bookmarkStart w:id="241" w:name="_Toc438026329"/>
      <w:bookmarkStart w:id="242" w:name="_Toc438030916"/>
      <w:bookmarkStart w:id="243" w:name="_Toc438031454"/>
      <w:bookmarkStart w:id="244" w:name="_Toc438032818"/>
      <w:bookmarkStart w:id="245" w:name="_Toc438033020"/>
      <w:bookmarkStart w:id="246" w:name="_Toc438200238"/>
      <w:bookmarkStart w:id="247" w:name="_Toc438200403"/>
      <w:bookmarkStart w:id="248" w:name="_Toc438479212"/>
      <w:bookmarkStart w:id="249" w:name="_Toc438481002"/>
      <w:bookmarkStart w:id="250" w:name="_Toc438482297"/>
      <w:bookmarkStart w:id="251" w:name="_Toc438482463"/>
      <w:bookmarkStart w:id="252" w:name="_Toc439853919"/>
      <w:bookmarkStart w:id="253" w:name="_Toc440036531"/>
      <w:bookmarkStart w:id="254" w:name="_Toc440978997"/>
      <w:bookmarkStart w:id="255" w:name="_Toc438026351"/>
      <w:bookmarkStart w:id="256" w:name="_Toc438030938"/>
      <w:bookmarkStart w:id="257" w:name="_Toc438031476"/>
      <w:bookmarkStart w:id="258" w:name="_Toc438032840"/>
      <w:bookmarkStart w:id="259" w:name="_Toc438033042"/>
      <w:bookmarkStart w:id="260" w:name="_Toc438200260"/>
      <w:bookmarkStart w:id="261" w:name="_Toc438200425"/>
      <w:bookmarkStart w:id="262" w:name="_Toc438479234"/>
      <w:bookmarkStart w:id="263" w:name="_Toc438481024"/>
      <w:bookmarkStart w:id="264" w:name="_Toc438482319"/>
      <w:bookmarkStart w:id="265" w:name="_Toc438482485"/>
      <w:bookmarkStart w:id="266" w:name="_Toc439853941"/>
      <w:bookmarkStart w:id="267" w:name="_Toc440036553"/>
      <w:bookmarkStart w:id="268" w:name="_Toc440979019"/>
      <w:bookmarkStart w:id="269" w:name="_Toc438026390"/>
      <w:bookmarkStart w:id="270" w:name="_Toc438030977"/>
      <w:bookmarkStart w:id="271" w:name="_Toc438031515"/>
      <w:bookmarkStart w:id="272" w:name="_Toc438032879"/>
      <w:bookmarkStart w:id="273" w:name="_Toc438033081"/>
      <w:bookmarkStart w:id="274" w:name="_Toc438200299"/>
      <w:bookmarkStart w:id="275" w:name="_Toc438200464"/>
      <w:bookmarkStart w:id="276" w:name="_Toc438479273"/>
      <w:bookmarkStart w:id="277" w:name="_Toc438481063"/>
      <w:bookmarkStart w:id="278" w:name="_Toc438482358"/>
      <w:bookmarkStart w:id="279" w:name="_Toc438482524"/>
      <w:bookmarkStart w:id="280" w:name="_Toc439853980"/>
      <w:bookmarkStart w:id="281" w:name="_Toc440036592"/>
      <w:bookmarkStart w:id="282" w:name="_Toc440979058"/>
      <w:bookmarkStart w:id="283" w:name="_Toc438026391"/>
      <w:bookmarkStart w:id="284" w:name="_Toc438030978"/>
      <w:bookmarkStart w:id="285" w:name="_Toc438031516"/>
      <w:bookmarkStart w:id="286" w:name="_Toc438032880"/>
      <w:bookmarkStart w:id="287" w:name="_Toc438033082"/>
      <w:bookmarkStart w:id="288" w:name="_Toc438200300"/>
      <w:bookmarkStart w:id="289" w:name="_Toc438200465"/>
      <w:bookmarkStart w:id="290" w:name="_Toc438479274"/>
      <w:bookmarkStart w:id="291" w:name="_Toc438481064"/>
      <w:bookmarkStart w:id="292" w:name="_Toc438482359"/>
      <w:bookmarkStart w:id="293" w:name="_Toc438482525"/>
      <w:bookmarkStart w:id="294" w:name="_Toc439853981"/>
      <w:bookmarkStart w:id="295" w:name="_Toc440036593"/>
      <w:bookmarkStart w:id="296" w:name="_Toc440979059"/>
      <w:bookmarkStart w:id="297" w:name="_Toc438026422"/>
      <w:bookmarkStart w:id="298" w:name="_Toc438031009"/>
      <w:bookmarkStart w:id="299" w:name="_Toc438031547"/>
      <w:bookmarkStart w:id="300" w:name="_Toc438032911"/>
      <w:bookmarkStart w:id="301" w:name="_Toc438033113"/>
      <w:bookmarkStart w:id="302" w:name="_Toc438200331"/>
      <w:bookmarkStart w:id="303" w:name="_Toc438200496"/>
      <w:bookmarkStart w:id="304" w:name="_Toc438479305"/>
      <w:bookmarkStart w:id="305" w:name="_Toc438481095"/>
      <w:bookmarkStart w:id="306" w:name="_Toc438482390"/>
      <w:bookmarkStart w:id="307" w:name="_Toc438482556"/>
      <w:bookmarkStart w:id="308" w:name="_Toc439854012"/>
      <w:bookmarkStart w:id="309" w:name="_Toc440036624"/>
      <w:bookmarkStart w:id="310" w:name="_Toc440979090"/>
      <w:bookmarkStart w:id="311" w:name="_Toc438026423"/>
      <w:bookmarkStart w:id="312" w:name="_Toc438031010"/>
      <w:bookmarkStart w:id="313" w:name="_Toc438031548"/>
      <w:bookmarkStart w:id="314" w:name="_Toc438032912"/>
      <w:bookmarkStart w:id="315" w:name="_Toc438033114"/>
      <w:bookmarkStart w:id="316" w:name="_Toc438200332"/>
      <w:bookmarkStart w:id="317" w:name="_Toc438200497"/>
      <w:bookmarkStart w:id="318" w:name="_Toc438479306"/>
      <w:bookmarkStart w:id="319" w:name="_Toc438481096"/>
      <w:bookmarkStart w:id="320" w:name="_Toc438482391"/>
      <w:bookmarkStart w:id="321" w:name="_Toc438482557"/>
      <w:bookmarkStart w:id="322" w:name="_Toc439854013"/>
      <w:bookmarkStart w:id="323" w:name="_Toc440036625"/>
      <w:bookmarkStart w:id="324" w:name="_Toc440979091"/>
      <w:bookmarkStart w:id="325" w:name="_Toc438026424"/>
      <w:bookmarkStart w:id="326" w:name="_Toc438031011"/>
      <w:bookmarkStart w:id="327" w:name="_Toc438031549"/>
      <w:bookmarkStart w:id="328" w:name="_Toc438032913"/>
      <w:bookmarkStart w:id="329" w:name="_Toc438033115"/>
      <w:bookmarkStart w:id="330" w:name="_Toc438200333"/>
      <w:bookmarkStart w:id="331" w:name="_Toc438200498"/>
      <w:bookmarkStart w:id="332" w:name="_Toc438479307"/>
      <w:bookmarkStart w:id="333" w:name="_Toc438481097"/>
      <w:bookmarkStart w:id="334" w:name="_Toc438482392"/>
      <w:bookmarkStart w:id="335" w:name="_Toc438482558"/>
      <w:bookmarkStart w:id="336" w:name="_Toc439854014"/>
      <w:bookmarkStart w:id="337" w:name="_Toc440036626"/>
      <w:bookmarkStart w:id="338" w:name="_Toc440979092"/>
      <w:bookmarkStart w:id="339" w:name="_Toc334507807"/>
      <w:bookmarkStart w:id="340" w:name="_Ref417894261"/>
      <w:bookmarkStart w:id="341" w:name="_Toc440979203"/>
      <w:bookmarkStart w:id="342" w:name="_Toc340215103"/>
      <w:bookmarkStart w:id="343" w:name="_Toc326565825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r w:rsidRPr="00F54A80">
        <w:rPr>
          <w:lang w:val="en-US"/>
        </w:rPr>
        <w:lastRenderedPageBreak/>
        <w:t xml:space="preserve">Cartographic </w:t>
      </w:r>
      <w:r w:rsidR="00D31E87" w:rsidRPr="00F54A80">
        <w:rPr>
          <w:lang w:val="en-US"/>
        </w:rPr>
        <w:t>server</w:t>
      </w:r>
      <w:bookmarkEnd w:id="340"/>
      <w:bookmarkEnd w:id="341"/>
    </w:p>
    <w:p w:rsidR="000C5DEF" w:rsidRPr="00B87C98" w:rsidRDefault="000C5DEF" w:rsidP="000C5DEF">
      <w:pPr>
        <w:rPr>
          <w:lang w:val="en-US"/>
        </w:rPr>
      </w:pPr>
      <w:r w:rsidRPr="00EE38B0">
        <w:rPr>
          <w:b/>
          <w:color w:val="FF0000"/>
          <w:lang w:val="en-US"/>
        </w:rPr>
        <w:t>WARNING:</w:t>
      </w:r>
      <w:r>
        <w:rPr>
          <w:lang w:val="en-US"/>
        </w:rPr>
        <w:t xml:space="preserve"> INTEL-FS CARTOGRAPHIC SERVER installer create a log file. When INTEL-FS CARTOGRAPHIC SERVER installer execution is completed, it’s strongly advised to display and save this log file to keep a record of this installation. </w:t>
      </w:r>
    </w:p>
    <w:p w:rsidR="000C5DEF" w:rsidRPr="000C5DEF" w:rsidRDefault="000C5DEF" w:rsidP="000C5DEF">
      <w:pPr>
        <w:rPr>
          <w:lang w:val="en-US"/>
        </w:rPr>
      </w:pPr>
    </w:p>
    <w:p w:rsidR="005B34A8" w:rsidRPr="00F54A80" w:rsidRDefault="005B34A8" w:rsidP="005B34A8">
      <w:pPr>
        <w:pStyle w:val="Heading3"/>
        <w:rPr>
          <w:lang w:val="en-US"/>
        </w:rPr>
      </w:pPr>
      <w:bookmarkStart w:id="344" w:name="_Toc440979204"/>
      <w:r w:rsidRPr="00F54A80">
        <w:rPr>
          <w:lang w:val="en-US"/>
        </w:rPr>
        <w:t>Cartographic server installation</w:t>
      </w:r>
      <w:bookmarkEnd w:id="344"/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Default="00C36C7B" w:rsidP="00A959AE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Insert </w:t>
            </w:r>
            <w:r w:rsidR="00DE0F4D" w:rsidRPr="007F5874">
              <w:rPr>
                <w:b/>
                <w:lang w:val="en-US"/>
              </w:rPr>
              <w:t>“DVD IntelFS Application”</w:t>
            </w:r>
            <w:r w:rsidR="00DE0F4D">
              <w:rPr>
                <w:b/>
                <w:lang w:val="en-US"/>
              </w:rPr>
              <w:t xml:space="preserve"> </w:t>
            </w:r>
            <w:r w:rsidR="00DE0F4D" w:rsidRPr="00274489">
              <w:rPr>
                <w:lang w:val="en-US"/>
              </w:rPr>
              <w:t xml:space="preserve">DVD 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in DVD drive </w:t>
            </w:r>
            <w:r w:rsidR="00820E8D" w:rsidRPr="00F54A80">
              <w:rPr>
                <w:rFonts w:ascii="Times New Roman" w:hAnsi="Times New Roman"/>
                <w:lang w:val="en-US" w:eastAsia="fr-FR"/>
              </w:rPr>
              <w:t xml:space="preserve">and run </w:t>
            </w:r>
            <w:r w:rsidR="00F17F23" w:rsidRPr="00F17F23">
              <w:rPr>
                <w:rFonts w:ascii="Times New Roman" w:hAnsi="Times New Roman"/>
                <w:b/>
                <w:lang w:val="en-US" w:eastAsia="fr-FR"/>
              </w:rPr>
              <w:t>20160114_NU_CartographicServerInstaller_1.5.2_en.exe</w:t>
            </w:r>
          </w:p>
          <w:p w:rsidR="009D55CD" w:rsidRPr="00F54A80" w:rsidRDefault="009D55C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9D55CD" w:rsidRDefault="009D55CD" w:rsidP="009D55C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User Account Control</w:t>
            </w:r>
            <w:r>
              <w:rPr>
                <w:rFonts w:ascii="Times New Roman" w:hAnsi="Times New Roman"/>
                <w:lang w:val="en-US" w:eastAsia="fr-FR"/>
              </w:rPr>
              <w:t>” window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with the message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Do you allow the following program from an unknown publisher to make changes to this computer ?</w:t>
            </w:r>
            <w:r w:rsidRPr="005D46E0">
              <w:rPr>
                <w:rFonts w:ascii="Times New Roman" w:hAnsi="Times New Roman"/>
                <w:lang w:val="en-US" w:eastAsia="fr-FR"/>
              </w:rPr>
              <w:t>” is displayed</w:t>
            </w:r>
            <w:r>
              <w:rPr>
                <w:rFonts w:ascii="Times New Roman" w:hAnsi="Times New Roman"/>
                <w:lang w:val="en-US" w:eastAsia="fr-FR"/>
              </w:rPr>
              <w:t>.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9D55CD" w:rsidRDefault="009D55CD" w:rsidP="009D55C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Pr="00F54A80" w:rsidRDefault="009D55CD" w:rsidP="009D55C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Yes</w:t>
            </w:r>
            <w:r>
              <w:rPr>
                <w:rFonts w:ascii="Times New Roman" w:hAnsi="Times New Roman"/>
                <w:lang w:val="en-US" w:eastAsia="fr-FR"/>
              </w:rPr>
              <w:t>”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button.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B7621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object w:dxaOrig="6855" w:dyaOrig="3555">
                <v:shape id="_x0000_i1051" type="#_x0000_t75" style="width:315pt;height:162.75pt" o:ole="">
                  <v:imagedata r:id="rId321" o:title=""/>
                </v:shape>
                <o:OLEObject Type="Embed" ProgID="PBrush" ShapeID="_x0000_i1051" DrawAspect="Content" ObjectID="_1588591046" r:id="rId322"/>
              </w:object>
            </w:r>
          </w:p>
        </w:tc>
      </w:tr>
      <w:tr w:rsidR="0018000B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8000B" w:rsidRPr="00F54A80" w:rsidRDefault="0018000B" w:rsidP="0018000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The wizard display a list of software that need to be installed. </w:t>
            </w:r>
          </w:p>
          <w:p w:rsidR="0018000B" w:rsidRPr="00F54A80" w:rsidRDefault="0018000B" w:rsidP="0018000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18000B" w:rsidRPr="00F54A80" w:rsidRDefault="0018000B" w:rsidP="0018000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Click 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“Install”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18000B" w:rsidRPr="00F54A80" w:rsidRDefault="0018000B" w:rsidP="0018000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.</w:t>
            </w:r>
          </w:p>
          <w:p w:rsidR="0018000B" w:rsidRPr="00F54A80" w:rsidRDefault="0018000B" w:rsidP="0018000B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8000B" w:rsidRPr="00F54A80" w:rsidRDefault="0018000B" w:rsidP="0018000B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D05BBD8" wp14:editId="20042C2E">
                  <wp:extent cx="4057650" cy="3048000"/>
                  <wp:effectExtent l="0" t="0" r="0" b="0"/>
                  <wp:docPr id="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 xml:space="preserve">Prerequisites installation is in progress – </w:t>
            </w:r>
            <w:r w:rsidR="00561D63" w:rsidRPr="00F54A80">
              <w:rPr>
                <w:rFonts w:ascii="Times New Roman" w:hAnsi="Times New Roman"/>
                <w:lang w:val="en-US" w:eastAsia="fr-FR"/>
              </w:rPr>
              <w:t>This step might take several minutes.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1FAAF7" wp14:editId="68EE9FCB">
                  <wp:extent cx="4086225" cy="3076575"/>
                  <wp:effectExtent l="0" t="0" r="9525" b="9525"/>
                  <wp:docPr id="2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6225" cy="307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Default="006B2B42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INTEL-FS </w:t>
            </w:r>
            <w:r w:rsidR="00820E8D" w:rsidRPr="00F54A80">
              <w:rPr>
                <w:rFonts w:ascii="Times New Roman" w:hAnsi="Times New Roman"/>
                <w:color w:val="000000"/>
                <w:lang w:val="en-US" w:eastAsia="fr-FR"/>
              </w:rPr>
              <w:t>server</w:t>
            </w:r>
            <w:r w:rsidR="009D55CD">
              <w:rPr>
                <w:rFonts w:ascii="Times New Roman" w:hAnsi="Times New Roman"/>
                <w:color w:val="000000"/>
                <w:lang w:val="en-US" w:eastAsia="fr-FR"/>
              </w:rPr>
              <w:t xml:space="preserve"> needs to be restarted</w:t>
            </w:r>
          </w:p>
          <w:p w:rsidR="009D55CD" w:rsidRDefault="009D55CD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9D55CD" w:rsidRDefault="009D55CD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9D55CD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9D55CD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7E4720" w:rsidRDefault="007E4720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7E4720" w:rsidRPr="00F54A80" w:rsidRDefault="007E4720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After reboot INTEL-FS CARTOGRAPHIC SERVER installation will automatically restarted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9D55CD" w:rsidP="009D55CD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5751553" wp14:editId="17BFDE2E">
                  <wp:extent cx="3829050" cy="1447800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050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55C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D55CD" w:rsidRDefault="009D55CD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When server restarting is completed, log on back to INTEL-FS</w:t>
            </w:r>
            <w:r w:rsidR="0062512A">
              <w:rPr>
                <w:rFonts w:ascii="Times New Roman" w:hAnsi="Times New Roman"/>
                <w:color w:val="000000"/>
                <w:lang w:val="en-US" w:eastAsia="fr-FR"/>
              </w:rPr>
              <w:t xml:space="preserve"> server</w:t>
            </w:r>
          </w:p>
          <w:p w:rsidR="009D55CD" w:rsidRDefault="009D55CD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9D55CD" w:rsidRDefault="009D55CD" w:rsidP="009D55C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User Account Control</w:t>
            </w:r>
            <w:r>
              <w:rPr>
                <w:rFonts w:ascii="Times New Roman" w:hAnsi="Times New Roman"/>
                <w:lang w:val="en-US" w:eastAsia="fr-FR"/>
              </w:rPr>
              <w:t>” window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with the message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Do you allow the following program from an unknown publisher to make changes to this computer ?</w:t>
            </w:r>
            <w:r w:rsidRPr="005D46E0">
              <w:rPr>
                <w:rFonts w:ascii="Times New Roman" w:hAnsi="Times New Roman"/>
                <w:lang w:val="en-US" w:eastAsia="fr-FR"/>
              </w:rPr>
              <w:t>” is displayed</w:t>
            </w:r>
            <w:r>
              <w:rPr>
                <w:rFonts w:ascii="Times New Roman" w:hAnsi="Times New Roman"/>
                <w:lang w:val="en-US" w:eastAsia="fr-FR"/>
              </w:rPr>
              <w:t>.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9D55CD" w:rsidRDefault="009D55CD" w:rsidP="009D55C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9D55CD" w:rsidRPr="00F54A80" w:rsidRDefault="009D55CD" w:rsidP="009D55C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Yes</w:t>
            </w:r>
            <w:r>
              <w:rPr>
                <w:rFonts w:ascii="Times New Roman" w:hAnsi="Times New Roman"/>
                <w:lang w:val="en-US" w:eastAsia="fr-FR"/>
              </w:rPr>
              <w:t>”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button.</w:t>
            </w:r>
          </w:p>
          <w:p w:rsidR="009D55CD" w:rsidRPr="00F54A80" w:rsidRDefault="009D55CD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D55CD" w:rsidRDefault="005607C0" w:rsidP="009D55CD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object w:dxaOrig="6855" w:dyaOrig="3555">
                <v:shape id="_x0000_i1052" type="#_x0000_t75" style="width:315pt;height:163.5pt" o:ole="">
                  <v:imagedata r:id="rId326" o:title=""/>
                </v:shape>
                <o:OLEObject Type="Embed" ProgID="PBrush" ShapeID="_x0000_i1052" DrawAspect="Content" ObjectID="_1588591047" r:id="rId327"/>
              </w:object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7E4720" w:rsidP="007E4720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INTEL-FS CARTOGRAPHIC SERVER installation resumes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5607C0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6BB5A10" wp14:editId="4C7AD900">
                  <wp:extent cx="4040611" cy="3038475"/>
                  <wp:effectExtent l="0" t="0" r="0" b="0"/>
                  <wp:docPr id="334" name="Picture 3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0611" cy="303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5607C0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FE3AFE4" wp14:editId="7CDF7DF7">
                  <wp:extent cx="4048125" cy="3044126"/>
                  <wp:effectExtent l="0" t="0" r="0" b="4445"/>
                  <wp:docPr id="342" name="Picture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6314" cy="3050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i/>
                <w:color w:val="000000"/>
                <w:lang w:val="en-US" w:eastAsia="fr-FR"/>
              </w:rPr>
              <w:lastRenderedPageBreak/>
              <w:t>License file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D6516C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Type Select button to display the browser allowing to select a license file</w:t>
            </w:r>
            <w:r w:rsidR="00847CAA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c</w:t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t xml:space="preserve">f </w:t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fldChar w:fldCharType="begin"/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instrText xml:space="preserve"> REF _Ref426967911 \r \h </w:instrText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color w:val="000000"/>
                <w:lang w:val="en-US" w:eastAsia="fr-FR"/>
              </w:rPr>
              <w:t>2.2.2.4</w:t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fldChar w:fldCharType="end"/>
            </w:r>
          </w:p>
          <w:p w:rsidR="00D6516C" w:rsidRPr="00F54A80" w:rsidRDefault="00D6516C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i/>
                <w:color w:val="000000"/>
                <w:lang w:val="en-US" w:eastAsia="fr-FR"/>
              </w:rPr>
              <w:t>Enter ArcGIS accounts password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Type ArcGIS SOM, SOC and Web Services account password</w:t>
            </w:r>
            <w:r w:rsidR="00847CAA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0C5DEF" w:rsidRPr="00F54A80">
              <w:rPr>
                <w:rFonts w:ascii="Times New Roman" w:hAnsi="Times New Roman"/>
                <w:color w:val="000000"/>
                <w:lang w:val="en-US" w:eastAsia="fr-FR"/>
              </w:rPr>
              <w:t>c</w:t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t xml:space="preserve">f </w:t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fldChar w:fldCharType="begin"/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instrText xml:space="preserve"> REF _Ref426967911 \r \h </w:instrText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color w:val="000000"/>
                <w:lang w:val="en-US" w:eastAsia="fr-FR"/>
              </w:rPr>
              <w:t>2.2.2.4</w:t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fldChar w:fldCharType="end"/>
            </w:r>
          </w:p>
          <w:p w:rsidR="00D6516C" w:rsidRPr="00F54A80" w:rsidRDefault="00D6516C" w:rsidP="00A959AE">
            <w:pPr>
              <w:spacing w:before="0" w:after="0"/>
              <w:jc w:val="left"/>
              <w:rPr>
                <w:rFonts w:ascii="Times New Roman" w:hAnsi="Times New Roman"/>
                <w:i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i/>
                <w:color w:val="000000"/>
                <w:lang w:val="en-US" w:eastAsia="fr-FR"/>
              </w:rPr>
              <w:t>Confirm ArcGIS accounts password</w:t>
            </w:r>
          </w:p>
          <w:p w:rsidR="00820E8D" w:rsidRPr="00F54A80" w:rsidRDefault="000C5DEF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</w:t>
            </w:r>
            <w:r w:rsidR="00D6516C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ype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again </w:t>
            </w:r>
            <w:r w:rsidR="00D6516C" w:rsidRPr="00F54A80">
              <w:rPr>
                <w:rFonts w:ascii="Times New Roman" w:hAnsi="Times New Roman"/>
                <w:color w:val="000000"/>
                <w:lang w:val="en-US" w:eastAsia="fr-FR"/>
              </w:rPr>
              <w:t>the previous password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.</w:t>
            </w:r>
          </w:p>
          <w:p w:rsidR="000C5DEF" w:rsidRDefault="000C5DEF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0C5DEF" w:rsidRDefault="000C5DEF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7E4720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4F05927" wp14:editId="339900B7">
                  <wp:extent cx="4103943" cy="3086100"/>
                  <wp:effectExtent l="0" t="0" r="0" b="0"/>
                  <wp:docPr id="325" name="Picture 3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4780" cy="30867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nstall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5607C0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BD3444" wp14:editId="688AC8A0">
                  <wp:extent cx="4040610" cy="3038475"/>
                  <wp:effectExtent l="0" t="0" r="0" b="0"/>
                  <wp:docPr id="346" name="Picture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2386" cy="3039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7E4720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 xml:space="preserve">INTEL-FS </w:t>
            </w:r>
            <w:r w:rsidR="00820E8D" w:rsidRPr="00F54A80">
              <w:rPr>
                <w:rFonts w:ascii="Times New Roman" w:hAnsi="Times New Roman"/>
                <w:lang w:val="en-US" w:eastAsia="fr-FR"/>
              </w:rPr>
              <w:t>CARTOGRAPHIC SERVER installation is in progress</w:t>
            </w:r>
            <w:r w:rsidR="00820E8D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5607C0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3F9D9C" wp14:editId="368E2A56">
                  <wp:extent cx="4038600" cy="3036964"/>
                  <wp:effectExtent l="0" t="0" r="0" b="0"/>
                  <wp:docPr id="347" name="Picture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0150" cy="30381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5DEF" w:rsidRDefault="000C5DEF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INTEL-FS CARTOGRAPHIC SERVER installation is completed.</w:t>
            </w:r>
          </w:p>
          <w:p w:rsidR="000C5DEF" w:rsidRDefault="000C5DEF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0C5DEF" w:rsidRDefault="000C5DEF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0C5DEF">
              <w:rPr>
                <w:rFonts w:ascii="Times New Roman" w:hAnsi="Times New Roman"/>
                <w:color w:val="000000"/>
                <w:lang w:val="en-US" w:eastAsia="fr-FR"/>
              </w:rPr>
              <w:t xml:space="preserve">To keep </w:t>
            </w:r>
            <w:r>
              <w:rPr>
                <w:rFonts w:ascii="Times New Roman" w:hAnsi="Times New Roman"/>
                <w:lang w:val="en-US" w:eastAsia="fr-FR"/>
              </w:rPr>
              <w:t>INTEL-FS CARTOGRAPHIC SERVER</w:t>
            </w:r>
            <w:r w:rsidRPr="000C5DEF">
              <w:rPr>
                <w:rFonts w:ascii="Times New Roman" w:hAnsi="Times New Roman"/>
                <w:color w:val="000000"/>
                <w:lang w:val="en-US" w:eastAsia="fr-FR"/>
              </w:rPr>
              <w:t xml:space="preserve"> installation log file, select “Show the Windows Installer log” checkmark</w:t>
            </w:r>
          </w:p>
          <w:p w:rsidR="000C5DEF" w:rsidRDefault="000C5DEF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F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inish</w:t>
            </w:r>
            <w:r w:rsidRPr="00F54A80">
              <w:rPr>
                <w:rFonts w:ascii="Times New Roman" w:hAnsi="Times New Roman"/>
                <w:lang w:val="en-US" w:eastAsia="fr-FR"/>
              </w:rPr>
              <w:t>” button.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0C5DEF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FAF5B8" wp14:editId="64B14A77">
                  <wp:extent cx="4015278" cy="3019425"/>
                  <wp:effectExtent l="0" t="0" r="4445" b="0"/>
                  <wp:docPr id="287" name="Picture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0846" cy="3023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5DEF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5DEF" w:rsidRPr="000C5DEF" w:rsidRDefault="000C5DEF" w:rsidP="000C5D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INTEL-FS CARTOGRAPHIC SERVER</w:t>
            </w:r>
            <w:r w:rsidRPr="000C5DEF">
              <w:rPr>
                <w:rFonts w:ascii="Times New Roman" w:hAnsi="Times New Roman"/>
                <w:color w:val="000000"/>
                <w:lang w:val="en-US" w:eastAsia="fr-FR"/>
              </w:rPr>
              <w:t xml:space="preserve"> installation log file is opened  in notepad. </w:t>
            </w:r>
          </w:p>
          <w:p w:rsidR="000C5DEF" w:rsidRDefault="000C5DEF" w:rsidP="000C5DE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0C5DEF">
              <w:rPr>
                <w:rFonts w:ascii="Times New Roman" w:hAnsi="Times New Roman"/>
                <w:color w:val="000000"/>
                <w:lang w:val="en-US" w:eastAsia="fr-FR"/>
              </w:rPr>
              <w:t xml:space="preserve">In case of  issues during the execution of the </w:t>
            </w:r>
            <w:r>
              <w:rPr>
                <w:rFonts w:ascii="Times New Roman" w:hAnsi="Times New Roman"/>
                <w:lang w:val="en-US" w:eastAsia="fr-FR"/>
              </w:rPr>
              <w:t>INTEL-FS CARTOGRAPHIC SERVER</w:t>
            </w:r>
            <w:r w:rsidRPr="000C5DEF">
              <w:rPr>
                <w:rFonts w:ascii="Times New Roman" w:hAnsi="Times New Roman"/>
                <w:color w:val="000000"/>
                <w:lang w:val="en-US" w:eastAsia="fr-FR"/>
              </w:rPr>
              <w:t xml:space="preserve"> installer, this file should be analyzed to identify these issues.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5DEF" w:rsidRDefault="000C5DEF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082A109" wp14:editId="2E6875AA">
                  <wp:extent cx="4139956" cy="270510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0354" cy="2705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5DEF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5DEF" w:rsidRPr="000C5DEF" w:rsidRDefault="000C5DEF" w:rsidP="000C5D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0C5DEF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 xml:space="preserve">Save this file. As the </w:t>
            </w:r>
            <w:r w:rsidR="006F046F" w:rsidRPr="00F54A80">
              <w:rPr>
                <w:rFonts w:ascii="Times New Roman" w:hAnsi="Times New Roman"/>
                <w:color w:val="000000"/>
                <w:lang w:val="en-US" w:eastAsia="fr-FR"/>
              </w:rPr>
              <w:t>ArcGIS SOM, SOC and Web Services account password</w:t>
            </w:r>
            <w:r w:rsidR="006F046F" w:rsidRPr="000C5DEF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6F046F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Pr="000C5DEF">
              <w:rPr>
                <w:rFonts w:ascii="Times New Roman" w:hAnsi="Times New Roman"/>
                <w:color w:val="000000"/>
                <w:lang w:val="en-US" w:eastAsia="fr-FR"/>
              </w:rPr>
              <w:t>is logged in this file, this file shall be kept in a secure folder.</w:t>
            </w:r>
          </w:p>
          <w:p w:rsidR="000C5DEF" w:rsidRDefault="000C5DEF" w:rsidP="000C5DE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5DEF" w:rsidRDefault="000C5DEF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876D8B7" wp14:editId="0264E7A6">
                  <wp:extent cx="4068907" cy="2543175"/>
                  <wp:effectExtent l="0" t="0" r="8255" b="0"/>
                  <wp:docPr id="290" name="Picture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817" cy="2548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D6516C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r</w:t>
            </w:r>
            <w:r w:rsidR="006B2B42" w:rsidRPr="00F54A80">
              <w:rPr>
                <w:rFonts w:ascii="Times New Roman" w:hAnsi="Times New Roman"/>
                <w:color w:val="000000"/>
                <w:lang w:val="en-US" w:eastAsia="fr-FR"/>
              </w:rPr>
              <w:t>estart INTEL-FS server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in order to complete </w:t>
            </w:r>
            <w:r w:rsidR="0062512A">
              <w:rPr>
                <w:rFonts w:ascii="Times New Roman" w:hAnsi="Times New Roman"/>
                <w:lang w:val="en-US" w:eastAsia="fr-FR"/>
              </w:rPr>
              <w:t xml:space="preserve">INTEL-FS </w:t>
            </w:r>
            <w:r w:rsidR="0062512A" w:rsidRPr="00F54A80">
              <w:rPr>
                <w:rFonts w:ascii="Times New Roman" w:hAnsi="Times New Roman"/>
                <w:lang w:val="en-US" w:eastAsia="fr-FR"/>
              </w:rPr>
              <w:t>CARTOGRAPHIC SERVER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installation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F64872" w:rsidP="00D30C30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4176A19" wp14:editId="414E3406">
                  <wp:extent cx="3486150" cy="1628775"/>
                  <wp:effectExtent l="0" t="0" r="0" b="9525"/>
                  <wp:docPr id="349" name="Picture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6150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2282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Pr="00232282" w:rsidRDefault="00232282" w:rsidP="00232282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232282">
              <w:rPr>
                <w:rFonts w:ascii="Times New Roman" w:hAnsi="Times New Roman"/>
                <w:color w:val="000000"/>
                <w:lang w:val="en-US" w:eastAsia="fr-FR"/>
              </w:rPr>
              <w:t>Once INTEL-FS server restarting is completed, log on back to the server,</w:t>
            </w:r>
          </w:p>
          <w:p w:rsidR="00232282" w:rsidRPr="00F54A80" w:rsidRDefault="00232282" w:rsidP="00232282">
            <w:pPr>
              <w:spacing w:before="0" w:line="260" w:lineRule="exact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Start&gt;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Administrative Tools&gt; Computer Management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232282" w:rsidRPr="00F54A80" w:rsidRDefault="00232282" w:rsidP="00232282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Pr="00232282" w:rsidRDefault="00232282" w:rsidP="00232282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02EAD02" wp14:editId="49B015F8">
                  <wp:extent cx="4018933" cy="2800350"/>
                  <wp:effectExtent l="0" t="0" r="635" b="0"/>
                  <wp:docPr id="311" name="Picture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8344" cy="2806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2282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Pr="00F54A80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Unfold 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System Tools &gt; Local Users and Group &gt; Users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Default="0083406B" w:rsidP="0083406B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347A8AF" wp14:editId="6F1EF007">
                  <wp:extent cx="3999444" cy="2786770"/>
                  <wp:effectExtent l="0" t="0" r="1270" b="0"/>
                  <wp:docPr id="314" name="Picture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947" cy="2787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2282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3406B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ArcGISWebServices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  <w:p w:rsidR="00232282" w:rsidRPr="00F54A80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pop up menu select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Properties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Default="0083406B" w:rsidP="00D30C30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EB2E11" wp14:editId="2952ED69">
                  <wp:extent cx="3752850" cy="4540594"/>
                  <wp:effectExtent l="0" t="0" r="0" b="0"/>
                  <wp:docPr id="315" name="Picture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4540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2282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Select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Member O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f” tab</w:t>
            </w:r>
          </w:p>
          <w:p w:rsidR="00F92839" w:rsidRDefault="00F92839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F92839" w:rsidRPr="00F54A80" w:rsidRDefault="00F92839" w:rsidP="00F9283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Style w:val="hps"/>
                <w:lang w:val="en"/>
              </w:rPr>
              <w:t>If</w:t>
            </w:r>
            <w:r>
              <w:rPr>
                <w:lang w:val="en"/>
              </w:rPr>
              <w:t xml:space="preserve"> </w:t>
            </w:r>
            <w:r>
              <w:rPr>
                <w:rStyle w:val="hps"/>
                <w:lang w:val="en"/>
              </w:rPr>
              <w:t>Administrators group</w:t>
            </w:r>
            <w:r>
              <w:rPr>
                <w:lang w:val="en"/>
              </w:rPr>
              <w:t xml:space="preserve"> </w:t>
            </w:r>
            <w:r>
              <w:rPr>
                <w:rStyle w:val="hps"/>
                <w:lang w:val="en"/>
              </w:rPr>
              <w:t>is</w:t>
            </w:r>
            <w:r>
              <w:rPr>
                <w:lang w:val="en"/>
              </w:rPr>
              <w:t xml:space="preserve"> </w:t>
            </w:r>
            <w:r>
              <w:rPr>
                <w:rStyle w:val="hps"/>
                <w:lang w:val="en"/>
              </w:rPr>
              <w:t>already</w:t>
            </w:r>
            <w:r>
              <w:rPr>
                <w:lang w:val="en"/>
              </w:rPr>
              <w:t xml:space="preserve"> </w:t>
            </w:r>
            <w:r>
              <w:rPr>
                <w:rStyle w:val="hps"/>
                <w:lang w:val="en"/>
              </w:rPr>
              <w:t>present in</w:t>
            </w:r>
            <w:r>
              <w:rPr>
                <w:lang w:val="en"/>
              </w:rPr>
              <w:t xml:space="preserve"> </w:t>
            </w:r>
            <w:r>
              <w:rPr>
                <w:rStyle w:val="hps"/>
                <w:lang w:val="en"/>
              </w:rPr>
              <w:t>the list</w:t>
            </w:r>
            <w:r w:rsidR="00C84C55">
              <w:rPr>
                <w:rStyle w:val="hps"/>
                <w:lang w:val="en"/>
              </w:rPr>
              <w:t>,</w:t>
            </w:r>
            <w:r>
              <w:rPr>
                <w:lang w:val="en"/>
              </w:rPr>
              <w:t xml:space="preserve"> the </w:t>
            </w:r>
            <w:r>
              <w:rPr>
                <w:rStyle w:val="hps"/>
                <w:lang w:val="en"/>
              </w:rPr>
              <w:t>remainder of  the</w:t>
            </w:r>
            <w:r>
              <w:rPr>
                <w:lang w:val="en"/>
              </w:rPr>
              <w:t xml:space="preserve"> </w:t>
            </w:r>
            <w:r>
              <w:rPr>
                <w:rStyle w:val="hps"/>
                <w:lang w:val="en"/>
              </w:rPr>
              <w:t>procedure may</w:t>
            </w:r>
            <w:r>
              <w:rPr>
                <w:lang w:val="en"/>
              </w:rPr>
              <w:t xml:space="preserve"> </w:t>
            </w:r>
            <w:r>
              <w:rPr>
                <w:rStyle w:val="hps"/>
                <w:lang w:val="en"/>
              </w:rPr>
              <w:t>be</w:t>
            </w:r>
            <w:r>
              <w:rPr>
                <w:lang w:val="en"/>
              </w:rPr>
              <w:t xml:space="preserve"> </w:t>
            </w:r>
            <w:r>
              <w:rPr>
                <w:rStyle w:val="hps"/>
                <w:lang w:val="en"/>
              </w:rPr>
              <w:t>ignored. In that case close all windows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Default="0083406B" w:rsidP="0083406B">
            <w:pPr>
              <w:tabs>
                <w:tab w:val="left" w:pos="1725"/>
              </w:tabs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6AA790" wp14:editId="2FAB3806">
                  <wp:extent cx="3400926" cy="4114800"/>
                  <wp:effectExtent l="0" t="0" r="9525" b="0"/>
                  <wp:docPr id="316" name="Picture 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0926" cy="411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2282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2839" w:rsidRDefault="00F92839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232282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A</w:t>
            </w:r>
            <w:r w:rsidRPr="0083406B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d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d…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83406B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3406B" w:rsidRPr="00F54A80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Type in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Administrators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Default="0083406B" w:rsidP="00D30C30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69109A2" wp14:editId="152B6252">
                  <wp:extent cx="3743325" cy="1988894"/>
                  <wp:effectExtent l="0" t="0" r="0" b="0"/>
                  <wp:docPr id="317" name="Picture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3325" cy="1988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2282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Check Names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83406B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3406B" w:rsidRPr="00F54A80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Default="0083406B" w:rsidP="00D30C30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67AECB" wp14:editId="70A974C4">
                  <wp:extent cx="3771900" cy="2004076"/>
                  <wp:effectExtent l="0" t="0" r="0" b="0"/>
                  <wp:docPr id="318" name="Picture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20040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2282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Apply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83406B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3406B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83406B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3406B" w:rsidRPr="00F54A80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Close all windows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Default="0083406B" w:rsidP="00D30C30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F166EF" wp14:editId="5B06AFAC">
                  <wp:extent cx="3600450" cy="4356205"/>
                  <wp:effectExtent l="0" t="0" r="0" b="6350"/>
                  <wp:docPr id="210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450" cy="4356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342"/>
      <w:bookmarkEnd w:id="343"/>
    </w:tbl>
    <w:p w:rsidR="0083406B" w:rsidRDefault="0083406B" w:rsidP="0083406B">
      <w:pPr>
        <w:rPr>
          <w:lang w:val="en-US"/>
        </w:rPr>
      </w:pPr>
    </w:p>
    <w:p w:rsidR="00820E8D" w:rsidRPr="00F54A80" w:rsidRDefault="00820E8D" w:rsidP="005B34A8">
      <w:pPr>
        <w:pStyle w:val="Heading3"/>
        <w:rPr>
          <w:lang w:val="en-US"/>
        </w:rPr>
      </w:pPr>
      <w:bookmarkStart w:id="345" w:name="_Toc440979205"/>
      <w:r w:rsidRPr="00F54A80">
        <w:rPr>
          <w:lang w:val="en-US"/>
        </w:rPr>
        <w:t xml:space="preserve">Cartographic </w:t>
      </w:r>
      <w:r w:rsidR="00D31E87" w:rsidRPr="00F54A80">
        <w:rPr>
          <w:lang w:val="en-US"/>
        </w:rPr>
        <w:t xml:space="preserve">server </w:t>
      </w:r>
      <w:r w:rsidRPr="00F54A80">
        <w:rPr>
          <w:lang w:val="en-US"/>
        </w:rPr>
        <w:t>configuration</w:t>
      </w:r>
      <w:bookmarkEnd w:id="345"/>
    </w:p>
    <w:p w:rsidR="004644D2" w:rsidRPr="00F54A80" w:rsidRDefault="00404B9E" w:rsidP="005B34A8">
      <w:pPr>
        <w:pStyle w:val="Heading4"/>
        <w:rPr>
          <w:lang w:val="en-US"/>
        </w:rPr>
      </w:pPr>
      <w:r w:rsidRPr="00F54A80">
        <w:rPr>
          <w:lang w:val="en-US"/>
        </w:rPr>
        <w:t>ArcG</w:t>
      </w:r>
      <w:r>
        <w:rPr>
          <w:lang w:val="en-US"/>
        </w:rPr>
        <w:t>IS</w:t>
      </w:r>
      <w:r w:rsidRPr="00F54A80">
        <w:rPr>
          <w:lang w:val="en-US"/>
        </w:rPr>
        <w:t xml:space="preserve"> </w:t>
      </w:r>
      <w:r w:rsidR="00820E8D" w:rsidRPr="00F54A80">
        <w:rPr>
          <w:lang w:val="en-US"/>
        </w:rPr>
        <w:t>server installation check</w:t>
      </w:r>
      <w:r w:rsidR="00561D63" w:rsidRPr="00F54A80">
        <w:rPr>
          <w:lang w:val="en-US"/>
        </w:rPr>
        <w:t xml:space="preserve"> </w:t>
      </w:r>
    </w:p>
    <w:p w:rsidR="004644D2" w:rsidRPr="0062512A" w:rsidRDefault="004644D2" w:rsidP="0062512A">
      <w:pPr>
        <w:spacing w:before="0" w:after="0"/>
        <w:jc w:val="left"/>
        <w:rPr>
          <w:rFonts w:ascii="Times New Roman" w:hAnsi="Times New Roman"/>
          <w:color w:val="000000"/>
          <w:lang w:val="en-US" w:eastAsia="fr-FR"/>
        </w:rPr>
      </w:pPr>
      <w:r w:rsidRPr="00F54A80">
        <w:rPr>
          <w:lang w:val="en-US"/>
        </w:rPr>
        <w:t xml:space="preserve">Once INTEL-FS server restarting is completed, </w:t>
      </w:r>
      <w:r w:rsidR="0062512A" w:rsidRPr="0062512A">
        <w:rPr>
          <w:lang w:val="en-US"/>
        </w:rPr>
        <w:t>log on back to INTEL-FS server</w:t>
      </w:r>
      <w:r w:rsidR="0062512A">
        <w:rPr>
          <w:rFonts w:ascii="Times New Roman" w:hAnsi="Times New Roman"/>
          <w:color w:val="000000"/>
          <w:lang w:val="en-US" w:eastAsia="fr-FR"/>
        </w:rPr>
        <w:t xml:space="preserve"> </w:t>
      </w:r>
      <w:r w:rsidR="0062512A">
        <w:rPr>
          <w:lang w:val="en-US"/>
        </w:rPr>
        <w:t xml:space="preserve">and </w:t>
      </w:r>
      <w:r w:rsidRPr="00F54A80">
        <w:rPr>
          <w:lang w:val="en-US"/>
        </w:rPr>
        <w:t xml:space="preserve">check that ArcGIS </w:t>
      </w:r>
      <w:r w:rsidR="00E77245">
        <w:rPr>
          <w:lang w:val="en-US"/>
        </w:rPr>
        <w:t xml:space="preserve">server </w:t>
      </w:r>
      <w:r w:rsidRPr="00F54A80">
        <w:rPr>
          <w:lang w:val="en-US"/>
        </w:rPr>
        <w:t>installation is correct.</w:t>
      </w:r>
    </w:p>
    <w:p w:rsidR="00561D63" w:rsidRPr="00F54A80" w:rsidRDefault="00561D63" w:rsidP="00561D63">
      <w:pPr>
        <w:rPr>
          <w:lang w:val="en-US"/>
        </w:rPr>
      </w:pPr>
      <w:r w:rsidRPr="00F54A80">
        <w:rPr>
          <w:lang w:val="en-US"/>
        </w:rPr>
        <w:t>Please refer to chapter “</w:t>
      </w:r>
      <w:r w:rsidR="00BF6F53" w:rsidRPr="00F54A80">
        <w:rPr>
          <w:lang w:val="en-US"/>
        </w:rPr>
        <w:t>ArcGis installation</w:t>
      </w:r>
      <w:r w:rsidR="0010076E">
        <w:rPr>
          <w:lang w:val="en-US"/>
        </w:rPr>
        <w:t xml:space="preserve"> check</w:t>
      </w:r>
      <w:r w:rsidRPr="00F54A80">
        <w:rPr>
          <w:lang w:val="en-US"/>
        </w:rPr>
        <w:t xml:space="preserve">” in document </w:t>
      </w:r>
      <w:hyperlink w:anchor="Technical_Manual" w:history="1">
        <w:r w:rsidR="002551C3"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 xml:space="preserve"> to learn how to check that ArcGIS </w:t>
      </w:r>
      <w:r w:rsidR="00E3632A">
        <w:rPr>
          <w:lang w:val="en-US"/>
        </w:rPr>
        <w:t>server</w:t>
      </w:r>
      <w:r w:rsidRPr="00F54A80">
        <w:rPr>
          <w:lang w:val="en-US"/>
        </w:rPr>
        <w:t xml:space="preserve"> installation is correct.</w:t>
      </w:r>
    </w:p>
    <w:p w:rsidR="00561D63" w:rsidRDefault="00561D63" w:rsidP="005F3433">
      <w:pPr>
        <w:rPr>
          <w:lang w:val="en-US"/>
        </w:rPr>
      </w:pPr>
    </w:p>
    <w:p w:rsidR="00820E8D" w:rsidRPr="00F54A80" w:rsidRDefault="00820E8D" w:rsidP="005B34A8">
      <w:pPr>
        <w:pStyle w:val="Heading4"/>
        <w:rPr>
          <w:lang w:val="en-US"/>
        </w:rPr>
      </w:pPr>
      <w:r w:rsidRPr="00F54A80">
        <w:rPr>
          <w:lang w:val="en-US"/>
        </w:rPr>
        <w:lastRenderedPageBreak/>
        <w:t xml:space="preserve">Cartographic server configuration 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A51350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6451" w:rsidRPr="00F54A80" w:rsidRDefault="00A51350" w:rsidP="00A5135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="00336451" w:rsidRPr="00F54A80">
              <w:rPr>
                <w:rFonts w:ascii="Times New Roman" w:hAnsi="Times New Roman"/>
                <w:color w:val="000000"/>
                <w:lang w:val="en-US" w:eastAsia="fr-FR"/>
              </w:rPr>
              <w:t>,</w:t>
            </w:r>
          </w:p>
          <w:p w:rsidR="00A51350" w:rsidRPr="00F54A80" w:rsidRDefault="00336451" w:rsidP="00A5135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</w:t>
            </w:r>
            <w:r w:rsidR="00697FAA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select “</w:t>
            </w:r>
            <w:r w:rsidR="00697FAA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="00697FAA"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="00A51350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1350" w:rsidRPr="00F54A80" w:rsidRDefault="00697FAA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lang w:val="en-US"/>
              </w:rPr>
              <w:object w:dxaOrig="6060" w:dyaOrig="6960">
                <v:shape id="_x0000_i1053" type="#_x0000_t75" style="width:303pt;height:316.5pt" o:ole="">
                  <v:imagedata r:id="rId82" o:title=""/>
                </v:shape>
                <o:OLEObject Type="Embed" ProgID="PBrush" ShapeID="_x0000_i1053" DrawAspect="Content" ObjectID="_1588591048" r:id="rId344"/>
              </w:object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A209C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Using the </w:t>
            </w:r>
            <w:r w:rsidR="00820E8D" w:rsidRPr="00F54A80">
              <w:rPr>
                <w:rFonts w:ascii="Times New Roman" w:hAnsi="Times New Roman"/>
                <w:color w:val="000000"/>
                <w:lang w:val="en-US" w:eastAsia="fr-FR"/>
              </w:rPr>
              <w:t>Command Prompt window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set current directory to</w:t>
            </w:r>
            <w:r w:rsidR="00820E8D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E:\CARTOSERVER-INSTALLATION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:</w:t>
            </w:r>
          </w:p>
          <w:p w:rsidR="00A209CD" w:rsidRPr="00F54A80" w:rsidRDefault="00A209C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Type in E: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Type in cd E:\CARTOSERVER-INSTALLATION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A8E32F3" wp14:editId="2C456979">
                  <wp:extent cx="4057650" cy="1685925"/>
                  <wp:effectExtent l="0" t="0" r="0" b="9525"/>
                  <wp:docPr id="2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1685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Type in instal</w:t>
            </w:r>
            <w:r w:rsidR="00140529" w:rsidRPr="00F54A80">
              <w:rPr>
                <w:rFonts w:ascii="Times New Roman" w:hAnsi="Times New Roman"/>
                <w:color w:val="000000"/>
                <w:lang w:val="en-US" w:eastAsia="fr-FR"/>
              </w:rPr>
              <w:t>l_srv_intelfs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.cmd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CARTOGRAPHIC SERVER configuration script is running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i/>
                <w:color w:val="000000"/>
                <w:lang w:val="en-US" w:eastAsia="fr-FR"/>
              </w:rPr>
              <w:t>Do you really want to install the cartographic server for IntelFS yes(y) / no (n) ?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type ‘y’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20E8D" w:rsidRPr="00F54A80" w:rsidRDefault="00820E8D" w:rsidP="003C64D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6B6BFB" w:rsidP="00140529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DEC0E96" wp14:editId="63F88335">
                  <wp:extent cx="4114800" cy="2752094"/>
                  <wp:effectExtent l="0" t="0" r="0" b="0"/>
                  <wp:docPr id="438" name="Picture 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6729" cy="2753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2727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727" w:rsidRDefault="00D42727">
            <w:pPr>
              <w:spacing w:before="0" w:after="0"/>
              <w:jc w:val="left"/>
              <w:rPr>
                <w:rFonts w:ascii="Times New Roman" w:hAnsi="Times New Roman"/>
                <w:noProof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 xml:space="preserve">Once </w:t>
            </w:r>
            <w:r w:rsidR="00325383">
              <w:rPr>
                <w:rFonts w:ascii="Times New Roman" w:hAnsi="Times New Roman"/>
                <w:color w:val="000000"/>
                <w:lang w:val="en-US" w:eastAsia="fr-FR"/>
              </w:rPr>
              <w:t xml:space="preserve"> CARTOGRAPHIC SERVER configuration script </w:t>
            </w:r>
            <w:r w:rsidR="0004283A">
              <w:rPr>
                <w:rFonts w:ascii="Times New Roman" w:hAnsi="Times New Roman"/>
                <w:color w:val="000000"/>
                <w:lang w:val="en-US" w:eastAsia="fr-FR"/>
              </w:rPr>
              <w:t>is completed, make sure that iis ConversionService WebSite has been created</w:t>
            </w:r>
          </w:p>
          <w:p w:rsidR="0004283A" w:rsidRDefault="0004283A" w:rsidP="0004283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04283A" w:rsidRPr="00F54A80" w:rsidRDefault="0004283A" w:rsidP="0004283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Start &gt; Administrative Tool &gt; Internet Information (IIS) Manager”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then browse to </w:t>
            </w:r>
            <w:r>
              <w:rPr>
                <w:rFonts w:ascii="Times New Roman" w:hAnsi="Times New Roman"/>
                <w:b/>
                <w:lang w:val="en-US" w:eastAsia="fr-FR"/>
              </w:rPr>
              <w:t>Sites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node in the left area</w:t>
            </w:r>
          </w:p>
          <w:p w:rsidR="0004283A" w:rsidRDefault="0004283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04283A" w:rsidRPr="00F54A80" w:rsidRDefault="0004283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If “ConversionService” site does not appear refer to chapter </w:t>
            </w:r>
            <w:r w:rsidR="00C9010D">
              <w:rPr>
                <w:rFonts w:ascii="Times New Roman" w:hAnsi="Times New Roman"/>
                <w:color w:val="000000"/>
                <w:lang w:val="en-US" w:eastAsia="fr-FR"/>
              </w:rPr>
              <w:fldChar w:fldCharType="begin"/>
            </w:r>
            <w:r w:rsidR="00C9010D">
              <w:rPr>
                <w:rFonts w:ascii="Times New Roman" w:hAnsi="Times New Roman"/>
                <w:color w:val="000000"/>
                <w:lang w:val="en-US" w:eastAsia="fr-FR"/>
              </w:rPr>
              <w:instrText xml:space="preserve"> REF _Ref438477823 \r \h </w:instrText>
            </w:r>
            <w:r w:rsidR="00C9010D">
              <w:rPr>
                <w:rFonts w:ascii="Times New Roman" w:hAnsi="Times New Roman"/>
                <w:color w:val="000000"/>
                <w:lang w:val="en-US" w:eastAsia="fr-FR"/>
              </w:rPr>
            </w:r>
            <w:r w:rsidR="00C9010D">
              <w:rPr>
                <w:rFonts w:ascii="Times New Roman" w:hAnsi="Times New Roman"/>
                <w:color w:val="000000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color w:val="000000"/>
                <w:lang w:val="en-US" w:eastAsia="fr-FR"/>
              </w:rPr>
              <w:t>5.4.3</w:t>
            </w:r>
            <w:r w:rsidR="00C9010D">
              <w:rPr>
                <w:rFonts w:ascii="Times New Roman" w:hAnsi="Times New Roman"/>
                <w:color w:val="000000"/>
                <w:lang w:val="en-US" w:eastAsia="fr-FR"/>
              </w:rPr>
              <w:fldChar w:fldCharType="end"/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 for troubleshooting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727" w:rsidRDefault="0004283A" w:rsidP="00140529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2672478" wp14:editId="39EEEFCD">
                  <wp:extent cx="4039021" cy="2376779"/>
                  <wp:effectExtent l="0" t="0" r="0" b="5080"/>
                  <wp:docPr id="215" name="Picture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4698" cy="2386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Make sure IntelFS images directory has been shared</w:t>
            </w:r>
          </w:p>
          <w:p w:rsidR="00820E8D" w:rsidRPr="00F54A80" w:rsidRDefault="00697FAA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</w:t>
            </w:r>
            <w:r w:rsidR="00820E8D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command prompt window type in “</w:t>
            </w:r>
            <w:r w:rsidR="00820E8D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net share</w:t>
            </w:r>
            <w:r w:rsidR="00820E8D"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931834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E726E01" wp14:editId="26F2F0BC">
                  <wp:extent cx="4048125" cy="1704975"/>
                  <wp:effectExtent l="0" t="0" r="9525" b="9525"/>
                  <wp:docPr id="2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8125" cy="170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97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If the IMAGES share is not displayed, type in the following command</w:t>
            </w:r>
          </w:p>
          <w:p w:rsidR="00820E8D" w:rsidRPr="00F54A80" w:rsidRDefault="00820E8D" w:rsidP="00A959AE">
            <w:pPr>
              <w:autoSpaceDE w:val="0"/>
              <w:autoSpaceDN w:val="0"/>
              <w:adjustRightInd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NET SHARE IMAGES=E:\IntelfsData\images /GRANT:ArcGISSOC,FULL /GRANT:ArcGISSOM,FULL</w:t>
            </w:r>
            <w:r w:rsidR="00931834">
              <w:rPr>
                <w:noProof/>
                <w:lang w:val="en-US"/>
              </w:rPr>
              <w:drawing>
                <wp:inline distT="0" distB="0" distL="0" distR="0" wp14:anchorId="510A2401" wp14:editId="0D140DB0">
                  <wp:extent cx="5972175" cy="2533650"/>
                  <wp:effectExtent l="0" t="0" r="9525" b="0"/>
                  <wp:docPr id="2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72175" cy="2533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20E8D" w:rsidRPr="00F54A80" w:rsidRDefault="00820E8D" w:rsidP="00A959AE">
            <w:pPr>
              <w:autoSpaceDE w:val="0"/>
              <w:autoSpaceDN w:val="0"/>
              <w:adjustRightInd w:val="0"/>
              <w:spacing w:before="0" w:after="0"/>
              <w:jc w:val="left"/>
              <w:rPr>
                <w:rFonts w:ascii="Consolas" w:hAnsi="Consolas" w:cs="Consolas"/>
                <w:color w:val="800000"/>
                <w:sz w:val="19"/>
                <w:szCs w:val="19"/>
                <w:lang w:val="en-US" w:eastAsia="fr-FR"/>
              </w:rPr>
            </w:pPr>
          </w:p>
        </w:tc>
      </w:tr>
    </w:tbl>
    <w:p w:rsidR="009D6083" w:rsidRPr="00F54A80" w:rsidRDefault="009D6083" w:rsidP="005B34A8">
      <w:pPr>
        <w:pStyle w:val="Heading4"/>
        <w:rPr>
          <w:lang w:val="en-US"/>
        </w:rPr>
      </w:pPr>
      <w:r w:rsidRPr="00F54A80">
        <w:rPr>
          <w:lang w:val="en-US"/>
        </w:rPr>
        <w:t>Gazetteer installation</w:t>
      </w:r>
    </w:p>
    <w:p w:rsidR="009D6083" w:rsidRPr="00F54A80" w:rsidRDefault="009D6083" w:rsidP="009D6083">
      <w:pPr>
        <w:rPr>
          <w:lang w:val="en-US"/>
        </w:rPr>
      </w:pP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9D6083" w:rsidRPr="00F54A80" w:rsidTr="0047736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4CCD" w:rsidRDefault="007B4CCD" w:rsidP="00BB734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On INTEL-FS server copy gazetteer default installation zip </w:t>
            </w:r>
            <w:r w:rsidR="00BB734D">
              <w:rPr>
                <w:rFonts w:ascii="Times New Roman" w:hAnsi="Times New Roman"/>
                <w:color w:val="000000"/>
                <w:lang w:val="en-US" w:eastAsia="fr-FR"/>
              </w:rPr>
              <w:t>in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E:</w:t>
            </w:r>
            <w:r w:rsidR="00BB734D">
              <w:rPr>
                <w:rFonts w:ascii="Times New Roman" w:hAnsi="Times New Roman"/>
                <w:color w:val="000000"/>
                <w:lang w:val="en-US" w:eastAsia="fr-FR"/>
              </w:rPr>
              <w:t xml:space="preserve"> drive and unzip</w:t>
            </w:r>
            <w:r w:rsidR="00412183">
              <w:rPr>
                <w:rFonts w:ascii="Times New Roman" w:hAnsi="Times New Roman"/>
                <w:color w:val="000000"/>
                <w:lang w:val="en-US" w:eastAsia="fr-FR"/>
              </w:rPr>
              <w:t xml:space="preserve"> it in E:\ drive</w:t>
            </w:r>
            <w:r w:rsidR="00BB734D">
              <w:rPr>
                <w:rFonts w:ascii="Times New Roman" w:hAnsi="Times New Roman"/>
                <w:color w:val="000000"/>
                <w:lang w:val="en-US" w:eastAsia="fr-FR"/>
              </w:rPr>
              <w:t>.</w:t>
            </w:r>
          </w:p>
          <w:p w:rsidR="00BB734D" w:rsidRDefault="00BB734D" w:rsidP="00BB734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Gazetteer default installation zip (</w:t>
            </w:r>
            <w:r w:rsidR="00DE0F4D" w:rsidRPr="00DE0F4D">
              <w:rPr>
                <w:rFonts w:ascii="Times New Roman" w:hAnsi="Times New Roman"/>
                <w:b/>
                <w:color w:val="000000"/>
                <w:lang w:val="en-US" w:eastAsia="fr-FR"/>
              </w:rPr>
              <w:t>20160114_NU_Gazetteer_1.3.1</w:t>
            </w:r>
            <w:r w:rsidRPr="00BB734D">
              <w:rPr>
                <w:rFonts w:ascii="Times New Roman" w:hAnsi="Times New Roman"/>
                <w:b/>
                <w:color w:val="000000"/>
                <w:lang w:val="en-US" w:eastAsia="fr-FR"/>
              </w:rPr>
              <w:t>.zip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) is located on </w:t>
            </w:r>
            <w:r w:rsidR="00DE0F4D" w:rsidRPr="007F5874">
              <w:rPr>
                <w:b/>
                <w:lang w:val="en-US"/>
              </w:rPr>
              <w:t>“DVD IntelFS Application”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DVD.</w:t>
            </w:r>
          </w:p>
          <w:p w:rsidR="00B16917" w:rsidRPr="00F54A80" w:rsidRDefault="00B16917" w:rsidP="00BB734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The folder E:\gazetteer including unzipped files is created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D6083" w:rsidRPr="00F54A80" w:rsidRDefault="009D6083" w:rsidP="0047736B">
            <w:pPr>
              <w:spacing w:before="0" w:after="0"/>
              <w:jc w:val="left"/>
              <w:rPr>
                <w:noProof/>
                <w:lang w:val="en-US" w:eastAsia="fr-FR"/>
              </w:rPr>
            </w:pPr>
          </w:p>
        </w:tc>
      </w:tr>
      <w:tr w:rsidR="007B4CCD" w:rsidRPr="00F54A80" w:rsidTr="0047736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4CCD" w:rsidRPr="00F54A80" w:rsidRDefault="007B4CCD" w:rsidP="007B4CC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Using the Command Prompt window set current directory to E:\Gazett</w:t>
            </w:r>
            <w:r w:rsidR="00DE201B">
              <w:rPr>
                <w:rFonts w:ascii="Times New Roman" w:hAnsi="Times New Roman"/>
                <w:color w:val="000000"/>
                <w:lang w:val="en-US" w:eastAsia="fr-FR"/>
              </w:rPr>
              <w:t>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er:</w:t>
            </w:r>
          </w:p>
          <w:p w:rsidR="007B4CCD" w:rsidRPr="00F54A80" w:rsidRDefault="007B4CCD" w:rsidP="007B4CC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Type in </w:t>
            </w:r>
            <w:r w:rsidR="00B16917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E:</w:t>
            </w:r>
            <w:r w:rsidR="00B16917">
              <w:rPr>
                <w:rFonts w:ascii="Times New Roman" w:hAnsi="Times New Roman"/>
                <w:b/>
                <w:color w:val="000000"/>
                <w:lang w:val="en-US" w:eastAsia="fr-FR"/>
              </w:rPr>
              <w:t>”</w:t>
            </w:r>
          </w:p>
          <w:p w:rsidR="007B4CCD" w:rsidRDefault="007B4CCD" w:rsidP="007B4CC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Type in cd </w:t>
            </w:r>
            <w:r w:rsidR="00B16917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E:\Gazett</w:t>
            </w:r>
            <w:r w:rsidR="00DE201B"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er</w:t>
            </w:r>
            <w:r w:rsidR="00B16917">
              <w:rPr>
                <w:rFonts w:ascii="Times New Roman" w:hAnsi="Times New Roman"/>
                <w:b/>
                <w:color w:val="000000"/>
                <w:lang w:val="en-US" w:eastAsia="fr-FR"/>
              </w:rPr>
              <w:t>”</w:t>
            </w:r>
          </w:p>
          <w:p w:rsidR="00F613FA" w:rsidRPr="00F54A80" w:rsidRDefault="00F613FA" w:rsidP="007B4CC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4CCD" w:rsidRPr="00F54A80" w:rsidRDefault="00931834" w:rsidP="0047736B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55DCBD0" wp14:editId="0A60D138">
                  <wp:extent cx="4124325" cy="2019300"/>
                  <wp:effectExtent l="0" t="0" r="9525" b="0"/>
                  <wp:docPr id="2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4325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4CCD" w:rsidRPr="00F54A80" w:rsidTr="0047736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4CCD" w:rsidRPr="00F54A80" w:rsidRDefault="007B4CCD" w:rsidP="007B4CC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Type in </w:t>
            </w:r>
            <w:r w:rsidR="00B16917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install.cmd</w:t>
            </w:r>
            <w:r w:rsidR="00B16917">
              <w:rPr>
                <w:rFonts w:ascii="Times New Roman" w:hAnsi="Times New Roman"/>
                <w:b/>
                <w:color w:val="000000"/>
                <w:lang w:val="en-US" w:eastAsia="fr-FR"/>
              </w:rPr>
              <w:t>”</w:t>
            </w:r>
          </w:p>
          <w:p w:rsidR="007B4CCD" w:rsidRPr="00F54A80" w:rsidRDefault="007B4CCD" w:rsidP="007B4CC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Gazetter configuration script is running</w:t>
            </w:r>
          </w:p>
          <w:p w:rsidR="007B4CCD" w:rsidRPr="00F54A80" w:rsidRDefault="007B4CCD" w:rsidP="007B4CC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7B4CCD" w:rsidRPr="00F54A80" w:rsidRDefault="007B4CCD" w:rsidP="007B4CC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i/>
                <w:color w:val="000000"/>
                <w:lang w:val="en-US" w:eastAsia="fr-FR"/>
              </w:rPr>
              <w:t>Do you really want to integrate the Gazetteer of the cartographic server yes(y) / no (n) ?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type ‘y’</w:t>
            </w:r>
          </w:p>
          <w:p w:rsidR="007B4CCD" w:rsidRPr="00F54A80" w:rsidRDefault="007B4CCD" w:rsidP="0047736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7B4CCD" w:rsidRPr="00F54A80" w:rsidRDefault="007B4CCD" w:rsidP="0047736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i/>
                <w:color w:val="000000"/>
                <w:lang w:val="en-US" w:eastAsia="fr-FR"/>
              </w:rPr>
              <w:t>Press any key to continue .</w:t>
            </w:r>
            <w:r w:rsidR="00B16917">
              <w:rPr>
                <w:rFonts w:ascii="Times New Roman" w:hAnsi="Times New Roman"/>
                <w:b/>
                <w:i/>
                <w:color w:val="000000"/>
                <w:lang w:val="en-US" w:eastAsia="fr-FR"/>
              </w:rPr>
              <w:t>.</w:t>
            </w:r>
            <w:r w:rsidRPr="00274489">
              <w:rPr>
                <w:rFonts w:ascii="Times New Roman" w:hAnsi="Times New Roman"/>
                <w:b/>
                <w:i/>
                <w:color w:val="000000"/>
                <w:lang w:val="en-US" w:eastAsia="fr-FR"/>
              </w:rPr>
              <w:t xml:space="preserve"> .</w:t>
            </w:r>
            <w:r w:rsidRPr="00F54A80">
              <w:rPr>
                <w:rFonts w:ascii="Times New Roman" w:hAnsi="Times New Roman"/>
                <w:i/>
                <w:color w:val="000000"/>
                <w:lang w:val="en-US" w:eastAsia="fr-FR"/>
              </w:rPr>
              <w:t>.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press a key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4CCD" w:rsidRPr="00F54A80" w:rsidRDefault="00931834" w:rsidP="0047736B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F46FEFA" wp14:editId="21B0880D">
                  <wp:extent cx="3981450" cy="1562100"/>
                  <wp:effectExtent l="0" t="0" r="0" b="0"/>
                  <wp:docPr id="2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145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4CCD" w:rsidRPr="00F54A80" w:rsidTr="0047736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4CCD" w:rsidRPr="00F54A80" w:rsidRDefault="007B4CCD" w:rsidP="0047736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Close all windows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4CCD" w:rsidRPr="00F54A80" w:rsidRDefault="007B4CCD" w:rsidP="0047736B">
            <w:pPr>
              <w:spacing w:before="0" w:after="0"/>
              <w:jc w:val="left"/>
              <w:rPr>
                <w:noProof/>
                <w:lang w:val="en-US" w:eastAsia="fr-FR"/>
              </w:rPr>
            </w:pPr>
          </w:p>
        </w:tc>
      </w:tr>
    </w:tbl>
    <w:p w:rsidR="009D6083" w:rsidRPr="00F54A80" w:rsidRDefault="009D6083" w:rsidP="009D6083">
      <w:pPr>
        <w:rPr>
          <w:lang w:val="en-US"/>
        </w:rPr>
      </w:pPr>
    </w:p>
    <w:p w:rsidR="007B4CCD" w:rsidRPr="00F54A80" w:rsidRDefault="007B4CCD" w:rsidP="005B34A8">
      <w:pPr>
        <w:pStyle w:val="Heading4"/>
        <w:rPr>
          <w:lang w:val="en-US"/>
        </w:rPr>
      </w:pPr>
      <w:r w:rsidRPr="00F54A80">
        <w:rPr>
          <w:lang w:val="en-US"/>
        </w:rPr>
        <w:t xml:space="preserve">Gazetteer installation </w:t>
      </w:r>
      <w:r w:rsidR="00667B4E" w:rsidRPr="00F54A80">
        <w:rPr>
          <w:lang w:val="en-US"/>
        </w:rPr>
        <w:t>verification</w:t>
      </w:r>
    </w:p>
    <w:p w:rsidR="007B4CCD" w:rsidRPr="00F54A80" w:rsidRDefault="007B4CCD" w:rsidP="007B4CCD">
      <w:pPr>
        <w:rPr>
          <w:lang w:val="en-US"/>
        </w:rPr>
      </w:pPr>
      <w:r w:rsidRPr="00F54A80">
        <w:rPr>
          <w:lang w:val="en-US"/>
        </w:rPr>
        <w:t xml:space="preserve">Once </w:t>
      </w:r>
      <w:r w:rsidR="00A6357B" w:rsidRPr="00F54A80">
        <w:rPr>
          <w:lang w:val="en-US"/>
        </w:rPr>
        <w:t>default gazetteers installation</w:t>
      </w:r>
      <w:r w:rsidRPr="00F54A80">
        <w:rPr>
          <w:lang w:val="en-US"/>
        </w:rPr>
        <w:t xml:space="preserve"> is completed, check that </w:t>
      </w:r>
      <w:r w:rsidR="00A6357B" w:rsidRPr="00F54A80">
        <w:rPr>
          <w:lang w:val="en-US"/>
        </w:rPr>
        <w:t>gazetteers have been correctly installed</w:t>
      </w:r>
      <w:r w:rsidRPr="00F54A80">
        <w:rPr>
          <w:lang w:val="en-US"/>
        </w:rPr>
        <w:t>.</w:t>
      </w:r>
    </w:p>
    <w:p w:rsidR="007B4CCD" w:rsidRPr="00F54A80" w:rsidRDefault="007B4CCD" w:rsidP="007B4CCD">
      <w:pPr>
        <w:rPr>
          <w:lang w:val="en-US"/>
        </w:rPr>
      </w:pPr>
      <w:r w:rsidRPr="00F54A80">
        <w:rPr>
          <w:lang w:val="en-US"/>
        </w:rPr>
        <w:t>Please refer to chapter “</w:t>
      </w:r>
      <w:r w:rsidR="00A6357B" w:rsidRPr="00F54A80">
        <w:rPr>
          <w:lang w:val="en-US"/>
        </w:rPr>
        <w:t>Gazetteer</w:t>
      </w:r>
      <w:r w:rsidRPr="00F54A80">
        <w:rPr>
          <w:lang w:val="en-US"/>
        </w:rPr>
        <w:t xml:space="preserve"> installation check” in document </w:t>
      </w:r>
      <w:hyperlink w:anchor="Technical_Manual" w:history="1">
        <w:r w:rsidR="002551C3"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 xml:space="preserve"> to learn how to check that </w:t>
      </w:r>
      <w:r w:rsidR="000778EA" w:rsidRPr="00F54A80">
        <w:rPr>
          <w:lang w:val="en-US"/>
        </w:rPr>
        <w:t>gazetteer</w:t>
      </w:r>
      <w:r w:rsidRPr="00F54A80">
        <w:rPr>
          <w:lang w:val="en-US"/>
        </w:rPr>
        <w:t xml:space="preserve"> installation is correct.</w:t>
      </w:r>
    </w:p>
    <w:p w:rsidR="007B4CCD" w:rsidRPr="00F54A80" w:rsidRDefault="007B4CCD" w:rsidP="007B4CCD">
      <w:pPr>
        <w:rPr>
          <w:lang w:val="en-US"/>
        </w:rPr>
      </w:pPr>
    </w:p>
    <w:p w:rsidR="00820E8D" w:rsidRPr="00F54A80" w:rsidRDefault="00A6357B" w:rsidP="005B34A8">
      <w:pPr>
        <w:pStyle w:val="Heading4"/>
        <w:rPr>
          <w:lang w:val="en-US"/>
        </w:rPr>
      </w:pPr>
      <w:r w:rsidRPr="00F54A80">
        <w:rPr>
          <w:lang w:val="en-US"/>
        </w:rPr>
        <w:t>M</w:t>
      </w:r>
      <w:r w:rsidR="00820E8D" w:rsidRPr="00F54A80">
        <w:rPr>
          <w:lang w:val="en-US"/>
        </w:rPr>
        <w:t>ap services configuration</w:t>
      </w:r>
    </w:p>
    <w:p w:rsidR="00A6357B" w:rsidRPr="00F54A80" w:rsidRDefault="006F1B62" w:rsidP="00820E8D">
      <w:pPr>
        <w:rPr>
          <w:lang w:val="en-US"/>
        </w:rPr>
      </w:pPr>
      <w:r w:rsidRPr="00F54A80">
        <w:rPr>
          <w:lang w:val="en-US"/>
        </w:rPr>
        <w:t>.xml</w:t>
      </w:r>
      <w:r w:rsidR="00A6357B" w:rsidRPr="00F54A80">
        <w:rPr>
          <w:lang w:val="en-US"/>
        </w:rPr>
        <w:t xml:space="preserve"> file TimsDirectory</w:t>
      </w:r>
      <w:r w:rsidR="000778EA" w:rsidRPr="00F54A80">
        <w:rPr>
          <w:lang w:val="en-US"/>
        </w:rPr>
        <w:t>.xml</w:t>
      </w:r>
      <w:r w:rsidR="0047736B" w:rsidRPr="00F54A80">
        <w:rPr>
          <w:lang w:val="en-US"/>
        </w:rPr>
        <w:t xml:space="preserve"> located in E:\IntelfsData\TIMS</w:t>
      </w:r>
      <w:r w:rsidR="000778EA" w:rsidRPr="00F54A80">
        <w:rPr>
          <w:lang w:val="en-US"/>
        </w:rPr>
        <w:t>\</w:t>
      </w:r>
      <w:r w:rsidR="0047736B" w:rsidRPr="00F54A80">
        <w:rPr>
          <w:lang w:val="en-US"/>
        </w:rPr>
        <w:t>Data\</w:t>
      </w:r>
      <w:r w:rsidR="007B7D16">
        <w:rPr>
          <w:lang w:val="en-US"/>
        </w:rPr>
        <w:t>Config</w:t>
      </w:r>
      <w:r w:rsidR="0047736B" w:rsidRPr="00F54A80">
        <w:rPr>
          <w:lang w:val="en-US"/>
        </w:rPr>
        <w:t xml:space="preserve"> folder includes </w:t>
      </w:r>
      <w:r w:rsidRPr="00F54A80">
        <w:rPr>
          <w:lang w:val="en-US"/>
        </w:rPr>
        <w:t xml:space="preserve">access to Core GIS WFS and WMS map </w:t>
      </w:r>
      <w:r w:rsidR="0047736B" w:rsidRPr="00F54A80">
        <w:rPr>
          <w:lang w:val="en-US"/>
        </w:rPr>
        <w:t>configuration information.</w:t>
      </w:r>
    </w:p>
    <w:p w:rsidR="0047736B" w:rsidRPr="00F54A80" w:rsidRDefault="0047736B" w:rsidP="00820E8D">
      <w:pPr>
        <w:rPr>
          <w:lang w:val="en-US"/>
        </w:rPr>
      </w:pPr>
    </w:p>
    <w:p w:rsidR="0047736B" w:rsidRPr="00F54A80" w:rsidRDefault="0047736B" w:rsidP="00820E8D">
      <w:pPr>
        <w:rPr>
          <w:lang w:val="en-US"/>
        </w:rPr>
      </w:pPr>
      <w:r w:rsidRPr="00F54A80">
        <w:rPr>
          <w:lang w:val="en-US"/>
        </w:rPr>
        <w:t xml:space="preserve">To learn how to configure access to WMS map services, please refer to chapter “WMS map service” in document </w:t>
      </w:r>
      <w:hyperlink w:anchor="Technical_Manual" w:history="1">
        <w:r w:rsidR="002551C3"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 xml:space="preserve"> . </w:t>
      </w:r>
    </w:p>
    <w:p w:rsidR="0047736B" w:rsidRPr="00F54A80" w:rsidRDefault="0047736B" w:rsidP="0047736B">
      <w:pPr>
        <w:rPr>
          <w:lang w:val="en-US"/>
        </w:rPr>
      </w:pPr>
      <w:r w:rsidRPr="00F54A80">
        <w:rPr>
          <w:lang w:val="en-US"/>
        </w:rPr>
        <w:t xml:space="preserve">To learn how to configure access to WFS map services, please refer to chapter “WFS map service” in document </w:t>
      </w:r>
      <w:hyperlink w:anchor="Technical_Manual" w:history="1">
        <w:r w:rsidR="002551C3"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 xml:space="preserve"> . </w:t>
      </w:r>
    </w:p>
    <w:p w:rsidR="0047736B" w:rsidRPr="00F54A80" w:rsidRDefault="0047736B" w:rsidP="0047736B">
      <w:pPr>
        <w:rPr>
          <w:lang w:val="en-US"/>
        </w:rPr>
      </w:pPr>
      <w:r w:rsidRPr="00F54A80">
        <w:rPr>
          <w:lang w:val="en-US"/>
        </w:rPr>
        <w:t>To learn how to customize INTEL-FS cartographic view, please refer to chapter</w:t>
      </w:r>
      <w:r w:rsidR="00A12891" w:rsidRPr="00F54A80">
        <w:rPr>
          <w:lang w:val="en-US"/>
        </w:rPr>
        <w:t>s</w:t>
      </w:r>
      <w:r w:rsidRPr="00F54A80">
        <w:rPr>
          <w:lang w:val="en-US"/>
        </w:rPr>
        <w:t xml:space="preserve"> </w:t>
      </w:r>
      <w:r w:rsidR="00DD2997" w:rsidRPr="00F54A80">
        <w:rPr>
          <w:lang w:val="en-US"/>
        </w:rPr>
        <w:t>“Cartographic windows”</w:t>
      </w:r>
      <w:r w:rsidRPr="00F54A80">
        <w:rPr>
          <w:lang w:val="en-US"/>
        </w:rPr>
        <w:t xml:space="preserve"> in document </w:t>
      </w:r>
      <w:hyperlink w:anchor="Technical_Manual" w:history="1">
        <w:r w:rsidR="002551C3"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 xml:space="preserve"> .</w:t>
      </w:r>
    </w:p>
    <w:p w:rsidR="0047736B" w:rsidRPr="00F54A80" w:rsidRDefault="0047736B" w:rsidP="00820E8D">
      <w:pPr>
        <w:rPr>
          <w:lang w:val="en-US"/>
        </w:rPr>
      </w:pPr>
    </w:p>
    <w:p w:rsidR="0047736B" w:rsidRPr="00F54A80" w:rsidRDefault="00647CEE" w:rsidP="005B34A8">
      <w:pPr>
        <w:pStyle w:val="Heading4"/>
        <w:rPr>
          <w:lang w:val="en-US"/>
        </w:rPr>
      </w:pPr>
      <w:r w:rsidRPr="00F54A80">
        <w:rPr>
          <w:lang w:val="en-US"/>
        </w:rPr>
        <w:t>IIS configuration</w:t>
      </w:r>
    </w:p>
    <w:p w:rsidR="00647CEE" w:rsidRPr="00F54A80" w:rsidRDefault="00647CEE" w:rsidP="00820E8D">
      <w:pPr>
        <w:rPr>
          <w:lang w:val="en-US"/>
        </w:rPr>
      </w:pP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794"/>
        <w:gridCol w:w="6237"/>
      </w:tblGrid>
      <w:tr w:rsidR="00647CEE" w:rsidRPr="00F54A80" w:rsidTr="00FD26F1">
        <w:tc>
          <w:tcPr>
            <w:tcW w:w="100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7CEE" w:rsidRPr="00F54A80" w:rsidRDefault="00647CEE" w:rsidP="00FD26F1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noProof/>
                <w:lang w:val="en-US" w:eastAsia="fr-FR"/>
              </w:rPr>
              <w:t xml:space="preserve">Using a dos command prompt run as administrator, execute the following script </w:t>
            </w:r>
            <w:r w:rsidR="00852440">
              <w:rPr>
                <w:noProof/>
                <w:lang w:val="en-US" w:eastAsia="fr-FR"/>
              </w:rPr>
              <w:t>SetArcGISIISConfiguration.cmd</w:t>
            </w:r>
            <w:r w:rsidRPr="00F54A80">
              <w:rPr>
                <w:noProof/>
                <w:lang w:val="en-US" w:eastAsia="fr-FR"/>
              </w:rPr>
              <w:t xml:space="preserve"> </w:t>
            </w:r>
            <w:r w:rsidR="00405B38" w:rsidRPr="00F54A80">
              <w:rPr>
                <w:lang w:val="en-US"/>
              </w:rPr>
              <w:t xml:space="preserve">powershell script </w:t>
            </w:r>
            <w:r w:rsidR="00405B38">
              <w:rPr>
                <w:lang w:val="en-US"/>
              </w:rPr>
              <w:t xml:space="preserve">extracted  from </w:t>
            </w:r>
            <w:r w:rsidR="00DE0F4D">
              <w:rPr>
                <w:lang w:val="en-US"/>
              </w:rPr>
              <w:t>“</w:t>
            </w:r>
            <w:r w:rsidR="00DE0F4D" w:rsidRPr="00DE0F4D">
              <w:rPr>
                <w:b/>
                <w:lang w:val="en-US"/>
              </w:rPr>
              <w:t>20160114_NU_ConfigurationScripts_1.0.0.zip</w:t>
            </w:r>
            <w:r w:rsidR="00DE0F4D">
              <w:rPr>
                <w:b/>
                <w:lang w:val="en-US"/>
              </w:rPr>
              <w:t>”</w:t>
            </w:r>
            <w:r w:rsidR="00405B38" w:rsidRPr="00215A32">
              <w:rPr>
                <w:lang w:val="en-US"/>
              </w:rPr>
              <w:t xml:space="preserve"> archive file</w:t>
            </w:r>
            <w:r w:rsidR="00405B38" w:rsidRPr="00F54A80">
              <w:rPr>
                <w:lang w:val="en-US"/>
              </w:rPr>
              <w:t xml:space="preserve"> </w:t>
            </w:r>
            <w:r w:rsidR="00405B38">
              <w:rPr>
                <w:lang w:val="en-US"/>
              </w:rPr>
              <w:t xml:space="preserve">located </w:t>
            </w:r>
            <w:r w:rsidR="00405B38" w:rsidRPr="00F54A80">
              <w:rPr>
                <w:lang w:val="en-US"/>
              </w:rPr>
              <w:t xml:space="preserve">on </w:t>
            </w:r>
            <w:r w:rsidR="00DE0F4D" w:rsidRPr="00274489">
              <w:rPr>
                <w:b/>
                <w:lang w:val="en-US"/>
              </w:rPr>
              <w:t>“DVD IntelFS Application”</w:t>
            </w:r>
            <w:r w:rsidR="00405B38" w:rsidRPr="00F54A80">
              <w:rPr>
                <w:lang w:val="en-US"/>
              </w:rPr>
              <w:t xml:space="preserve"> installation disk</w:t>
            </w:r>
          </w:p>
          <w:p w:rsidR="00647CEE" w:rsidRPr="00F54A80" w:rsidRDefault="00647CEE" w:rsidP="00FD26F1">
            <w:pPr>
              <w:spacing w:before="0" w:after="0"/>
              <w:jc w:val="center"/>
              <w:rPr>
                <w:noProof/>
                <w:lang w:val="en-US" w:eastAsia="fr-FR"/>
              </w:rPr>
            </w:pPr>
          </w:p>
        </w:tc>
      </w:tr>
      <w:tr w:rsidR="00464B20" w:rsidRPr="00F54A80" w:rsidTr="00540FF8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4B20" w:rsidRPr="00F54A80" w:rsidRDefault="00464B20" w:rsidP="00540F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464B20" w:rsidRPr="00F54A80" w:rsidRDefault="00464B20" w:rsidP="00540F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4B20" w:rsidRPr="00F54A80" w:rsidRDefault="00464B20" w:rsidP="00540FF8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lang w:val="en-US"/>
              </w:rPr>
              <w:object w:dxaOrig="6060" w:dyaOrig="6960">
                <v:shape id="_x0000_i1054" type="#_x0000_t75" style="width:303pt;height:316.5pt" o:ole="">
                  <v:imagedata r:id="rId82" o:title=""/>
                </v:shape>
                <o:OLEObject Type="Embed" ProgID="PBrush" ShapeID="_x0000_i1054" DrawAspect="Content" ObjectID="_1588591049" r:id="rId352"/>
              </w:object>
            </w:r>
          </w:p>
        </w:tc>
      </w:tr>
      <w:tr w:rsidR="00464B20" w:rsidTr="00540FF8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4B20" w:rsidRPr="00F54A80" w:rsidRDefault="00464B20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 xml:space="preserve">In the dos command prompt window, type in </w:t>
            </w:r>
            <w:r w:rsidR="00852440">
              <w:rPr>
                <w:rFonts w:ascii="Times New Roman" w:hAnsi="Times New Roman"/>
                <w:lang w:val="en-US" w:eastAsia="fr-FR"/>
              </w:rPr>
              <w:t>SetArcGISIISConfiguration.cmd</w:t>
            </w:r>
            <w:r w:rsidR="00DC25DF">
              <w:rPr>
                <w:rFonts w:ascii="Times New Roman" w:hAnsi="Times New Roman"/>
                <w:lang w:val="en-US" w:eastAsia="fr-FR"/>
              </w:rPr>
              <w:t xml:space="preserve"> </w:t>
            </w:r>
            <w:r w:rsidR="00405B38" w:rsidRPr="00274489">
              <w:rPr>
                <w:rFonts w:ascii="Times New Roman" w:hAnsi="Times New Roman"/>
                <w:lang w:val="en-US"/>
              </w:rPr>
              <w:t xml:space="preserve">powershell script </w:t>
            </w:r>
            <w:r w:rsidR="00DE0F4D" w:rsidRPr="00274489">
              <w:rPr>
                <w:rFonts w:ascii="Times New Roman" w:hAnsi="Times New Roman"/>
                <w:lang w:val="en-US"/>
              </w:rPr>
              <w:t xml:space="preserve">extracted </w:t>
            </w:r>
            <w:r w:rsidR="00250A45">
              <w:rPr>
                <w:rFonts w:ascii="Times New Roman" w:hAnsi="Times New Roman"/>
                <w:lang w:val="en-US"/>
              </w:rPr>
              <w:t>from</w:t>
            </w:r>
            <w:r w:rsidR="00DE0F4D" w:rsidRPr="00274489">
              <w:rPr>
                <w:rFonts w:ascii="Times New Roman" w:hAnsi="Times New Roman"/>
                <w:lang w:val="en-US"/>
              </w:rPr>
              <w:t>“</w:t>
            </w:r>
            <w:r w:rsidR="00DE0F4D" w:rsidRPr="00274489">
              <w:rPr>
                <w:rFonts w:ascii="Times New Roman" w:hAnsi="Times New Roman"/>
                <w:b/>
                <w:lang w:val="en-US"/>
              </w:rPr>
              <w:t>20160114_NU_ConfigurationScripts_1.0.0.zip”</w:t>
            </w:r>
            <w:r w:rsidR="00DE0F4D" w:rsidRPr="00274489">
              <w:rPr>
                <w:rFonts w:ascii="Times New Roman" w:hAnsi="Times New Roman"/>
                <w:lang w:val="en-US"/>
              </w:rPr>
              <w:t xml:space="preserve"> archive file located on </w:t>
            </w:r>
            <w:r w:rsidR="00DE0F4D" w:rsidRPr="00274489">
              <w:rPr>
                <w:rFonts w:ascii="Times New Roman" w:hAnsi="Times New Roman"/>
                <w:b/>
                <w:lang w:val="en-US"/>
              </w:rPr>
              <w:t>“DVD IntelFS Application”</w:t>
            </w:r>
            <w:r w:rsidR="00DE0F4D" w:rsidRPr="00274489">
              <w:rPr>
                <w:rFonts w:ascii="Times New Roman" w:hAnsi="Times New Roman"/>
                <w:lang w:val="en-US"/>
              </w:rPr>
              <w:t xml:space="preserve"> installation disk</w:t>
            </w:r>
            <w:r w:rsidR="00DE0F4D" w:rsidDel="00405B38">
              <w:rPr>
                <w:rFonts w:ascii="Times New Roman" w:hAnsi="Times New Roman"/>
                <w:lang w:val="en-US" w:eastAsia="fr-FR"/>
              </w:rPr>
              <w:t xml:space="preserve"> 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4B20" w:rsidRDefault="00226CD8" w:rsidP="00540FF8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C601C4A" wp14:editId="5E29F3E2">
                  <wp:extent cx="3912348" cy="2032290"/>
                  <wp:effectExtent l="0" t="0" r="0" b="6350"/>
                  <wp:docPr id="285" name="Picture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7459" cy="2034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5033" w:rsidTr="003C5033">
        <w:tc>
          <w:tcPr>
            <w:tcW w:w="100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567A" w:rsidRDefault="00405B38" w:rsidP="003C5033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eastAsia="fr-FR"/>
              </w:rPr>
              <w:t xml:space="preserve">The script </w:t>
            </w:r>
            <w:r w:rsidR="00852440">
              <w:rPr>
                <w:noProof/>
                <w:lang w:eastAsia="fr-FR"/>
              </w:rPr>
              <w:t>SetArcGISIISConfiguration.cmd</w:t>
            </w:r>
            <w:r w:rsidR="003C5033">
              <w:rPr>
                <w:noProof/>
                <w:lang w:val="fr-FR" w:eastAsia="fr-FR"/>
              </w:rPr>
              <w:t xml:space="preserve">  </w:t>
            </w:r>
            <w:r w:rsidR="00FA09AF">
              <w:rPr>
                <w:noProof/>
                <w:lang w:val="fr-FR" w:eastAsia="fr-FR"/>
              </w:rPr>
              <w:t xml:space="preserve">deny access to all ip except 127.0.0.1 for the following </w:t>
            </w:r>
            <w:r w:rsidR="003D567A">
              <w:rPr>
                <w:noProof/>
                <w:lang w:val="fr-FR" w:eastAsia="fr-FR"/>
              </w:rPr>
              <w:t>web applications :</w:t>
            </w:r>
          </w:p>
          <w:p w:rsidR="003D567A" w:rsidRPr="003D567A" w:rsidRDefault="003D567A" w:rsidP="0092363B">
            <w:pPr>
              <w:pStyle w:val="ListParagraph"/>
              <w:numPr>
                <w:ilvl w:val="0"/>
                <w:numId w:val="48"/>
              </w:numPr>
              <w:rPr>
                <w:lang w:val="de-DE"/>
              </w:rPr>
            </w:pPr>
            <w:r w:rsidRPr="003D567A">
              <w:rPr>
                <w:lang w:val="de-DE"/>
              </w:rPr>
              <w:t>Default Web Site/ArcGIS/Manager</w:t>
            </w:r>
          </w:p>
          <w:p w:rsidR="003D567A" w:rsidRPr="003D567A" w:rsidRDefault="003D567A" w:rsidP="0092363B">
            <w:pPr>
              <w:pStyle w:val="ListParagraph"/>
              <w:numPr>
                <w:ilvl w:val="0"/>
                <w:numId w:val="48"/>
              </w:numPr>
              <w:rPr>
                <w:lang w:val="de-DE"/>
              </w:rPr>
            </w:pPr>
            <w:r w:rsidRPr="003D567A">
              <w:rPr>
                <w:lang w:val="de-DE"/>
              </w:rPr>
              <w:t>Default Web Site/ArcGIS/KML</w:t>
            </w:r>
          </w:p>
          <w:p w:rsidR="003D567A" w:rsidRPr="003D567A" w:rsidRDefault="003D567A" w:rsidP="0092363B">
            <w:pPr>
              <w:pStyle w:val="ListParagraph"/>
              <w:numPr>
                <w:ilvl w:val="0"/>
                <w:numId w:val="48"/>
              </w:numPr>
              <w:rPr>
                <w:lang w:val="de-DE"/>
              </w:rPr>
            </w:pPr>
            <w:r w:rsidRPr="003D567A">
              <w:rPr>
                <w:lang w:val="de-DE"/>
              </w:rPr>
              <w:t>Default Web Site/ArcGIS/rest</w:t>
            </w:r>
          </w:p>
          <w:p w:rsidR="003D567A" w:rsidRPr="003D567A" w:rsidRDefault="003D567A" w:rsidP="0092363B">
            <w:pPr>
              <w:pStyle w:val="ListParagraph"/>
              <w:numPr>
                <w:ilvl w:val="0"/>
                <w:numId w:val="48"/>
              </w:numPr>
              <w:rPr>
                <w:lang w:val="de-DE"/>
              </w:rPr>
            </w:pPr>
            <w:r w:rsidRPr="003D567A">
              <w:rPr>
                <w:lang w:val="de-DE"/>
              </w:rPr>
              <w:t>Default Web Site/ArcGIS/Security</w:t>
            </w:r>
          </w:p>
          <w:p w:rsidR="003D567A" w:rsidRPr="003D567A" w:rsidRDefault="003D567A" w:rsidP="0092363B">
            <w:pPr>
              <w:pStyle w:val="ListParagraph"/>
              <w:numPr>
                <w:ilvl w:val="0"/>
                <w:numId w:val="48"/>
              </w:numPr>
              <w:rPr>
                <w:lang w:val="de-DE"/>
              </w:rPr>
            </w:pPr>
            <w:r w:rsidRPr="003D567A">
              <w:rPr>
                <w:lang w:val="de-DE"/>
              </w:rPr>
              <w:t>Default Web Site/ArcGIS/Services</w:t>
            </w:r>
          </w:p>
          <w:p w:rsidR="003D567A" w:rsidRPr="003D567A" w:rsidRDefault="003D567A" w:rsidP="0092363B">
            <w:pPr>
              <w:pStyle w:val="ListParagraph"/>
              <w:numPr>
                <w:ilvl w:val="0"/>
                <w:numId w:val="48"/>
              </w:numPr>
              <w:rPr>
                <w:lang w:val="de-DE"/>
              </w:rPr>
            </w:pPr>
            <w:r w:rsidRPr="003D567A">
              <w:rPr>
                <w:lang w:val="de-DE"/>
              </w:rPr>
              <w:t>Default Web Site/ArcGIS/Tokens</w:t>
            </w:r>
          </w:p>
          <w:p w:rsidR="003D567A" w:rsidRPr="003D567A" w:rsidRDefault="003D567A" w:rsidP="0092363B">
            <w:pPr>
              <w:pStyle w:val="ListParagraph"/>
              <w:numPr>
                <w:ilvl w:val="0"/>
                <w:numId w:val="48"/>
              </w:numPr>
              <w:rPr>
                <w:lang w:val="de-DE"/>
              </w:rPr>
            </w:pPr>
            <w:r w:rsidRPr="003D567A">
              <w:rPr>
                <w:lang w:val="de-DE"/>
              </w:rPr>
              <w:t>Default Web Site/ArcGIS/Wms</w:t>
            </w:r>
          </w:p>
          <w:p w:rsidR="003D567A" w:rsidRPr="003D567A" w:rsidRDefault="003D567A" w:rsidP="0092363B">
            <w:pPr>
              <w:pStyle w:val="ListParagraph"/>
              <w:numPr>
                <w:ilvl w:val="0"/>
                <w:numId w:val="48"/>
              </w:numPr>
              <w:rPr>
                <w:lang w:val="de-DE"/>
              </w:rPr>
            </w:pPr>
            <w:r w:rsidRPr="003D567A">
              <w:rPr>
                <w:lang w:val="de-DE"/>
              </w:rPr>
              <w:t>Default Web Site/ArcGIS/Mobile/Content</w:t>
            </w:r>
          </w:p>
          <w:p w:rsidR="003C5033" w:rsidRPr="003D567A" w:rsidRDefault="003D567A" w:rsidP="0092363B">
            <w:pPr>
              <w:pStyle w:val="ListParagraph"/>
              <w:numPr>
                <w:ilvl w:val="0"/>
                <w:numId w:val="48"/>
              </w:numPr>
              <w:rPr>
                <w:noProof/>
                <w:lang w:eastAsia="fr-FR"/>
              </w:rPr>
            </w:pPr>
            <w:r w:rsidRPr="003D567A">
              <w:rPr>
                <w:lang w:val="de-DE"/>
              </w:rPr>
              <w:t>Default Web Site/ArcGIS/Mobile/Admin</w:t>
            </w:r>
            <w:r w:rsidRPr="003D567A">
              <w:rPr>
                <w:noProof/>
                <w:lang w:eastAsia="fr-FR"/>
              </w:rPr>
              <w:t xml:space="preserve"> </w:t>
            </w:r>
          </w:p>
        </w:tc>
      </w:tr>
      <w:tr w:rsidR="00464B20" w:rsidTr="00540FF8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4B20" w:rsidRDefault="00464B20" w:rsidP="00226CD8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 xml:space="preserve">When </w:t>
            </w:r>
            <w:r w:rsidR="003F5C15">
              <w:rPr>
                <w:rFonts w:ascii="Times New Roman" w:hAnsi="Times New Roman"/>
                <w:lang w:val="en-US" w:eastAsia="fr-FR"/>
              </w:rPr>
              <w:t xml:space="preserve">the </w:t>
            </w:r>
            <w:r w:rsidR="00226CD8">
              <w:rPr>
                <w:rFonts w:ascii="Times New Roman" w:hAnsi="Times New Roman"/>
                <w:lang w:val="en-US" w:eastAsia="fr-FR"/>
              </w:rPr>
              <w:t>configuration script is completed</w:t>
            </w:r>
            <w:r>
              <w:rPr>
                <w:rFonts w:ascii="Times New Roman" w:hAnsi="Times New Roman"/>
                <w:lang w:val="en-US" w:eastAsia="fr-FR"/>
              </w:rPr>
              <w:t>, close Command prompt window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4B20" w:rsidRDefault="00540FF8" w:rsidP="00540FF8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A7E1D5D" wp14:editId="233940B8">
                  <wp:extent cx="3952596" cy="4514850"/>
                  <wp:effectExtent l="0" t="0" r="0" b="0"/>
                  <wp:docPr id="286" name="Picture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354" cy="4530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47CEE" w:rsidRPr="00F54A80" w:rsidRDefault="00647CEE" w:rsidP="00820E8D">
      <w:pPr>
        <w:rPr>
          <w:lang w:val="en-US"/>
        </w:rPr>
      </w:pPr>
    </w:p>
    <w:p w:rsidR="0048577D" w:rsidRPr="00F54A80" w:rsidRDefault="00A82585" w:rsidP="005B34A8">
      <w:pPr>
        <w:pStyle w:val="Heading4"/>
        <w:rPr>
          <w:lang w:val="en-US"/>
        </w:rPr>
      </w:pPr>
      <w:r w:rsidRPr="00F54A80">
        <w:rPr>
          <w:lang w:val="en-US"/>
        </w:rPr>
        <w:t>ArcMAP access</w:t>
      </w:r>
      <w:r w:rsidR="0048577D" w:rsidRPr="00F54A80">
        <w:rPr>
          <w:lang w:val="en-US"/>
        </w:rPr>
        <w:t xml:space="preserve"> </w:t>
      </w:r>
      <w:r w:rsidRPr="00F54A80">
        <w:rPr>
          <w:lang w:val="en-US"/>
        </w:rPr>
        <w:t>c</w:t>
      </w:r>
      <w:r w:rsidR="0048577D" w:rsidRPr="00F54A80">
        <w:rPr>
          <w:lang w:val="en-US"/>
        </w:rPr>
        <w:t>onfiguration</w:t>
      </w:r>
    </w:p>
    <w:p w:rsidR="0048577D" w:rsidRPr="00F54A80" w:rsidRDefault="0048577D" w:rsidP="00820E8D">
      <w:pPr>
        <w:rPr>
          <w:lang w:val="en-US"/>
        </w:rPr>
      </w:pPr>
    </w:p>
    <w:p w:rsidR="0048577D" w:rsidRDefault="0048577D" w:rsidP="0048577D">
      <w:pPr>
        <w:rPr>
          <w:lang w:val="en-US"/>
        </w:rPr>
      </w:pPr>
      <w:r w:rsidRPr="00F54A80">
        <w:rPr>
          <w:lang w:val="en-US"/>
        </w:rPr>
        <w:t xml:space="preserve">To allow arcmap running on worstations to access Arcgis, </w:t>
      </w:r>
      <w:r w:rsidR="00F54A80">
        <w:rPr>
          <w:lang w:val="en-US"/>
        </w:rPr>
        <w:t>2</w:t>
      </w:r>
      <w:r w:rsidRPr="00F54A80">
        <w:rPr>
          <w:lang w:val="en-US"/>
        </w:rPr>
        <w:t xml:space="preserve"> in</w:t>
      </w:r>
      <w:r w:rsidR="002F6CA2" w:rsidRPr="00F54A80">
        <w:rPr>
          <w:lang w:val="en-US"/>
        </w:rPr>
        <w:t>b</w:t>
      </w:r>
      <w:r w:rsidRPr="00F54A80">
        <w:rPr>
          <w:lang w:val="en-US"/>
        </w:rPr>
        <w:t>ound rules on INTEL-FS serv</w:t>
      </w:r>
      <w:r w:rsidR="006F1B62" w:rsidRPr="00F54A80">
        <w:rPr>
          <w:lang w:val="en-US"/>
        </w:rPr>
        <w:t>er firewall shall be created.</w:t>
      </w:r>
    </w:p>
    <w:p w:rsidR="00F54A80" w:rsidRDefault="00F54A80" w:rsidP="00040038">
      <w:pPr>
        <w:numPr>
          <w:ilvl w:val="0"/>
          <w:numId w:val="31"/>
        </w:numPr>
        <w:rPr>
          <w:lang w:val="en-US"/>
        </w:rPr>
      </w:pPr>
      <w:r>
        <w:rPr>
          <w:lang w:val="en-US"/>
        </w:rPr>
        <w:t xml:space="preserve">A rule named ARCSOC allowing </w:t>
      </w:r>
      <w:r w:rsidRPr="00D82BAC">
        <w:rPr>
          <w:lang w:val="en-US" w:eastAsia="fr-FR"/>
        </w:rPr>
        <w:t>C:\Program Files (x86)\ArcGIS\Server10.0\bin\ArcSOC.exe</w:t>
      </w:r>
      <w:r>
        <w:rPr>
          <w:lang w:val="en-US" w:eastAsia="fr-FR"/>
        </w:rPr>
        <w:t xml:space="preserve"> process remote execution</w:t>
      </w:r>
    </w:p>
    <w:p w:rsidR="00F54A80" w:rsidRDefault="00F54A80" w:rsidP="00040038">
      <w:pPr>
        <w:numPr>
          <w:ilvl w:val="0"/>
          <w:numId w:val="31"/>
        </w:numPr>
        <w:rPr>
          <w:lang w:val="en-US"/>
        </w:rPr>
      </w:pPr>
      <w:r>
        <w:rPr>
          <w:lang w:val="en-US"/>
        </w:rPr>
        <w:t xml:space="preserve">A rule named ARCSOM allowing </w:t>
      </w:r>
      <w:r w:rsidRPr="00D82BAC">
        <w:rPr>
          <w:lang w:val="en-US" w:eastAsia="fr-FR"/>
        </w:rPr>
        <w:t>C:\Program Files (x86)\ArcGIS\Server10.0\bin\ArcSO</w:t>
      </w:r>
      <w:r>
        <w:rPr>
          <w:lang w:val="en-US" w:eastAsia="fr-FR"/>
        </w:rPr>
        <w:t>M</w:t>
      </w:r>
      <w:r w:rsidRPr="00D82BAC">
        <w:rPr>
          <w:lang w:val="en-US" w:eastAsia="fr-FR"/>
        </w:rPr>
        <w:t>.exe</w:t>
      </w:r>
      <w:r>
        <w:rPr>
          <w:lang w:val="en-US" w:eastAsia="fr-FR"/>
        </w:rPr>
        <w:t xml:space="preserve"> process remote execution</w:t>
      </w:r>
    </w:p>
    <w:p w:rsidR="00F54A80" w:rsidRDefault="00F54A80" w:rsidP="00F54A80">
      <w:pPr>
        <w:rPr>
          <w:lang w:val="en-US"/>
        </w:rPr>
      </w:pPr>
      <w:r w:rsidRPr="00F54A80">
        <w:rPr>
          <w:lang w:val="en-US"/>
        </w:rPr>
        <w:t xml:space="preserve">To learn how to </w:t>
      </w:r>
      <w:r>
        <w:rPr>
          <w:lang w:val="en-US"/>
        </w:rPr>
        <w:t>create a firewall inbound rule allowing remote process execution</w:t>
      </w:r>
      <w:r w:rsidRPr="00F54A80">
        <w:rPr>
          <w:lang w:val="en-US"/>
        </w:rPr>
        <w:t>, please refer to chapter “</w:t>
      </w:r>
      <w:bookmarkStart w:id="346" w:name="_Toc417915787"/>
      <w:r>
        <w:rPr>
          <w:lang w:val="en-US"/>
        </w:rPr>
        <w:t>RPC</w:t>
      </w:r>
      <w:r w:rsidRPr="00AC43A2">
        <w:rPr>
          <w:lang w:val="en-US"/>
        </w:rPr>
        <w:t xml:space="preserve"> acce</w:t>
      </w:r>
      <w:r>
        <w:rPr>
          <w:lang w:val="en-US"/>
        </w:rPr>
        <w:t>s</w:t>
      </w:r>
      <w:r w:rsidRPr="00AC43A2">
        <w:rPr>
          <w:lang w:val="en-US"/>
        </w:rPr>
        <w:t>s</w:t>
      </w:r>
      <w:r>
        <w:rPr>
          <w:lang w:val="en-US"/>
        </w:rPr>
        <w:t xml:space="preserve"> Inbound Firewall rule configuration</w:t>
      </w:r>
      <w:bookmarkEnd w:id="346"/>
      <w:r w:rsidRPr="00F54A80">
        <w:rPr>
          <w:lang w:val="en-US"/>
        </w:rPr>
        <w:t xml:space="preserve">” 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 xml:space="preserve"> .</w:t>
      </w:r>
    </w:p>
    <w:p w:rsidR="006F582A" w:rsidRDefault="006F582A" w:rsidP="00F54A80">
      <w:pPr>
        <w:rPr>
          <w:lang w:val="en-US"/>
        </w:rPr>
      </w:pPr>
    </w:p>
    <w:p w:rsidR="006F582A" w:rsidRPr="006F582A" w:rsidRDefault="006F582A" w:rsidP="00274489">
      <w:pPr>
        <w:pStyle w:val="Heading4"/>
        <w:rPr>
          <w:rStyle w:val="hps"/>
          <w:rFonts w:ascii="Arial" w:hAnsi="Arial"/>
          <w:b w:val="0"/>
          <w:color w:val="auto"/>
          <w:sz w:val="20"/>
          <w:lang w:val="en-US"/>
        </w:rPr>
      </w:pPr>
      <w:r w:rsidRPr="006F582A">
        <w:rPr>
          <w:rStyle w:val="hps"/>
          <w:lang w:val="en-US"/>
        </w:rPr>
        <w:t>Firewall configuration</w:t>
      </w:r>
    </w:p>
    <w:p w:rsidR="006F582A" w:rsidRPr="00F54A80" w:rsidRDefault="006F582A" w:rsidP="006F582A">
      <w:pPr>
        <w:rPr>
          <w:rStyle w:val="hps"/>
          <w:lang w:val="en-US"/>
        </w:rPr>
      </w:pPr>
      <w:r>
        <w:rPr>
          <w:rStyle w:val="hps"/>
          <w:lang w:val="en-US"/>
        </w:rPr>
        <w:t xml:space="preserve">On INTEL-FS server, firewall inbounds apps </w:t>
      </w:r>
      <w:r>
        <w:t xml:space="preserve">ArcSOC &amp; ArcSOM </w:t>
      </w:r>
      <w:r>
        <w:rPr>
          <w:rStyle w:val="hps"/>
          <w:lang w:val="en-US"/>
        </w:rPr>
        <w:t xml:space="preserve">shall be enabled. For more information, please refer to chapter “TCP/UDP streams” </w:t>
      </w:r>
      <w:r w:rsidRPr="00F54A80">
        <w:rPr>
          <w:lang w:val="en-US"/>
        </w:rPr>
        <w:t xml:space="preserve">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</w:p>
    <w:p w:rsidR="00647CEE" w:rsidRPr="00F54A80" w:rsidRDefault="00647CEE" w:rsidP="00820E8D">
      <w:pPr>
        <w:rPr>
          <w:lang w:val="en-US"/>
        </w:rPr>
      </w:pPr>
    </w:p>
    <w:p w:rsidR="00820E8D" w:rsidRPr="00F54A80" w:rsidRDefault="00A6501B" w:rsidP="005B34A8">
      <w:pPr>
        <w:pStyle w:val="Heading3"/>
        <w:rPr>
          <w:lang w:val="en-US"/>
        </w:rPr>
      </w:pPr>
      <w:bookmarkStart w:id="347" w:name="_Toc440979206"/>
      <w:r w:rsidRPr="00F54A80">
        <w:rPr>
          <w:lang w:val="en-US"/>
        </w:rPr>
        <w:lastRenderedPageBreak/>
        <w:t>Cartographic server installation verification</w:t>
      </w:r>
      <w:bookmarkEnd w:id="347"/>
    </w:p>
    <w:p w:rsidR="006F1B62" w:rsidRPr="00F54A80" w:rsidRDefault="006F1B62" w:rsidP="00D04865">
      <w:pPr>
        <w:rPr>
          <w:lang w:val="en-US"/>
        </w:rPr>
      </w:pPr>
      <w:r w:rsidRPr="00F54A80">
        <w:rPr>
          <w:lang w:val="en-US"/>
        </w:rPr>
        <w:t xml:space="preserve">Procedure bellow shall be performed to check that INTEL-FS Cartographic server has been successfully installed </w:t>
      </w:r>
    </w:p>
    <w:p w:rsidR="00D04865" w:rsidRPr="00F54A80" w:rsidRDefault="00D04865" w:rsidP="00D04865">
      <w:pPr>
        <w:rPr>
          <w:lang w:val="en-US"/>
        </w:rPr>
      </w:pP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3C64D4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On a workstation, launch Internet explorer </w:t>
            </w: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</w:p>
          <w:p w:rsidR="00C40150" w:rsidRPr="00F54A80" w:rsidRDefault="003C64D4" w:rsidP="00C40150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In URL input area, type in the </w:t>
            </w:r>
            <w:r w:rsidR="005259B1" w:rsidRPr="00F54A80">
              <w:rPr>
                <w:lang w:val="en-US" w:eastAsia="fr-FR"/>
              </w:rPr>
              <w:t>INTEL-FS</w:t>
            </w:r>
            <w:r w:rsidRPr="00F54A80">
              <w:rPr>
                <w:lang w:val="en-US" w:eastAsia="fr-FR"/>
              </w:rPr>
              <w:t xml:space="preserve"> URL </w:t>
            </w:r>
            <w:r w:rsidR="00C40150" w:rsidRPr="00F54A80">
              <w:rPr>
                <w:b/>
                <w:lang w:val="en-US" w:eastAsia="fr-FR"/>
              </w:rPr>
              <w:t xml:space="preserve">https://&lt;fqdn&gt;/intelfs </w:t>
            </w:r>
            <w:r w:rsidR="00C40150" w:rsidRPr="00F54A80">
              <w:rPr>
                <w:lang w:val="en-US" w:eastAsia="fr-FR"/>
              </w:rPr>
              <w:t xml:space="preserve">where </w:t>
            </w:r>
            <w:r w:rsidR="00C40150" w:rsidRPr="00F54A80">
              <w:rPr>
                <w:b/>
                <w:lang w:val="en-US" w:eastAsia="fr-FR"/>
              </w:rPr>
              <w:t>&lt;fqdn&gt;</w:t>
            </w:r>
            <w:r w:rsidR="00C40150" w:rsidRPr="00F54A80">
              <w:rPr>
                <w:lang w:val="en-US" w:eastAsia="fr-FR"/>
              </w:rPr>
              <w:t xml:space="preserve"> is INTEL-FS server FQDN.</w:t>
            </w: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</w:p>
          <w:p w:rsidR="003C64D4" w:rsidRPr="00F54A80" w:rsidRDefault="003C64D4" w:rsidP="00F722F8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lang w:val="en-US" w:eastAsia="fr-FR"/>
              </w:rPr>
              <w:t>This step might take several minutes.</w:t>
            </w:r>
          </w:p>
          <w:p w:rsidR="003C64D4" w:rsidRPr="00F54A80" w:rsidRDefault="003C64D4" w:rsidP="00F722F8">
            <w:pPr>
              <w:spacing w:before="0" w:after="0"/>
              <w:jc w:val="left"/>
              <w:rPr>
                <w:b/>
                <w:lang w:val="en-US" w:eastAsia="fr-FR"/>
              </w:rPr>
            </w:pP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64D4" w:rsidRPr="00F54A80" w:rsidRDefault="00931834" w:rsidP="00F722F8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67494B4" wp14:editId="2179B0A2">
                  <wp:extent cx="4029075" cy="2524125"/>
                  <wp:effectExtent l="0" t="0" r="9525" b="9525"/>
                  <wp:docPr id="2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64D4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“</w:t>
            </w:r>
            <w:r w:rsidRPr="00F54A80">
              <w:rPr>
                <w:b/>
                <w:lang w:val="en-US" w:eastAsia="fr-FR"/>
              </w:rPr>
              <w:t>On which Organisational Node would you like to log in ?</w:t>
            </w:r>
            <w:r w:rsidRPr="00F54A80">
              <w:rPr>
                <w:lang w:val="en-US" w:eastAsia="fr-FR"/>
              </w:rPr>
              <w:t>” drop down list select DefaultON</w:t>
            </w: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“</w:t>
            </w:r>
            <w:r w:rsidRPr="00F54A80">
              <w:rPr>
                <w:b/>
                <w:lang w:val="en-US" w:eastAsia="fr-FR"/>
              </w:rPr>
              <w:t>Authentication Method</w:t>
            </w:r>
            <w:r w:rsidRPr="00F54A80">
              <w:rPr>
                <w:lang w:val="en-US" w:eastAsia="fr-FR"/>
              </w:rPr>
              <w:t>” combo box,</w:t>
            </w: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select Select “</w:t>
            </w:r>
            <w:r w:rsidRPr="00F54A80">
              <w:rPr>
                <w:b/>
                <w:lang w:val="en-US" w:eastAsia="fr-FR"/>
              </w:rPr>
              <w:t>Login/Password</w:t>
            </w:r>
            <w:r w:rsidRPr="00F54A80">
              <w:rPr>
                <w:lang w:val="en-US" w:eastAsia="fr-FR"/>
              </w:rPr>
              <w:t>”</w:t>
            </w: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lang w:val="en-US" w:eastAsia="fr-FR"/>
              </w:rPr>
              <w:t>OK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64D4" w:rsidRPr="00F54A80" w:rsidRDefault="00931834" w:rsidP="00F722F8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479F843" wp14:editId="66361221">
                  <wp:extent cx="3990975" cy="2505075"/>
                  <wp:effectExtent l="0" t="0" r="9525" b="9525"/>
                  <wp:docPr id="2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0975" cy="2505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64D4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Connect to INTEL-FS using </w:t>
            </w:r>
            <w:r w:rsidR="00A64BFC">
              <w:rPr>
                <w:lang w:val="en-US" w:eastAsia="fr-FR"/>
              </w:rPr>
              <w:t>INTEL-FS test</w:t>
            </w:r>
            <w:r w:rsidRPr="00F54A80">
              <w:rPr>
                <w:lang w:val="en-US" w:eastAsia="fr-FR"/>
              </w:rPr>
              <w:t xml:space="preserve"> account</w:t>
            </w:r>
            <w:r w:rsidR="00A64BFC">
              <w:rPr>
                <w:lang w:val="en-US" w:eastAsia="fr-FR"/>
              </w:rPr>
              <w:t xml:space="preserve"> (user1) previously created cf </w:t>
            </w:r>
            <w:r w:rsidR="00A64BFC">
              <w:rPr>
                <w:lang w:val="en-US" w:eastAsia="fr-FR"/>
              </w:rPr>
              <w:fldChar w:fldCharType="begin"/>
            </w:r>
            <w:r w:rsidR="00A64BFC">
              <w:rPr>
                <w:lang w:val="en-US" w:eastAsia="fr-FR"/>
              </w:rPr>
              <w:instrText xml:space="preserve"> REF _Ref432769782 \r \h </w:instrText>
            </w:r>
            <w:r w:rsidR="00A64BFC">
              <w:rPr>
                <w:lang w:val="en-US" w:eastAsia="fr-FR"/>
              </w:rPr>
            </w:r>
            <w:r w:rsidR="00A64BFC">
              <w:rPr>
                <w:lang w:val="en-US" w:eastAsia="fr-FR"/>
              </w:rPr>
              <w:fldChar w:fldCharType="separate"/>
            </w:r>
            <w:r w:rsidR="003C1E5B">
              <w:rPr>
                <w:lang w:val="en-US" w:eastAsia="fr-FR"/>
              </w:rPr>
              <w:t>2.7.4</w:t>
            </w:r>
            <w:r w:rsidR="00A64BFC">
              <w:rPr>
                <w:lang w:val="en-US" w:eastAsia="fr-FR"/>
              </w:rPr>
              <w:fldChar w:fldCharType="end"/>
            </w: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“</w:t>
            </w:r>
            <w:r w:rsidRPr="00F54A80">
              <w:rPr>
                <w:b/>
                <w:lang w:val="en-US" w:eastAsia="fr-FR"/>
              </w:rPr>
              <w:t>Username:</w:t>
            </w:r>
            <w:r w:rsidRPr="00F54A80">
              <w:rPr>
                <w:lang w:val="en-US" w:eastAsia="fr-FR"/>
              </w:rPr>
              <w:t xml:space="preserve">” type in </w:t>
            </w:r>
            <w:r w:rsidR="00A64BFC">
              <w:rPr>
                <w:lang w:val="en-US" w:eastAsia="fr-FR"/>
              </w:rPr>
              <w:t>user1</w:t>
            </w: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“</w:t>
            </w:r>
            <w:r w:rsidRPr="00F54A80">
              <w:rPr>
                <w:b/>
                <w:lang w:val="en-US" w:eastAsia="fr-FR"/>
              </w:rPr>
              <w:t>Password:</w:t>
            </w:r>
            <w:r w:rsidRPr="00F54A80">
              <w:rPr>
                <w:lang w:val="en-US" w:eastAsia="fr-FR"/>
              </w:rPr>
              <w:t>” type in the password specified  during INTEL-FS installation</w:t>
            </w:r>
            <w:r w:rsidR="00C40150" w:rsidRPr="00F54A80">
              <w:rPr>
                <w:lang w:val="en-US" w:eastAsia="fr-FR"/>
              </w:rPr>
              <w:t xml:space="preserve"> </w:t>
            </w:r>
            <w:r w:rsidR="00A64BFC">
              <w:rPr>
                <w:lang w:val="en-US" w:eastAsia="fr-FR"/>
              </w:rPr>
              <w:t xml:space="preserve">verification step </w:t>
            </w:r>
            <w:r w:rsidR="00C40150" w:rsidRPr="00F54A80">
              <w:rPr>
                <w:lang w:val="en-US" w:eastAsia="fr-FR"/>
              </w:rPr>
              <w:t>cf</w:t>
            </w:r>
            <w:r w:rsidR="00A64BFC">
              <w:rPr>
                <w:lang w:val="en-US" w:eastAsia="fr-FR"/>
              </w:rPr>
              <w:t xml:space="preserve"> </w:t>
            </w:r>
            <w:r w:rsidR="00A64BFC">
              <w:rPr>
                <w:lang w:val="en-US" w:eastAsia="fr-FR"/>
              </w:rPr>
              <w:fldChar w:fldCharType="begin"/>
            </w:r>
            <w:r w:rsidR="00A64BFC">
              <w:rPr>
                <w:lang w:val="en-US" w:eastAsia="fr-FR"/>
              </w:rPr>
              <w:instrText xml:space="preserve"> REF _Ref432769779 \r \h </w:instrText>
            </w:r>
            <w:r w:rsidR="00A64BFC">
              <w:rPr>
                <w:lang w:val="en-US" w:eastAsia="fr-FR"/>
              </w:rPr>
            </w:r>
            <w:r w:rsidR="00A64BFC">
              <w:rPr>
                <w:lang w:val="en-US" w:eastAsia="fr-FR"/>
              </w:rPr>
              <w:fldChar w:fldCharType="separate"/>
            </w:r>
            <w:r w:rsidR="003C1E5B">
              <w:rPr>
                <w:lang w:val="en-US" w:eastAsia="fr-FR"/>
              </w:rPr>
              <w:t>2.7.4</w:t>
            </w:r>
            <w:r w:rsidR="00A64BFC">
              <w:rPr>
                <w:lang w:val="en-US" w:eastAsia="fr-FR"/>
              </w:rPr>
              <w:fldChar w:fldCharType="end"/>
            </w:r>
            <w:r w:rsidR="00C40150" w:rsidRPr="00F54A80">
              <w:rPr>
                <w:lang w:val="en-US" w:eastAsia="fr-FR"/>
              </w:rPr>
              <w:t xml:space="preserve"> </w:t>
            </w: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lang w:val="en-US" w:eastAsia="fr-FR"/>
              </w:rPr>
              <w:t>Sign in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64D4" w:rsidRPr="00F54A80" w:rsidRDefault="00931834" w:rsidP="00F722F8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3627C7E" wp14:editId="344EB4F5">
                  <wp:extent cx="4019550" cy="2524125"/>
                  <wp:effectExtent l="0" t="0" r="0" b="9525"/>
                  <wp:docPr id="2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9550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4BFC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4BFC" w:rsidRDefault="00A64BFC" w:rsidP="00F722F8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lastRenderedPageBreak/>
              <w:t>INTEL-FS result view is displayed</w:t>
            </w:r>
          </w:p>
          <w:p w:rsidR="00A64BFC" w:rsidRDefault="00A64BFC" w:rsidP="00F722F8">
            <w:pPr>
              <w:spacing w:before="0" w:after="0"/>
              <w:jc w:val="left"/>
              <w:rPr>
                <w:lang w:val="en-US" w:eastAsia="fr-FR"/>
              </w:rPr>
            </w:pPr>
          </w:p>
          <w:p w:rsidR="00A64BFC" w:rsidRPr="00F54A80" w:rsidRDefault="00A64BFC" w:rsidP="00F722F8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 xml:space="preserve">Click geographic view icon </w:t>
            </w:r>
            <w:r>
              <w:object w:dxaOrig="375" w:dyaOrig="375">
                <v:shape id="_x0000_i1055" type="#_x0000_t75" style="width:18.75pt;height:18.75pt" o:ole="">
                  <v:imagedata r:id="rId355" o:title=""/>
                </v:shape>
                <o:OLEObject Type="Embed" ProgID="PBrush" ShapeID="_x0000_i1055" DrawAspect="Content" ObjectID="_1588591050" r:id="rId356"/>
              </w:objec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4BFC" w:rsidRDefault="00A64BFC" w:rsidP="00F722F8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A80E3E9" wp14:editId="4DB4315E">
                  <wp:extent cx="4071024" cy="2619375"/>
                  <wp:effectExtent l="0" t="0" r="5715" b="0"/>
                  <wp:docPr id="211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3733" cy="2627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501B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501B" w:rsidRPr="00F54A80" w:rsidRDefault="0015386A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Geographic view is displayed</w:t>
            </w:r>
            <w:r w:rsidR="00A64BFC">
              <w:rPr>
                <w:rFonts w:ascii="Times New Roman" w:hAnsi="Times New Roman"/>
                <w:color w:val="000000"/>
                <w:lang w:val="en-US" w:eastAsia="fr-FR"/>
              </w:rPr>
              <w:t xml:space="preserve"> in a new window</w:t>
            </w:r>
          </w:p>
          <w:p w:rsidR="0015386A" w:rsidRPr="00F54A80" w:rsidRDefault="0015386A" w:rsidP="000540D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 ring menu, select </w:t>
            </w:r>
            <w:r w:rsidR="004351CA" w:rsidRPr="00F54A80">
              <w:rPr>
                <w:lang w:val="en-US" w:eastAsia="fr-FR"/>
              </w:rPr>
              <w:t>“</w:t>
            </w:r>
            <w:r w:rsidR="000540DC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Map layers</w:t>
            </w:r>
            <w:r w:rsidR="004351CA" w:rsidRPr="00F54A80">
              <w:rPr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item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501B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4D6C72E" wp14:editId="0EA3F5FF">
                  <wp:extent cx="4048125" cy="2743200"/>
                  <wp:effectExtent l="0" t="0" r="9525" b="0"/>
                  <wp:docPr id="2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812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40DC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40DC" w:rsidRPr="00F54A80" w:rsidRDefault="000540DC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Map layers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item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40DC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320F9A6" wp14:editId="6316301E">
                  <wp:extent cx="4067175" cy="2486025"/>
                  <wp:effectExtent l="0" t="0" r="9525" b="9525"/>
                  <wp:docPr id="2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7175" cy="248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40DC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40DC" w:rsidRPr="00F54A80" w:rsidRDefault="000540DC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Add</w:t>
            </w:r>
            <w:r w:rsidR="000778EA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a new map layer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40DC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40CE6E" wp14:editId="023C4282">
                  <wp:extent cx="4105275" cy="2933700"/>
                  <wp:effectExtent l="0" t="0" r="9525" b="0"/>
                  <wp:docPr id="2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5275" cy="293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40DC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40DC" w:rsidRPr="00F54A80" w:rsidRDefault="000778EA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ADD A NEW MAP LAYER</w:t>
            </w:r>
            <w:r w:rsidR="000540DC" w:rsidRPr="00F54A80">
              <w:rPr>
                <w:rFonts w:ascii="Times New Roman" w:hAnsi="Times New Roman"/>
                <w:color w:val="000000"/>
                <w:lang w:val="en-US" w:eastAsia="fr-FR"/>
              </w:rPr>
              <w:t>” wizard window, select a layer (a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corgis</w:t>
            </w:r>
            <w:r w:rsidR="000540DC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map)</w:t>
            </w:r>
          </w:p>
          <w:p w:rsidR="000540DC" w:rsidRPr="00F54A80" w:rsidRDefault="000540DC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0540DC" w:rsidRPr="00F54A80" w:rsidRDefault="000540DC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="00401296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Finish</w:t>
            </w:r>
            <w:r w:rsidR="00401296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button located at bottom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on “</w:t>
            </w:r>
            <w:r w:rsidR="00401296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ADD A NEW MAP LAYER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wizard window,</w:t>
            </w:r>
          </w:p>
          <w:p w:rsidR="000540DC" w:rsidRPr="00F54A80" w:rsidRDefault="000540DC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613FA">
              <w:rPr>
                <w:rFonts w:ascii="Times New Roman" w:hAnsi="Times New Roman"/>
                <w:b/>
                <w:color w:val="000000"/>
                <w:lang w:val="en-US" w:eastAsia="fr-FR"/>
              </w:rPr>
              <w:t>X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loca</w:t>
            </w:r>
            <w:r w:rsidR="005A2B24" w:rsidRPr="00F54A80">
              <w:rPr>
                <w:rFonts w:ascii="Times New Roman" w:hAnsi="Times New Roman"/>
                <w:color w:val="000000"/>
                <w:lang w:val="en-US" w:eastAsia="fr-FR"/>
              </w:rPr>
              <w:t>ted at top right on “</w:t>
            </w:r>
            <w:r w:rsidR="005A2B24" w:rsidRPr="00F613FA">
              <w:rPr>
                <w:rFonts w:ascii="Times New Roman" w:hAnsi="Times New Roman"/>
                <w:b/>
                <w:color w:val="000000"/>
                <w:lang w:val="en-US" w:eastAsia="fr-FR"/>
              </w:rPr>
              <w:t>Map Layers</w:t>
            </w:r>
            <w:r w:rsidR="005A2B24" w:rsidRPr="00F54A80">
              <w:rPr>
                <w:rFonts w:ascii="Times New Roman" w:hAnsi="Times New Roman"/>
                <w:color w:val="000000"/>
                <w:lang w:val="en-US" w:eastAsia="fr-FR"/>
              </w:rPr>
              <w:t>”  wizard window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40DC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CD021F5" wp14:editId="37B39EB4">
                  <wp:extent cx="4048125" cy="2895600"/>
                  <wp:effectExtent l="0" t="0" r="9525" b="0"/>
                  <wp:docPr id="2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8125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1296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1296" w:rsidRPr="00F54A80" w:rsidRDefault="00401296" w:rsidP="00F613F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="00F613FA">
              <w:rPr>
                <w:rFonts w:ascii="Times New Roman" w:hAnsi="Times New Roman"/>
                <w:b/>
                <w:color w:val="000000"/>
                <w:lang w:val="en-US" w:eastAsia="fr-FR"/>
              </w:rPr>
              <w:t>Map layers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wizard window, select the map layer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1296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0DC430D" wp14:editId="1D04ED2B">
                  <wp:extent cx="4029075" cy="2895600"/>
                  <wp:effectExtent l="0" t="0" r="9525" b="0"/>
                  <wp:docPr id="2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1296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1296" w:rsidRPr="00F54A80" w:rsidRDefault="00401296" w:rsidP="0040129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 xml:space="preserve">The newly selected map is loading </w:t>
            </w:r>
          </w:p>
          <w:p w:rsidR="00401296" w:rsidRPr="00F54A80" w:rsidRDefault="00401296" w:rsidP="0040129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401296" w:rsidRPr="00F54A80" w:rsidRDefault="00401296" w:rsidP="0040129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Close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Map Layers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wizard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1296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10B3AE0" wp14:editId="06DE87D2">
                  <wp:extent cx="4057650" cy="2895600"/>
                  <wp:effectExtent l="0" t="0" r="0" b="0"/>
                  <wp:docPr id="2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501B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501B" w:rsidRPr="00F54A80" w:rsidRDefault="004351CA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A map background is displayed</w:t>
            </w:r>
          </w:p>
          <w:p w:rsidR="00401296" w:rsidRPr="00F54A80" w:rsidRDefault="00401296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Zooming/Unzooming is available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501B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20D3664" wp14:editId="6FEC6F85">
                  <wp:extent cx="4076700" cy="2266950"/>
                  <wp:effectExtent l="0" t="0" r="0" b="0"/>
                  <wp:docPr id="2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6700" cy="2266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501B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A2B24" w:rsidRPr="00F54A80" w:rsidRDefault="005A2B24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 ring menu, select </w:t>
            </w:r>
            <w:r w:rsidRPr="00F54A80">
              <w:rPr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Map layers</w:t>
            </w:r>
            <w:r w:rsidRPr="00F54A80">
              <w:rPr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item </w:t>
            </w:r>
          </w:p>
          <w:p w:rsidR="00A6501B" w:rsidRPr="00F54A80" w:rsidRDefault="004351CA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 pop up menu select </w:t>
            </w:r>
            <w:r w:rsidRPr="00F54A80">
              <w:rPr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Grid</w:t>
            </w:r>
            <w:r w:rsidRPr="00F54A80">
              <w:rPr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item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501B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C7F2F4F" wp14:editId="1646DC6B">
                  <wp:extent cx="4114800" cy="2257425"/>
                  <wp:effectExtent l="0" t="0" r="0" b="9525"/>
                  <wp:docPr id="2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225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2B24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A2B24" w:rsidRPr="00F54A80" w:rsidRDefault="005A2B24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Select a grid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A2B24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782ABDF" wp14:editId="2B0849ED">
                  <wp:extent cx="4076700" cy="2257425"/>
                  <wp:effectExtent l="0" t="0" r="0" b="9525"/>
                  <wp:docPr id="2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6700" cy="225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501B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501B" w:rsidRPr="00F54A80" w:rsidRDefault="00814E14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Grid are displayed</w:t>
            </w:r>
            <w:r w:rsidR="00401296" w:rsidRPr="00F54A80">
              <w:rPr>
                <w:rFonts w:ascii="Times New Roman" w:hAnsi="Times New Roman"/>
                <w:color w:val="000000"/>
                <w:lang w:val="en-US" w:eastAsia="fr-FR"/>
              </w:rPr>
              <w:t>.</w:t>
            </w:r>
          </w:p>
          <w:p w:rsidR="00401296" w:rsidRPr="00F54A80" w:rsidRDefault="00401296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Each Grids type is available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501B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808E09C" wp14:editId="079DC6DF">
                  <wp:extent cx="4057650" cy="2247900"/>
                  <wp:effectExtent l="0" t="0" r="0" b="0"/>
                  <wp:docPr id="2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224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2758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05D0B" w:rsidRDefault="00A05D0B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Close geographic view window,</w:t>
            </w:r>
          </w:p>
          <w:p w:rsidR="008B2758" w:rsidRPr="00F54A80" w:rsidRDefault="008B2758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 INTEL-FS result view window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2758" w:rsidRDefault="008B2758" w:rsidP="00274489">
            <w:pPr>
              <w:tabs>
                <w:tab w:val="left" w:pos="543"/>
              </w:tabs>
              <w:spacing w:before="0" w:after="0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AE318C6" wp14:editId="053A53E0">
                  <wp:extent cx="4009983" cy="2648310"/>
                  <wp:effectExtent l="0" t="0" r="0" b="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063" cy="2652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2758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2758" w:rsidRPr="00F54A80" w:rsidRDefault="008B2758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New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 in the toolbar and select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ISR Products\Ìmage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 to create a new ISR product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2758" w:rsidRDefault="008B2758" w:rsidP="00814E14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object w:dxaOrig="5265" w:dyaOrig="6165">
                <v:shape id="_x0000_i1056" type="#_x0000_t75" style="width:224.25pt;height:262.5pt" o:ole="">
                  <v:imagedata r:id="rId369" o:title=""/>
                </v:shape>
                <o:OLEObject Type="Embed" ProgID="PBrush" ShapeID="_x0000_i1056" DrawAspect="Content" ObjectID="_1588591051" r:id="rId370"/>
              </w:object>
            </w:r>
          </w:p>
        </w:tc>
      </w:tr>
      <w:tr w:rsidR="008B2758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2758" w:rsidRDefault="008B2758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Create a new ISR Product with the following data:</w:t>
            </w:r>
          </w:p>
          <w:p w:rsidR="008B2758" w:rsidRDefault="00B7208A" w:rsidP="00274489">
            <w:pPr>
              <w:pStyle w:val="ListParagraph"/>
              <w:numPr>
                <w:ilvl w:val="0"/>
                <w:numId w:val="24"/>
              </w:numPr>
              <w:rPr>
                <w:rFonts w:ascii="Times New Roman" w:hAnsi="Times New Roman"/>
                <w:noProof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Title: ISR1</w:t>
            </w:r>
          </w:p>
          <w:p w:rsidR="00892529" w:rsidRDefault="00892529" w:rsidP="00274489">
            <w:pPr>
              <w:pStyle w:val="ListParagraph"/>
              <w:numPr>
                <w:ilvl w:val="0"/>
                <w:numId w:val="24"/>
              </w:numPr>
              <w:rPr>
                <w:rFonts w:ascii="Times New Roman" w:hAnsi="Times New Roman"/>
                <w:noProof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Attached file : n_3001a.nsf located on </w:t>
            </w:r>
            <w:r w:rsidR="00DE0F4D" w:rsidRPr="007F5874">
              <w:rPr>
                <w:rFonts w:ascii="Times New Roman" w:hAnsi="Times New Roman" w:cs="Times New Roman"/>
                <w:b/>
                <w:lang w:val="en-US"/>
              </w:rPr>
              <w:t>“DVD IntelFS Application”</w:t>
            </w:r>
            <w:r w:rsidR="00DE0F4D" w:rsidRPr="007F5874">
              <w:rPr>
                <w:rFonts w:ascii="Times New Roman" w:hAnsi="Times New Roman" w:cs="Times New Roman"/>
                <w:lang w:val="en-US"/>
              </w:rPr>
              <w:t xml:space="preserve"> installation disk</w:t>
            </w:r>
          </w:p>
          <w:p w:rsidR="00892529" w:rsidRDefault="00892529" w:rsidP="00274489">
            <w:pPr>
              <w:rPr>
                <w:rFonts w:ascii="Times New Roman" w:hAnsi="Times New Roman"/>
                <w:noProof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All others mandatory fields </w:t>
            </w:r>
            <w:r w:rsidR="004F26D6">
              <w:rPr>
                <w:rFonts w:ascii="Times New Roman" w:hAnsi="Times New Roman"/>
                <w:color w:val="000000"/>
                <w:lang w:val="en-US" w:eastAsia="fr-FR"/>
              </w:rPr>
              <w:t>can be set to any value.</w:t>
            </w:r>
          </w:p>
          <w:p w:rsidR="00542DE7" w:rsidRDefault="00542DE7" w:rsidP="00274489">
            <w:pPr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542DE7" w:rsidRDefault="00542DE7" w:rsidP="00274489">
            <w:pPr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Save the ISR using the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Save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542DE7" w:rsidRPr="00274489" w:rsidRDefault="00542DE7" w:rsidP="00274489">
            <w:pPr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2758" w:rsidRDefault="008B2758" w:rsidP="00274489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B07A17" wp14:editId="7248834B">
                  <wp:extent cx="4007649" cy="2907102"/>
                  <wp:effectExtent l="0" t="0" r="0" b="7620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5213" cy="2912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2758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51DD" w:rsidRDefault="002051DD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Once attached image geolocalization has been processed,</w:t>
            </w:r>
          </w:p>
          <w:p w:rsidR="008B2758" w:rsidRDefault="002051DD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Using Windows explorer, browse to folder 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E:\IntelfsData\Log\IntelFS\TacticalImagery</w:t>
            </w:r>
          </w:p>
          <w:p w:rsidR="002051DD" w:rsidRDefault="002051DD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Open file 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TacticalImagery.log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using notepad</w:t>
            </w:r>
          </w:p>
          <w:p w:rsidR="002051DD" w:rsidRDefault="002051DD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Make sure that the following lines  are present</w:t>
            </w:r>
          </w:p>
          <w:p w:rsidR="002051DD" w:rsidRPr="00274489" w:rsidRDefault="002051DD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sz w:val="16"/>
                <w:szCs w:val="16"/>
                <w:lang w:val="en-US" w:eastAsia="fr-FR"/>
              </w:rPr>
            </w:pPr>
            <w:r w:rsidRPr="00274489">
              <w:rPr>
                <w:rFonts w:ascii="Times New Roman" w:hAnsi="Times New Roman"/>
                <w:color w:val="000000"/>
                <w:sz w:val="16"/>
                <w:szCs w:val="16"/>
                <w:lang w:val="en-US" w:eastAsia="fr-FR"/>
              </w:rPr>
              <w:t>Call of the web service …….</w:t>
            </w:r>
          </w:p>
          <w:p w:rsidR="002051DD" w:rsidRPr="00F54A80" w:rsidRDefault="002051DD" w:rsidP="00404B9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274489">
              <w:rPr>
                <w:rFonts w:ascii="Times New Roman" w:hAnsi="Times New Roman"/>
                <w:color w:val="000000"/>
                <w:sz w:val="16"/>
                <w:szCs w:val="16"/>
                <w:lang w:val="en-US" w:eastAsia="fr-FR"/>
              </w:rPr>
              <w:t>AddProduct of …. result : esriJobSucceeded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2758" w:rsidRDefault="002051DD" w:rsidP="00274489">
            <w:pPr>
              <w:spacing w:before="0" w:after="0"/>
              <w:rPr>
                <w:noProof/>
                <w:lang w:val="fr-FR" w:eastAsia="fr-FR"/>
              </w:rPr>
            </w:pPr>
            <w:r>
              <w:object w:dxaOrig="15045" w:dyaOrig="450">
                <v:shape id="_x0000_i1057" type="#_x0000_t75" style="width:315pt;height:9.75pt" o:ole="">
                  <v:imagedata r:id="rId372" o:title=""/>
                </v:shape>
                <o:OLEObject Type="Embed" ProgID="PBrush" ShapeID="_x0000_i1057" DrawAspect="Content" ObjectID="_1588591052" r:id="rId373"/>
              </w:object>
            </w:r>
          </w:p>
        </w:tc>
      </w:tr>
      <w:tr w:rsidR="008B2758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2758" w:rsidRDefault="00F030BF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Back to list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button, </w:t>
            </w:r>
          </w:p>
          <w:p w:rsidR="00F030BF" w:rsidRDefault="00F030BF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Right click the brand new ISR</w:t>
            </w:r>
          </w:p>
          <w:p w:rsidR="00F030BF" w:rsidRPr="00F54A80" w:rsidRDefault="00F030BF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In pop up menu select  </w:t>
            </w:r>
            <w:r w:rsidR="00A05D0B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="00A05D0B"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Add to Working Dataset</w:t>
            </w:r>
            <w:r w:rsidR="00A05D0B">
              <w:rPr>
                <w:rFonts w:ascii="Times New Roman" w:hAnsi="Times New Roman"/>
                <w:color w:val="000000"/>
                <w:lang w:val="en-US" w:eastAsia="fr-FR"/>
              </w:rPr>
              <w:t>” in popup menu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2758" w:rsidRDefault="00F030BF" w:rsidP="00814E14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object w:dxaOrig="4890" w:dyaOrig="8685">
                <v:shape id="_x0000_i1058" type="#_x0000_t75" style="width:225pt;height:399pt" o:ole="">
                  <v:imagedata r:id="rId374" o:title=""/>
                </v:shape>
                <o:OLEObject Type="Embed" ProgID="PBrush" ShapeID="_x0000_i1058" DrawAspect="Content" ObjectID="_1588591053" r:id="rId375"/>
              </w:object>
            </w:r>
          </w:p>
        </w:tc>
      </w:tr>
      <w:tr w:rsidR="008B2758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2758" w:rsidRDefault="00A05D0B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Once add to working data set has been completed, open geographic view</w:t>
            </w:r>
          </w:p>
          <w:p w:rsidR="00881DE5" w:rsidRDefault="00881DE5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81DE5" w:rsidRPr="00F54A80" w:rsidRDefault="00881DE5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Zoom to Tibet area and make sure that an image is displayed.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2758" w:rsidRDefault="00A05D0B" w:rsidP="00274489">
            <w:pPr>
              <w:tabs>
                <w:tab w:val="left" w:pos="910"/>
              </w:tabs>
              <w:spacing w:before="0" w:after="0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tab/>
            </w:r>
            <w:r>
              <w:rPr>
                <w:noProof/>
                <w:lang w:val="en-US"/>
              </w:rPr>
              <w:drawing>
                <wp:inline distT="0" distB="0" distL="0" distR="0" wp14:anchorId="62E1C443" wp14:editId="0A332D76">
                  <wp:extent cx="4077525" cy="2793057"/>
                  <wp:effectExtent l="0" t="0" r="0" b="7620"/>
                  <wp:docPr id="384" name="Picture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0191" cy="2794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F41" w:rsidRDefault="00824F41" w:rsidP="00274489">
      <w:pPr>
        <w:pStyle w:val="Heading2"/>
        <w:keepLines/>
        <w:widowControl w:val="0"/>
        <w:rPr>
          <w:lang w:val="en-US"/>
        </w:rPr>
      </w:pPr>
      <w:bookmarkStart w:id="348" w:name="_Toc440979207"/>
      <w:r>
        <w:rPr>
          <w:lang w:val="en-US"/>
        </w:rPr>
        <w:lastRenderedPageBreak/>
        <w:t>Post installation</w:t>
      </w:r>
      <w:bookmarkEnd w:id="348"/>
    </w:p>
    <w:p w:rsidR="00824F41" w:rsidRDefault="00824F41" w:rsidP="00274489">
      <w:pPr>
        <w:keepNext/>
        <w:keepLines/>
        <w:widowControl w:val="0"/>
        <w:rPr>
          <w:lang w:val="en-US"/>
        </w:rPr>
      </w:pPr>
      <w:r>
        <w:rPr>
          <w:lang w:val="en-US"/>
        </w:rPr>
        <w:t xml:space="preserve">Once INTEL-FS system installation is completed, the following operation shall be </w:t>
      </w:r>
      <w:r w:rsidRPr="00E047EA">
        <w:t>performed</w:t>
      </w:r>
    </w:p>
    <w:p w:rsidR="00E047EA" w:rsidRPr="00E047EA" w:rsidRDefault="00E047EA" w:rsidP="00274489">
      <w:pPr>
        <w:pStyle w:val="ListParagraph"/>
        <w:keepNext/>
        <w:keepLines/>
        <w:widowControl w:val="0"/>
        <w:numPr>
          <w:ilvl w:val="0"/>
          <w:numId w:val="33"/>
        </w:numPr>
        <w:rPr>
          <w:rFonts w:ascii="Arial" w:eastAsia="Times New Roman" w:hAnsi="Arial" w:cs="Times New Roman"/>
          <w:sz w:val="20"/>
          <w:szCs w:val="20"/>
          <w:lang w:val="en-GB"/>
        </w:rPr>
      </w:pPr>
      <w:r>
        <w:rPr>
          <w:rFonts w:ascii="Arial" w:eastAsia="Times New Roman" w:hAnsi="Arial" w:cs="Times New Roman"/>
          <w:sz w:val="20"/>
          <w:szCs w:val="20"/>
          <w:lang w:val="en-GB"/>
        </w:rPr>
        <w:t>INTEL</w:t>
      </w:r>
      <w:r w:rsidRPr="00E047EA">
        <w:rPr>
          <w:rFonts w:ascii="Arial" w:eastAsia="Times New Roman" w:hAnsi="Arial" w:cs="Times New Roman"/>
          <w:sz w:val="20"/>
          <w:szCs w:val="20"/>
          <w:lang w:val="en-GB"/>
        </w:rPr>
        <w:t>-FS server shall be registered</w:t>
      </w:r>
      <w:r>
        <w:rPr>
          <w:rFonts w:ascii="Arial" w:eastAsia="Times New Roman" w:hAnsi="Arial" w:cs="Times New Roman"/>
          <w:sz w:val="20"/>
          <w:szCs w:val="20"/>
          <w:lang w:val="en-GB"/>
        </w:rPr>
        <w:t xml:space="preserve"> in SCOM administration console on SCOM server</w:t>
      </w:r>
      <w:r w:rsidRPr="00E047EA">
        <w:rPr>
          <w:rFonts w:ascii="Arial" w:eastAsia="Times New Roman" w:hAnsi="Arial" w:cs="Times New Roman"/>
          <w:sz w:val="20"/>
          <w:szCs w:val="20"/>
          <w:lang w:val="en-GB"/>
        </w:rPr>
        <w:t>.</w:t>
      </w:r>
    </w:p>
    <w:p w:rsidR="00E047EA" w:rsidRPr="00E047EA" w:rsidRDefault="00E047EA" w:rsidP="00274489">
      <w:pPr>
        <w:pStyle w:val="ListParagraph"/>
        <w:keepNext/>
        <w:keepLines/>
        <w:widowControl w:val="0"/>
        <w:numPr>
          <w:ilvl w:val="0"/>
          <w:numId w:val="33"/>
        </w:numPr>
        <w:rPr>
          <w:rFonts w:ascii="Arial" w:eastAsia="Times New Roman" w:hAnsi="Arial" w:cs="Times New Roman"/>
          <w:sz w:val="20"/>
          <w:szCs w:val="20"/>
          <w:lang w:val="en-GB"/>
        </w:rPr>
      </w:pPr>
      <w:r w:rsidRPr="00E047EA">
        <w:rPr>
          <w:rFonts w:ascii="Arial" w:eastAsia="Times New Roman" w:hAnsi="Arial" w:cs="Times New Roman"/>
          <w:sz w:val="20"/>
          <w:szCs w:val="20"/>
          <w:lang w:val="en-GB"/>
        </w:rPr>
        <w:t>INTEL-FS  server shall be registered in Symantec backup exec server.</w:t>
      </w:r>
    </w:p>
    <w:p w:rsidR="00E047EA" w:rsidRDefault="00E047EA" w:rsidP="00274489">
      <w:pPr>
        <w:pStyle w:val="ListParagraph"/>
        <w:keepNext/>
        <w:keepLines/>
        <w:widowControl w:val="0"/>
        <w:rPr>
          <w:lang w:val="en-US"/>
        </w:rPr>
      </w:pPr>
    </w:p>
    <w:p w:rsidR="00E047EA" w:rsidRPr="00E047EA" w:rsidRDefault="00E047EA" w:rsidP="00E047EA">
      <w:pPr>
        <w:pStyle w:val="ListParagraph"/>
        <w:rPr>
          <w:lang w:val="en-US"/>
        </w:rPr>
      </w:pPr>
    </w:p>
    <w:p w:rsidR="006374E0" w:rsidRPr="00F54A80" w:rsidRDefault="00820E8D" w:rsidP="00820E8D">
      <w:pPr>
        <w:pStyle w:val="Heading1"/>
        <w:rPr>
          <w:lang w:val="en-US"/>
        </w:rPr>
      </w:pPr>
      <w:r w:rsidRPr="00F54A80">
        <w:rPr>
          <w:lang w:val="en-US"/>
        </w:rPr>
        <w:br w:type="page"/>
      </w:r>
      <w:bookmarkStart w:id="349" w:name="_Ref417894287"/>
      <w:bookmarkStart w:id="350" w:name="_Toc440979208"/>
      <w:r w:rsidR="006374E0" w:rsidRPr="00F54A80">
        <w:rPr>
          <w:lang w:val="en-US"/>
        </w:rPr>
        <w:lastRenderedPageBreak/>
        <w:t>Distributed installation</w:t>
      </w:r>
      <w:bookmarkEnd w:id="349"/>
      <w:bookmarkEnd w:id="350"/>
    </w:p>
    <w:p w:rsidR="006374E0" w:rsidRPr="00F54A80" w:rsidRDefault="006374E0" w:rsidP="006374E0">
      <w:pPr>
        <w:rPr>
          <w:lang w:val="en-US"/>
        </w:rPr>
      </w:pPr>
      <w:r w:rsidRPr="00F54A80">
        <w:rPr>
          <w:lang w:val="en-US"/>
        </w:rPr>
        <w:t>This chapter describes how to install INTEL-FS application on 2 servers</w:t>
      </w:r>
    </w:p>
    <w:p w:rsidR="00630EFB" w:rsidRPr="00F54A80" w:rsidRDefault="00630EFB" w:rsidP="001D284C">
      <w:pPr>
        <w:numPr>
          <w:ilvl w:val="0"/>
          <w:numId w:val="28"/>
        </w:numPr>
        <w:rPr>
          <w:lang w:val="en-US"/>
        </w:rPr>
      </w:pPr>
      <w:r w:rsidRPr="00F54A80">
        <w:rPr>
          <w:rStyle w:val="hps"/>
          <w:lang w:val="en-US"/>
        </w:rPr>
        <w:t>INTEL</w:t>
      </w:r>
      <w:r w:rsidRPr="00F54A80">
        <w:rPr>
          <w:lang w:val="en-US"/>
        </w:rPr>
        <w:t xml:space="preserve">-FS </w:t>
      </w:r>
      <w:r w:rsidRPr="00F54A80">
        <w:rPr>
          <w:rStyle w:val="hps"/>
          <w:lang w:val="en-US"/>
        </w:rPr>
        <w:t>software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hosted in IIS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is installed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 xml:space="preserve">on a </w:t>
      </w:r>
      <w:r w:rsidR="00615395">
        <w:rPr>
          <w:rStyle w:val="hps"/>
          <w:lang w:val="en-US"/>
        </w:rPr>
        <w:t xml:space="preserve">first </w:t>
      </w:r>
      <w:r w:rsidRPr="00F54A80">
        <w:rPr>
          <w:rStyle w:val="hps"/>
          <w:lang w:val="en-US"/>
        </w:rPr>
        <w:t>server,</w:t>
      </w:r>
      <w:r w:rsidRPr="00F54A80">
        <w:rPr>
          <w:lang w:val="en-US"/>
        </w:rPr>
        <w:t xml:space="preserve"> </w:t>
      </w:r>
    </w:p>
    <w:p w:rsidR="006374E0" w:rsidRPr="00F54A80" w:rsidRDefault="00630EFB" w:rsidP="001D284C">
      <w:pPr>
        <w:numPr>
          <w:ilvl w:val="0"/>
          <w:numId w:val="28"/>
        </w:numPr>
        <w:rPr>
          <w:rStyle w:val="hps"/>
          <w:lang w:val="en-US"/>
        </w:rPr>
      </w:pPr>
      <w:r w:rsidRPr="00F54A80">
        <w:rPr>
          <w:rStyle w:val="hps"/>
          <w:lang w:val="en-US"/>
        </w:rPr>
        <w:t>Databases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hosted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in SQL Server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are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deployed on</w:t>
      </w:r>
      <w:r w:rsidRPr="00F54A80">
        <w:rPr>
          <w:lang w:val="en-US"/>
        </w:rPr>
        <w:t xml:space="preserve"> </w:t>
      </w:r>
      <w:r w:rsidR="00615395">
        <w:rPr>
          <w:rStyle w:val="hps"/>
          <w:lang w:val="en-US"/>
        </w:rPr>
        <w:t>a</w:t>
      </w:r>
      <w:r w:rsidRPr="00F54A80">
        <w:rPr>
          <w:rStyle w:val="hps"/>
          <w:lang w:val="en-US"/>
        </w:rPr>
        <w:t xml:space="preserve"> </w:t>
      </w:r>
      <w:r w:rsidR="00857EC4">
        <w:rPr>
          <w:rStyle w:val="hps"/>
          <w:lang w:val="en-US"/>
        </w:rPr>
        <w:t>remote</w:t>
      </w:r>
      <w:r w:rsidRPr="00F54A80">
        <w:rPr>
          <w:rStyle w:val="hps"/>
          <w:lang w:val="en-US"/>
        </w:rPr>
        <w:t xml:space="preserve"> server</w:t>
      </w:r>
      <w:r w:rsidR="00932FD0" w:rsidRPr="00F54A80">
        <w:rPr>
          <w:rStyle w:val="hps"/>
          <w:lang w:val="en-US"/>
        </w:rPr>
        <w:t xml:space="preserve"> on which </w:t>
      </w:r>
      <w:r w:rsidR="00615395">
        <w:rPr>
          <w:rStyle w:val="hps"/>
          <w:lang w:val="en-US"/>
        </w:rPr>
        <w:t xml:space="preserve">Microsoft </w:t>
      </w:r>
      <w:r w:rsidR="00932FD0" w:rsidRPr="00F54A80">
        <w:rPr>
          <w:rStyle w:val="hps"/>
          <w:lang w:val="en-US"/>
        </w:rPr>
        <w:t>SQL server is installed</w:t>
      </w:r>
      <w:r w:rsidRPr="00F54A80">
        <w:rPr>
          <w:rStyle w:val="hps"/>
          <w:lang w:val="en-US"/>
        </w:rPr>
        <w:t>.</w:t>
      </w:r>
    </w:p>
    <w:p w:rsidR="00091DF9" w:rsidRPr="00F54A80" w:rsidRDefault="00091DF9" w:rsidP="00091DF9">
      <w:pPr>
        <w:jc w:val="left"/>
        <w:rPr>
          <w:rStyle w:val="hps"/>
          <w:lang w:val="en-US"/>
        </w:rPr>
      </w:pPr>
      <w:r w:rsidRPr="00F54A80">
        <w:rPr>
          <w:rStyle w:val="hps"/>
          <w:lang w:val="en-US"/>
        </w:rPr>
        <w:t>INTEL-FS server and SQL server shall belongs  to the same domain.</w:t>
      </w:r>
    </w:p>
    <w:p w:rsidR="00630EFB" w:rsidRPr="00F54A80" w:rsidRDefault="00630EFB" w:rsidP="00630EFB">
      <w:pPr>
        <w:pStyle w:val="Heading2"/>
        <w:rPr>
          <w:lang w:val="en-US"/>
        </w:rPr>
      </w:pPr>
      <w:bookmarkStart w:id="351" w:name="_Toc440979209"/>
      <w:r w:rsidRPr="00F54A80">
        <w:rPr>
          <w:lang w:val="en-US"/>
        </w:rPr>
        <w:t>INTEL-FS server installation</w:t>
      </w:r>
      <w:bookmarkEnd w:id="351"/>
    </w:p>
    <w:p w:rsidR="008E20E3" w:rsidRPr="00F54A80" w:rsidRDefault="008E20E3" w:rsidP="00874933">
      <w:pPr>
        <w:rPr>
          <w:lang w:val="en-US"/>
        </w:rPr>
      </w:pPr>
      <w:r w:rsidRPr="00F54A80">
        <w:rPr>
          <w:lang w:val="en-US"/>
        </w:rPr>
        <w:t xml:space="preserve">During  INTEL-FS installation, make sure to set </w:t>
      </w:r>
      <w:r w:rsidR="00615395">
        <w:rPr>
          <w:lang w:val="en-US"/>
        </w:rPr>
        <w:t xml:space="preserve">radio button </w:t>
      </w:r>
      <w:r w:rsidRPr="00F54A80">
        <w:rPr>
          <w:lang w:val="en-US"/>
        </w:rPr>
        <w:t>«</w:t>
      </w:r>
      <w:r w:rsidR="00615395">
        <w:rPr>
          <w:lang w:val="en-US"/>
        </w:rPr>
        <w:t>Create SQL databases on localhost</w:t>
      </w:r>
      <w:r w:rsidRPr="00F54A80">
        <w:rPr>
          <w:lang w:val="en-US"/>
        </w:rPr>
        <w:t>»</w:t>
      </w:r>
      <w:r w:rsidR="00615395">
        <w:rPr>
          <w:lang w:val="en-US"/>
        </w:rPr>
        <w:t xml:space="preserve"> of</w:t>
      </w:r>
      <w:r w:rsidR="00615395" w:rsidRPr="00F54A80">
        <w:rPr>
          <w:lang w:val="en-US"/>
        </w:rPr>
        <w:t xml:space="preserve"> “</w:t>
      </w:r>
      <w:r w:rsidR="00615395">
        <w:rPr>
          <w:lang w:val="en-US"/>
        </w:rPr>
        <w:t>SQL bases location</w:t>
      </w:r>
      <w:r w:rsidR="00615395" w:rsidRPr="00F54A80">
        <w:rPr>
          <w:lang w:val="en-US"/>
        </w:rPr>
        <w:t>” wizard</w:t>
      </w:r>
      <w:r w:rsidR="00615395">
        <w:rPr>
          <w:lang w:val="en-US"/>
        </w:rPr>
        <w:t xml:space="preserve">  to NO.</w:t>
      </w:r>
    </w:p>
    <w:p w:rsidR="008E20E3" w:rsidRPr="00F54A80" w:rsidRDefault="008E20E3" w:rsidP="00874933">
      <w:pPr>
        <w:rPr>
          <w:lang w:val="en-US"/>
        </w:rPr>
      </w:pPr>
      <w:r w:rsidRPr="00F54A80">
        <w:rPr>
          <w:lang w:val="en-US"/>
        </w:rPr>
        <w:t>Just after INTEL-FS installation</w:t>
      </w:r>
      <w:r w:rsidR="003800DD" w:rsidRPr="00F54A80">
        <w:rPr>
          <w:lang w:val="en-US"/>
        </w:rPr>
        <w:t>,</w:t>
      </w:r>
      <w:r w:rsidRPr="00F54A80">
        <w:rPr>
          <w:lang w:val="en-US"/>
        </w:rPr>
        <w:t xml:space="preserve"> update the following files</w:t>
      </w:r>
    </w:p>
    <w:p w:rsidR="00912F75" w:rsidRPr="00F54A80" w:rsidRDefault="00912F75" w:rsidP="001D284C">
      <w:pPr>
        <w:numPr>
          <w:ilvl w:val="0"/>
          <w:numId w:val="29"/>
        </w:numPr>
        <w:rPr>
          <w:lang w:val="en-US"/>
        </w:rPr>
      </w:pPr>
      <w:r w:rsidRPr="00F54A80">
        <w:rPr>
          <w:lang w:val="en-US"/>
        </w:rPr>
        <w:t>INTELFSGroupFromCsv.exe.config</w:t>
      </w:r>
    </w:p>
    <w:p w:rsidR="00912F75" w:rsidRPr="00F54A80" w:rsidRDefault="00912F75" w:rsidP="00912F75">
      <w:pPr>
        <w:ind w:left="360"/>
        <w:rPr>
          <w:lang w:val="en-US"/>
        </w:rPr>
      </w:pPr>
      <w:r w:rsidRPr="00F54A80">
        <w:rPr>
          <w:lang w:val="en-US"/>
        </w:rPr>
        <w:t>This file is located in folder E:\WebAppli\Tools</w:t>
      </w:r>
    </w:p>
    <w:p w:rsidR="00912F75" w:rsidRPr="00F54A80" w:rsidRDefault="00912F75" w:rsidP="00912F75">
      <w:pPr>
        <w:ind w:left="360"/>
        <w:rPr>
          <w:lang w:val="en-US"/>
        </w:rPr>
      </w:pPr>
      <w:r w:rsidRPr="00F54A80">
        <w:rPr>
          <w:lang w:val="en-US"/>
        </w:rPr>
        <w:t>In this file replace, IntelFSDataSource key value with SQL server FQDN</w:t>
      </w:r>
    </w:p>
    <w:p w:rsidR="00912F75" w:rsidRPr="00F54A80" w:rsidRDefault="00912F75" w:rsidP="00912F75">
      <w:pPr>
        <w:ind w:left="360"/>
        <w:rPr>
          <w:lang w:val="en-US"/>
        </w:rPr>
      </w:pPr>
      <w:r w:rsidRPr="00F54A80">
        <w:rPr>
          <w:lang w:val="en-US"/>
        </w:rPr>
        <w:t>e.g: &lt;add key="IntelFSDataSource" value="</w:t>
      </w:r>
      <w:r w:rsidRPr="00F54A80">
        <w:rPr>
          <w:b/>
          <w:lang w:val="en-US"/>
        </w:rPr>
        <w:t>SQL-SERVER-FQDN</w:t>
      </w:r>
      <w:r w:rsidRPr="00F54A80">
        <w:rPr>
          <w:lang w:val="en-US"/>
        </w:rPr>
        <w:t>" /&gt;</w:t>
      </w:r>
    </w:p>
    <w:p w:rsidR="00912F75" w:rsidRPr="00F54A80" w:rsidRDefault="00912F75" w:rsidP="001D284C">
      <w:pPr>
        <w:numPr>
          <w:ilvl w:val="0"/>
          <w:numId w:val="29"/>
        </w:numPr>
        <w:rPr>
          <w:lang w:val="en-US"/>
        </w:rPr>
      </w:pPr>
      <w:r w:rsidRPr="00F54A80">
        <w:rPr>
          <w:lang w:val="en-US"/>
        </w:rPr>
        <w:t>DataSources.xml</w:t>
      </w:r>
      <w:r w:rsidR="005478A7" w:rsidRPr="00F54A80">
        <w:rPr>
          <w:lang w:val="en-US"/>
        </w:rPr>
        <w:t xml:space="preserve"> and </w:t>
      </w:r>
      <w:r w:rsidR="00615395">
        <w:rPr>
          <w:lang w:val="en-US"/>
        </w:rPr>
        <w:t>MasterDataSource</w:t>
      </w:r>
      <w:r w:rsidRPr="00F54A80">
        <w:rPr>
          <w:lang w:val="en-US"/>
        </w:rPr>
        <w:t>.xml</w:t>
      </w:r>
    </w:p>
    <w:p w:rsidR="00912F75" w:rsidRPr="00F54A80" w:rsidRDefault="00912F75" w:rsidP="00912F75">
      <w:pPr>
        <w:ind w:left="360"/>
        <w:rPr>
          <w:lang w:val="en-US"/>
        </w:rPr>
      </w:pPr>
      <w:r w:rsidRPr="00F54A80">
        <w:rPr>
          <w:lang w:val="en-US"/>
        </w:rPr>
        <w:t>These files are located in folder E:\IntelfsData\Config\System</w:t>
      </w:r>
    </w:p>
    <w:p w:rsidR="000B22AE" w:rsidRDefault="00912F75" w:rsidP="001C7DC3">
      <w:pPr>
        <w:ind w:left="360"/>
        <w:rPr>
          <w:lang w:val="en-US"/>
        </w:rPr>
      </w:pPr>
      <w:r w:rsidRPr="00F54A80">
        <w:rPr>
          <w:lang w:val="en-US"/>
        </w:rPr>
        <w:t xml:space="preserve">In these files, replace all the occurrence of string </w:t>
      </w:r>
      <w:r w:rsidR="005478A7" w:rsidRPr="00F54A80">
        <w:rPr>
          <w:lang w:val="en-US"/>
        </w:rPr>
        <w:t>&lt;SqlServerInstance /&gt; with &lt;SqlServerInstance&gt;</w:t>
      </w:r>
      <w:r w:rsidR="005478A7" w:rsidRPr="00F54A80">
        <w:rPr>
          <w:b/>
          <w:lang w:val="en-US"/>
        </w:rPr>
        <w:t>SQL-SERVER-HOSTNAME</w:t>
      </w:r>
      <w:r w:rsidR="005478A7" w:rsidRPr="00F54A80">
        <w:rPr>
          <w:lang w:val="en-US"/>
        </w:rPr>
        <w:t xml:space="preserve">&lt;/SqlServerInstance&gt; where </w:t>
      </w:r>
      <w:r w:rsidR="005478A7" w:rsidRPr="00F54A80">
        <w:rPr>
          <w:b/>
          <w:lang w:val="en-US"/>
        </w:rPr>
        <w:t xml:space="preserve">SQL-SERVER-HOSTNAME </w:t>
      </w:r>
      <w:r w:rsidR="005478A7" w:rsidRPr="00F54A80">
        <w:rPr>
          <w:lang w:val="en-US"/>
        </w:rPr>
        <w:t>is SQL server’s hostname.</w:t>
      </w:r>
    </w:p>
    <w:p w:rsidR="008C020D" w:rsidRPr="008C020D" w:rsidRDefault="008C020D" w:rsidP="008C020D">
      <w:pPr>
        <w:numPr>
          <w:ilvl w:val="0"/>
          <w:numId w:val="29"/>
        </w:numPr>
        <w:rPr>
          <w:lang w:val="en-US"/>
        </w:rPr>
      </w:pPr>
      <w:r w:rsidRPr="00F54A80">
        <w:rPr>
          <w:lang w:val="en-US"/>
        </w:rPr>
        <w:t>Web.config located in folder E:\SqzServer\Api</w:t>
      </w:r>
      <w:r>
        <w:rPr>
          <w:lang w:val="en-US"/>
        </w:rPr>
        <w:t xml:space="preserve"> and </w:t>
      </w:r>
      <w:r w:rsidRPr="008C020D">
        <w:rPr>
          <w:lang w:val="en-US"/>
        </w:rPr>
        <w:t>SqueezeServerService.exe.config in folder E:\SqzServer\Server</w:t>
      </w:r>
    </w:p>
    <w:p w:rsidR="008C020D" w:rsidRDefault="008C020D" w:rsidP="008C020D">
      <w:pPr>
        <w:ind w:left="360"/>
        <w:rPr>
          <w:lang w:val="en-US"/>
        </w:rPr>
      </w:pPr>
      <w:r w:rsidRPr="00F54A80">
        <w:rPr>
          <w:lang w:val="en-US"/>
        </w:rPr>
        <w:t xml:space="preserve">In these files, replace all the occurrence of string (local) with </w:t>
      </w:r>
      <w:r w:rsidRPr="00F54A80">
        <w:rPr>
          <w:b/>
          <w:lang w:val="en-US"/>
        </w:rPr>
        <w:t>SQL-SERVER-HOSTNAME</w:t>
      </w:r>
      <w:r w:rsidRPr="00F54A80">
        <w:rPr>
          <w:lang w:val="en-US"/>
        </w:rPr>
        <w:t xml:space="preserve"> where </w:t>
      </w:r>
      <w:r w:rsidRPr="00F54A80">
        <w:rPr>
          <w:b/>
          <w:lang w:val="en-US"/>
        </w:rPr>
        <w:t xml:space="preserve">SQL-SERVER-HOSTNAME </w:t>
      </w:r>
      <w:r w:rsidRPr="00F54A80">
        <w:rPr>
          <w:lang w:val="en-US"/>
        </w:rPr>
        <w:t xml:space="preserve">is SQL server’s hostname. </w:t>
      </w:r>
    </w:p>
    <w:p w:rsidR="008C020D" w:rsidRDefault="008C020D" w:rsidP="001C7DC3">
      <w:pPr>
        <w:ind w:left="360"/>
        <w:rPr>
          <w:lang w:val="en-US"/>
        </w:rPr>
      </w:pPr>
    </w:p>
    <w:p w:rsidR="000B22AE" w:rsidRPr="00F54A80" w:rsidRDefault="00615395" w:rsidP="005D46E0">
      <w:pPr>
        <w:rPr>
          <w:lang w:val="en-US"/>
        </w:rPr>
      </w:pPr>
      <w:r w:rsidRPr="00F54A80">
        <w:rPr>
          <w:lang w:val="en-US"/>
        </w:rPr>
        <w:t>INTELFSGroupFromCsv.exe.config</w:t>
      </w:r>
      <w:r>
        <w:rPr>
          <w:lang w:val="en-US"/>
        </w:rPr>
        <w:t xml:space="preserve">, </w:t>
      </w:r>
      <w:r w:rsidRPr="00F54A80">
        <w:rPr>
          <w:lang w:val="en-US"/>
        </w:rPr>
        <w:t>DataSources.xml</w:t>
      </w:r>
      <w:r w:rsidR="00544C22">
        <w:rPr>
          <w:lang w:val="en-US"/>
        </w:rPr>
        <w:t xml:space="preserve">, </w:t>
      </w:r>
      <w:r>
        <w:rPr>
          <w:lang w:val="en-US"/>
        </w:rPr>
        <w:t>MasterDataSource</w:t>
      </w:r>
      <w:r w:rsidRPr="00F54A80">
        <w:rPr>
          <w:lang w:val="en-US"/>
        </w:rPr>
        <w:t>.xml</w:t>
      </w:r>
      <w:r w:rsidR="00544C22">
        <w:rPr>
          <w:lang w:val="en-US"/>
        </w:rPr>
        <w:t xml:space="preserve">, </w:t>
      </w:r>
      <w:r w:rsidR="00544C22" w:rsidRPr="00F54A80">
        <w:rPr>
          <w:lang w:val="en-US"/>
        </w:rPr>
        <w:t>Web.config</w:t>
      </w:r>
      <w:r w:rsidR="00544C22">
        <w:rPr>
          <w:lang w:val="en-US"/>
        </w:rPr>
        <w:t xml:space="preserve"> and </w:t>
      </w:r>
      <w:r w:rsidR="00544C22" w:rsidRPr="008C020D">
        <w:rPr>
          <w:lang w:val="en-US"/>
        </w:rPr>
        <w:t>SqueezeServerService.exe.config</w:t>
      </w:r>
      <w:r w:rsidR="00544C22">
        <w:rPr>
          <w:lang w:val="en-US"/>
        </w:rPr>
        <w:t xml:space="preserve"> files</w:t>
      </w:r>
      <w:r>
        <w:rPr>
          <w:lang w:val="en-US"/>
        </w:rPr>
        <w:t xml:space="preserve"> shall be edited with Notepad.exe running as administrator.</w:t>
      </w:r>
    </w:p>
    <w:p w:rsidR="00912F75" w:rsidRDefault="00857EC4" w:rsidP="00912F75">
      <w:pPr>
        <w:pStyle w:val="Heading2"/>
        <w:rPr>
          <w:lang w:val="en-US"/>
        </w:rPr>
      </w:pPr>
      <w:bookmarkStart w:id="352" w:name="_Toc440979210"/>
      <w:r>
        <w:rPr>
          <w:lang w:val="en-US"/>
        </w:rPr>
        <w:t xml:space="preserve">Remote </w:t>
      </w:r>
      <w:r w:rsidR="006F123F" w:rsidRPr="00F54A80">
        <w:rPr>
          <w:lang w:val="en-US"/>
        </w:rPr>
        <w:t>SQL</w:t>
      </w:r>
      <w:r w:rsidR="00912F75" w:rsidRPr="00F54A80">
        <w:rPr>
          <w:lang w:val="en-US"/>
        </w:rPr>
        <w:t xml:space="preserve"> server </w:t>
      </w:r>
      <w:r w:rsidR="006C40CF">
        <w:rPr>
          <w:lang w:val="en-US"/>
        </w:rPr>
        <w:t>installation</w:t>
      </w:r>
      <w:bookmarkEnd w:id="352"/>
    </w:p>
    <w:p w:rsidR="00615021" w:rsidRPr="00615021" w:rsidRDefault="00615021" w:rsidP="00615021">
      <w:pPr>
        <w:rPr>
          <w:lang w:val="en-US"/>
        </w:rPr>
      </w:pPr>
      <w:r>
        <w:rPr>
          <w:lang w:val="en-US"/>
        </w:rPr>
        <w:t>Following steps shall be performed on remote SQL server.</w:t>
      </w:r>
    </w:p>
    <w:p w:rsidR="00857EC4" w:rsidRPr="00857EC4" w:rsidRDefault="00857EC4" w:rsidP="006C40CF">
      <w:pPr>
        <w:pStyle w:val="Heading3"/>
        <w:rPr>
          <w:lang w:val="en-US"/>
        </w:rPr>
      </w:pPr>
      <w:bookmarkStart w:id="353" w:name="_Toc440979211"/>
      <w:r>
        <w:rPr>
          <w:lang w:val="en-US"/>
        </w:rPr>
        <w:t xml:space="preserve">Remote SQL </w:t>
      </w:r>
      <w:r w:rsidR="006C40CF">
        <w:rPr>
          <w:lang w:val="en-US"/>
        </w:rPr>
        <w:t>Server configuration</w:t>
      </w:r>
      <w:bookmarkEnd w:id="353"/>
    </w:p>
    <w:p w:rsidR="006F123F" w:rsidRDefault="00EA6711" w:rsidP="00EA6711">
      <w:pPr>
        <w:rPr>
          <w:rStyle w:val="hps"/>
          <w:lang w:val="en-US"/>
        </w:rPr>
      </w:pPr>
      <w:r w:rsidRPr="00F54A80">
        <w:rPr>
          <w:rStyle w:val="hps"/>
          <w:lang w:val="en-US"/>
        </w:rPr>
        <w:t>INTEL-FS server computer account</w:t>
      </w:r>
      <w:r w:rsidR="006F123F" w:rsidRPr="00F54A80">
        <w:rPr>
          <w:rStyle w:val="hps"/>
          <w:lang w:val="en-US"/>
        </w:rPr>
        <w:t xml:space="preserve"> shall be </w:t>
      </w:r>
      <w:r w:rsidR="006C40CF">
        <w:rPr>
          <w:rStyle w:val="hps"/>
          <w:lang w:val="en-US"/>
        </w:rPr>
        <w:t>added</w:t>
      </w:r>
      <w:r w:rsidRPr="00F54A80">
        <w:rPr>
          <w:rStyle w:val="hps"/>
          <w:lang w:val="en-US"/>
        </w:rPr>
        <w:t xml:space="preserve"> </w:t>
      </w:r>
      <w:r w:rsidR="006F123F" w:rsidRPr="00F54A80">
        <w:rPr>
          <w:rStyle w:val="hps"/>
          <w:lang w:val="en-US"/>
        </w:rPr>
        <w:t xml:space="preserve">in </w:t>
      </w:r>
      <w:r w:rsidR="00D801FD">
        <w:rPr>
          <w:rStyle w:val="hps"/>
          <w:lang w:val="en-US"/>
        </w:rPr>
        <w:t xml:space="preserve">remote </w:t>
      </w:r>
      <w:r w:rsidR="006F123F" w:rsidRPr="00F54A80">
        <w:rPr>
          <w:rStyle w:val="hps"/>
          <w:lang w:val="en-US"/>
        </w:rPr>
        <w:t xml:space="preserve">SQL server </w:t>
      </w:r>
      <w:r w:rsidR="00D801FD">
        <w:rPr>
          <w:rStyle w:val="hps"/>
          <w:lang w:val="en-US"/>
        </w:rPr>
        <w:t>logins. S</w:t>
      </w:r>
      <w:r w:rsidR="006F123F" w:rsidRPr="00F54A80">
        <w:rPr>
          <w:rStyle w:val="hps"/>
          <w:lang w:val="en-US"/>
        </w:rPr>
        <w:t>ysadmin roles</w:t>
      </w:r>
      <w:r w:rsidR="00D801FD">
        <w:rPr>
          <w:rStyle w:val="hps"/>
          <w:lang w:val="en-US"/>
        </w:rPr>
        <w:t xml:space="preserve"> shall be set on this account</w:t>
      </w:r>
      <w:r w:rsidR="006F123F" w:rsidRPr="00F54A80">
        <w:rPr>
          <w:rStyle w:val="hps"/>
          <w:lang w:val="en-US"/>
        </w:rPr>
        <w:t>.</w:t>
      </w:r>
    </w:p>
    <w:p w:rsidR="006C40CF" w:rsidRDefault="00D801FD" w:rsidP="00EA6711">
      <w:pPr>
        <w:rPr>
          <w:rStyle w:val="hps"/>
          <w:lang w:val="en-US"/>
        </w:rPr>
      </w:pPr>
      <w:r>
        <w:rPr>
          <w:rStyle w:val="hps"/>
          <w:lang w:val="en-US"/>
        </w:rPr>
        <w:t>Procedure below explains how to perform this setting.</w:t>
      </w:r>
      <w:r w:rsidR="00FE6BC8">
        <w:rPr>
          <w:rStyle w:val="hps"/>
          <w:lang w:val="en-US"/>
        </w:rPr>
        <w:t xml:space="preserve"> 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8C6896" w:rsidRPr="00F54A80" w:rsidTr="00615021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E6BC8" w:rsidRDefault="00FE6BC8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>On remote SQL server</w:t>
            </w:r>
            <w:r w:rsidR="009758C0">
              <w:rPr>
                <w:rFonts w:ascii="Times New Roman" w:hAnsi="Times New Roman"/>
                <w:lang w:val="en-US" w:eastAsia="fr-FR"/>
              </w:rPr>
              <w:t>,</w:t>
            </w:r>
          </w:p>
          <w:p w:rsidR="008C6896" w:rsidRPr="00F54A80" w:rsidRDefault="009758C0" w:rsidP="00615021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</w:t>
            </w:r>
            <w:r w:rsidR="008C6896" w:rsidRPr="00F54A80">
              <w:rPr>
                <w:rFonts w:ascii="Times New Roman" w:hAnsi="Times New Roman"/>
                <w:lang w:val="en-US" w:eastAsia="fr-FR"/>
              </w:rPr>
              <w:t>lick “</w:t>
            </w:r>
            <w:r w:rsidR="008C6896" w:rsidRPr="00F54A80">
              <w:rPr>
                <w:rFonts w:ascii="Times New Roman" w:hAnsi="Times New Roman"/>
                <w:b/>
                <w:lang w:val="en-US" w:eastAsia="fr-FR"/>
              </w:rPr>
              <w:t>Start &gt; All programs &gt; Microsoft SQL Server 2008 R2&gt; SQL Server Management Studio</w:t>
            </w:r>
            <w:r w:rsidR="008C6896" w:rsidRPr="00F54A80">
              <w:rPr>
                <w:rFonts w:ascii="Times New Roman" w:hAnsi="Times New Roman"/>
                <w:lang w:val="en-US" w:eastAsia="fr-FR"/>
              </w:rPr>
              <w:t xml:space="preserve">” </w:t>
            </w:r>
          </w:p>
          <w:p w:rsidR="008C6896" w:rsidRPr="00F54A80" w:rsidRDefault="008C6896" w:rsidP="00615021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8C6896" w:rsidRPr="00F54A80" w:rsidRDefault="008C6896" w:rsidP="00615021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Type 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localhost</w:t>
            </w:r>
            <w:r w:rsidRPr="00F54A80">
              <w:rPr>
                <w:rFonts w:ascii="Times New Roman" w:hAnsi="Times New Roman"/>
                <w:lang w:val="en-US" w:eastAsia="fr-FR"/>
              </w:rPr>
              <w:t>” 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Server name</w:t>
            </w:r>
            <w:r w:rsidRPr="00F54A80">
              <w:rPr>
                <w:rFonts w:ascii="Times New Roman" w:hAnsi="Times New Roman"/>
                <w:lang w:val="en-US" w:eastAsia="fr-FR"/>
              </w:rPr>
              <w:t>:” area</w:t>
            </w:r>
          </w:p>
          <w:p w:rsidR="008C6896" w:rsidRPr="00F54A80" w:rsidRDefault="008C6896" w:rsidP="00615021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8C6896" w:rsidRDefault="008C6896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C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onnect”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9758C0" w:rsidRDefault="009758C0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9758C0" w:rsidRPr="00F54A80" w:rsidRDefault="009758C0" w:rsidP="003C22CD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9758C0">
              <w:rPr>
                <w:rFonts w:ascii="Times New Roman" w:hAnsi="Times New Roman"/>
                <w:b/>
                <w:color w:val="FF0000"/>
                <w:lang w:val="en-US" w:eastAsia="fr-FR"/>
              </w:rPr>
              <w:t>WARNING</w:t>
            </w:r>
            <w:r>
              <w:rPr>
                <w:rFonts w:ascii="Times New Roman" w:hAnsi="Times New Roman"/>
                <w:lang w:val="en-US" w:eastAsia="fr-FR"/>
              </w:rPr>
              <w:t>: If  Windows Authentication is not available, “SQL Server Authentication”</w:t>
            </w:r>
            <w:r w:rsidR="003C22CD">
              <w:rPr>
                <w:rFonts w:ascii="Times New Roman" w:hAnsi="Times New Roman"/>
                <w:lang w:val="en-US" w:eastAsia="fr-FR"/>
              </w:rPr>
              <w:t xml:space="preserve"> shall be used</w:t>
            </w:r>
            <w:r>
              <w:rPr>
                <w:rFonts w:ascii="Times New Roman" w:hAnsi="Times New Roman"/>
                <w:lang w:val="en-US" w:eastAsia="fr-FR"/>
              </w:rPr>
              <w:t>, please ask remote SQL server DB admin.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6896" w:rsidRPr="00F54A80" w:rsidRDefault="008C6896" w:rsidP="00615021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6863C9A7" wp14:editId="573BF7F0">
                  <wp:extent cx="3962400" cy="2933700"/>
                  <wp:effectExtent l="0" t="0" r="0" b="0"/>
                  <wp:docPr id="68" name="Picture 48" descr="Description: Description: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Description: Description: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93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6BC8" w:rsidRPr="00F54A80" w:rsidTr="00615021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E6BC8" w:rsidRPr="00F54A80" w:rsidRDefault="00FE6BC8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Unfold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localhost &gt; Security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FE6BC8" w:rsidRPr="00F54A80" w:rsidRDefault="00FE6BC8" w:rsidP="00615021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Right click on ”  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Logins</w:t>
            </w:r>
            <w:r w:rsidRPr="00F54A80">
              <w:rPr>
                <w:rFonts w:ascii="Times New Roman" w:hAnsi="Times New Roman"/>
                <w:lang w:val="en-US" w:eastAsia="fr-FR"/>
              </w:rPr>
              <w:t>” and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New Login…”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in popup menu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E6BC8" w:rsidRPr="00F54A80" w:rsidRDefault="00FE6BC8" w:rsidP="00615021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32A39E16" wp14:editId="49F47B0C">
                  <wp:extent cx="4019550" cy="3625836"/>
                  <wp:effectExtent l="0" t="0" r="0" b="0"/>
                  <wp:docPr id="69" name="Picture 49" descr="Description: Description: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Description: Description: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9550" cy="36258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01FD" w:rsidRPr="00F54A80" w:rsidTr="00615021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5287C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Login wizard creation is displayed.</w:t>
            </w:r>
          </w:p>
          <w:p w:rsidR="00E5287C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9758C0" w:rsidRDefault="009758C0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E5287C">
              <w:rPr>
                <w:rFonts w:ascii="Times New Roman" w:hAnsi="Times New Roman"/>
                <w:b/>
                <w:color w:val="000000"/>
                <w:lang w:val="en-US" w:eastAsia="fr-FR"/>
              </w:rPr>
              <w:t>Login name: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  <w:r w:rsidR="00E5287C">
              <w:rPr>
                <w:rFonts w:ascii="Times New Roman" w:hAnsi="Times New Roman"/>
                <w:color w:val="000000"/>
                <w:lang w:val="en-US" w:eastAsia="fr-FR"/>
              </w:rPr>
              <w:t xml:space="preserve">input area,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type in &lt;DOMAIN NAME&gt;\&lt;INTELFS SERVER&gt;$ where </w:t>
            </w:r>
          </w:p>
          <w:p w:rsidR="00D801FD" w:rsidRDefault="009758C0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E5287C">
              <w:rPr>
                <w:rFonts w:ascii="Times New Roman" w:hAnsi="Times New Roman"/>
                <w:b/>
                <w:color w:val="000000"/>
                <w:lang w:val="en-US" w:eastAsia="fr-FR"/>
              </w:rPr>
              <w:t>&lt;DOMAIN NAME&gt;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is servers domain name.</w:t>
            </w:r>
          </w:p>
          <w:p w:rsidR="009758C0" w:rsidRPr="00F54A80" w:rsidRDefault="009758C0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E5287C">
              <w:rPr>
                <w:rFonts w:ascii="Times New Roman" w:hAnsi="Times New Roman"/>
                <w:b/>
                <w:color w:val="000000"/>
                <w:lang w:val="en-US" w:eastAsia="fr-FR"/>
              </w:rPr>
              <w:t>&lt;INTELFS SERVER&gt;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is INTELFS server hostname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801FD" w:rsidRPr="00F54A80" w:rsidRDefault="009758C0" w:rsidP="009758C0">
            <w:pPr>
              <w:tabs>
                <w:tab w:val="left" w:pos="2115"/>
              </w:tabs>
              <w:spacing w:before="0" w:after="0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3215905" wp14:editId="7160F09A">
                  <wp:extent cx="4000029" cy="3590925"/>
                  <wp:effectExtent l="0" t="0" r="635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455" cy="3591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6BC8" w:rsidRPr="00F54A80" w:rsidTr="00615021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E6BC8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E5287C">
              <w:rPr>
                <w:rFonts w:ascii="Times New Roman" w:hAnsi="Times New Roman"/>
                <w:b/>
                <w:color w:val="000000"/>
                <w:lang w:val="en-US" w:eastAsia="fr-FR"/>
              </w:rPr>
              <w:t>Server Roles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tab,</w:t>
            </w:r>
          </w:p>
          <w:p w:rsidR="00E5287C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E5287C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E5287C">
              <w:rPr>
                <w:rFonts w:ascii="Times New Roman" w:hAnsi="Times New Roman"/>
                <w:b/>
                <w:color w:val="000000"/>
                <w:lang w:val="en-US" w:eastAsia="fr-FR"/>
              </w:rPr>
              <w:t>public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and “</w:t>
            </w:r>
            <w:r w:rsidRPr="00E5287C">
              <w:rPr>
                <w:rFonts w:ascii="Times New Roman" w:hAnsi="Times New Roman"/>
                <w:b/>
                <w:color w:val="000000"/>
                <w:lang w:val="en-US" w:eastAsia="fr-FR"/>
              </w:rPr>
              <w:t>sysadmin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checkmarks.</w:t>
            </w:r>
          </w:p>
          <w:p w:rsidR="00E5287C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E5287C" w:rsidRPr="00F54A80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E5287C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E6BC8" w:rsidRPr="00F54A80" w:rsidRDefault="00E5287C" w:rsidP="00E5287C">
            <w:pPr>
              <w:tabs>
                <w:tab w:val="left" w:pos="420"/>
              </w:tabs>
              <w:spacing w:before="0" w:after="0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FB3158" wp14:editId="75A0B7EF">
                  <wp:extent cx="4000028" cy="3590925"/>
                  <wp:effectExtent l="0" t="0" r="635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9912" cy="3599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6BC8" w:rsidRPr="00F54A80" w:rsidTr="00615021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E6BC8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SQL login &lt;DOMAIN NAME&gt;\&lt;INTELFS SERVER&gt;$ has been created</w:t>
            </w:r>
          </w:p>
          <w:p w:rsidR="00E5287C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E5287C" w:rsidRPr="00F54A80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Disconnect Microsoft SQL Server Management Studio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E6BC8" w:rsidRPr="00F54A80" w:rsidRDefault="00E5287C" w:rsidP="00615021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1BD4A28" wp14:editId="45D29D73">
                  <wp:extent cx="5972810" cy="3683000"/>
                  <wp:effectExtent l="0" t="0" r="889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68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801FD" w:rsidRPr="00F54A80" w:rsidRDefault="00D801FD" w:rsidP="00EA6711">
      <w:pPr>
        <w:rPr>
          <w:rStyle w:val="hps"/>
          <w:lang w:val="en-US"/>
        </w:rPr>
      </w:pPr>
    </w:p>
    <w:p w:rsidR="006C40CF" w:rsidRPr="00F54A80" w:rsidRDefault="006C40CF" w:rsidP="006C40CF">
      <w:pPr>
        <w:pStyle w:val="Heading3"/>
        <w:rPr>
          <w:lang w:val="en-US"/>
        </w:rPr>
      </w:pPr>
      <w:bookmarkStart w:id="354" w:name="_Toc440979212"/>
      <w:r>
        <w:rPr>
          <w:rStyle w:val="hps"/>
          <w:lang w:val="en-US"/>
        </w:rPr>
        <w:t>Remote SQL server connection configuration</w:t>
      </w:r>
      <w:bookmarkEnd w:id="354"/>
    </w:p>
    <w:p w:rsidR="006F123F" w:rsidRDefault="006F123F" w:rsidP="006F123F">
      <w:pPr>
        <w:rPr>
          <w:lang w:val="en-US"/>
        </w:rPr>
      </w:pPr>
      <w:r w:rsidRPr="00F54A80">
        <w:rPr>
          <w:lang w:val="en-US"/>
        </w:rPr>
        <w:t xml:space="preserve">INTEL-FS server shall be able to remote access server hosting SQL databases.  </w:t>
      </w:r>
    </w:p>
    <w:p w:rsidR="00544C22" w:rsidRDefault="00544C22" w:rsidP="00544C22">
      <w:pPr>
        <w:rPr>
          <w:lang w:val="en-US"/>
        </w:rPr>
      </w:pPr>
      <w:r w:rsidRPr="00F54A80">
        <w:rPr>
          <w:lang w:val="en-US"/>
        </w:rPr>
        <w:t xml:space="preserve">To allow these connections </w:t>
      </w:r>
      <w:r>
        <w:rPr>
          <w:lang w:val="en-US"/>
        </w:rPr>
        <w:t>an</w:t>
      </w:r>
      <w:r w:rsidRPr="00F54A80">
        <w:rPr>
          <w:lang w:val="en-US"/>
        </w:rPr>
        <w:t xml:space="preserve"> indound rule</w:t>
      </w:r>
      <w:r>
        <w:rPr>
          <w:lang w:val="en-US"/>
        </w:rPr>
        <w:t>, named SQL,</w:t>
      </w:r>
      <w:r w:rsidRPr="00F54A80">
        <w:rPr>
          <w:lang w:val="en-US"/>
        </w:rPr>
        <w:t xml:space="preserve"> on </w:t>
      </w:r>
      <w:r w:rsidR="00615021">
        <w:rPr>
          <w:lang w:val="en-US"/>
        </w:rPr>
        <w:t>remote SQL</w:t>
      </w:r>
      <w:r w:rsidRPr="00F54A80">
        <w:rPr>
          <w:lang w:val="en-US"/>
        </w:rPr>
        <w:t xml:space="preserve"> server firewall </w:t>
      </w:r>
      <w:r>
        <w:rPr>
          <w:lang w:val="en-US"/>
        </w:rPr>
        <w:t xml:space="preserve">allowing TCP port 1433 </w:t>
      </w:r>
      <w:r w:rsidR="00615021">
        <w:rPr>
          <w:lang w:val="en-US"/>
        </w:rPr>
        <w:t xml:space="preserve">connection restricted to INTEL-FS server </w:t>
      </w:r>
      <w:r w:rsidRPr="00F54A80">
        <w:rPr>
          <w:lang w:val="en-US"/>
        </w:rPr>
        <w:t>shall be created.</w:t>
      </w:r>
    </w:p>
    <w:p w:rsidR="00544C22" w:rsidRPr="00F54A80" w:rsidRDefault="00544C22" w:rsidP="00544C22">
      <w:pPr>
        <w:rPr>
          <w:lang w:val="en-US"/>
        </w:rPr>
      </w:pPr>
      <w:r>
        <w:rPr>
          <w:lang w:val="en-US"/>
        </w:rPr>
        <w:t xml:space="preserve">To learn how to create TCP port access firewall inbound rule on INTEL-FS server, </w:t>
      </w:r>
      <w:r w:rsidRPr="00F54A80">
        <w:rPr>
          <w:lang w:val="en-US"/>
        </w:rPr>
        <w:t>please refer to chapter “</w:t>
      </w:r>
      <w:r w:rsidRPr="00AC43A2">
        <w:rPr>
          <w:lang w:val="en-US"/>
        </w:rPr>
        <w:t>TCP/UDP port acce</w:t>
      </w:r>
      <w:r>
        <w:rPr>
          <w:lang w:val="en-US"/>
        </w:rPr>
        <w:t>s</w:t>
      </w:r>
      <w:r w:rsidRPr="00AC43A2">
        <w:rPr>
          <w:lang w:val="en-US"/>
        </w:rPr>
        <w:t>s</w:t>
      </w:r>
      <w:r>
        <w:rPr>
          <w:lang w:val="en-US"/>
        </w:rPr>
        <w:t xml:space="preserve"> Firewall Inbound rule configuration</w:t>
      </w:r>
      <w:r w:rsidRPr="00F54A80">
        <w:rPr>
          <w:lang w:val="en-US"/>
        </w:rPr>
        <w:t xml:space="preserve">” 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>.</w:t>
      </w:r>
    </w:p>
    <w:p w:rsidR="006F123F" w:rsidRPr="00F54A80" w:rsidRDefault="006C40CF" w:rsidP="006C40CF">
      <w:pPr>
        <w:pStyle w:val="Heading3"/>
        <w:rPr>
          <w:lang w:val="en-US"/>
        </w:rPr>
      </w:pPr>
      <w:bookmarkStart w:id="355" w:name="_Toc440979213"/>
      <w:r>
        <w:rPr>
          <w:lang w:val="en-US"/>
        </w:rPr>
        <w:t xml:space="preserve">Remote SQL </w:t>
      </w:r>
      <w:r w:rsidR="00170388">
        <w:rPr>
          <w:lang w:val="en-US"/>
        </w:rPr>
        <w:t>data</w:t>
      </w:r>
      <w:r>
        <w:rPr>
          <w:lang w:val="en-US"/>
        </w:rPr>
        <w:t>bases creation</w:t>
      </w:r>
      <w:bookmarkEnd w:id="355"/>
    </w:p>
    <w:p w:rsidR="00912F75" w:rsidRPr="00F54A80" w:rsidRDefault="00912F75" w:rsidP="00912F75">
      <w:pPr>
        <w:rPr>
          <w:lang w:val="en-US"/>
        </w:rPr>
      </w:pPr>
      <w:r w:rsidRPr="00F54A80">
        <w:rPr>
          <w:lang w:val="en-US"/>
        </w:rPr>
        <w:t xml:space="preserve">On SQL server, </w:t>
      </w:r>
      <w:r w:rsidR="006F123F" w:rsidRPr="00F54A80">
        <w:rPr>
          <w:lang w:val="en-US"/>
        </w:rPr>
        <w:t xml:space="preserve">INTEL-FS </w:t>
      </w:r>
      <w:r w:rsidRPr="00F54A80">
        <w:rPr>
          <w:lang w:val="en-US"/>
        </w:rPr>
        <w:t xml:space="preserve">SQL </w:t>
      </w:r>
      <w:r w:rsidR="00170388">
        <w:rPr>
          <w:lang w:val="en-US"/>
        </w:rPr>
        <w:t>data</w:t>
      </w:r>
      <w:r w:rsidRPr="00F54A80">
        <w:rPr>
          <w:lang w:val="en-US"/>
        </w:rPr>
        <w:t xml:space="preserve">bases shall be </w:t>
      </w:r>
      <w:r w:rsidR="006F123F" w:rsidRPr="00F54A80">
        <w:rPr>
          <w:lang w:val="en-US"/>
        </w:rPr>
        <w:t>created.</w:t>
      </w:r>
    </w:p>
    <w:p w:rsidR="005478A7" w:rsidRDefault="006F123F" w:rsidP="00874933">
      <w:pPr>
        <w:rPr>
          <w:lang w:val="en-US"/>
        </w:rPr>
      </w:pPr>
      <w:r w:rsidRPr="00F54A80">
        <w:rPr>
          <w:lang w:val="en-US"/>
        </w:rPr>
        <w:t>Copy folder  E:\IntelfsData\SQLScripts in INTEL-FS server to SQL server.</w:t>
      </w:r>
    </w:p>
    <w:p w:rsidR="005478A7" w:rsidRDefault="005478A7" w:rsidP="006F123F">
      <w:pPr>
        <w:rPr>
          <w:lang w:val="en-US"/>
        </w:rPr>
      </w:pPr>
      <w:r w:rsidRPr="00F54A80">
        <w:rPr>
          <w:lang w:val="en-US"/>
        </w:rPr>
        <w:t xml:space="preserve">Using a command prompt run as administrator execute </w:t>
      </w:r>
      <w:r w:rsidR="00857EC4">
        <w:rPr>
          <w:lang w:val="en-US"/>
        </w:rPr>
        <w:t>scri</w:t>
      </w:r>
      <w:r w:rsidR="006F123F" w:rsidRPr="00F54A80">
        <w:rPr>
          <w:lang w:val="en-US"/>
        </w:rPr>
        <w:t>pt CreateDB.cmd</w:t>
      </w:r>
    </w:p>
    <w:p w:rsidR="00BF2116" w:rsidRDefault="00BF2116" w:rsidP="006F123F">
      <w:pPr>
        <w:rPr>
          <w:lang w:val="en-US"/>
        </w:rPr>
      </w:pPr>
      <w:r>
        <w:rPr>
          <w:lang w:val="en-US"/>
        </w:rPr>
        <w:t>CreateDB.cmd script uses two paramaters:</w:t>
      </w:r>
    </w:p>
    <w:p w:rsidR="00BF2116" w:rsidRDefault="00BF2116" w:rsidP="0092363B">
      <w:pPr>
        <w:pStyle w:val="ListParagraph"/>
        <w:numPr>
          <w:ilvl w:val="0"/>
          <w:numId w:val="47"/>
        </w:numPr>
        <w:rPr>
          <w:lang w:val="en-US"/>
        </w:rPr>
      </w:pPr>
      <w:r>
        <w:rPr>
          <w:lang w:val="en-US"/>
        </w:rPr>
        <w:t>The first parameter is the name of the folder where SQL databases will be created</w:t>
      </w:r>
    </w:p>
    <w:p w:rsidR="00BF2116" w:rsidRDefault="00BF2116" w:rsidP="0092363B">
      <w:pPr>
        <w:pStyle w:val="ListParagraph"/>
        <w:numPr>
          <w:ilvl w:val="0"/>
          <w:numId w:val="47"/>
        </w:numPr>
        <w:rPr>
          <w:lang w:val="en-US"/>
        </w:rPr>
      </w:pPr>
      <w:r>
        <w:rPr>
          <w:lang w:val="en-US"/>
        </w:rPr>
        <w:t>The second parameter is the name of the folder where SQL database logs will be created</w:t>
      </w:r>
    </w:p>
    <w:p w:rsidR="00170388" w:rsidRDefault="00BF2116" w:rsidP="00170388">
      <w:pPr>
        <w:rPr>
          <w:lang w:val="en-US"/>
        </w:rPr>
      </w:pPr>
      <w:r w:rsidRPr="00BF2116">
        <w:rPr>
          <w:lang w:val="en-US"/>
        </w:rPr>
        <w:br/>
        <w:t>These two directories must exist</w:t>
      </w:r>
    </w:p>
    <w:p w:rsidR="00170388" w:rsidRDefault="00170388" w:rsidP="00170388">
      <w:pPr>
        <w:rPr>
          <w:lang w:val="en-US"/>
        </w:rPr>
      </w:pPr>
      <w:r w:rsidRPr="00170388">
        <w:rPr>
          <w:lang w:val="en-US"/>
        </w:rPr>
        <w:t>CreateDB.cmd F:\DB\ F:\DBLog\</w:t>
      </w:r>
      <w:r>
        <w:rPr>
          <w:lang w:val="en-US"/>
        </w:rPr>
        <w:t xml:space="preserve">  create INTEL-FS SQL databases in folder F:\DB and INTEL-FS SQL databases logs in folder </w:t>
      </w:r>
      <w:r w:rsidRPr="00170388">
        <w:rPr>
          <w:lang w:val="en-US"/>
        </w:rPr>
        <w:t>F:\DBLog</w:t>
      </w:r>
    </w:p>
    <w:p w:rsidR="00BF2116" w:rsidRDefault="00BF2116" w:rsidP="00170388">
      <w:pPr>
        <w:rPr>
          <w:lang w:val="en-US"/>
        </w:rPr>
      </w:pPr>
      <w:r w:rsidRPr="00BF2116">
        <w:rPr>
          <w:lang w:val="en-US"/>
        </w:rPr>
        <w:br/>
      </w:r>
      <w:r>
        <w:rPr>
          <w:lang w:val="en-US"/>
        </w:rPr>
        <w:t xml:space="preserve">NOTA: If </w:t>
      </w:r>
      <w:r w:rsidRPr="00BF2116">
        <w:rPr>
          <w:lang w:val="en-US"/>
        </w:rPr>
        <w:t xml:space="preserve"> these parameters are omitted</w:t>
      </w:r>
      <w:r>
        <w:rPr>
          <w:lang w:val="en-US"/>
        </w:rPr>
        <w:t>,</w:t>
      </w:r>
      <w:r w:rsidRPr="00BF2116">
        <w:rPr>
          <w:lang w:val="en-US"/>
        </w:rPr>
        <w:t xml:space="preserve"> </w:t>
      </w:r>
      <w:r>
        <w:rPr>
          <w:lang w:val="en-US"/>
        </w:rPr>
        <w:t>SQL data</w:t>
      </w:r>
      <w:r w:rsidRPr="00BF2116">
        <w:rPr>
          <w:lang w:val="en-US"/>
        </w:rPr>
        <w:t xml:space="preserve">bases are created </w:t>
      </w:r>
      <w:r>
        <w:rPr>
          <w:lang w:val="en-US"/>
        </w:rPr>
        <w:t>at</w:t>
      </w:r>
      <w:r w:rsidRPr="00BF2116">
        <w:rPr>
          <w:lang w:val="en-US"/>
        </w:rPr>
        <w:t xml:space="preserve"> the root of drive F: and the </w:t>
      </w:r>
      <w:r>
        <w:rPr>
          <w:lang w:val="en-US"/>
        </w:rPr>
        <w:t>SQL databases</w:t>
      </w:r>
      <w:r w:rsidRPr="00BF2116">
        <w:rPr>
          <w:lang w:val="en-US"/>
        </w:rPr>
        <w:t xml:space="preserve"> logs are created </w:t>
      </w:r>
      <w:r>
        <w:rPr>
          <w:lang w:val="en-US"/>
        </w:rPr>
        <w:t>at</w:t>
      </w:r>
      <w:r w:rsidRPr="00BF2116">
        <w:rPr>
          <w:lang w:val="en-US"/>
        </w:rPr>
        <w:t xml:space="preserve"> the root of drive G:</w:t>
      </w:r>
    </w:p>
    <w:p w:rsidR="003059BB" w:rsidRDefault="003059BB" w:rsidP="00BF2116">
      <w:pPr>
        <w:pStyle w:val="ListParagraph"/>
        <w:ind w:left="0"/>
        <w:rPr>
          <w:rFonts w:ascii="Arial" w:hAnsi="Arial"/>
          <w:sz w:val="20"/>
          <w:szCs w:val="20"/>
          <w:lang w:val="en-US"/>
        </w:rPr>
      </w:pPr>
    </w:p>
    <w:p w:rsidR="003059BB" w:rsidRPr="00BF2116" w:rsidRDefault="003059BB" w:rsidP="00BF2116">
      <w:pPr>
        <w:pStyle w:val="ListParagraph"/>
        <w:ind w:left="0"/>
        <w:rPr>
          <w:lang w:val="en-US"/>
        </w:rPr>
      </w:pPr>
    </w:p>
    <w:p w:rsidR="00A15173" w:rsidRPr="00F54A80" w:rsidRDefault="00A15173" w:rsidP="00A15173">
      <w:pPr>
        <w:spacing w:before="0" w:after="0"/>
        <w:jc w:val="left"/>
        <w:rPr>
          <w:lang w:val="en-US"/>
        </w:rPr>
      </w:pPr>
      <w:r>
        <w:rPr>
          <w:lang w:val="en-US"/>
        </w:rPr>
        <w:br w:type="page"/>
      </w:r>
    </w:p>
    <w:p w:rsidR="006374E0" w:rsidRPr="00F54A80" w:rsidRDefault="006374E0" w:rsidP="00820E8D">
      <w:pPr>
        <w:pStyle w:val="Heading1"/>
        <w:rPr>
          <w:lang w:val="en-US"/>
        </w:rPr>
      </w:pPr>
      <w:bookmarkStart w:id="356" w:name="_Toc440979214"/>
      <w:r w:rsidRPr="00F54A80">
        <w:rPr>
          <w:lang w:val="en-US"/>
        </w:rPr>
        <w:lastRenderedPageBreak/>
        <w:t>Uninstallation</w:t>
      </w:r>
      <w:bookmarkEnd w:id="356"/>
    </w:p>
    <w:p w:rsidR="00EA6711" w:rsidRDefault="00EA6711" w:rsidP="00EA6711">
      <w:pPr>
        <w:rPr>
          <w:lang w:val="en-US"/>
        </w:rPr>
      </w:pPr>
      <w:r w:rsidRPr="00F54A80">
        <w:rPr>
          <w:lang w:val="en-US"/>
        </w:rPr>
        <w:t xml:space="preserve">To perform a full INTEL-FS uninstallation, </w:t>
      </w:r>
      <w:r w:rsidR="008A549D">
        <w:rPr>
          <w:lang w:val="en-US"/>
        </w:rPr>
        <w:t>follow steps below</w:t>
      </w:r>
    </w:p>
    <w:p w:rsidR="00EF40C0" w:rsidRPr="00274489" w:rsidRDefault="00EF40C0" w:rsidP="00274489">
      <w:pPr>
        <w:numPr>
          <w:ilvl w:val="0"/>
          <w:numId w:val="30"/>
        </w:numPr>
        <w:rPr>
          <w:lang w:val="en-US"/>
        </w:rPr>
      </w:pPr>
      <w:r w:rsidRPr="00274489">
        <w:rPr>
          <w:lang w:val="en-US"/>
        </w:rPr>
        <w:t>VirusScan «Access Protection» and «On-Access Scanner» features shall be disabled</w:t>
      </w:r>
    </w:p>
    <w:p w:rsidR="00EF40C0" w:rsidRPr="00274489" w:rsidRDefault="00EF40C0" w:rsidP="00274489">
      <w:pPr>
        <w:ind w:left="720"/>
        <w:rPr>
          <w:lang w:val="en-US"/>
        </w:rPr>
      </w:pPr>
      <w:r w:rsidRPr="00274489">
        <w:rPr>
          <w:lang w:val="en-US"/>
        </w:rPr>
        <w:t xml:space="preserve">To learn how to proceed, refer to chapter </w:t>
      </w:r>
      <w:r w:rsidR="006C24A5" w:rsidRPr="00274489">
        <w:rPr>
          <w:lang w:val="en-US"/>
        </w:rPr>
        <w:fldChar w:fldCharType="begin"/>
      </w:r>
      <w:r w:rsidR="006C24A5" w:rsidRPr="00274489">
        <w:rPr>
          <w:lang w:val="en-US"/>
        </w:rPr>
        <w:instrText xml:space="preserve"> REF _Ref438030792 \r \h </w:instrText>
      </w:r>
      <w:r w:rsidR="006C24A5">
        <w:rPr>
          <w:lang w:val="en-US"/>
        </w:rPr>
        <w:instrText xml:space="preserve"> \* MERGEFORMAT </w:instrText>
      </w:r>
      <w:r w:rsidR="006C24A5" w:rsidRPr="00274489">
        <w:rPr>
          <w:lang w:val="en-US"/>
        </w:rPr>
      </w:r>
      <w:r w:rsidR="006C24A5" w:rsidRPr="00274489">
        <w:rPr>
          <w:lang w:val="en-US"/>
        </w:rPr>
        <w:fldChar w:fldCharType="separate"/>
      </w:r>
      <w:r w:rsidR="003C1E5B">
        <w:rPr>
          <w:lang w:val="en-US"/>
        </w:rPr>
        <w:t>4.1</w:t>
      </w:r>
      <w:r w:rsidR="006C24A5" w:rsidRPr="00274489">
        <w:rPr>
          <w:lang w:val="en-US"/>
        </w:rPr>
        <w:fldChar w:fldCharType="end"/>
      </w:r>
      <w:r w:rsidR="006C24A5">
        <w:rPr>
          <w:lang w:val="en-US"/>
        </w:rPr>
        <w:t xml:space="preserve"> </w:t>
      </w:r>
      <w:r w:rsidR="006C24A5" w:rsidRPr="00274489">
        <w:rPr>
          <w:lang w:val="en-US"/>
        </w:rPr>
        <w:fldChar w:fldCharType="begin"/>
      </w:r>
      <w:r w:rsidR="006C24A5" w:rsidRPr="00274489">
        <w:rPr>
          <w:lang w:val="en-US"/>
        </w:rPr>
        <w:instrText xml:space="preserve"> REF _Ref438030792 \h </w:instrText>
      </w:r>
      <w:r w:rsidR="006C24A5">
        <w:rPr>
          <w:lang w:val="en-US"/>
        </w:rPr>
        <w:instrText xml:space="preserve"> \* MERGEFORMAT </w:instrText>
      </w:r>
      <w:r w:rsidR="006C24A5" w:rsidRPr="00274489">
        <w:rPr>
          <w:lang w:val="en-US"/>
        </w:rPr>
      </w:r>
      <w:r w:rsidR="006C24A5" w:rsidRPr="00274489">
        <w:rPr>
          <w:lang w:val="en-US"/>
        </w:rPr>
        <w:fldChar w:fldCharType="separate"/>
      </w:r>
      <w:r w:rsidR="003C1E5B">
        <w:rPr>
          <w:lang w:val="en-US"/>
        </w:rPr>
        <w:t>VirusScan disabling</w:t>
      </w:r>
      <w:r w:rsidR="006C24A5" w:rsidRPr="00274489">
        <w:rPr>
          <w:lang w:val="en-US"/>
        </w:rPr>
        <w:fldChar w:fldCharType="end"/>
      </w:r>
    </w:p>
    <w:p w:rsidR="008A549D" w:rsidRDefault="008A549D" w:rsidP="00040038">
      <w:pPr>
        <w:numPr>
          <w:ilvl w:val="0"/>
          <w:numId w:val="30"/>
        </w:numPr>
        <w:rPr>
          <w:lang w:val="en-US"/>
        </w:rPr>
      </w:pPr>
      <w:r>
        <w:rPr>
          <w:lang w:val="en-US"/>
        </w:rPr>
        <w:t>Uninstall Gazetteer services</w:t>
      </w:r>
    </w:p>
    <w:p w:rsidR="00152223" w:rsidRDefault="00152223" w:rsidP="00152223">
      <w:pPr>
        <w:ind w:left="720"/>
        <w:rPr>
          <w:lang w:val="en-US"/>
        </w:rPr>
      </w:pPr>
      <w:r>
        <w:rPr>
          <w:lang w:val="en-US"/>
        </w:rPr>
        <w:t xml:space="preserve">To learn how to proceed, refer to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_Ref424207187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4.2</w:t>
      </w:r>
      <w:r>
        <w:rPr>
          <w:lang w:val="en-US"/>
        </w:rPr>
        <w:fldChar w:fldCharType="end"/>
      </w:r>
      <w:r>
        <w:rPr>
          <w:lang w:val="en-US"/>
        </w:rPr>
        <w:t xml:space="preserve">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_Ref424207187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Gazetteer uninstallation</w:t>
      </w:r>
      <w:r>
        <w:rPr>
          <w:lang w:val="en-US"/>
        </w:rPr>
        <w:fldChar w:fldCharType="end"/>
      </w:r>
    </w:p>
    <w:p w:rsidR="008A549D" w:rsidRDefault="008A549D" w:rsidP="00040038">
      <w:pPr>
        <w:numPr>
          <w:ilvl w:val="0"/>
          <w:numId w:val="30"/>
        </w:numPr>
        <w:rPr>
          <w:lang w:val="en-US"/>
        </w:rPr>
      </w:pPr>
      <w:r>
        <w:rPr>
          <w:lang w:val="en-US"/>
        </w:rPr>
        <w:t>Uninstall Cartographic Server</w:t>
      </w:r>
    </w:p>
    <w:p w:rsidR="008A549D" w:rsidRDefault="008A549D" w:rsidP="008A549D">
      <w:pPr>
        <w:ind w:left="720"/>
        <w:rPr>
          <w:lang w:val="en-US"/>
        </w:rPr>
      </w:pPr>
      <w:r>
        <w:rPr>
          <w:lang w:val="en-US"/>
        </w:rPr>
        <w:t xml:space="preserve">To learn how to proceed, refer to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_Ref424205157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4.3</w:t>
      </w:r>
      <w:r>
        <w:rPr>
          <w:lang w:val="en-US"/>
        </w:rPr>
        <w:fldChar w:fldCharType="end"/>
      </w:r>
      <w:r>
        <w:rPr>
          <w:lang w:val="en-US"/>
        </w:rPr>
        <w:t xml:space="preserve">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_Ref424205175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Cartographic Server u</w:t>
      </w:r>
      <w:r w:rsidR="003C1E5B" w:rsidRPr="00F54A80">
        <w:rPr>
          <w:lang w:val="en-US"/>
        </w:rPr>
        <w:t>ninstallation</w:t>
      </w:r>
      <w:r>
        <w:rPr>
          <w:lang w:val="en-US"/>
        </w:rPr>
        <w:fldChar w:fldCharType="end"/>
      </w:r>
    </w:p>
    <w:p w:rsidR="00EA6711" w:rsidRDefault="000061BB" w:rsidP="00040038">
      <w:pPr>
        <w:numPr>
          <w:ilvl w:val="0"/>
          <w:numId w:val="30"/>
        </w:numPr>
        <w:rPr>
          <w:lang w:val="en-US"/>
        </w:rPr>
      </w:pPr>
      <w:r>
        <w:rPr>
          <w:lang w:val="en-US"/>
        </w:rPr>
        <w:t xml:space="preserve">Uninstall </w:t>
      </w:r>
      <w:r w:rsidR="00EA6711" w:rsidRPr="00F54A80">
        <w:rPr>
          <w:lang w:val="en-US"/>
        </w:rPr>
        <w:t>INTEL-FS application</w:t>
      </w:r>
    </w:p>
    <w:p w:rsidR="000061BB" w:rsidRDefault="000061BB" w:rsidP="000061BB">
      <w:pPr>
        <w:ind w:left="720"/>
        <w:rPr>
          <w:lang w:val="en-US"/>
        </w:rPr>
      </w:pPr>
      <w:r>
        <w:rPr>
          <w:lang w:val="en-US"/>
        </w:rPr>
        <w:t xml:space="preserve">To learn how to proceed, refer to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_Ref424205316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4.4</w:t>
      </w:r>
      <w:r>
        <w:rPr>
          <w:lang w:val="en-US"/>
        </w:rPr>
        <w:fldChar w:fldCharType="end"/>
      </w:r>
      <w:r>
        <w:rPr>
          <w:lang w:val="en-US"/>
        </w:rPr>
        <w:t xml:space="preserve">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_Ref424205330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iisreINTEL-FS u</w:t>
      </w:r>
      <w:r w:rsidR="003C1E5B" w:rsidRPr="00F54A80">
        <w:rPr>
          <w:lang w:val="en-US"/>
        </w:rPr>
        <w:t>ninstallation</w:t>
      </w:r>
      <w:r>
        <w:rPr>
          <w:lang w:val="en-US"/>
        </w:rPr>
        <w:fldChar w:fldCharType="end"/>
      </w:r>
    </w:p>
    <w:p w:rsidR="000061BB" w:rsidRDefault="000061BB" w:rsidP="000061BB">
      <w:pPr>
        <w:ind w:left="720"/>
        <w:rPr>
          <w:lang w:val="en-US"/>
        </w:rPr>
      </w:pPr>
      <w:r>
        <w:rPr>
          <w:lang w:val="en-US"/>
        </w:rPr>
        <w:t>Uninstall COTS deployed by INTEL-FS application installation</w:t>
      </w:r>
      <w:r w:rsidR="00026649">
        <w:rPr>
          <w:lang w:val="en-US"/>
        </w:rPr>
        <w:t xml:space="preserve"> using Windows “Programs and features” removal wizard</w:t>
      </w:r>
    </w:p>
    <w:p w:rsidR="000061BB" w:rsidRPr="00F54A80" w:rsidRDefault="000061BB" w:rsidP="000061BB">
      <w:pPr>
        <w:ind w:left="720"/>
        <w:rPr>
          <w:lang w:val="en-US"/>
        </w:rPr>
      </w:pPr>
      <w:r>
        <w:rPr>
          <w:lang w:val="en-US"/>
        </w:rPr>
        <w:t xml:space="preserve">The cots are listed in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_Ref424205750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5.2</w:t>
      </w:r>
      <w:r>
        <w:rPr>
          <w:lang w:val="en-US"/>
        </w:rPr>
        <w:fldChar w:fldCharType="end"/>
      </w:r>
      <w:r>
        <w:rPr>
          <w:lang w:val="en-US"/>
        </w:rPr>
        <w:t xml:space="preserve">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_Ref424205760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Programs</w:t>
      </w:r>
      <w:r w:rsidR="003C1E5B" w:rsidRPr="00F54A80">
        <w:rPr>
          <w:lang w:val="en-US"/>
        </w:rPr>
        <w:t xml:space="preserve"> installed</w:t>
      </w:r>
      <w:r w:rsidR="003C1E5B">
        <w:rPr>
          <w:lang w:val="en-US"/>
        </w:rPr>
        <w:t xml:space="preserve"> on INTEL-FS server</w:t>
      </w:r>
      <w:r>
        <w:rPr>
          <w:lang w:val="en-US"/>
        </w:rPr>
        <w:fldChar w:fldCharType="end"/>
      </w:r>
    </w:p>
    <w:p w:rsidR="00EA6711" w:rsidRPr="00F54A80" w:rsidRDefault="00361CC8" w:rsidP="00040038">
      <w:pPr>
        <w:numPr>
          <w:ilvl w:val="0"/>
          <w:numId w:val="30"/>
        </w:numPr>
        <w:rPr>
          <w:lang w:val="en-US"/>
        </w:rPr>
      </w:pPr>
      <w:r>
        <w:rPr>
          <w:lang w:val="en-US"/>
        </w:rPr>
        <w:t xml:space="preserve">Uninstall </w:t>
      </w:r>
      <w:r w:rsidR="00EA6711" w:rsidRPr="00F54A80">
        <w:rPr>
          <w:lang w:val="en-US"/>
        </w:rPr>
        <w:t>Squeeze Server</w:t>
      </w:r>
      <w:r>
        <w:rPr>
          <w:lang w:val="en-US"/>
        </w:rPr>
        <w:t xml:space="preserve"> using Windows “Programs and features” removal wizard</w:t>
      </w:r>
    </w:p>
    <w:p w:rsidR="002A00F0" w:rsidRDefault="00361CC8" w:rsidP="002A00F0">
      <w:pPr>
        <w:numPr>
          <w:ilvl w:val="0"/>
          <w:numId w:val="30"/>
        </w:numPr>
        <w:rPr>
          <w:lang w:val="en-US"/>
        </w:rPr>
      </w:pPr>
      <w:r w:rsidRPr="0023659F">
        <w:rPr>
          <w:lang w:val="en-US"/>
        </w:rPr>
        <w:t xml:space="preserve">Uninstall </w:t>
      </w:r>
      <w:r w:rsidR="00EA6711" w:rsidRPr="0023659F">
        <w:rPr>
          <w:lang w:val="en-US"/>
        </w:rPr>
        <w:t>SQL server</w:t>
      </w:r>
      <w:r w:rsidR="0023659F">
        <w:rPr>
          <w:lang w:val="en-US"/>
        </w:rPr>
        <w:t>.</w:t>
      </w:r>
    </w:p>
    <w:p w:rsidR="000B434A" w:rsidRDefault="000B434A" w:rsidP="000B434A">
      <w:pPr>
        <w:ind w:left="720"/>
        <w:rPr>
          <w:lang w:val="en-US"/>
        </w:rPr>
      </w:pPr>
      <w:r>
        <w:rPr>
          <w:lang w:val="en-US"/>
        </w:rPr>
        <w:t xml:space="preserve">To learn how to proceed, refer to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_Ref425258001 \r \h  \* MERGEFORMAT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4.3</w:t>
      </w:r>
      <w:r>
        <w:rPr>
          <w:lang w:val="en-US"/>
        </w:rPr>
        <w:fldChar w:fldCharType="end"/>
      </w:r>
      <w:r>
        <w:rPr>
          <w:lang w:val="en-US"/>
        </w:rPr>
        <w:t xml:space="preserve">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_Ref433880842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SQL Server uninstallation</w:t>
      </w:r>
      <w:r>
        <w:rPr>
          <w:lang w:val="en-US"/>
        </w:rPr>
        <w:fldChar w:fldCharType="end"/>
      </w:r>
    </w:p>
    <w:p w:rsidR="009829F8" w:rsidRPr="00235227" w:rsidRDefault="009829F8" w:rsidP="009829F8">
      <w:pPr>
        <w:numPr>
          <w:ilvl w:val="0"/>
          <w:numId w:val="30"/>
        </w:numPr>
        <w:rPr>
          <w:lang w:val="en-US"/>
        </w:rPr>
      </w:pPr>
      <w:r w:rsidRPr="00235227">
        <w:rPr>
          <w:lang w:val="en-US"/>
        </w:rPr>
        <w:t xml:space="preserve">VirusScan «Access Protection» and «On-Access Scanner» features shall be </w:t>
      </w:r>
      <w:r>
        <w:rPr>
          <w:lang w:val="en-US"/>
        </w:rPr>
        <w:t>en</w:t>
      </w:r>
      <w:r w:rsidRPr="00235227">
        <w:rPr>
          <w:lang w:val="en-US"/>
        </w:rPr>
        <w:t>abled</w:t>
      </w:r>
    </w:p>
    <w:p w:rsidR="009829F8" w:rsidRPr="00235227" w:rsidRDefault="009829F8" w:rsidP="009829F8">
      <w:pPr>
        <w:ind w:left="720"/>
        <w:rPr>
          <w:lang w:val="en-US"/>
        </w:rPr>
      </w:pPr>
      <w:r w:rsidRPr="00235227">
        <w:rPr>
          <w:lang w:val="en-US"/>
        </w:rPr>
        <w:t xml:space="preserve">To learn how to proceed, refer to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_Ref438031353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4.6</w:t>
      </w:r>
      <w:r>
        <w:rPr>
          <w:lang w:val="en-US"/>
        </w:rPr>
        <w:fldChar w:fldCharType="end"/>
      </w:r>
      <w:r>
        <w:rPr>
          <w:lang w:val="en-US"/>
        </w:rPr>
        <w:t xml:space="preserve">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_Ref438031353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VirusScan enabling</w:t>
      </w:r>
      <w:r>
        <w:rPr>
          <w:lang w:val="en-US"/>
        </w:rPr>
        <w:fldChar w:fldCharType="end"/>
      </w:r>
    </w:p>
    <w:p w:rsidR="006C24A5" w:rsidRDefault="006C24A5" w:rsidP="000B434A">
      <w:pPr>
        <w:ind w:left="720"/>
        <w:rPr>
          <w:lang w:val="en-US"/>
        </w:rPr>
      </w:pPr>
    </w:p>
    <w:p w:rsidR="00994D44" w:rsidRDefault="00994D44" w:rsidP="000B434A">
      <w:pPr>
        <w:ind w:left="720"/>
        <w:rPr>
          <w:lang w:val="en-US"/>
        </w:rPr>
      </w:pPr>
    </w:p>
    <w:p w:rsidR="00EF40C0" w:rsidRDefault="009829F8" w:rsidP="00274489">
      <w:pPr>
        <w:pStyle w:val="Heading2"/>
        <w:rPr>
          <w:lang w:val="en-US"/>
        </w:rPr>
      </w:pPr>
      <w:bookmarkStart w:id="357" w:name="_Ref438030792"/>
      <w:bookmarkStart w:id="358" w:name="_Toc440979215"/>
      <w:r>
        <w:rPr>
          <w:lang w:val="en-US"/>
        </w:rPr>
        <w:t>VirusS</w:t>
      </w:r>
      <w:r w:rsidR="00EF40C0">
        <w:rPr>
          <w:lang w:val="en-US"/>
        </w:rPr>
        <w:t>can disabling</w:t>
      </w:r>
      <w:bookmarkEnd w:id="357"/>
      <w:bookmarkEnd w:id="358"/>
    </w:p>
    <w:p w:rsidR="00EF40C0" w:rsidRDefault="00EF40C0" w:rsidP="00274489">
      <w:pPr>
        <w:rPr>
          <w:lang w:val="en-US"/>
        </w:rPr>
      </w:pPr>
      <w:r>
        <w:rPr>
          <w:lang w:val="en-US"/>
        </w:rPr>
        <w:t xml:space="preserve">The following procedure describes how to disable </w:t>
      </w:r>
      <w:r w:rsidRPr="00274489">
        <w:rPr>
          <w:lang w:val="en-US"/>
        </w:rPr>
        <w:t>VirusScan «Access Protection» and «On-Access Scanner» features</w:t>
      </w:r>
      <w:r>
        <w:rPr>
          <w:lang w:val="en-US"/>
        </w:rPr>
        <w:t>.</w:t>
      </w:r>
    </w:p>
    <w:p w:rsidR="00505C38" w:rsidRPr="00404B9E" w:rsidRDefault="00505C38" w:rsidP="00274489">
      <w:pPr>
        <w:rPr>
          <w:lang w:val="en-US"/>
        </w:rPr>
      </w:pPr>
      <w:r>
        <w:rPr>
          <w:lang w:val="en-US"/>
        </w:rPr>
        <w:t>These disablings speed up the uninstallation process.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EF40C0" w:rsidRPr="00F54A80" w:rsidTr="006C24A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40C0" w:rsidRPr="00F54A80" w:rsidRDefault="00EF40C0" w:rsidP="006C24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</w:t>
            </w:r>
            <w:r w:rsidR="007F30B3">
              <w:rPr>
                <w:rFonts w:ascii="Times New Roman" w:hAnsi="Times New Roman"/>
                <w:b/>
                <w:color w:val="000000"/>
                <w:lang w:val="en-US" w:eastAsia="fr-FR"/>
              </w:rPr>
              <w:t>McAfee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EF40C0" w:rsidRPr="00F54A80" w:rsidRDefault="00EF40C0" w:rsidP="00404B9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="007F30B3">
              <w:rPr>
                <w:rFonts w:ascii="Times New Roman" w:hAnsi="Times New Roman"/>
                <w:b/>
                <w:color w:val="000000"/>
                <w:lang w:val="en-US" w:eastAsia="fr-FR"/>
              </w:rPr>
              <w:t>VirusScan Console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40C0" w:rsidRPr="00F54A80" w:rsidRDefault="007F30B3" w:rsidP="006C24A5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object w:dxaOrig="6075" w:dyaOrig="6960">
                <v:shape id="_x0000_i1059" type="#_x0000_t75" style="width:303.75pt;height:348pt" o:ole="">
                  <v:imagedata r:id="rId380" o:title=""/>
                </v:shape>
                <o:OLEObject Type="Embed" ProgID="PBrush" ShapeID="_x0000_i1059" DrawAspect="Content" ObjectID="_1588591054" r:id="rId381"/>
              </w:object>
            </w:r>
          </w:p>
        </w:tc>
      </w:tr>
      <w:tr w:rsidR="007F30B3" w:rsidRPr="00F54A80" w:rsidTr="006C24A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F30B3" w:rsidRDefault="007F30B3" w:rsidP="007F30B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lang w:val="en-US" w:eastAsia="fr-FR"/>
              </w:rPr>
              <w:t>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User Account Control</w:t>
            </w:r>
            <w:r>
              <w:rPr>
                <w:rFonts w:ascii="Times New Roman" w:hAnsi="Times New Roman"/>
                <w:lang w:val="en-US" w:eastAsia="fr-FR"/>
              </w:rPr>
              <w:t>” window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with the message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Do you allow the following program from an unknown publisher to make changes to this computer ?</w:t>
            </w:r>
            <w:r w:rsidRPr="005D46E0">
              <w:rPr>
                <w:rFonts w:ascii="Times New Roman" w:hAnsi="Times New Roman"/>
                <w:lang w:val="en-US" w:eastAsia="fr-FR"/>
              </w:rPr>
              <w:t>” is displayed</w:t>
            </w:r>
            <w:r>
              <w:rPr>
                <w:rFonts w:ascii="Times New Roman" w:hAnsi="Times New Roman"/>
                <w:lang w:val="en-US" w:eastAsia="fr-FR"/>
              </w:rPr>
              <w:t>.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7F30B3" w:rsidRDefault="007F30B3" w:rsidP="007F30B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7F30B3" w:rsidRPr="005D46E0" w:rsidRDefault="007F30B3" w:rsidP="007F30B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Yes</w:t>
            </w:r>
            <w:r>
              <w:rPr>
                <w:rFonts w:ascii="Times New Roman" w:hAnsi="Times New Roman"/>
                <w:lang w:val="en-US" w:eastAsia="fr-FR"/>
              </w:rPr>
              <w:t>”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button.</w:t>
            </w:r>
          </w:p>
          <w:p w:rsidR="007F30B3" w:rsidRPr="00F54A80" w:rsidRDefault="007F30B3" w:rsidP="006C24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F30B3" w:rsidRDefault="007F30B3" w:rsidP="00274489">
            <w:pPr>
              <w:tabs>
                <w:tab w:val="left" w:pos="2622"/>
              </w:tabs>
              <w:spacing w:before="0" w:after="0"/>
              <w:jc w:val="center"/>
              <w:rPr>
                <w:noProof/>
              </w:rPr>
            </w:pPr>
            <w:r>
              <w:object w:dxaOrig="6870" w:dyaOrig="3540">
                <v:shape id="_x0000_i1060" type="#_x0000_t75" style="width:273pt;height:140.25pt" o:ole="">
                  <v:imagedata r:id="rId382" o:title=""/>
                </v:shape>
                <o:OLEObject Type="Embed" ProgID="PBrush" ShapeID="_x0000_i1060" DrawAspect="Content" ObjectID="_1588591055" r:id="rId383"/>
              </w:object>
            </w:r>
          </w:p>
        </w:tc>
      </w:tr>
      <w:tr w:rsidR="007F30B3" w:rsidRPr="00F54A80" w:rsidTr="006C24A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F30B3" w:rsidRDefault="007F30B3" w:rsidP="006C24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Right click 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Access Protection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Disable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7F30B3" w:rsidRDefault="007F30B3" w:rsidP="006C24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7F30B3" w:rsidRDefault="007F30B3" w:rsidP="00404B9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Right click 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On-Access Scanner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Disable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505C38" w:rsidRDefault="00505C3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505C38" w:rsidRPr="00F54A80" w:rsidRDefault="00505C3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Close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VirusScan Console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window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F30B3" w:rsidRDefault="007F30B3" w:rsidP="00274489">
            <w:pPr>
              <w:tabs>
                <w:tab w:val="left" w:pos="1223"/>
              </w:tabs>
              <w:spacing w:before="0" w:after="0"/>
              <w:jc w:val="left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BEF121B" wp14:editId="5D965AAB">
                  <wp:extent cx="4045788" cy="2632386"/>
                  <wp:effectExtent l="0" t="0" r="0" b="0"/>
                  <wp:docPr id="385" name="Picture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46" cy="2633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40C0" w:rsidRDefault="00EF40C0" w:rsidP="000B434A">
      <w:pPr>
        <w:ind w:left="720"/>
        <w:rPr>
          <w:lang w:val="en-US"/>
        </w:rPr>
      </w:pPr>
    </w:p>
    <w:p w:rsidR="00EF40C0" w:rsidRDefault="00EF40C0" w:rsidP="000B434A">
      <w:pPr>
        <w:ind w:left="720"/>
        <w:rPr>
          <w:lang w:val="en-US"/>
        </w:rPr>
      </w:pPr>
    </w:p>
    <w:p w:rsidR="000B434A" w:rsidRDefault="000B434A" w:rsidP="000B434A">
      <w:pPr>
        <w:pStyle w:val="Heading2"/>
        <w:rPr>
          <w:lang w:val="en-US"/>
        </w:rPr>
      </w:pPr>
      <w:bookmarkStart w:id="359" w:name="_Toc438026437"/>
      <w:bookmarkStart w:id="360" w:name="_Toc438031025"/>
      <w:bookmarkStart w:id="361" w:name="_Toc438031563"/>
      <w:bookmarkStart w:id="362" w:name="_Toc438032927"/>
      <w:bookmarkStart w:id="363" w:name="_Toc438033129"/>
      <w:bookmarkStart w:id="364" w:name="_Toc438200347"/>
      <w:bookmarkStart w:id="365" w:name="_Toc438200512"/>
      <w:bookmarkStart w:id="366" w:name="_Toc438479321"/>
      <w:bookmarkStart w:id="367" w:name="_Toc438481111"/>
      <w:bookmarkStart w:id="368" w:name="_Toc438482406"/>
      <w:bookmarkStart w:id="369" w:name="_Toc438482572"/>
      <w:bookmarkStart w:id="370" w:name="_Toc439854028"/>
      <w:bookmarkStart w:id="371" w:name="_Toc440036640"/>
      <w:bookmarkStart w:id="372" w:name="_Toc440979106"/>
      <w:bookmarkStart w:id="373" w:name="_Ref424207187"/>
      <w:bookmarkStart w:id="374" w:name="_Toc440979216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r>
        <w:rPr>
          <w:lang w:val="en-US"/>
        </w:rPr>
        <w:t>Gazetteer uninstallation</w:t>
      </w:r>
      <w:bookmarkEnd w:id="373"/>
      <w:bookmarkEnd w:id="374"/>
    </w:p>
    <w:p w:rsidR="000B434A" w:rsidRPr="002A00F0" w:rsidRDefault="000B434A" w:rsidP="000B434A">
      <w:pPr>
        <w:rPr>
          <w:lang w:val="en-US"/>
        </w:rPr>
      </w:pPr>
      <w:r w:rsidRPr="008A549D">
        <w:rPr>
          <w:lang w:val="en-US"/>
        </w:rPr>
        <w:t xml:space="preserve">The following procedure </w:t>
      </w:r>
      <w:r>
        <w:rPr>
          <w:lang w:val="en-US"/>
        </w:rPr>
        <w:t xml:space="preserve">describes how to </w:t>
      </w:r>
      <w:r w:rsidRPr="008A549D">
        <w:rPr>
          <w:lang w:val="en-US"/>
        </w:rPr>
        <w:t>uninstall</w:t>
      </w:r>
      <w:r>
        <w:rPr>
          <w:lang w:val="en-US"/>
        </w:rPr>
        <w:t xml:space="preserve"> gazetteer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0B434A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noProof/>
                <w:lang w:val="en-US" w:eastAsia="fr-FR"/>
              </w:rPr>
              <w:object w:dxaOrig="6060" w:dyaOrig="6960">
                <v:shape id="_x0000_i1061" type="#_x0000_t75" style="width:303pt;height:316.5pt" o:ole="">
                  <v:imagedata r:id="rId82" o:title=""/>
                </v:shape>
                <o:OLEObject Type="Embed" ProgID="PBrush" ShapeID="_x0000_i1061" DrawAspect="Content" ObjectID="_1588591056" r:id="rId385"/>
              </w:object>
            </w:r>
          </w:p>
        </w:tc>
      </w:tr>
      <w:tr w:rsidR="000B434A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Using the Command Prompt window set current directory to E:\Gazett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er: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Type in </w:t>
            </w:r>
            <w:r w:rsidR="00B34E93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E:</w:t>
            </w:r>
            <w:r w:rsidR="00B34E93">
              <w:rPr>
                <w:rFonts w:ascii="Times New Roman" w:hAnsi="Times New Roman"/>
                <w:b/>
                <w:color w:val="000000"/>
                <w:lang w:val="en-US" w:eastAsia="fr-FR"/>
              </w:rPr>
              <w:t>”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Type in cd </w:t>
            </w:r>
            <w:r w:rsidR="00B34E93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E:\Gazetteer</w:t>
            </w:r>
            <w:r w:rsidR="00B34E93">
              <w:rPr>
                <w:rFonts w:ascii="Times New Roman" w:hAnsi="Times New Roman"/>
                <w:b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21292F" wp14:editId="4F35F2D3">
                  <wp:extent cx="4124325" cy="2019300"/>
                  <wp:effectExtent l="0" t="0" r="9525" b="0"/>
                  <wp:docPr id="3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4325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34A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 xml:space="preserve">Type in </w:t>
            </w:r>
            <w:r w:rsidR="00B34E93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="00B34E93"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un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install.cmd</w:t>
            </w:r>
            <w:r w:rsidR="00B34E93">
              <w:rPr>
                <w:rFonts w:ascii="Times New Roman" w:hAnsi="Times New Roman"/>
                <w:b/>
                <w:color w:val="000000"/>
                <w:lang w:val="en-US" w:eastAsia="fr-FR"/>
              </w:rPr>
              <w:t>”</w:t>
            </w:r>
          </w:p>
          <w:p w:rsidR="00B34E93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Gazetter </w:t>
            </w:r>
            <w:r w:rsidR="00B34E93">
              <w:rPr>
                <w:rFonts w:ascii="Times New Roman" w:hAnsi="Times New Roman"/>
                <w:color w:val="000000"/>
                <w:lang w:val="en-US" w:eastAsia="fr-FR"/>
              </w:rPr>
              <w:t>uninstallation</w:t>
            </w:r>
          </w:p>
          <w:p w:rsidR="000B434A" w:rsidRPr="00F54A80" w:rsidRDefault="00B34E93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0B434A" w:rsidRPr="00F54A80">
              <w:rPr>
                <w:rFonts w:ascii="Times New Roman" w:hAnsi="Times New Roman"/>
                <w:color w:val="000000"/>
                <w:lang w:val="en-US" w:eastAsia="fr-FR"/>
              </w:rPr>
              <w:t>script is running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i/>
                <w:color w:val="000000"/>
                <w:lang w:val="en-US" w:eastAsia="fr-FR"/>
              </w:rPr>
              <w:t>Do you really want to uninstall the Gazetteer of the cartographic server yes(y) / no (n) ?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type ‘y’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34E93" w:rsidRDefault="000B434A" w:rsidP="000B434A">
            <w:pPr>
              <w:spacing w:before="0" w:after="0"/>
              <w:jc w:val="left"/>
              <w:rPr>
                <w:rFonts w:ascii="Times New Roman" w:hAnsi="Times New Roman"/>
                <w:b/>
                <w:i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i/>
                <w:color w:val="000000"/>
                <w:lang w:val="en-US" w:eastAsia="fr-FR"/>
              </w:rPr>
              <w:t>Press any key to continue . . .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press a key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B34E93" w:rsidP="000B434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63B16124" wp14:editId="26E88FC6">
                  <wp:extent cx="4068629" cy="2113472"/>
                  <wp:effectExtent l="0" t="0" r="8255" b="1270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0900" cy="2114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34A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Close all windows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noProof/>
                <w:lang w:val="en-US" w:eastAsia="fr-FR"/>
              </w:rPr>
            </w:pPr>
          </w:p>
        </w:tc>
      </w:tr>
    </w:tbl>
    <w:p w:rsidR="000B434A" w:rsidRPr="00F54A80" w:rsidRDefault="000B434A" w:rsidP="000B434A">
      <w:pPr>
        <w:rPr>
          <w:lang w:val="en-US"/>
        </w:rPr>
      </w:pPr>
    </w:p>
    <w:p w:rsidR="0023659F" w:rsidRPr="0023659F" w:rsidRDefault="0023659F" w:rsidP="0023659F">
      <w:pPr>
        <w:ind w:left="720"/>
        <w:rPr>
          <w:lang w:val="en-US"/>
        </w:rPr>
      </w:pPr>
    </w:p>
    <w:p w:rsidR="00F75B66" w:rsidRPr="00F54A80" w:rsidRDefault="00F75B66" w:rsidP="00FA7267">
      <w:pPr>
        <w:pStyle w:val="Heading2"/>
        <w:keepLines/>
        <w:widowControl w:val="0"/>
        <w:rPr>
          <w:lang w:val="en-US"/>
        </w:rPr>
      </w:pPr>
      <w:bookmarkStart w:id="375" w:name="_Ref424205157"/>
      <w:bookmarkStart w:id="376" w:name="_Ref424205166"/>
      <w:bookmarkStart w:id="377" w:name="_Ref424205175"/>
      <w:bookmarkStart w:id="378" w:name="_Toc440979217"/>
      <w:bookmarkStart w:id="379" w:name="_Ref425258001"/>
      <w:bookmarkStart w:id="380" w:name="_Ref425258029"/>
      <w:r>
        <w:rPr>
          <w:lang w:val="en-US"/>
        </w:rPr>
        <w:lastRenderedPageBreak/>
        <w:t>Cartographic Server u</w:t>
      </w:r>
      <w:r w:rsidRPr="00F54A80">
        <w:rPr>
          <w:lang w:val="en-US"/>
        </w:rPr>
        <w:t>ninstallation</w:t>
      </w:r>
      <w:bookmarkEnd w:id="375"/>
      <w:bookmarkEnd w:id="376"/>
      <w:bookmarkEnd w:id="377"/>
      <w:bookmarkEnd w:id="378"/>
    </w:p>
    <w:p w:rsidR="00F75B66" w:rsidRPr="008A549D" w:rsidRDefault="00F75B66" w:rsidP="00FA7267">
      <w:pPr>
        <w:keepNext/>
        <w:keepLines/>
        <w:widowControl w:val="0"/>
        <w:rPr>
          <w:lang w:val="en-US"/>
        </w:rPr>
      </w:pPr>
      <w:r w:rsidRPr="008A549D">
        <w:rPr>
          <w:lang w:val="en-US"/>
        </w:rPr>
        <w:t xml:space="preserve">The following procedure </w:t>
      </w:r>
      <w:r>
        <w:rPr>
          <w:lang w:val="en-US"/>
        </w:rPr>
        <w:t xml:space="preserve">describes how to </w:t>
      </w:r>
      <w:r w:rsidRPr="008A549D">
        <w:rPr>
          <w:lang w:val="en-US"/>
        </w:rPr>
        <w:t>uninstall Cartographic Server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noProof/>
                <w:lang w:val="en-US" w:eastAsia="fr-FR"/>
              </w:rPr>
              <w:object w:dxaOrig="6060" w:dyaOrig="6960">
                <v:shape id="_x0000_i1062" type="#_x0000_t75" style="width:303pt;height:316.5pt" o:ole="">
                  <v:imagedata r:id="rId82" o:title=""/>
                </v:shape>
                <o:OLEObject Type="Embed" ProgID="PBrush" ShapeID="_x0000_i1062" DrawAspect="Content" ObjectID="_1588591057" r:id="rId387"/>
              </w:object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the window command prompt </w:t>
            </w: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Goto E:\CARTOSERVER-INSTALLATION directory</w:t>
            </w:r>
          </w:p>
          <w:p w:rsidR="00F75B66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Type in</w:t>
            </w:r>
          </w:p>
          <w:p w:rsidR="00F75B66" w:rsidRPr="00274489" w:rsidRDefault="00F9357F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“</w:t>
            </w:r>
            <w:r w:rsidR="00F75B66"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E:</w:t>
            </w: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="00F75B66"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 </w:t>
            </w:r>
          </w:p>
          <w:p w:rsidR="00F75B66" w:rsidRPr="00274489" w:rsidRDefault="00F9357F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="00F75B66"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cd CARTOSERVER-INSTALLATION</w:t>
            </w: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A3744EC" wp14:editId="455BF756">
                  <wp:extent cx="4057650" cy="1504950"/>
                  <wp:effectExtent l="0" t="0" r="0" b="0"/>
                  <wp:docPr id="2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15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Type in </w:t>
            </w:r>
            <w:r w:rsidR="00F9357F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uninstall_srv_intelfs.cmd</w:t>
            </w:r>
            <w:r w:rsidR="00F9357F" w:rsidRPr="00274489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Wait for Cartographic server uninstallation completion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42C83C4" wp14:editId="6AC7FB20">
                  <wp:extent cx="4050897" cy="2347590"/>
                  <wp:effectExtent l="0" t="0" r="6985" b="0"/>
                  <wp:docPr id="288" name="Picture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2871" cy="2360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If INTEL-FS has not been previously uninstall, using command prompt windows, remove IMAGES share</w:t>
            </w: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Type 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net share IMAGES /delete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4F9DD4F" wp14:editId="50ABDBB7">
                  <wp:extent cx="4114800" cy="1847850"/>
                  <wp:effectExtent l="0" t="0" r="0" b="0"/>
                  <wp:docPr id="2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1847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Control panel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Uninstall a program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Programs and Features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window is displayed</w:t>
            </w: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INTEL-FS CARTOGRAPHIC SERVER &lt;numversion&gt;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uninstall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18E846" wp14:editId="1293BBBF">
                  <wp:extent cx="3990975" cy="2143125"/>
                  <wp:effectExtent l="0" t="0" r="9525" b="9525"/>
                  <wp:docPr id="2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0975" cy="214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When Cartographic server is uninstalled, close all windows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6A6A79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8963AAB" wp14:editId="4655995F">
                  <wp:extent cx="3991496" cy="1060241"/>
                  <wp:effectExtent l="0" t="0" r="0" b="6985"/>
                  <wp:docPr id="435" name="Picture 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1492" cy="1060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User Account Control</w:t>
            </w:r>
            <w:r>
              <w:rPr>
                <w:rFonts w:ascii="Times New Roman" w:hAnsi="Times New Roman"/>
                <w:lang w:val="en-US" w:eastAsia="fr-FR"/>
              </w:rPr>
              <w:t>” window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with the message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Do you allow the following program from an unknown publisher to make changes to this computer ?</w:t>
            </w:r>
            <w:r w:rsidRPr="005D46E0">
              <w:rPr>
                <w:rFonts w:ascii="Times New Roman" w:hAnsi="Times New Roman"/>
                <w:lang w:val="en-US" w:eastAsia="fr-FR"/>
              </w:rPr>
              <w:t>” is displayed</w:t>
            </w:r>
            <w:r>
              <w:rPr>
                <w:rFonts w:ascii="Times New Roman" w:hAnsi="Times New Roman"/>
                <w:lang w:val="en-US" w:eastAsia="fr-FR"/>
              </w:rPr>
              <w:t>.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F75B66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F75B66" w:rsidRPr="005D46E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Yes</w:t>
            </w:r>
            <w:r>
              <w:rPr>
                <w:rFonts w:ascii="Times New Roman" w:hAnsi="Times New Roman"/>
                <w:lang w:val="en-US" w:eastAsia="fr-FR"/>
              </w:rPr>
              <w:t>”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button.</w:t>
            </w: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noProof/>
                <w:lang w:val="fr-FR" w:eastAsia="fr-FR"/>
              </w:rPr>
            </w:pPr>
            <w:r>
              <w:object w:dxaOrig="6915" w:dyaOrig="3540">
                <v:shape id="_x0000_i1063" type="#_x0000_t75" style="width:315pt;height:161.25pt" o:ole="">
                  <v:imagedata r:id="rId393" o:title=""/>
                </v:shape>
                <o:OLEObject Type="Embed" ProgID="PBrush" ShapeID="_x0000_i1063" DrawAspect="Content" ObjectID="_1588591058" r:id="rId394"/>
              </w:object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INTEL-FS CARTOGRAPHIC SERVER uninstallation is in progress.</w:t>
            </w:r>
          </w:p>
          <w:p w:rsidR="00F75B66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When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uninstallation is completed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, close all windows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Default="006A6A79" w:rsidP="00FA7267">
            <w:pPr>
              <w:keepNext/>
              <w:keepLines/>
              <w:widowControl w:val="0"/>
              <w:spacing w:before="0" w:after="0"/>
              <w:jc w:val="center"/>
            </w:pPr>
            <w:r>
              <w:rPr>
                <w:noProof/>
                <w:lang w:val="en-US"/>
              </w:rPr>
              <w:drawing>
                <wp:inline distT="0" distB="0" distL="0" distR="0" wp14:anchorId="3D4F3BB3" wp14:editId="23B22396">
                  <wp:extent cx="3790950" cy="1400175"/>
                  <wp:effectExtent l="0" t="0" r="0" b="9525"/>
                  <wp:docPr id="436" name="Picture 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950" cy="140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4949" w:rsidRDefault="00114949" w:rsidP="00FA7267">
      <w:pPr>
        <w:keepNext/>
        <w:keepLines/>
        <w:widowControl w:val="0"/>
        <w:rPr>
          <w:lang w:val="en-US"/>
        </w:rPr>
      </w:pPr>
    </w:p>
    <w:p w:rsidR="00F75B66" w:rsidRDefault="00F9357F" w:rsidP="00FA7267">
      <w:pPr>
        <w:keepNext/>
        <w:keepLines/>
        <w:widowControl w:val="0"/>
        <w:rPr>
          <w:lang w:val="en-US"/>
        </w:rPr>
      </w:pPr>
      <w:r>
        <w:rPr>
          <w:lang w:val="en-US"/>
        </w:rPr>
        <w:lastRenderedPageBreak/>
        <w:t>Using “Computer Management” wizard, remove</w:t>
      </w:r>
    </w:p>
    <w:p w:rsidR="00F9357F" w:rsidRPr="00274489" w:rsidRDefault="00170233" w:rsidP="00274489">
      <w:pPr>
        <w:pStyle w:val="ListParagraph"/>
        <w:keepNext/>
        <w:keepLines/>
        <w:widowControl w:val="0"/>
        <w:numPr>
          <w:ilvl w:val="0"/>
          <w:numId w:val="59"/>
        </w:numPr>
        <w:rPr>
          <w:lang w:val="en-US"/>
        </w:rPr>
      </w:pPr>
      <w:r w:rsidRPr="00274489">
        <w:rPr>
          <w:lang w:val="en-US"/>
        </w:rPr>
        <w:t>ArcGISSOC, ArcGISSOM and ArcGISWebServices accounts</w:t>
      </w:r>
    </w:p>
    <w:p w:rsidR="00170233" w:rsidRDefault="00170233" w:rsidP="00274489">
      <w:pPr>
        <w:pStyle w:val="ListParagraph"/>
        <w:keepNext/>
        <w:keepLines/>
        <w:widowControl w:val="0"/>
        <w:numPr>
          <w:ilvl w:val="0"/>
          <w:numId w:val="59"/>
        </w:numPr>
        <w:rPr>
          <w:lang w:val="en-US"/>
        </w:rPr>
      </w:pPr>
      <w:r w:rsidRPr="00274489">
        <w:rPr>
          <w:lang w:val="en-US"/>
        </w:rPr>
        <w:t>agsusers and agsadmin groups</w:t>
      </w:r>
    </w:p>
    <w:p w:rsidR="00505C38" w:rsidRDefault="00505C38" w:rsidP="00274489">
      <w:pPr>
        <w:pStyle w:val="ListParagraph"/>
        <w:keepNext/>
        <w:keepLines/>
        <w:widowControl w:val="0"/>
        <w:rPr>
          <w:lang w:val="en-US"/>
        </w:rPr>
      </w:pP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505C38" w:rsidTr="006C24A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B9E" w:rsidRPr="00F54A80" w:rsidRDefault="00404B9E" w:rsidP="0027448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On INTEL-FS server,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select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Administrative Tools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&gt;Computer Management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505C38" w:rsidRPr="00F54A80" w:rsidRDefault="00505C38" w:rsidP="00404B9E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05C38" w:rsidRDefault="00404B9E" w:rsidP="006C24A5">
            <w:pPr>
              <w:keepNext/>
              <w:keepLines/>
              <w:widowControl w:val="0"/>
              <w:spacing w:before="0" w:after="0"/>
              <w:jc w:val="center"/>
            </w:pPr>
            <w:r>
              <w:object w:dxaOrig="11085" w:dyaOrig="10425">
                <v:shape id="_x0000_i1064" type="#_x0000_t75" style="width:314.25pt;height:296.25pt" o:ole="">
                  <v:imagedata r:id="rId396" o:title=""/>
                </v:shape>
                <o:OLEObject Type="Embed" ProgID="PBrush" ShapeID="_x0000_i1064" DrawAspect="Content" ObjectID="_1588591059" r:id="rId397"/>
              </w:object>
            </w:r>
          </w:p>
        </w:tc>
      </w:tr>
      <w:tr w:rsidR="00505C38" w:rsidTr="006C24A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05C38" w:rsidRPr="00F54A80" w:rsidRDefault="00404B9E" w:rsidP="006C24A5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Computer Mangement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wizard, browse to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System Tools\Local Users and Groups\Users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node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05C38" w:rsidRDefault="00404B9E" w:rsidP="00274489">
            <w:pPr>
              <w:keepNext/>
              <w:keepLines/>
              <w:widowControl w:val="0"/>
              <w:tabs>
                <w:tab w:val="left" w:pos="1440"/>
              </w:tabs>
              <w:spacing w:before="0" w:after="0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21B7BD2" wp14:editId="536A07F2">
                  <wp:extent cx="4065418" cy="2708695"/>
                  <wp:effectExtent l="0" t="0" r="0" b="0"/>
                  <wp:docPr id="393" name="Picture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350" cy="2713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C38" w:rsidTr="006C24A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05C38" w:rsidRPr="00F54A80" w:rsidRDefault="00404B9E" w:rsidP="006C24A5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Remove ArcGISSOC, ArcGISSOM and ArcGISWebServices users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05C38" w:rsidRDefault="001A0116" w:rsidP="00274489">
            <w:pPr>
              <w:keepNext/>
              <w:keepLines/>
              <w:widowControl w:val="0"/>
              <w:tabs>
                <w:tab w:val="left" w:pos="1698"/>
              </w:tabs>
              <w:spacing w:before="0" w:after="0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5BFB4E5" wp14:editId="468B70D6">
                  <wp:extent cx="4037162" cy="3019502"/>
                  <wp:effectExtent l="0" t="0" r="1905" b="0"/>
                  <wp:docPr id="388" name="Picture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2718" cy="3031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0116" w:rsidTr="006C24A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0116" w:rsidRDefault="001700AC" w:rsidP="006C24A5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The following warning wizard is displayed for each user removed</w:t>
            </w:r>
          </w:p>
          <w:p w:rsidR="001700AC" w:rsidRPr="00F54A80" w:rsidRDefault="001700AC" w:rsidP="006C24A5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0116" w:rsidRDefault="001A0116" w:rsidP="001A0116">
            <w:pPr>
              <w:keepNext/>
              <w:keepLines/>
              <w:widowControl w:val="0"/>
              <w:tabs>
                <w:tab w:val="left" w:pos="1698"/>
              </w:tabs>
              <w:spacing w:before="0" w:after="0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E748BB2" wp14:editId="08201039">
                  <wp:extent cx="3962400" cy="1943100"/>
                  <wp:effectExtent l="0" t="0" r="0" b="0"/>
                  <wp:docPr id="390" name="Picture 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C38" w:rsidTr="006C24A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05C38" w:rsidRDefault="001700AC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noProof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browse to “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System Tools\Local Users and Groups\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Groups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node</w:t>
            </w:r>
          </w:p>
          <w:p w:rsidR="001700AC" w:rsidRDefault="001700AC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1700AC" w:rsidRPr="00F54A80" w:rsidRDefault="001700AC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Remove agsadmin and agsusers groups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05C38" w:rsidRDefault="001A0116" w:rsidP="006C24A5">
            <w:pPr>
              <w:keepNext/>
              <w:keepLines/>
              <w:widowControl w:val="0"/>
              <w:spacing w:before="0" w:after="0"/>
              <w:jc w:val="center"/>
            </w:pPr>
            <w:r>
              <w:rPr>
                <w:noProof/>
                <w:lang w:val="en-US"/>
              </w:rPr>
              <w:drawing>
                <wp:inline distT="0" distB="0" distL="0" distR="0" wp14:anchorId="511B050A" wp14:editId="149D4287">
                  <wp:extent cx="4071668" cy="3045310"/>
                  <wp:effectExtent l="0" t="0" r="5080" b="3175"/>
                  <wp:docPr id="389" name="Picture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940" cy="3047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0116" w:rsidTr="006C24A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0AC" w:rsidRDefault="001700AC" w:rsidP="001700AC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The following warning wizard is displayed for each group removed</w:t>
            </w:r>
          </w:p>
          <w:p w:rsidR="001A0116" w:rsidRDefault="001700AC" w:rsidP="001700AC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35227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1700AC" w:rsidRDefault="001700AC" w:rsidP="001700AC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1700AC" w:rsidRDefault="001700AC" w:rsidP="001700AC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1700AC" w:rsidRPr="00F54A80" w:rsidRDefault="001700AC" w:rsidP="001700AC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When removal is completed, close all windows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0116" w:rsidRDefault="001A0116" w:rsidP="006C24A5">
            <w:pPr>
              <w:keepNext/>
              <w:keepLines/>
              <w:widowControl w:val="0"/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00DEC1D" wp14:editId="612801C7">
                  <wp:extent cx="3621573" cy="1775964"/>
                  <wp:effectExtent l="0" t="0" r="0" b="0"/>
                  <wp:docPr id="391" name="Picture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5596" cy="1777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05C38" w:rsidRPr="00274489" w:rsidRDefault="00505C38" w:rsidP="00404B9E">
      <w:pPr>
        <w:keepNext/>
        <w:keepLines/>
        <w:widowControl w:val="0"/>
        <w:rPr>
          <w:lang w:val="en-US"/>
        </w:rPr>
      </w:pPr>
    </w:p>
    <w:p w:rsidR="00F9357F" w:rsidRDefault="00F9357F" w:rsidP="00FA7267">
      <w:pPr>
        <w:keepNext/>
        <w:keepLines/>
        <w:widowControl w:val="0"/>
        <w:rPr>
          <w:lang w:val="en-US"/>
        </w:rPr>
      </w:pPr>
    </w:p>
    <w:p w:rsidR="00AD570A" w:rsidRDefault="00AD570A" w:rsidP="00FA7267">
      <w:pPr>
        <w:keepNext/>
        <w:keepLines/>
        <w:widowControl w:val="0"/>
        <w:rPr>
          <w:lang w:val="en-US"/>
        </w:rPr>
      </w:pPr>
      <w:r>
        <w:rPr>
          <w:lang w:val="en-US"/>
        </w:rPr>
        <w:t>Restart INTEL-FS server</w:t>
      </w:r>
    </w:p>
    <w:p w:rsidR="00170233" w:rsidRDefault="00170233" w:rsidP="00FA7267">
      <w:pPr>
        <w:keepNext/>
        <w:keepLines/>
        <w:widowControl w:val="0"/>
        <w:rPr>
          <w:lang w:val="en-US"/>
        </w:rPr>
      </w:pPr>
    </w:p>
    <w:p w:rsidR="00F75B66" w:rsidRDefault="00170233" w:rsidP="00FA7267">
      <w:pPr>
        <w:keepNext/>
        <w:keepLines/>
        <w:widowControl w:val="0"/>
        <w:rPr>
          <w:lang w:val="en-US"/>
        </w:rPr>
      </w:pPr>
      <w:r>
        <w:rPr>
          <w:lang w:val="en-US"/>
        </w:rPr>
        <w:t>U</w:t>
      </w:r>
      <w:r w:rsidR="00F75B66">
        <w:rPr>
          <w:lang w:val="en-US"/>
        </w:rPr>
        <w:t>sing Windows “Programs and features” removal wizard</w:t>
      </w:r>
      <w:r>
        <w:rPr>
          <w:lang w:val="en-US"/>
        </w:rPr>
        <w:t xml:space="preserve">, uninstall the following </w:t>
      </w:r>
      <w:r w:rsidR="004D1798">
        <w:rPr>
          <w:lang w:val="en-US"/>
        </w:rPr>
        <w:t>programs</w:t>
      </w:r>
    </w:p>
    <w:p w:rsidR="00F75B66" w:rsidRDefault="00F75B66" w:rsidP="00FA7267">
      <w:pPr>
        <w:pStyle w:val="ListParagraph"/>
        <w:keepNext/>
        <w:keepLines/>
        <w:widowControl w:val="0"/>
        <w:numPr>
          <w:ilvl w:val="0"/>
          <w:numId w:val="41"/>
        </w:numPr>
        <w:rPr>
          <w:lang w:val="en-US"/>
        </w:rPr>
      </w:pPr>
      <w:r>
        <w:rPr>
          <w:lang w:val="en-US"/>
        </w:rPr>
        <w:t>GDAL 19 (MSVC 2010)</w:t>
      </w:r>
    </w:p>
    <w:p w:rsidR="00F75B66" w:rsidRDefault="00F75B66" w:rsidP="00FA7267">
      <w:pPr>
        <w:pStyle w:val="ListParagraph"/>
        <w:keepNext/>
        <w:keepLines/>
        <w:widowControl w:val="0"/>
        <w:numPr>
          <w:ilvl w:val="0"/>
          <w:numId w:val="41"/>
        </w:numPr>
        <w:rPr>
          <w:lang w:val="en-US"/>
        </w:rPr>
      </w:pPr>
      <w:r>
        <w:rPr>
          <w:lang w:val="en-US"/>
        </w:rPr>
        <w:t>ArcGIS Military Analyst 10</w:t>
      </w:r>
    </w:p>
    <w:p w:rsidR="00F75B66" w:rsidRPr="000061BB" w:rsidRDefault="00F75B66" w:rsidP="00FA7267">
      <w:pPr>
        <w:pStyle w:val="ListParagraph"/>
        <w:keepNext/>
        <w:keepLines/>
        <w:widowControl w:val="0"/>
        <w:numPr>
          <w:ilvl w:val="0"/>
          <w:numId w:val="41"/>
        </w:numPr>
        <w:rPr>
          <w:lang w:val="en-US"/>
        </w:rPr>
      </w:pPr>
      <w:r>
        <w:rPr>
          <w:lang w:val="en-US"/>
        </w:rPr>
        <w:t>ArcGIS Server  for the Microsoft .NET Framework 10 – GIS Services</w:t>
      </w:r>
    </w:p>
    <w:p w:rsidR="00F75B66" w:rsidRDefault="00F75B66" w:rsidP="00FA7267">
      <w:pPr>
        <w:keepNext/>
        <w:keepLines/>
        <w:widowControl w:val="0"/>
        <w:rPr>
          <w:lang w:val="en-US"/>
        </w:rPr>
      </w:pPr>
    </w:p>
    <w:p w:rsidR="00F75B66" w:rsidRPr="00F54A80" w:rsidRDefault="00F75B66" w:rsidP="00FA7267">
      <w:pPr>
        <w:keepNext/>
        <w:keepLines/>
        <w:widowControl w:val="0"/>
        <w:rPr>
          <w:lang w:val="en-US"/>
        </w:rPr>
      </w:pPr>
    </w:p>
    <w:p w:rsidR="00F75B66" w:rsidRPr="00F54A80" w:rsidRDefault="00F75B66" w:rsidP="00F75B66">
      <w:pPr>
        <w:spacing w:before="0" w:after="0"/>
        <w:jc w:val="left"/>
        <w:rPr>
          <w:lang w:val="en-US"/>
        </w:rPr>
      </w:pPr>
      <w:r>
        <w:rPr>
          <w:lang w:val="en-US"/>
        </w:rPr>
        <w:br w:type="page"/>
      </w:r>
    </w:p>
    <w:p w:rsidR="00F75B66" w:rsidRPr="00F54A80" w:rsidRDefault="00D91CC7" w:rsidP="00F75B66">
      <w:pPr>
        <w:pStyle w:val="Heading2"/>
        <w:rPr>
          <w:lang w:val="en-US"/>
        </w:rPr>
      </w:pPr>
      <w:bookmarkStart w:id="381" w:name="_Ref424205316"/>
      <w:bookmarkStart w:id="382" w:name="_Ref424205330"/>
      <w:bookmarkStart w:id="383" w:name="_Toc440979218"/>
      <w:r>
        <w:rPr>
          <w:lang w:val="en-US"/>
        </w:rPr>
        <w:lastRenderedPageBreak/>
        <w:t>iisre</w:t>
      </w:r>
      <w:r w:rsidR="00F75B66">
        <w:rPr>
          <w:lang w:val="en-US"/>
        </w:rPr>
        <w:t>INTEL-FS u</w:t>
      </w:r>
      <w:r w:rsidR="00F75B66" w:rsidRPr="00F54A80">
        <w:rPr>
          <w:lang w:val="en-US"/>
        </w:rPr>
        <w:t>ninstallation</w:t>
      </w:r>
      <w:bookmarkEnd w:id="381"/>
      <w:bookmarkEnd w:id="382"/>
      <w:bookmarkEnd w:id="383"/>
    </w:p>
    <w:p w:rsidR="00F75B66" w:rsidRPr="008A549D" w:rsidRDefault="00F75B66" w:rsidP="00F75B66">
      <w:pPr>
        <w:rPr>
          <w:lang w:val="en-US"/>
        </w:rPr>
      </w:pPr>
      <w:r w:rsidRPr="008A549D">
        <w:rPr>
          <w:lang w:val="en-US"/>
        </w:rPr>
        <w:t xml:space="preserve">The following procedure </w:t>
      </w:r>
      <w:r>
        <w:rPr>
          <w:lang w:val="en-US"/>
        </w:rPr>
        <w:t xml:space="preserve">describes how to </w:t>
      </w:r>
      <w:r w:rsidRPr="008A549D">
        <w:rPr>
          <w:lang w:val="en-US"/>
        </w:rPr>
        <w:t>uninstall INTEL-FS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noProof/>
                <w:lang w:val="en-US" w:eastAsia="fr-FR"/>
              </w:rPr>
              <w:object w:dxaOrig="6060" w:dyaOrig="6960">
                <v:shape id="_x0000_i1065" type="#_x0000_t75" style="width:303pt;height:316.5pt" o:ole="">
                  <v:imagedata r:id="rId82" o:title=""/>
                </v:shape>
                <o:OLEObject Type="Embed" ProgID="PBrush" ShapeID="_x0000_i1065" DrawAspect="Content" ObjectID="_1588591060" r:id="rId403"/>
              </w:object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command prompt window</w:t>
            </w:r>
          </w:p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Type 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iisreset /stop</w:t>
            </w:r>
          </w:p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6D9290D" wp14:editId="6408B7EE">
                  <wp:extent cx="4057650" cy="2019300"/>
                  <wp:effectExtent l="0" t="0" r="0" b="0"/>
                  <wp:docPr id="2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B66" w:rsidRPr="00F54A80" w:rsidTr="000B434A">
        <w:tc>
          <w:tcPr>
            <w:tcW w:w="97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b/>
                <w:noProof/>
                <w:color w:val="FF0000"/>
                <w:lang w:val="en-US" w:eastAsia="fr-FR"/>
              </w:rPr>
              <w:t>WARNING:</w:t>
            </w:r>
            <w:r w:rsidRPr="00F54A80">
              <w:rPr>
                <w:noProof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Close all windows and make sure that no process access WebAppli and dataFolders</w:t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server desktop, double-click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Uninstall IntelFS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shortcut</w:t>
            </w:r>
          </w:p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D8507FE" wp14:editId="33906FA5">
                  <wp:extent cx="2990850" cy="1304925"/>
                  <wp:effectExtent l="0" t="0" r="0" b="9525"/>
                  <wp:docPr id="2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850" cy="1304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 xml:space="preserve">The following alert windows may appeared. </w:t>
            </w:r>
          </w:p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object w:dxaOrig="6900" w:dyaOrig="3525">
                <v:shape id="_x0000_i1066" type="#_x0000_t75" style="width:315pt;height:161.25pt" o:ole="">
                  <v:imagedata r:id="rId406" o:title=""/>
                </v:shape>
                <o:OLEObject Type="Embed" ProgID="PBrush" ShapeID="_x0000_i1066" DrawAspect="Content" ObjectID="_1588591061" r:id="rId407"/>
              </w:object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Uninstallation is in progress. </w:t>
            </w:r>
            <w:r w:rsidRPr="00F54A80">
              <w:rPr>
                <w:rFonts w:ascii="Times New Roman" w:hAnsi="Times New Roman"/>
                <w:lang w:val="en-US" w:eastAsia="fr-FR"/>
              </w:rPr>
              <w:t>This step might take several minutes.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D91CC7" w:rsidP="000B434A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717D4A6" wp14:editId="7845B79F">
                  <wp:extent cx="3790950" cy="1400175"/>
                  <wp:effectExtent l="0" t="0" r="0" b="9525"/>
                  <wp:docPr id="439" name="Picture 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950" cy="140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As the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INTEL-FS Uninstall type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alert appears,</w:t>
            </w:r>
          </w:p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keep Data folders DB and DBLog</w:t>
            </w:r>
          </w:p>
          <w:p w:rsidR="00F75B66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perform a full uninstallation</w:t>
            </w:r>
          </w:p>
          <w:p w:rsidR="00D91CC7" w:rsidRDefault="00D91CC7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91CC7" w:rsidRPr="00F54A80" w:rsidRDefault="00D91CC7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WARNING: This alert window may be hidden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1A9788F" wp14:editId="5D82A6B1">
                  <wp:extent cx="2914650" cy="1381125"/>
                  <wp:effectExtent l="0" t="0" r="0" b="9525"/>
                  <wp:docPr id="2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4650" cy="1381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B66" w:rsidRPr="00F54A80" w:rsidTr="000B434A">
        <w:tc>
          <w:tcPr>
            <w:tcW w:w="97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When </w:t>
            </w:r>
            <w:r w:rsidR="00D91CC7">
              <w:rPr>
                <w:rFonts w:ascii="Times New Roman" w:hAnsi="Times New Roman"/>
                <w:color w:val="000000"/>
                <w:lang w:val="en-US" w:eastAsia="fr-FR"/>
              </w:rPr>
              <w:t>un</w:t>
            </w:r>
            <w:r w:rsidR="00D91CC7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installation </w:t>
            </w:r>
            <w:r w:rsidR="00D91CC7">
              <w:rPr>
                <w:rFonts w:ascii="Times New Roman" w:hAnsi="Times New Roman"/>
                <w:color w:val="000000"/>
                <w:lang w:val="en-US" w:eastAsia="fr-FR"/>
              </w:rPr>
              <w:t xml:space="preserve">is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complete</w:t>
            </w:r>
            <w:r w:rsidR="00D91CC7">
              <w:rPr>
                <w:rFonts w:ascii="Times New Roman" w:hAnsi="Times New Roman"/>
                <w:color w:val="000000"/>
                <w:lang w:val="en-US" w:eastAsia="fr-FR"/>
              </w:rPr>
              <w:t>d afer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has been selected (I</w:t>
            </w:r>
            <w:r w:rsidR="00D91CC7">
              <w:rPr>
                <w:rFonts w:ascii="Times New Roman" w:hAnsi="Times New Roman"/>
                <w:color w:val="000000"/>
                <w:lang w:val="en-US" w:eastAsia="fr-FR"/>
              </w:rPr>
              <w:t>.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E</w:t>
            </w:r>
            <w:r w:rsidR="00D91CC7">
              <w:rPr>
                <w:rFonts w:ascii="Times New Roman" w:hAnsi="Times New Roman"/>
                <w:color w:val="000000"/>
                <w:lang w:val="en-US" w:eastAsia="fr-FR"/>
              </w:rPr>
              <w:t>.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a full uninstallation has been performed) make sure that:</w:t>
            </w:r>
          </w:p>
          <w:p w:rsidR="00F75B66" w:rsidRPr="00F54A80" w:rsidRDefault="00F75B66" w:rsidP="000B434A">
            <w:pPr>
              <w:numPr>
                <w:ilvl w:val="0"/>
                <w:numId w:val="25"/>
              </w:num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Web appli folders,</w:t>
            </w:r>
          </w:p>
          <w:p w:rsidR="00F75B66" w:rsidRPr="00F54A80" w:rsidRDefault="00F75B66" w:rsidP="000B434A">
            <w:pPr>
              <w:numPr>
                <w:ilvl w:val="0"/>
                <w:numId w:val="25"/>
              </w:num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Data folders,</w:t>
            </w:r>
          </w:p>
          <w:p w:rsidR="00F75B66" w:rsidRPr="00F54A80" w:rsidRDefault="00F75B66" w:rsidP="000B434A">
            <w:pPr>
              <w:numPr>
                <w:ilvl w:val="0"/>
                <w:numId w:val="25"/>
              </w:num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DBs and DB Logs </w:t>
            </w:r>
          </w:p>
          <w:p w:rsidR="00F75B66" w:rsidRPr="00F54A80" w:rsidRDefault="00F75B66" w:rsidP="000B434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have been removed.</w:t>
            </w:r>
          </w:p>
        </w:tc>
      </w:tr>
    </w:tbl>
    <w:p w:rsidR="00F75B66" w:rsidRDefault="00F75B66" w:rsidP="00F75B66">
      <w:pPr>
        <w:rPr>
          <w:lang w:val="en-US"/>
        </w:rPr>
      </w:pPr>
    </w:p>
    <w:p w:rsidR="002A00F0" w:rsidRDefault="002A00F0" w:rsidP="002A00F0">
      <w:pPr>
        <w:pStyle w:val="Heading2"/>
        <w:rPr>
          <w:lang w:val="en-US"/>
        </w:rPr>
      </w:pPr>
      <w:bookmarkStart w:id="384" w:name="_Ref433880841"/>
      <w:bookmarkStart w:id="385" w:name="_Ref433880842"/>
      <w:bookmarkStart w:id="386" w:name="_Toc440979219"/>
      <w:r>
        <w:rPr>
          <w:lang w:val="en-US"/>
        </w:rPr>
        <w:t>SQL Server uninstallation</w:t>
      </w:r>
      <w:bookmarkEnd w:id="379"/>
      <w:bookmarkEnd w:id="380"/>
      <w:bookmarkEnd w:id="384"/>
      <w:bookmarkEnd w:id="385"/>
      <w:bookmarkEnd w:id="386"/>
    </w:p>
    <w:p w:rsidR="002A00F0" w:rsidRPr="008A549D" w:rsidRDefault="002A00F0" w:rsidP="002A00F0">
      <w:pPr>
        <w:rPr>
          <w:lang w:val="en-US"/>
        </w:rPr>
      </w:pPr>
      <w:r w:rsidRPr="008A549D">
        <w:rPr>
          <w:lang w:val="en-US"/>
        </w:rPr>
        <w:t xml:space="preserve">The following procedure </w:t>
      </w:r>
      <w:r>
        <w:rPr>
          <w:lang w:val="en-US"/>
        </w:rPr>
        <w:t xml:space="preserve">describes how to </w:t>
      </w:r>
      <w:r w:rsidRPr="008A549D">
        <w:rPr>
          <w:lang w:val="en-US"/>
        </w:rPr>
        <w:t xml:space="preserve">uninstall </w:t>
      </w:r>
      <w:r>
        <w:rPr>
          <w:lang w:val="en-US"/>
        </w:rPr>
        <w:t>SQL Server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2A00F0" w:rsidRPr="00F54A80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00F0" w:rsidRDefault="002A00F0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 xml:space="preserve">On INTEL-FS server,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close all windows</w:t>
            </w:r>
          </w:p>
          <w:p w:rsidR="002A00F0" w:rsidRPr="00F54A80" w:rsidRDefault="002A00F0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Control panel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2A00F0" w:rsidRPr="00F54A80" w:rsidRDefault="002A00F0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Uninstall a program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Programs and Features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window is displayed</w:t>
            </w:r>
          </w:p>
          <w:p w:rsidR="002A00F0" w:rsidRPr="00F54A80" w:rsidRDefault="002A00F0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00F0" w:rsidRPr="00F54A80" w:rsidRDefault="002A00F0" w:rsidP="002A00F0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841BC99" wp14:editId="0CED3F42">
                  <wp:extent cx="4013187" cy="2507495"/>
                  <wp:effectExtent l="0" t="0" r="6985" b="7620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9627" cy="2511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00F0" w:rsidRPr="00F54A80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00F0" w:rsidRDefault="00D66B31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Double click “</w:t>
            </w:r>
            <w:r w:rsidRPr="00D66B31">
              <w:rPr>
                <w:rFonts w:ascii="Times New Roman" w:hAnsi="Times New Roman"/>
                <w:b/>
                <w:color w:val="000000"/>
                <w:lang w:val="en-US" w:eastAsia="fr-FR"/>
              </w:rPr>
              <w:t>Microsoft SQL Server 2008 R2 (64-bit)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  <w:p w:rsidR="00D66B31" w:rsidRDefault="00D66B31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66B31" w:rsidRPr="00F54A80" w:rsidRDefault="00D66B31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D66B31">
              <w:rPr>
                <w:rFonts w:ascii="Times New Roman" w:hAnsi="Times New Roman"/>
                <w:b/>
                <w:color w:val="000000"/>
                <w:lang w:val="en-US" w:eastAsia="fr-FR"/>
              </w:rPr>
              <w:t>Remove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00F0" w:rsidRDefault="00D66B31" w:rsidP="00D66B31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4A07C41" wp14:editId="1BCB82B6">
                  <wp:extent cx="2657475" cy="2202907"/>
                  <wp:effectExtent l="0" t="0" r="0" b="6985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2202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00F0" w:rsidRPr="00F54A80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00F0" w:rsidRPr="00F54A80" w:rsidRDefault="00D66B31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D66B31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00F0" w:rsidRDefault="00D66B31" w:rsidP="002A00F0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9624353" wp14:editId="79BDC4BB">
                  <wp:extent cx="4089108" cy="3067050"/>
                  <wp:effectExtent l="0" t="0" r="6985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6645" cy="3072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00F0" w:rsidRPr="00F54A80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00F0" w:rsidRPr="00F54A80" w:rsidRDefault="00D66B31" w:rsidP="00D66B3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D66B31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D66B31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00F0" w:rsidRDefault="00D66B31" w:rsidP="002A00F0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0312443" wp14:editId="7848C839">
                  <wp:extent cx="4012915" cy="3009900"/>
                  <wp:effectExtent l="0" t="0" r="6985" b="0"/>
                  <wp:docPr id="332" name="Picture 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772" cy="3022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00F0" w:rsidRPr="00F54A80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00F0" w:rsidRPr="00F54A80" w:rsidRDefault="004A52C3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4A52C3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S</w:t>
            </w:r>
            <w:r w:rsidRPr="004A52C3">
              <w:rPr>
                <w:rFonts w:ascii="Times New Roman" w:hAnsi="Times New Roman"/>
                <w:b/>
                <w:color w:val="000000"/>
                <w:lang w:val="en-US" w:eastAsia="fr-FR"/>
              </w:rPr>
              <w:t>elect All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00F0" w:rsidRDefault="004A52C3" w:rsidP="002A00F0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362128" wp14:editId="06A2B35B">
                  <wp:extent cx="4089109" cy="3067050"/>
                  <wp:effectExtent l="0" t="0" r="6985" b="0"/>
                  <wp:docPr id="335" name="Picture 3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126" cy="3085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B31" w:rsidRPr="00F54A80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B31" w:rsidRPr="00F54A80" w:rsidRDefault="004A52C3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D66B31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D66B31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B31" w:rsidRDefault="004A52C3" w:rsidP="002A00F0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AC769E6" wp14:editId="3F366D1A">
                  <wp:extent cx="4047823" cy="3036084"/>
                  <wp:effectExtent l="0" t="0" r="0" b="0"/>
                  <wp:docPr id="336" name="Picture 3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7547" cy="3035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B31" w:rsidRPr="00F54A80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B31" w:rsidRPr="00F54A80" w:rsidRDefault="004A52C3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D66B31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D66B31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B31" w:rsidRDefault="004A52C3" w:rsidP="002A00F0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046267" wp14:editId="113FC8BC">
                  <wp:extent cx="4063713" cy="3048000"/>
                  <wp:effectExtent l="0" t="0" r="0" b="0"/>
                  <wp:docPr id="337" name="Picture 3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8909" cy="3051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B31" w:rsidRPr="00F54A80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B31" w:rsidRPr="00F54A80" w:rsidRDefault="004A52C3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4A52C3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R</w:t>
            </w:r>
            <w:r w:rsidRPr="004A52C3">
              <w:rPr>
                <w:rFonts w:ascii="Times New Roman" w:hAnsi="Times New Roman"/>
                <w:b/>
                <w:color w:val="000000"/>
                <w:lang w:val="en-US" w:eastAsia="fr-FR"/>
              </w:rPr>
              <w:t>emove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B31" w:rsidRDefault="004A52C3" w:rsidP="002A00F0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7049A6E" wp14:editId="66A54866">
                  <wp:extent cx="4051014" cy="3038475"/>
                  <wp:effectExtent l="0" t="0" r="6985" b="0"/>
                  <wp:docPr id="338" name="Picture 3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6363" cy="3042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B31" w:rsidRPr="00F54A80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B31" w:rsidRPr="00F54A80" w:rsidRDefault="004A52C3" w:rsidP="004A52C3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SQL Server is in progress. This step </w:t>
            </w:r>
            <w:r w:rsidRPr="00F54A80">
              <w:rPr>
                <w:rFonts w:ascii="Times New Roman" w:hAnsi="Times New Roman"/>
                <w:lang w:val="en-US" w:eastAsia="fr-FR"/>
              </w:rPr>
              <w:t>may last a couple of minutes.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B31" w:rsidRDefault="004A52C3" w:rsidP="002A00F0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D7541B" wp14:editId="78C294F4">
                  <wp:extent cx="4051010" cy="3038475"/>
                  <wp:effectExtent l="0" t="0" r="6985" b="0"/>
                  <wp:docPr id="339" name="Picture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8995" cy="3044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B31" w:rsidRPr="00F54A80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B31" w:rsidRPr="00F54A80" w:rsidRDefault="0023659F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23659F">
              <w:rPr>
                <w:rFonts w:ascii="Times New Roman" w:hAnsi="Times New Roman"/>
                <w:b/>
                <w:color w:val="000000"/>
                <w:lang w:val="en-US" w:eastAsia="fr-FR"/>
              </w:rPr>
              <w:t>Close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B31" w:rsidRDefault="0023659F" w:rsidP="002A00F0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D94C4D" wp14:editId="3A5102F6">
                  <wp:extent cx="3994030" cy="3122763"/>
                  <wp:effectExtent l="0" t="0" r="6985" b="1905"/>
                  <wp:docPr id="340" name="Picture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4016" cy="3130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A00F0" w:rsidRDefault="002A00F0" w:rsidP="002A00F0">
      <w:pPr>
        <w:rPr>
          <w:lang w:val="en-US"/>
        </w:rPr>
      </w:pPr>
    </w:p>
    <w:p w:rsidR="009829F8" w:rsidRDefault="009829F8" w:rsidP="009829F8">
      <w:pPr>
        <w:pStyle w:val="Heading2"/>
        <w:rPr>
          <w:lang w:val="en-US"/>
        </w:rPr>
      </w:pPr>
      <w:bookmarkStart w:id="387" w:name="_Ref438031353"/>
      <w:bookmarkStart w:id="388" w:name="_Toc440979220"/>
      <w:r>
        <w:rPr>
          <w:lang w:val="en-US"/>
        </w:rPr>
        <w:t>VirusScan enabling</w:t>
      </w:r>
      <w:bookmarkEnd w:id="387"/>
      <w:bookmarkEnd w:id="388"/>
    </w:p>
    <w:p w:rsidR="009829F8" w:rsidRDefault="009829F8" w:rsidP="009829F8">
      <w:pPr>
        <w:rPr>
          <w:lang w:val="en-US"/>
        </w:rPr>
      </w:pPr>
      <w:r>
        <w:rPr>
          <w:lang w:val="en-US"/>
        </w:rPr>
        <w:t xml:space="preserve">The following procedure describes how to enable </w:t>
      </w:r>
      <w:r w:rsidRPr="00235227">
        <w:rPr>
          <w:lang w:val="en-US"/>
        </w:rPr>
        <w:t>VirusScan «Access Protection» and «On-Access Scanner» features</w:t>
      </w:r>
      <w:r>
        <w:rPr>
          <w:lang w:val="en-US"/>
        </w:rPr>
        <w:t xml:space="preserve"> which have been previously disabled.</w:t>
      </w:r>
    </w:p>
    <w:p w:rsidR="009829F8" w:rsidRPr="00235227" w:rsidRDefault="009829F8" w:rsidP="009829F8">
      <w:pPr>
        <w:rPr>
          <w:lang w:val="en-US"/>
        </w:rPr>
      </w:pP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9829F8" w:rsidRPr="00F54A80" w:rsidTr="009829F8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29F8" w:rsidRPr="00F54A80" w:rsidRDefault="009829F8" w:rsidP="009829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McAfee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9829F8" w:rsidRPr="00F54A80" w:rsidRDefault="009829F8" w:rsidP="009829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VirusScan Console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29F8" w:rsidRPr="00F54A80" w:rsidRDefault="009829F8" w:rsidP="009829F8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object w:dxaOrig="6075" w:dyaOrig="6960">
                <v:shape id="_x0000_i1067" type="#_x0000_t75" style="width:303.75pt;height:348pt" o:ole="">
                  <v:imagedata r:id="rId380" o:title=""/>
                </v:shape>
                <o:OLEObject Type="Embed" ProgID="PBrush" ShapeID="_x0000_i1067" DrawAspect="Content" ObjectID="_1588591062" r:id="rId420"/>
              </w:object>
            </w:r>
          </w:p>
        </w:tc>
      </w:tr>
      <w:tr w:rsidR="009829F8" w:rsidRPr="00F54A80" w:rsidTr="009829F8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29F8" w:rsidRDefault="009829F8" w:rsidP="009829F8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5D46E0">
              <w:rPr>
                <w:rFonts w:ascii="Times New Roman" w:hAnsi="Times New Roman"/>
                <w:lang w:val="en-US" w:eastAsia="fr-FR"/>
              </w:rPr>
              <w:lastRenderedPageBreak/>
              <w:t xml:space="preserve"> </w:t>
            </w:r>
            <w:r>
              <w:rPr>
                <w:rFonts w:ascii="Times New Roman" w:hAnsi="Times New Roman"/>
                <w:lang w:val="en-US" w:eastAsia="fr-FR"/>
              </w:rPr>
              <w:t>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User Account Control</w:t>
            </w:r>
            <w:r>
              <w:rPr>
                <w:rFonts w:ascii="Times New Roman" w:hAnsi="Times New Roman"/>
                <w:lang w:val="en-US" w:eastAsia="fr-FR"/>
              </w:rPr>
              <w:t>” window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with the message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Do you allow the following program from an unknown publisher to make changes to this computer ?</w:t>
            </w:r>
            <w:r w:rsidRPr="005D46E0">
              <w:rPr>
                <w:rFonts w:ascii="Times New Roman" w:hAnsi="Times New Roman"/>
                <w:lang w:val="en-US" w:eastAsia="fr-FR"/>
              </w:rPr>
              <w:t>” is displayed</w:t>
            </w:r>
            <w:r>
              <w:rPr>
                <w:rFonts w:ascii="Times New Roman" w:hAnsi="Times New Roman"/>
                <w:lang w:val="en-US" w:eastAsia="fr-FR"/>
              </w:rPr>
              <w:t>.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9829F8" w:rsidRDefault="009829F8" w:rsidP="009829F8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9829F8" w:rsidRPr="005D46E0" w:rsidRDefault="009829F8" w:rsidP="009829F8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Yes</w:t>
            </w:r>
            <w:r>
              <w:rPr>
                <w:rFonts w:ascii="Times New Roman" w:hAnsi="Times New Roman"/>
                <w:lang w:val="en-US" w:eastAsia="fr-FR"/>
              </w:rPr>
              <w:t>”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button.</w:t>
            </w:r>
          </w:p>
          <w:p w:rsidR="009829F8" w:rsidRPr="00F54A80" w:rsidRDefault="009829F8" w:rsidP="009829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29F8" w:rsidRDefault="009829F8" w:rsidP="009829F8">
            <w:pPr>
              <w:tabs>
                <w:tab w:val="left" w:pos="2622"/>
              </w:tabs>
              <w:spacing w:before="0" w:after="0"/>
              <w:jc w:val="center"/>
            </w:pPr>
            <w:r>
              <w:object w:dxaOrig="6870" w:dyaOrig="3540">
                <v:shape id="_x0000_i1068" type="#_x0000_t75" style="width:273pt;height:140.25pt" o:ole="">
                  <v:imagedata r:id="rId382" o:title=""/>
                </v:shape>
                <o:OLEObject Type="Embed" ProgID="PBrush" ShapeID="_x0000_i1068" DrawAspect="Content" ObjectID="_1588591063" r:id="rId421"/>
              </w:object>
            </w:r>
          </w:p>
        </w:tc>
      </w:tr>
      <w:tr w:rsidR="009829F8" w:rsidRPr="00F54A80" w:rsidTr="009829F8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29F8" w:rsidRDefault="009829F8" w:rsidP="009829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Right click  “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Access Protection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Enable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9829F8" w:rsidRDefault="009829F8" w:rsidP="009829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9829F8" w:rsidRDefault="009829F8" w:rsidP="009829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Right click  “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On-Access Scanner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Enable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9829F8" w:rsidRDefault="009829F8" w:rsidP="009829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9829F8" w:rsidRPr="00F54A80" w:rsidRDefault="009829F8" w:rsidP="009829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Close “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VirusScan Console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window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29F8" w:rsidRDefault="009829F8" w:rsidP="009829F8">
            <w:pPr>
              <w:tabs>
                <w:tab w:val="left" w:pos="1223"/>
              </w:tabs>
              <w:spacing w:before="0" w:after="0"/>
              <w:jc w:val="left"/>
            </w:pPr>
            <w:r>
              <w:rPr>
                <w:noProof/>
                <w:lang w:val="en-US"/>
              </w:rPr>
              <w:drawing>
                <wp:inline distT="0" distB="0" distL="0" distR="0" wp14:anchorId="50EB5ACD" wp14:editId="70075697">
                  <wp:extent cx="4045788" cy="2632386"/>
                  <wp:effectExtent l="0" t="0" r="0" b="0"/>
                  <wp:docPr id="392" name="Picture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46" cy="2633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829F8" w:rsidRDefault="009829F8" w:rsidP="009829F8">
      <w:pPr>
        <w:ind w:left="720"/>
        <w:rPr>
          <w:lang w:val="en-US"/>
        </w:rPr>
      </w:pPr>
    </w:p>
    <w:p w:rsidR="009829F8" w:rsidRPr="00F54A80" w:rsidRDefault="009829F8" w:rsidP="002A00F0">
      <w:pPr>
        <w:rPr>
          <w:lang w:val="en-US"/>
        </w:rPr>
      </w:pPr>
    </w:p>
    <w:p w:rsidR="00EA6711" w:rsidRPr="00F54A80" w:rsidRDefault="00EA6711" w:rsidP="00EA6711">
      <w:pPr>
        <w:rPr>
          <w:lang w:val="en-US"/>
        </w:rPr>
      </w:pPr>
    </w:p>
    <w:p w:rsidR="00181C52" w:rsidRPr="00F54A80" w:rsidRDefault="007B537B" w:rsidP="00820E8D">
      <w:pPr>
        <w:pStyle w:val="Heading1"/>
        <w:rPr>
          <w:lang w:val="en-US"/>
        </w:rPr>
      </w:pPr>
      <w:bookmarkStart w:id="389" w:name="_Toc440979221"/>
      <w:r>
        <w:rPr>
          <w:lang w:val="en-US"/>
        </w:rPr>
        <w:t>Additional informations</w:t>
      </w:r>
      <w:bookmarkEnd w:id="389"/>
    </w:p>
    <w:p w:rsidR="006374E0" w:rsidRPr="00F54A80" w:rsidRDefault="006374E0" w:rsidP="006374E0">
      <w:pPr>
        <w:pStyle w:val="Heading2"/>
        <w:rPr>
          <w:lang w:val="en-US"/>
        </w:rPr>
      </w:pPr>
      <w:bookmarkStart w:id="390" w:name="_Toc440979222"/>
      <w:r w:rsidRPr="00F54A80">
        <w:rPr>
          <w:lang w:val="en-US"/>
        </w:rPr>
        <w:t>Windows registry usage</w:t>
      </w:r>
      <w:bookmarkEnd w:id="390"/>
    </w:p>
    <w:p w:rsidR="006374E0" w:rsidRPr="00F54A80" w:rsidRDefault="006374E0" w:rsidP="00026649">
      <w:r w:rsidRPr="00F54A80">
        <w:t>INTEL-FS installer creates the following registry keys:</w:t>
      </w:r>
    </w:p>
    <w:p w:rsidR="006374E0" w:rsidRPr="00F54A80" w:rsidRDefault="006374E0" w:rsidP="006374E0">
      <w:pPr>
        <w:numPr>
          <w:ilvl w:val="0"/>
          <w:numId w:val="25"/>
        </w:numPr>
        <w:rPr>
          <w:lang w:val="en-US"/>
        </w:rPr>
      </w:pPr>
      <w:r w:rsidRPr="00F54A80">
        <w:rPr>
          <w:lang w:val="en-US"/>
        </w:rPr>
        <w:t>\\HKEY_LOCAL_MACHINE\SOFTWARE\Wow6432Node\INTEL-FS</w:t>
      </w:r>
    </w:p>
    <w:p w:rsidR="006374E0" w:rsidRPr="00F54A80" w:rsidRDefault="00931834" w:rsidP="006374E0">
      <w:pPr>
        <w:rPr>
          <w:noProof/>
          <w:lang w:val="en-US" w:eastAsia="fr-FR"/>
        </w:rPr>
      </w:pPr>
      <w:r>
        <w:rPr>
          <w:noProof/>
          <w:lang w:val="en-US"/>
        </w:rPr>
        <w:lastRenderedPageBreak/>
        <w:drawing>
          <wp:inline distT="0" distB="0" distL="0" distR="0" wp14:anchorId="6491E32D" wp14:editId="4BC52D02">
            <wp:extent cx="5972175" cy="2590800"/>
            <wp:effectExtent l="0" t="0" r="9525" b="0"/>
            <wp:docPr id="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4E0" w:rsidRPr="00F54A80" w:rsidRDefault="006374E0" w:rsidP="006374E0">
      <w:pPr>
        <w:rPr>
          <w:noProof/>
          <w:lang w:val="en-US" w:eastAsia="fr-FR"/>
        </w:rPr>
      </w:pPr>
    </w:p>
    <w:p w:rsidR="00DD3CDF" w:rsidRPr="00F54A80" w:rsidRDefault="00DD3CDF" w:rsidP="006374E0">
      <w:pPr>
        <w:rPr>
          <w:noProof/>
          <w:lang w:val="en-US" w:eastAsia="fr-FR"/>
        </w:rPr>
      </w:pPr>
      <w:r w:rsidRPr="00F54A80">
        <w:rPr>
          <w:noProof/>
          <w:lang w:val="en-US" w:eastAsia="fr-FR"/>
        </w:rPr>
        <w:t>Using dureg (registry size estimator utilities) INTEL-FS node registry size is less than 2500 bytes</w:t>
      </w:r>
    </w:p>
    <w:p w:rsidR="00DD3CDF" w:rsidRPr="00F54A80" w:rsidRDefault="00DD3CDF" w:rsidP="006374E0">
      <w:pPr>
        <w:rPr>
          <w:noProof/>
          <w:lang w:val="en-US" w:eastAsia="fr-FR"/>
        </w:rPr>
      </w:pPr>
      <w:r w:rsidRPr="00F54A80">
        <w:rPr>
          <w:noProof/>
          <w:lang w:val="en-US" w:eastAsia="fr-FR"/>
        </w:rPr>
        <w:t>E.G.</w:t>
      </w:r>
    </w:p>
    <w:p w:rsidR="00DD3CDF" w:rsidRPr="00F54A80" w:rsidRDefault="00DD3CDF" w:rsidP="00DD3CDF">
      <w:pPr>
        <w:rPr>
          <w:b/>
          <w:noProof/>
          <w:sz w:val="16"/>
          <w:szCs w:val="16"/>
          <w:lang w:val="en-US" w:eastAsia="fr-FR"/>
        </w:rPr>
      </w:pPr>
      <w:r w:rsidRPr="00F54A80">
        <w:rPr>
          <w:b/>
          <w:noProof/>
          <w:sz w:val="16"/>
          <w:szCs w:val="16"/>
          <w:lang w:val="en-US" w:eastAsia="fr-FR"/>
        </w:rPr>
        <w:t>C:\Users\Administrator&gt;"C:\Program Files (x86)\Resource Kit\dureg.exe" /lm "software\Wow6432Node\INTEL-FS"</w:t>
      </w:r>
    </w:p>
    <w:p w:rsidR="00DD3CDF" w:rsidRPr="00F54A80" w:rsidRDefault="00DD3CDF" w:rsidP="00DD3CDF">
      <w:pPr>
        <w:rPr>
          <w:b/>
          <w:noProof/>
          <w:sz w:val="16"/>
          <w:szCs w:val="16"/>
          <w:lang w:val="en-US" w:eastAsia="fr-FR"/>
        </w:rPr>
      </w:pPr>
      <w:r w:rsidRPr="00F54A80">
        <w:rPr>
          <w:b/>
          <w:noProof/>
          <w:sz w:val="16"/>
          <w:szCs w:val="16"/>
          <w:lang w:val="en-US" w:eastAsia="fr-FR"/>
        </w:rPr>
        <w:t>Size of HKEY_LOCAL_MACHINE\software\Wow6432Node\INTEL-FS: 1278</w:t>
      </w:r>
    </w:p>
    <w:p w:rsidR="00820E8D" w:rsidRDefault="00F02235" w:rsidP="00820E8D">
      <w:pPr>
        <w:pStyle w:val="Heading2"/>
        <w:rPr>
          <w:lang w:val="en-US"/>
        </w:rPr>
      </w:pPr>
      <w:bookmarkStart w:id="391" w:name="_Ref424205750"/>
      <w:bookmarkStart w:id="392" w:name="_Ref424205760"/>
      <w:bookmarkStart w:id="393" w:name="_Toc440979223"/>
      <w:r>
        <w:rPr>
          <w:lang w:val="en-US"/>
        </w:rPr>
        <w:t>Programs</w:t>
      </w:r>
      <w:r w:rsidR="00820E8D" w:rsidRPr="00F54A80">
        <w:rPr>
          <w:lang w:val="en-US"/>
        </w:rPr>
        <w:t xml:space="preserve"> installed</w:t>
      </w:r>
      <w:r w:rsidR="001568FE">
        <w:rPr>
          <w:lang w:val="en-US"/>
        </w:rPr>
        <w:t xml:space="preserve"> on INTEL-FS server</w:t>
      </w:r>
      <w:bookmarkEnd w:id="391"/>
      <w:bookmarkEnd w:id="392"/>
      <w:bookmarkEnd w:id="393"/>
    </w:p>
    <w:p w:rsidR="001568FE" w:rsidRDefault="001568FE" w:rsidP="001568FE">
      <w:pPr>
        <w:rPr>
          <w:lang w:val="en-US"/>
        </w:rPr>
      </w:pPr>
      <w:r>
        <w:rPr>
          <w:lang w:val="en-US"/>
        </w:rPr>
        <w:t xml:space="preserve">This chapter describes </w:t>
      </w:r>
      <w:r w:rsidR="00F02235">
        <w:rPr>
          <w:lang w:val="en-US"/>
        </w:rPr>
        <w:t>programs</w:t>
      </w:r>
      <w:r>
        <w:rPr>
          <w:lang w:val="en-US"/>
        </w:rPr>
        <w:t xml:space="preserve"> which are installed on INTEL-FS server.</w:t>
      </w:r>
    </w:p>
    <w:p w:rsidR="00026649" w:rsidRPr="001568FE" w:rsidRDefault="00026649" w:rsidP="001568FE">
      <w:pPr>
        <w:rPr>
          <w:lang w:val="en-US"/>
        </w:rPr>
      </w:pPr>
    </w:p>
    <w:p w:rsidR="00820E8D" w:rsidRPr="00F54A80" w:rsidRDefault="00820E8D" w:rsidP="000061BB">
      <w:r w:rsidRPr="00F54A80">
        <w:t xml:space="preserve">INTELFS installer installs following </w:t>
      </w:r>
      <w:r w:rsidR="00AE30D4" w:rsidRPr="00F54A80">
        <w:t>programs</w:t>
      </w:r>
    </w:p>
    <w:tbl>
      <w:tblPr>
        <w:tblW w:w="907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059"/>
        <w:gridCol w:w="1440"/>
        <w:gridCol w:w="1573"/>
      </w:tblGrid>
      <w:tr w:rsidR="00820E8D" w:rsidRPr="00F54A80" w:rsidTr="00EC2A5F">
        <w:trPr>
          <w:cantSplit/>
          <w:trHeight w:val="255"/>
          <w:tblHeader/>
          <w:jc w:val="center"/>
        </w:trPr>
        <w:tc>
          <w:tcPr>
            <w:tcW w:w="6059" w:type="dxa"/>
            <w:shd w:val="pct15" w:color="auto" w:fill="auto"/>
            <w:noWrap/>
          </w:tcPr>
          <w:p w:rsidR="00820E8D" w:rsidRPr="00F54A80" w:rsidRDefault="00820E8D" w:rsidP="00A959AE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Name</w:t>
            </w:r>
          </w:p>
        </w:tc>
        <w:tc>
          <w:tcPr>
            <w:tcW w:w="1440" w:type="dxa"/>
            <w:shd w:val="pct15" w:color="auto" w:fill="auto"/>
          </w:tcPr>
          <w:p w:rsidR="00820E8D" w:rsidRPr="00F54A80" w:rsidRDefault="00820E8D" w:rsidP="00A959AE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Version</w:t>
            </w:r>
          </w:p>
        </w:tc>
        <w:tc>
          <w:tcPr>
            <w:tcW w:w="1573" w:type="dxa"/>
            <w:shd w:val="pct15" w:color="auto" w:fill="auto"/>
          </w:tcPr>
          <w:p w:rsidR="00820E8D" w:rsidRPr="00F54A80" w:rsidRDefault="00820E8D" w:rsidP="00A959AE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Provider</w:t>
            </w:r>
          </w:p>
        </w:tc>
      </w:tr>
      <w:tr w:rsidR="00AE30D4" w:rsidRPr="00F54A80" w:rsidTr="00EC2A5F">
        <w:trPr>
          <w:cantSplit/>
          <w:trHeight w:val="510"/>
          <w:jc w:val="center"/>
        </w:trPr>
        <w:tc>
          <w:tcPr>
            <w:tcW w:w="6059" w:type="dxa"/>
          </w:tcPr>
          <w:p w:rsidR="00AE30D4" w:rsidRPr="00F54A80" w:rsidRDefault="00AE30D4" w:rsidP="00AE30D4">
            <w:pPr>
              <w:rPr>
                <w:lang w:val="en-US"/>
              </w:rPr>
            </w:pPr>
            <w:r w:rsidRPr="00F54A80">
              <w:rPr>
                <w:lang w:val="en-US"/>
              </w:rPr>
              <w:t>Application Initialization 1.0 for IIS 7.5</w:t>
            </w:r>
          </w:p>
        </w:tc>
        <w:tc>
          <w:tcPr>
            <w:tcW w:w="1440" w:type="dxa"/>
          </w:tcPr>
          <w:p w:rsidR="00AE30D4" w:rsidRPr="00F54A80" w:rsidRDefault="00AE30D4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7.1</w:t>
            </w:r>
          </w:p>
        </w:tc>
        <w:tc>
          <w:tcPr>
            <w:tcW w:w="1573" w:type="dxa"/>
          </w:tcPr>
          <w:p w:rsidR="00AE30D4" w:rsidRPr="00F54A80" w:rsidRDefault="00AE30D4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  <w:tr w:rsidR="001E1C61" w:rsidRPr="00F54A80" w:rsidTr="00EC2A5F">
        <w:trPr>
          <w:cantSplit/>
          <w:trHeight w:val="510"/>
          <w:jc w:val="center"/>
        </w:trPr>
        <w:tc>
          <w:tcPr>
            <w:tcW w:w="6059" w:type="dxa"/>
          </w:tcPr>
          <w:p w:rsidR="001E1C61" w:rsidRPr="00F54A80" w:rsidRDefault="001E1C61" w:rsidP="00AE30D4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IIS Media Services 64bits</w:t>
            </w:r>
          </w:p>
        </w:tc>
        <w:tc>
          <w:tcPr>
            <w:tcW w:w="1440" w:type="dxa"/>
          </w:tcPr>
          <w:p w:rsidR="001E1C61" w:rsidRPr="00F54A80" w:rsidRDefault="001E1C61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4.1</w:t>
            </w:r>
          </w:p>
        </w:tc>
        <w:tc>
          <w:tcPr>
            <w:tcW w:w="1573" w:type="dxa"/>
          </w:tcPr>
          <w:p w:rsidR="001E1C61" w:rsidRPr="00F54A80" w:rsidRDefault="001E1C61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  <w:tr w:rsidR="00820E8D" w:rsidRPr="00F54A80" w:rsidTr="00EC2A5F">
        <w:trPr>
          <w:cantSplit/>
          <w:trHeight w:val="510"/>
          <w:jc w:val="center"/>
        </w:trPr>
        <w:tc>
          <w:tcPr>
            <w:tcW w:w="6059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Dynamic IP Restrictions for IIS 7 - Release Candidate</w:t>
            </w:r>
          </w:p>
        </w:tc>
        <w:tc>
          <w:tcPr>
            <w:tcW w:w="1440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7.1</w:t>
            </w:r>
          </w:p>
        </w:tc>
        <w:tc>
          <w:tcPr>
            <w:tcW w:w="1573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  <w:tr w:rsidR="00820E8D" w:rsidRPr="00F54A80" w:rsidTr="00EC2A5F">
        <w:trPr>
          <w:cantSplit/>
          <w:trHeight w:val="510"/>
          <w:jc w:val="center"/>
        </w:trPr>
        <w:tc>
          <w:tcPr>
            <w:tcW w:w="6059" w:type="dxa"/>
          </w:tcPr>
          <w:p w:rsidR="00820E8D" w:rsidRPr="00F54A80" w:rsidRDefault="00AE30D4" w:rsidP="00A959AE">
            <w:pPr>
              <w:rPr>
                <w:b/>
                <w:bCs/>
                <w:lang w:val="en-US"/>
              </w:rPr>
            </w:pPr>
            <w:r w:rsidRPr="00F54A80">
              <w:rPr>
                <w:lang w:val="en-US"/>
              </w:rPr>
              <w:t xml:space="preserve">Microsoft </w:t>
            </w:r>
            <w:r w:rsidR="00820E8D" w:rsidRPr="00F54A80">
              <w:rPr>
                <w:lang w:val="en-US"/>
              </w:rPr>
              <w:t>FilterPack 1.0</w:t>
            </w:r>
          </w:p>
        </w:tc>
        <w:tc>
          <w:tcPr>
            <w:tcW w:w="1440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12.0</w:t>
            </w:r>
          </w:p>
        </w:tc>
        <w:tc>
          <w:tcPr>
            <w:tcW w:w="1573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  <w:tr w:rsidR="00820E8D" w:rsidRPr="00F54A80" w:rsidTr="00EC2A5F">
        <w:trPr>
          <w:cantSplit/>
          <w:trHeight w:val="510"/>
          <w:jc w:val="center"/>
        </w:trPr>
        <w:tc>
          <w:tcPr>
            <w:tcW w:w="6059" w:type="dxa"/>
          </w:tcPr>
          <w:p w:rsidR="00820E8D" w:rsidRPr="00F54A80" w:rsidRDefault="00AE30D4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 xml:space="preserve">Microsoft </w:t>
            </w:r>
            <w:r w:rsidR="00820E8D" w:rsidRPr="00F54A80">
              <w:rPr>
                <w:lang w:val="en-US"/>
              </w:rPr>
              <w:t>Silverlight</w:t>
            </w:r>
          </w:p>
        </w:tc>
        <w:tc>
          <w:tcPr>
            <w:tcW w:w="1440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5.1</w:t>
            </w:r>
          </w:p>
        </w:tc>
        <w:tc>
          <w:tcPr>
            <w:tcW w:w="1573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  <w:tr w:rsidR="00820E8D" w:rsidRPr="00F54A80" w:rsidTr="00EC2A5F">
        <w:trPr>
          <w:cantSplit/>
          <w:trHeight w:val="255"/>
          <w:jc w:val="center"/>
        </w:trPr>
        <w:tc>
          <w:tcPr>
            <w:tcW w:w="6059" w:type="dxa"/>
          </w:tcPr>
          <w:p w:rsidR="00820E8D" w:rsidRPr="00F54A80" w:rsidRDefault="00820E8D" w:rsidP="00A959AE">
            <w:pPr>
              <w:rPr>
                <w:b/>
                <w:bCs/>
                <w:lang w:val="en-US"/>
              </w:rPr>
            </w:pPr>
            <w:r w:rsidRPr="00F54A80">
              <w:rPr>
                <w:lang w:val="en-US"/>
              </w:rPr>
              <w:t>Microsoft Visual C++ 2008 SP1 Redistributable Package (x64)</w:t>
            </w:r>
          </w:p>
        </w:tc>
        <w:tc>
          <w:tcPr>
            <w:tcW w:w="1440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9.0</w:t>
            </w:r>
          </w:p>
        </w:tc>
        <w:tc>
          <w:tcPr>
            <w:tcW w:w="1573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  <w:tr w:rsidR="00820E8D" w:rsidRPr="00F54A80" w:rsidTr="00EC2A5F">
        <w:trPr>
          <w:cantSplit/>
          <w:trHeight w:val="255"/>
          <w:jc w:val="center"/>
        </w:trPr>
        <w:tc>
          <w:tcPr>
            <w:tcW w:w="6059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SQLSysClrTypes 64bits</w:t>
            </w:r>
          </w:p>
        </w:tc>
        <w:tc>
          <w:tcPr>
            <w:tcW w:w="1440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10.1</w:t>
            </w:r>
          </w:p>
        </w:tc>
        <w:tc>
          <w:tcPr>
            <w:tcW w:w="1573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  <w:tr w:rsidR="00070D6E" w:rsidRPr="00F54A80" w:rsidTr="00EC2A5F">
        <w:trPr>
          <w:cantSplit/>
          <w:trHeight w:val="255"/>
          <w:jc w:val="center"/>
        </w:trPr>
        <w:tc>
          <w:tcPr>
            <w:tcW w:w="6059" w:type="dxa"/>
          </w:tcPr>
          <w:p w:rsidR="00070D6E" w:rsidRPr="00F54A80" w:rsidRDefault="00070D6E" w:rsidP="00A959AE">
            <w:pPr>
              <w:rPr>
                <w:lang w:val="en-US"/>
              </w:rPr>
            </w:pPr>
            <w:r w:rsidRPr="00070D6E">
              <w:rPr>
                <w:lang w:val="en-US"/>
              </w:rPr>
              <w:t>GDAL 111 (MSVC 2010 Win64)</w:t>
            </w:r>
          </w:p>
        </w:tc>
        <w:tc>
          <w:tcPr>
            <w:tcW w:w="1440" w:type="dxa"/>
          </w:tcPr>
          <w:p w:rsidR="00070D6E" w:rsidRPr="00F54A80" w:rsidRDefault="00BF58BA" w:rsidP="00A959AE">
            <w:pPr>
              <w:rPr>
                <w:lang w:val="en-US"/>
              </w:rPr>
            </w:pPr>
            <w:r>
              <w:rPr>
                <w:lang w:val="en-US"/>
              </w:rPr>
              <w:t>1.10.0</w:t>
            </w:r>
          </w:p>
        </w:tc>
        <w:tc>
          <w:tcPr>
            <w:tcW w:w="1573" w:type="dxa"/>
          </w:tcPr>
          <w:p w:rsidR="00070D6E" w:rsidRPr="00F54A80" w:rsidRDefault="00BF58BA" w:rsidP="00A959AE">
            <w:pPr>
              <w:rPr>
                <w:lang w:val="en-US"/>
              </w:rPr>
            </w:pPr>
            <w:r>
              <w:rPr>
                <w:lang w:val="en-US"/>
              </w:rPr>
              <w:t>OSGeo</w:t>
            </w:r>
          </w:p>
        </w:tc>
      </w:tr>
    </w:tbl>
    <w:p w:rsidR="00820E8D" w:rsidRPr="00F54A80" w:rsidRDefault="00820E8D" w:rsidP="00820E8D">
      <w:pPr>
        <w:pStyle w:val="Para1C"/>
        <w:numPr>
          <w:ilvl w:val="0"/>
          <w:numId w:val="0"/>
        </w:numPr>
        <w:ind w:left="1786"/>
      </w:pPr>
    </w:p>
    <w:p w:rsidR="004E0737" w:rsidRPr="00F54A80" w:rsidRDefault="004E0737" w:rsidP="000061BB">
      <w:r w:rsidRPr="00F54A80">
        <w:t xml:space="preserve">Squeeze server installer install following </w:t>
      </w:r>
      <w:r w:rsidR="00AE30D4" w:rsidRPr="00F54A80">
        <w:t>programs</w:t>
      </w:r>
    </w:p>
    <w:tbl>
      <w:tblPr>
        <w:tblW w:w="907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059"/>
        <w:gridCol w:w="1518"/>
        <w:gridCol w:w="1495"/>
      </w:tblGrid>
      <w:tr w:rsidR="004E0737" w:rsidRPr="00F54A80" w:rsidTr="004E0737">
        <w:trPr>
          <w:cantSplit/>
          <w:trHeight w:val="255"/>
          <w:tblHeader/>
          <w:jc w:val="center"/>
        </w:trPr>
        <w:tc>
          <w:tcPr>
            <w:tcW w:w="6059" w:type="dxa"/>
            <w:shd w:val="pct15" w:color="auto" w:fill="auto"/>
            <w:noWrap/>
          </w:tcPr>
          <w:p w:rsidR="004E0737" w:rsidRPr="00F54A80" w:rsidRDefault="004E0737" w:rsidP="004E0737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lastRenderedPageBreak/>
              <w:t>Name</w:t>
            </w:r>
          </w:p>
        </w:tc>
        <w:tc>
          <w:tcPr>
            <w:tcW w:w="1518" w:type="dxa"/>
            <w:shd w:val="pct15" w:color="auto" w:fill="auto"/>
          </w:tcPr>
          <w:p w:rsidR="004E0737" w:rsidRPr="00F54A80" w:rsidRDefault="004E0737" w:rsidP="004E0737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Version</w:t>
            </w:r>
          </w:p>
        </w:tc>
        <w:tc>
          <w:tcPr>
            <w:tcW w:w="1495" w:type="dxa"/>
            <w:shd w:val="pct15" w:color="auto" w:fill="auto"/>
          </w:tcPr>
          <w:p w:rsidR="004E0737" w:rsidRPr="00F54A80" w:rsidRDefault="004E0737" w:rsidP="004E0737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Provider</w:t>
            </w:r>
          </w:p>
        </w:tc>
      </w:tr>
      <w:tr w:rsidR="004E0737" w:rsidRPr="00F54A80" w:rsidTr="004E0737">
        <w:trPr>
          <w:cantSplit/>
          <w:trHeight w:val="543"/>
          <w:jc w:val="center"/>
        </w:trPr>
        <w:tc>
          <w:tcPr>
            <w:tcW w:w="6059" w:type="dxa"/>
          </w:tcPr>
          <w:p w:rsidR="004E0737" w:rsidRPr="00F54A80" w:rsidRDefault="004E0737" w:rsidP="004E0737">
            <w:pPr>
              <w:rPr>
                <w:b/>
                <w:bCs/>
                <w:lang w:val="en-US"/>
              </w:rPr>
            </w:pPr>
            <w:r w:rsidRPr="00F54A80">
              <w:rPr>
                <w:lang w:val="en-US"/>
              </w:rPr>
              <w:t xml:space="preserve">Microsoft Web Deploy 3.0 </w:t>
            </w:r>
          </w:p>
        </w:tc>
        <w:tc>
          <w:tcPr>
            <w:tcW w:w="1518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3.0</w:t>
            </w:r>
          </w:p>
        </w:tc>
        <w:tc>
          <w:tcPr>
            <w:tcW w:w="1495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  <w:tr w:rsidR="004E0737" w:rsidRPr="00F54A80" w:rsidTr="004E0737">
        <w:trPr>
          <w:cantSplit/>
          <w:trHeight w:val="510"/>
          <w:jc w:val="center"/>
        </w:trPr>
        <w:tc>
          <w:tcPr>
            <w:tcW w:w="6059" w:type="dxa"/>
          </w:tcPr>
          <w:p w:rsidR="004E0737" w:rsidRPr="00F54A80" w:rsidRDefault="004E0737" w:rsidP="004E0737">
            <w:pPr>
              <w:rPr>
                <w:bCs/>
                <w:lang w:val="en-US"/>
              </w:rPr>
            </w:pPr>
            <w:r w:rsidRPr="00F54A80">
              <w:rPr>
                <w:bCs/>
                <w:lang w:val="en-US"/>
              </w:rPr>
              <w:t>Apple Application Support</w:t>
            </w:r>
          </w:p>
        </w:tc>
        <w:tc>
          <w:tcPr>
            <w:tcW w:w="1518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2.1.7</w:t>
            </w:r>
          </w:p>
        </w:tc>
        <w:tc>
          <w:tcPr>
            <w:tcW w:w="1495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Apple, Inc.</w:t>
            </w:r>
          </w:p>
        </w:tc>
      </w:tr>
      <w:tr w:rsidR="004E0737" w:rsidRPr="00F54A80" w:rsidTr="004E0737">
        <w:trPr>
          <w:cantSplit/>
          <w:trHeight w:val="510"/>
          <w:jc w:val="center"/>
        </w:trPr>
        <w:tc>
          <w:tcPr>
            <w:tcW w:w="6059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Quick Time</w:t>
            </w:r>
          </w:p>
        </w:tc>
        <w:tc>
          <w:tcPr>
            <w:tcW w:w="1518" w:type="dxa"/>
          </w:tcPr>
          <w:p w:rsidR="004E0737" w:rsidRPr="00F54A80" w:rsidRDefault="004E0737" w:rsidP="00D32921">
            <w:pPr>
              <w:rPr>
                <w:lang w:val="en-US"/>
              </w:rPr>
            </w:pPr>
            <w:r w:rsidRPr="00F54A80">
              <w:rPr>
                <w:lang w:val="en-US"/>
              </w:rPr>
              <w:t>7.7</w:t>
            </w:r>
            <w:r w:rsidR="00D32921">
              <w:rPr>
                <w:lang w:val="en-US"/>
              </w:rPr>
              <w:t>4</w:t>
            </w:r>
          </w:p>
        </w:tc>
        <w:tc>
          <w:tcPr>
            <w:tcW w:w="1495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Apple, Inc.</w:t>
            </w:r>
          </w:p>
        </w:tc>
      </w:tr>
      <w:tr w:rsidR="004E0737" w:rsidRPr="00F54A80" w:rsidTr="004E0737">
        <w:trPr>
          <w:cantSplit/>
          <w:trHeight w:val="510"/>
          <w:jc w:val="center"/>
        </w:trPr>
        <w:tc>
          <w:tcPr>
            <w:tcW w:w="6059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Visual C++ 2008 Redistributable – X86 9.0.21022</w:t>
            </w:r>
          </w:p>
        </w:tc>
        <w:tc>
          <w:tcPr>
            <w:tcW w:w="1518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9.0</w:t>
            </w:r>
          </w:p>
        </w:tc>
        <w:tc>
          <w:tcPr>
            <w:tcW w:w="1495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  <w:tr w:rsidR="004E0737" w:rsidRPr="00F54A80" w:rsidTr="004E0737">
        <w:trPr>
          <w:cantSplit/>
          <w:trHeight w:val="510"/>
          <w:jc w:val="center"/>
        </w:trPr>
        <w:tc>
          <w:tcPr>
            <w:tcW w:w="6059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ASP .NET MVC4</w:t>
            </w:r>
          </w:p>
        </w:tc>
        <w:tc>
          <w:tcPr>
            <w:tcW w:w="1518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4.0</w:t>
            </w:r>
          </w:p>
        </w:tc>
        <w:tc>
          <w:tcPr>
            <w:tcW w:w="1495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</w:tbl>
    <w:p w:rsidR="004E0737" w:rsidRPr="00F54A80" w:rsidRDefault="004E0737" w:rsidP="004E0737">
      <w:pPr>
        <w:rPr>
          <w:lang w:val="en-US"/>
        </w:rPr>
      </w:pPr>
    </w:p>
    <w:p w:rsidR="00CA3773" w:rsidRPr="000061BB" w:rsidRDefault="00CA3773" w:rsidP="00CA3773"/>
    <w:p w:rsidR="00820E8D" w:rsidRPr="00F54A80" w:rsidRDefault="00820E8D" w:rsidP="000061BB">
      <w:r w:rsidRPr="00F54A80">
        <w:t xml:space="preserve">Cartographic server installer install following </w:t>
      </w:r>
      <w:r w:rsidR="00AE30D4" w:rsidRPr="00F54A80">
        <w:t>programs</w:t>
      </w:r>
    </w:p>
    <w:tbl>
      <w:tblPr>
        <w:tblW w:w="907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059"/>
        <w:gridCol w:w="1518"/>
        <w:gridCol w:w="1495"/>
      </w:tblGrid>
      <w:tr w:rsidR="00820E8D" w:rsidRPr="00F54A80" w:rsidTr="00CA3773">
        <w:trPr>
          <w:cantSplit/>
          <w:trHeight w:val="255"/>
          <w:tblHeader/>
          <w:jc w:val="center"/>
        </w:trPr>
        <w:tc>
          <w:tcPr>
            <w:tcW w:w="6059" w:type="dxa"/>
            <w:shd w:val="pct15" w:color="auto" w:fill="auto"/>
            <w:noWrap/>
          </w:tcPr>
          <w:p w:rsidR="00820E8D" w:rsidRPr="00F54A80" w:rsidRDefault="00820E8D" w:rsidP="00A959AE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Name</w:t>
            </w:r>
          </w:p>
        </w:tc>
        <w:tc>
          <w:tcPr>
            <w:tcW w:w="1518" w:type="dxa"/>
            <w:shd w:val="pct15" w:color="auto" w:fill="auto"/>
          </w:tcPr>
          <w:p w:rsidR="00820E8D" w:rsidRPr="00F54A80" w:rsidRDefault="00820E8D" w:rsidP="00A959AE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Version</w:t>
            </w:r>
          </w:p>
        </w:tc>
        <w:tc>
          <w:tcPr>
            <w:tcW w:w="1495" w:type="dxa"/>
            <w:shd w:val="pct15" w:color="auto" w:fill="auto"/>
          </w:tcPr>
          <w:p w:rsidR="00820E8D" w:rsidRPr="00F54A80" w:rsidRDefault="00820E8D" w:rsidP="00A959AE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Provider</w:t>
            </w:r>
          </w:p>
        </w:tc>
      </w:tr>
      <w:tr w:rsidR="00820E8D" w:rsidRPr="00F54A80" w:rsidTr="00CA3773">
        <w:trPr>
          <w:cantSplit/>
          <w:trHeight w:val="543"/>
          <w:jc w:val="center"/>
        </w:trPr>
        <w:tc>
          <w:tcPr>
            <w:tcW w:w="6059" w:type="dxa"/>
          </w:tcPr>
          <w:p w:rsidR="00820E8D" w:rsidRPr="00F54A80" w:rsidRDefault="00820E8D" w:rsidP="00A959AE">
            <w:pPr>
              <w:rPr>
                <w:b/>
                <w:bCs/>
                <w:lang w:val="en-US"/>
              </w:rPr>
            </w:pPr>
            <w:r w:rsidRPr="00F54A80">
              <w:rPr>
                <w:lang w:val="en-US"/>
              </w:rPr>
              <w:t xml:space="preserve">ArcGIS server </w:t>
            </w:r>
          </w:p>
        </w:tc>
        <w:tc>
          <w:tcPr>
            <w:tcW w:w="1518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10.0</w:t>
            </w:r>
          </w:p>
        </w:tc>
        <w:tc>
          <w:tcPr>
            <w:tcW w:w="1495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Environmental Systems Research Institute, Inc.</w:t>
            </w:r>
          </w:p>
        </w:tc>
      </w:tr>
      <w:tr w:rsidR="00820E8D" w:rsidRPr="00F54A80" w:rsidTr="00CA3773">
        <w:trPr>
          <w:cantSplit/>
          <w:trHeight w:val="510"/>
          <w:jc w:val="center"/>
        </w:trPr>
        <w:tc>
          <w:tcPr>
            <w:tcW w:w="6059" w:type="dxa"/>
          </w:tcPr>
          <w:p w:rsidR="00820E8D" w:rsidRPr="00F54A80" w:rsidRDefault="00BF58BA" w:rsidP="00A959AE">
            <w:pPr>
              <w:rPr>
                <w:bCs/>
                <w:lang w:val="en-US"/>
              </w:rPr>
            </w:pPr>
            <w:r w:rsidRPr="00BF58BA">
              <w:rPr>
                <w:bCs/>
                <w:lang w:val="en-US"/>
              </w:rPr>
              <w:t>GDAL 19 (MSVC 2010)</w:t>
            </w:r>
          </w:p>
        </w:tc>
        <w:tc>
          <w:tcPr>
            <w:tcW w:w="1518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1.0.0</w:t>
            </w:r>
          </w:p>
        </w:tc>
        <w:tc>
          <w:tcPr>
            <w:tcW w:w="1495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OSGeo</w:t>
            </w:r>
          </w:p>
        </w:tc>
      </w:tr>
      <w:tr w:rsidR="00820E8D" w:rsidRPr="00F54A80" w:rsidTr="00CA3773">
        <w:trPr>
          <w:cantSplit/>
          <w:trHeight w:val="510"/>
          <w:jc w:val="center"/>
        </w:trPr>
        <w:tc>
          <w:tcPr>
            <w:tcW w:w="6059" w:type="dxa"/>
          </w:tcPr>
          <w:p w:rsidR="00820E8D" w:rsidRPr="00F54A80" w:rsidRDefault="000061BB" w:rsidP="00A959AE">
            <w:pPr>
              <w:rPr>
                <w:lang w:val="en-US"/>
              </w:rPr>
            </w:pPr>
            <w:r>
              <w:rPr>
                <w:lang w:val="en-US"/>
              </w:rPr>
              <w:t>Arc</w:t>
            </w:r>
            <w:r w:rsidR="00820E8D" w:rsidRPr="00F54A80">
              <w:rPr>
                <w:lang w:val="en-US"/>
              </w:rPr>
              <w:t>GIS Military Analyst</w:t>
            </w:r>
          </w:p>
        </w:tc>
        <w:tc>
          <w:tcPr>
            <w:tcW w:w="1518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10.0</w:t>
            </w:r>
          </w:p>
        </w:tc>
        <w:tc>
          <w:tcPr>
            <w:tcW w:w="1495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Environmental Systems Research Institute, Inc.</w:t>
            </w:r>
          </w:p>
        </w:tc>
      </w:tr>
    </w:tbl>
    <w:p w:rsidR="00820E8D" w:rsidRPr="00F54A80" w:rsidRDefault="00820E8D" w:rsidP="00820E8D">
      <w:pPr>
        <w:rPr>
          <w:lang w:val="en-US"/>
        </w:rPr>
      </w:pPr>
    </w:p>
    <w:p w:rsidR="00CA3773" w:rsidRPr="00F54A80" w:rsidRDefault="00CA3773" w:rsidP="000061BB">
      <w:r w:rsidRPr="00F54A80">
        <w:t>Cartographic server installer install following update</w:t>
      </w:r>
    </w:p>
    <w:tbl>
      <w:tblPr>
        <w:tblW w:w="755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059"/>
        <w:gridCol w:w="1495"/>
      </w:tblGrid>
      <w:tr w:rsidR="00BF58BA" w:rsidRPr="00F54A80" w:rsidTr="00BF58BA">
        <w:trPr>
          <w:cantSplit/>
          <w:trHeight w:val="255"/>
          <w:tblHeader/>
          <w:jc w:val="center"/>
        </w:trPr>
        <w:tc>
          <w:tcPr>
            <w:tcW w:w="6059" w:type="dxa"/>
            <w:shd w:val="pct15" w:color="auto" w:fill="auto"/>
            <w:noWrap/>
          </w:tcPr>
          <w:p w:rsidR="00BF58BA" w:rsidRPr="00F54A80" w:rsidRDefault="00BF58BA" w:rsidP="004E0737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Name</w:t>
            </w:r>
          </w:p>
        </w:tc>
        <w:tc>
          <w:tcPr>
            <w:tcW w:w="1495" w:type="dxa"/>
            <w:shd w:val="pct15" w:color="auto" w:fill="auto"/>
          </w:tcPr>
          <w:p w:rsidR="00BF58BA" w:rsidRPr="00F54A80" w:rsidRDefault="00BF58BA" w:rsidP="004E0737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Provider</w:t>
            </w:r>
          </w:p>
        </w:tc>
      </w:tr>
      <w:tr w:rsidR="00BF58BA" w:rsidRPr="00F54A80" w:rsidTr="00BF58BA">
        <w:trPr>
          <w:cantSplit/>
          <w:trHeight w:val="510"/>
          <w:jc w:val="center"/>
        </w:trPr>
        <w:tc>
          <w:tcPr>
            <w:tcW w:w="6059" w:type="dxa"/>
          </w:tcPr>
          <w:p w:rsidR="00BF58BA" w:rsidRPr="00F54A80" w:rsidRDefault="00BF58BA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ArcGIS server for the Microsoft .NET Framework 10 – GIS Services Service Pack 5</w:t>
            </w:r>
          </w:p>
        </w:tc>
        <w:tc>
          <w:tcPr>
            <w:tcW w:w="1495" w:type="dxa"/>
          </w:tcPr>
          <w:p w:rsidR="00BF58BA" w:rsidRPr="00F54A80" w:rsidRDefault="00BF58BA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Environmental Systems Research Institute, Inc.</w:t>
            </w:r>
          </w:p>
        </w:tc>
      </w:tr>
    </w:tbl>
    <w:p w:rsidR="00CA3773" w:rsidRPr="00F54A80" w:rsidRDefault="00CA3773" w:rsidP="00820E8D">
      <w:pPr>
        <w:rPr>
          <w:lang w:val="en-US"/>
        </w:rPr>
      </w:pPr>
    </w:p>
    <w:p w:rsidR="00BB5CCB" w:rsidRPr="00F54A80" w:rsidRDefault="00BB5CCB" w:rsidP="00BB5CCB">
      <w:pPr>
        <w:pStyle w:val="Heading2"/>
        <w:rPr>
          <w:lang w:val="en-US"/>
        </w:rPr>
      </w:pPr>
      <w:bookmarkStart w:id="394" w:name="_Toc440979224"/>
      <w:bookmarkStart w:id="395" w:name="_Ref147027467"/>
      <w:bookmarkEnd w:id="137"/>
      <w:bookmarkEnd w:id="138"/>
      <w:bookmarkEnd w:id="139"/>
      <w:bookmarkEnd w:id="140"/>
      <w:bookmarkEnd w:id="141"/>
      <w:bookmarkEnd w:id="142"/>
      <w:bookmarkEnd w:id="143"/>
      <w:r w:rsidRPr="00F54A80">
        <w:rPr>
          <w:lang w:val="en-US"/>
        </w:rPr>
        <w:t>Update mode</w:t>
      </w:r>
      <w:bookmarkEnd w:id="394"/>
    </w:p>
    <w:p w:rsidR="00BB5CCB" w:rsidRPr="00F54A80" w:rsidRDefault="00BB5CCB" w:rsidP="00BB5CCB">
      <w:pPr>
        <w:rPr>
          <w:lang w:val="en-US"/>
        </w:rPr>
      </w:pPr>
      <w:r w:rsidRPr="00F54A80">
        <w:rPr>
          <w:lang w:val="en-US"/>
        </w:rPr>
        <w:t xml:space="preserve">If a previous version of INTEL-FS application supporting </w:t>
      </w:r>
      <w:r w:rsidR="003F5C15">
        <w:rPr>
          <w:lang w:val="en-US"/>
        </w:rPr>
        <w:t>upgrade</w:t>
      </w:r>
      <w:r w:rsidR="003F5C15" w:rsidRPr="00F54A80">
        <w:rPr>
          <w:lang w:val="en-US"/>
        </w:rPr>
        <w:t xml:space="preserve"> </w:t>
      </w:r>
      <w:r w:rsidRPr="00F54A80">
        <w:rPr>
          <w:lang w:val="en-US"/>
        </w:rPr>
        <w:t xml:space="preserve">mode has been installed, INTEL-FS installer detect this previous installation </w:t>
      </w:r>
      <w:r w:rsidR="00EB4203">
        <w:rPr>
          <w:lang w:val="en-US"/>
        </w:rPr>
        <w:t xml:space="preserve">and </w:t>
      </w:r>
      <w:r w:rsidRPr="00F54A80">
        <w:rPr>
          <w:lang w:val="en-US"/>
        </w:rPr>
        <w:t xml:space="preserve">update </w:t>
      </w:r>
      <w:r w:rsidR="00EB4203">
        <w:rPr>
          <w:lang w:val="en-US"/>
        </w:rPr>
        <w:t>it</w:t>
      </w:r>
      <w:r w:rsidRPr="00F54A80">
        <w:rPr>
          <w:lang w:val="en-US"/>
        </w:rPr>
        <w:t xml:space="preserve"> by:</w:t>
      </w:r>
    </w:p>
    <w:p w:rsidR="00BB5CCB" w:rsidRPr="00F54A80" w:rsidRDefault="00BB5CCB" w:rsidP="00BB5CCB">
      <w:pPr>
        <w:numPr>
          <w:ilvl w:val="0"/>
          <w:numId w:val="25"/>
        </w:numPr>
        <w:rPr>
          <w:lang w:val="en-US"/>
        </w:rPr>
      </w:pPr>
      <w:r w:rsidRPr="00F54A80">
        <w:rPr>
          <w:lang w:val="en-US"/>
        </w:rPr>
        <w:t>Removing then installing INTEL-FS sources files</w:t>
      </w:r>
    </w:p>
    <w:p w:rsidR="00BB5CCB" w:rsidRPr="00F54A80" w:rsidRDefault="00BB5CCB" w:rsidP="00BB5CCB">
      <w:pPr>
        <w:numPr>
          <w:ilvl w:val="0"/>
          <w:numId w:val="25"/>
        </w:numPr>
        <w:rPr>
          <w:lang w:val="en-US"/>
        </w:rPr>
      </w:pPr>
      <w:r w:rsidRPr="00F54A80">
        <w:rPr>
          <w:lang w:val="en-US"/>
        </w:rPr>
        <w:t>Keeping INTEL-FS data files</w:t>
      </w:r>
    </w:p>
    <w:p w:rsidR="00BB5CCB" w:rsidRDefault="00BB5CCB" w:rsidP="00BB5CCB">
      <w:pPr>
        <w:numPr>
          <w:ilvl w:val="0"/>
          <w:numId w:val="25"/>
        </w:numPr>
        <w:rPr>
          <w:lang w:val="en-US"/>
        </w:rPr>
      </w:pPr>
      <w:r w:rsidRPr="00F54A80">
        <w:rPr>
          <w:lang w:val="en-US"/>
        </w:rPr>
        <w:t xml:space="preserve">Updating INTEL-FS SQL databases </w:t>
      </w:r>
    </w:p>
    <w:p w:rsidR="00AB0C99" w:rsidRDefault="00AB0C99" w:rsidP="00AB0C99">
      <w:pPr>
        <w:rPr>
          <w:lang w:val="en-US"/>
        </w:rPr>
      </w:pPr>
    </w:p>
    <w:p w:rsidR="002347CA" w:rsidRDefault="002347CA" w:rsidP="00AB0C99">
      <w:pPr>
        <w:pStyle w:val="Heading2"/>
        <w:rPr>
          <w:lang w:val="en-US"/>
        </w:rPr>
      </w:pPr>
      <w:bookmarkStart w:id="396" w:name="_Toc440979225"/>
      <w:bookmarkStart w:id="397" w:name="_Ref423946483"/>
      <w:r>
        <w:rPr>
          <w:lang w:val="en-US"/>
        </w:rPr>
        <w:lastRenderedPageBreak/>
        <w:t>Troubleshooting</w:t>
      </w:r>
      <w:bookmarkEnd w:id="396"/>
    </w:p>
    <w:p w:rsidR="00793D5D" w:rsidRDefault="00793D5D" w:rsidP="00793D5D">
      <w:pPr>
        <w:pStyle w:val="Heading3"/>
        <w:rPr>
          <w:lang w:val="en-US"/>
        </w:rPr>
      </w:pPr>
      <w:bookmarkStart w:id="398" w:name="_Ref431990766"/>
      <w:bookmarkStart w:id="399" w:name="_Toc440979226"/>
      <w:r>
        <w:rPr>
          <w:lang w:val="en-US"/>
        </w:rPr>
        <w:t>Squeeze server installation error</w:t>
      </w:r>
      <w:bookmarkEnd w:id="398"/>
      <w:bookmarkEnd w:id="399"/>
    </w:p>
    <w:p w:rsidR="003F440C" w:rsidRDefault="00793D5D" w:rsidP="00793D5D">
      <w:pPr>
        <w:rPr>
          <w:lang w:val="en-US"/>
        </w:rPr>
      </w:pPr>
      <w:r>
        <w:rPr>
          <w:lang w:val="en-US"/>
        </w:rPr>
        <w:t>If squeeze</w:t>
      </w:r>
      <w:r w:rsidR="00CB0CC7">
        <w:rPr>
          <w:lang w:val="en-US"/>
        </w:rPr>
        <w:t xml:space="preserve"> </w:t>
      </w:r>
      <w:r>
        <w:rPr>
          <w:lang w:val="en-US"/>
        </w:rPr>
        <w:t xml:space="preserve">server installation fail, </w:t>
      </w:r>
    </w:p>
    <w:p w:rsidR="00793D5D" w:rsidRDefault="00793D5D" w:rsidP="00793D5D">
      <w:pPr>
        <w:rPr>
          <w:lang w:val="en-US"/>
        </w:rPr>
      </w:pPr>
      <w:r>
        <w:rPr>
          <w:lang w:val="en-US"/>
        </w:rPr>
        <w:t xml:space="preserve">goto </w:t>
      </w:r>
      <w:r w:rsidR="003F440C">
        <w:rPr>
          <w:lang w:val="en-US"/>
        </w:rPr>
        <w:t>squeezeserver installation (E:\SqzServer)</w:t>
      </w:r>
    </w:p>
    <w:p w:rsidR="003F440C" w:rsidRDefault="003F440C" w:rsidP="00793D5D">
      <w:pPr>
        <w:rPr>
          <w:lang w:val="en-US"/>
        </w:rPr>
      </w:pPr>
      <w:r>
        <w:rPr>
          <w:lang w:val="en-US"/>
        </w:rPr>
        <w:t>open using a text editor SqueezeServer installation log (&lt;date&gt;_&lt;time&gt;_InstallerLog.txt)</w:t>
      </w:r>
    </w:p>
    <w:p w:rsidR="003F440C" w:rsidRDefault="005902E6" w:rsidP="00793D5D">
      <w:pPr>
        <w:rPr>
          <w:lang w:val="en-US"/>
        </w:rPr>
      </w:pPr>
      <w:r>
        <w:rPr>
          <w:lang w:val="en-US"/>
        </w:rPr>
        <w:t>If installation failed during “</w:t>
      </w:r>
      <w:r w:rsidRPr="005902E6">
        <w:rPr>
          <w:lang w:val="en-US"/>
        </w:rPr>
        <w:t>Visual C++ runtime X86 libraries</w:t>
      </w:r>
      <w:r>
        <w:rPr>
          <w:lang w:val="en-US"/>
        </w:rPr>
        <w:t xml:space="preserve">” step, goto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_Ref431990575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5.4.1.1</w:t>
      </w:r>
      <w:r>
        <w:rPr>
          <w:lang w:val="en-US"/>
        </w:rPr>
        <w:fldChar w:fldCharType="end"/>
      </w:r>
    </w:p>
    <w:p w:rsidR="005902E6" w:rsidRDefault="005902E6" w:rsidP="00793D5D">
      <w:pPr>
        <w:rPr>
          <w:lang w:val="en-US"/>
        </w:rPr>
      </w:pPr>
      <w:r>
        <w:rPr>
          <w:lang w:val="en-US"/>
        </w:rPr>
        <w:t xml:space="preserve">If Installation failed during “MySQL” steps, goto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_Ref431990603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5.4.1.2</w:t>
      </w:r>
      <w:r>
        <w:rPr>
          <w:lang w:val="en-US"/>
        </w:rPr>
        <w:fldChar w:fldCharType="end"/>
      </w:r>
    </w:p>
    <w:p w:rsidR="005902E6" w:rsidRDefault="005902E6" w:rsidP="00793D5D">
      <w:pPr>
        <w:rPr>
          <w:lang w:val="en-US"/>
        </w:rPr>
      </w:pPr>
    </w:p>
    <w:p w:rsidR="005902E6" w:rsidRDefault="005902E6" w:rsidP="005902E6">
      <w:pPr>
        <w:pStyle w:val="Heading4"/>
        <w:rPr>
          <w:lang w:val="en-US"/>
        </w:rPr>
      </w:pPr>
      <w:bookmarkStart w:id="400" w:name="_Ref431990575"/>
      <w:r>
        <w:t>Error during “</w:t>
      </w:r>
      <w:r w:rsidRPr="005902E6">
        <w:rPr>
          <w:lang w:val="en-US"/>
        </w:rPr>
        <w:t>Visual C++ runtime X86 libraries</w:t>
      </w:r>
      <w:r>
        <w:rPr>
          <w:lang w:val="en-US"/>
        </w:rPr>
        <w:t>” installation step</w:t>
      </w:r>
      <w:bookmarkEnd w:id="400"/>
    </w:p>
    <w:p w:rsidR="005902E6" w:rsidRDefault="005902E6" w:rsidP="005902E6">
      <w:pPr>
        <w:rPr>
          <w:lang w:val="en-US"/>
        </w:rPr>
      </w:pPr>
    </w:p>
    <w:p w:rsidR="00182856" w:rsidRPr="00182856" w:rsidRDefault="00182856" w:rsidP="005902E6">
      <w:pPr>
        <w:pStyle w:val="ListParagraph"/>
        <w:numPr>
          <w:ilvl w:val="0"/>
          <w:numId w:val="45"/>
        </w:numPr>
        <w:rPr>
          <w:lang w:val="en-US"/>
        </w:rPr>
      </w:pPr>
      <w:r>
        <w:rPr>
          <w:lang w:val="en-US"/>
        </w:rPr>
        <w:t xml:space="preserve">Uninstall </w:t>
      </w:r>
      <w:r w:rsidRPr="005902E6">
        <w:rPr>
          <w:lang w:val="en-US"/>
        </w:rPr>
        <w:t xml:space="preserve"> </w:t>
      </w:r>
      <w:r>
        <w:rPr>
          <w:lang w:val="en-US"/>
        </w:rPr>
        <w:t>“</w:t>
      </w:r>
      <w:r w:rsidRPr="005902E6">
        <w:rPr>
          <w:lang w:val="en-US"/>
        </w:rPr>
        <w:t>Visual C++ runtime X86 libraries</w:t>
      </w:r>
      <w:r>
        <w:rPr>
          <w:lang w:val="en-US"/>
        </w:rPr>
        <w:t xml:space="preserve">” using Windows “Programs and Features” removal wizard.  WARNING:  </w:t>
      </w:r>
      <w:r>
        <w:rPr>
          <w:rStyle w:val="hps"/>
          <w:lang w:val="en"/>
        </w:rPr>
        <w:t>this uninstallation may</w:t>
      </w:r>
      <w:r>
        <w:rPr>
          <w:lang w:val="en"/>
        </w:rPr>
        <w:t xml:space="preserve"> </w:t>
      </w:r>
      <w:r>
        <w:rPr>
          <w:rStyle w:val="hps"/>
          <w:lang w:val="en"/>
        </w:rPr>
        <w:t>have side</w:t>
      </w:r>
      <w:r>
        <w:rPr>
          <w:lang w:val="en"/>
        </w:rPr>
        <w:t xml:space="preserve"> </w:t>
      </w:r>
      <w:r>
        <w:rPr>
          <w:rStyle w:val="hps"/>
          <w:lang w:val="en"/>
        </w:rPr>
        <w:t>effects</w:t>
      </w:r>
      <w:r>
        <w:rPr>
          <w:lang w:val="en"/>
        </w:rPr>
        <w:t xml:space="preserve"> </w:t>
      </w:r>
      <w:r>
        <w:rPr>
          <w:rStyle w:val="hps"/>
          <w:lang w:val="en"/>
        </w:rPr>
        <w:t>on software</w:t>
      </w:r>
      <w:r>
        <w:rPr>
          <w:lang w:val="en"/>
        </w:rPr>
        <w:t xml:space="preserve"> </w:t>
      </w:r>
      <w:r>
        <w:rPr>
          <w:rStyle w:val="hps"/>
          <w:lang w:val="en"/>
        </w:rPr>
        <w:t>previously installed</w:t>
      </w:r>
      <w:r w:rsidR="001A1324">
        <w:rPr>
          <w:rStyle w:val="hps"/>
          <w:lang w:val="en"/>
        </w:rPr>
        <w:t xml:space="preserve"> before INTEL-FS</w:t>
      </w:r>
      <w:r>
        <w:rPr>
          <w:rStyle w:val="hps"/>
          <w:lang w:val="en"/>
        </w:rPr>
        <w:t>.</w:t>
      </w:r>
    </w:p>
    <w:p w:rsidR="005902E6" w:rsidRPr="005902E6" w:rsidRDefault="005902E6" w:rsidP="0092363B">
      <w:pPr>
        <w:pStyle w:val="ListParagraph"/>
        <w:numPr>
          <w:ilvl w:val="0"/>
          <w:numId w:val="45"/>
        </w:numPr>
        <w:rPr>
          <w:lang w:val="en-US"/>
        </w:rPr>
      </w:pPr>
      <w:r w:rsidRPr="005902E6">
        <w:rPr>
          <w:lang w:val="en-US"/>
        </w:rPr>
        <w:t xml:space="preserve">Reboot INTEL-FS server </w:t>
      </w:r>
    </w:p>
    <w:p w:rsidR="005902E6" w:rsidRPr="005902E6" w:rsidRDefault="005902E6" w:rsidP="0092363B">
      <w:pPr>
        <w:pStyle w:val="ListParagraph"/>
        <w:numPr>
          <w:ilvl w:val="0"/>
          <w:numId w:val="45"/>
        </w:numPr>
        <w:rPr>
          <w:lang w:val="en-US"/>
        </w:rPr>
      </w:pPr>
      <w:r w:rsidRPr="005902E6">
        <w:rPr>
          <w:lang w:val="en-US"/>
        </w:rPr>
        <w:t>Run Squeeze server installer again</w:t>
      </w:r>
    </w:p>
    <w:p w:rsidR="00AB0C99" w:rsidRDefault="005902E6" w:rsidP="00793D5D">
      <w:pPr>
        <w:pStyle w:val="Heading4"/>
        <w:rPr>
          <w:lang w:val="en-US"/>
        </w:rPr>
      </w:pPr>
      <w:bookmarkStart w:id="401" w:name="_Ref431990603"/>
      <w:r>
        <w:rPr>
          <w:lang w:val="en-US"/>
        </w:rPr>
        <w:t>E</w:t>
      </w:r>
      <w:r w:rsidR="00AB0C99">
        <w:rPr>
          <w:lang w:val="en-US"/>
        </w:rPr>
        <w:t xml:space="preserve">rror </w:t>
      </w:r>
      <w:bookmarkEnd w:id="397"/>
      <w:r w:rsidR="002347CA">
        <w:rPr>
          <w:lang w:val="en-US" w:eastAsia="fr-FR"/>
        </w:rPr>
        <w:t>during “M</w:t>
      </w:r>
      <w:r w:rsidR="00671514">
        <w:rPr>
          <w:lang w:val="en-US" w:eastAsia="fr-FR"/>
        </w:rPr>
        <w:t>y</w:t>
      </w:r>
      <w:r w:rsidR="002347CA">
        <w:rPr>
          <w:lang w:val="en-US" w:eastAsia="fr-FR"/>
        </w:rPr>
        <w:t>SQL</w:t>
      </w:r>
      <w:r w:rsidR="00671514">
        <w:rPr>
          <w:lang w:val="en-US" w:eastAsia="fr-FR"/>
        </w:rPr>
        <w:t>”</w:t>
      </w:r>
      <w:r w:rsidR="003F440C">
        <w:rPr>
          <w:lang w:val="en-US" w:eastAsia="fr-FR"/>
        </w:rPr>
        <w:t xml:space="preserve"> installation</w:t>
      </w:r>
      <w:r w:rsidR="002347CA">
        <w:rPr>
          <w:lang w:val="en-US" w:eastAsia="fr-FR"/>
        </w:rPr>
        <w:t xml:space="preserve"> step</w:t>
      </w:r>
      <w:r>
        <w:rPr>
          <w:lang w:val="en-US" w:eastAsia="fr-FR"/>
        </w:rPr>
        <w:t>s</w:t>
      </w:r>
      <w:bookmarkEnd w:id="401"/>
    </w:p>
    <w:p w:rsidR="004F0FBC" w:rsidRDefault="004F0FBC" w:rsidP="00E31F5F">
      <w:pPr>
        <w:rPr>
          <w:lang w:val="en-US"/>
        </w:rPr>
      </w:pPr>
    </w:p>
    <w:p w:rsidR="00E31F5F" w:rsidRDefault="00E31F5F" w:rsidP="00E31F5F">
      <w:pPr>
        <w:rPr>
          <w:lang w:val="en-US"/>
        </w:rPr>
      </w:pPr>
      <w:r>
        <w:rPr>
          <w:lang w:val="en-US"/>
        </w:rPr>
        <w:t xml:space="preserve">Install “MySQL server 5.5” by running </w:t>
      </w:r>
      <w:r w:rsidRPr="00E31F5F">
        <w:rPr>
          <w:lang w:val="en-US"/>
        </w:rPr>
        <w:t>a826ce9.exe</w:t>
      </w:r>
      <w:r>
        <w:rPr>
          <w:lang w:val="en-US"/>
        </w:rPr>
        <w:t xml:space="preserve"> located in folder </w:t>
      </w:r>
      <w:r w:rsidRPr="00E31F5F">
        <w:rPr>
          <w:lang w:val="en-US"/>
        </w:rPr>
        <w:t>C:\Windows\Installer</w:t>
      </w:r>
    </w:p>
    <w:p w:rsidR="00E31F5F" w:rsidRDefault="00E31F5F" w:rsidP="00E31F5F">
      <w:pPr>
        <w:rPr>
          <w:lang w:val="en-US"/>
        </w:rPr>
      </w:pPr>
      <w:r>
        <w:rPr>
          <w:lang w:val="en-US"/>
        </w:rPr>
        <w:t xml:space="preserve">In “MySQL server 5.5” installshield wizard, select the following options </w:t>
      </w:r>
    </w:p>
    <w:p w:rsidR="00E31F5F" w:rsidRPr="00E31F5F" w:rsidRDefault="00E31F5F" w:rsidP="00040038">
      <w:pPr>
        <w:pStyle w:val="ListParagraph"/>
        <w:numPr>
          <w:ilvl w:val="0"/>
          <w:numId w:val="34"/>
        </w:numPr>
        <w:rPr>
          <w:lang w:val="en-US"/>
        </w:rPr>
      </w:pPr>
      <w:r w:rsidRPr="00E31F5F">
        <w:rPr>
          <w:lang w:val="en-US"/>
        </w:rPr>
        <w:t>Choose Setup Type: Complete</w:t>
      </w:r>
    </w:p>
    <w:p w:rsidR="00E31F5F" w:rsidRPr="00E31F5F" w:rsidRDefault="00E31F5F" w:rsidP="00040038">
      <w:pPr>
        <w:pStyle w:val="ListParagraph"/>
        <w:numPr>
          <w:ilvl w:val="0"/>
          <w:numId w:val="34"/>
        </w:numPr>
        <w:rPr>
          <w:lang w:val="en-US"/>
        </w:rPr>
      </w:pPr>
      <w:r w:rsidRPr="00E31F5F">
        <w:rPr>
          <w:lang w:val="en-US"/>
        </w:rPr>
        <w:t>Select "Launch the MySQL Instance Configuration Wizard"</w:t>
      </w:r>
    </w:p>
    <w:p w:rsidR="00E31F5F" w:rsidRPr="00E31F5F" w:rsidRDefault="00E31F5F" w:rsidP="00040038">
      <w:pPr>
        <w:pStyle w:val="ListParagraph"/>
        <w:numPr>
          <w:ilvl w:val="0"/>
          <w:numId w:val="34"/>
        </w:numPr>
        <w:rPr>
          <w:lang w:val="en-US"/>
        </w:rPr>
      </w:pPr>
      <w:r w:rsidRPr="00E31F5F">
        <w:rPr>
          <w:lang w:val="en-US"/>
        </w:rPr>
        <w:t>MySQL Server Instance Configuration: Standard Configuration</w:t>
      </w:r>
    </w:p>
    <w:p w:rsidR="00E31F5F" w:rsidRPr="00E31F5F" w:rsidRDefault="00E31F5F" w:rsidP="00040038">
      <w:pPr>
        <w:pStyle w:val="ListParagraph"/>
        <w:numPr>
          <w:ilvl w:val="0"/>
          <w:numId w:val="34"/>
        </w:numPr>
        <w:rPr>
          <w:lang w:val="en-US"/>
        </w:rPr>
      </w:pPr>
      <w:r w:rsidRPr="00E31F5F">
        <w:rPr>
          <w:lang w:val="en-US"/>
        </w:rPr>
        <w:t>MySQL Server Instance Configuration:</w:t>
      </w:r>
    </w:p>
    <w:p w:rsidR="00E31F5F" w:rsidRPr="00E31F5F" w:rsidRDefault="00E31F5F" w:rsidP="00040038">
      <w:pPr>
        <w:pStyle w:val="ListParagraph"/>
        <w:numPr>
          <w:ilvl w:val="0"/>
          <w:numId w:val="35"/>
        </w:numPr>
        <w:rPr>
          <w:lang w:val="en-US"/>
        </w:rPr>
      </w:pPr>
      <w:r w:rsidRPr="00E31F5F">
        <w:rPr>
          <w:lang w:val="en-US"/>
        </w:rPr>
        <w:t>Select "Install As Windows Service"</w:t>
      </w:r>
    </w:p>
    <w:p w:rsidR="00E31F5F" w:rsidRPr="00E31F5F" w:rsidRDefault="00E31F5F" w:rsidP="00040038">
      <w:pPr>
        <w:pStyle w:val="ListParagraph"/>
        <w:numPr>
          <w:ilvl w:val="0"/>
          <w:numId w:val="35"/>
        </w:numPr>
        <w:rPr>
          <w:lang w:val="en-US"/>
        </w:rPr>
      </w:pPr>
      <w:r w:rsidRPr="00E31F5F">
        <w:rPr>
          <w:lang w:val="en-US"/>
        </w:rPr>
        <w:t>Service Name: "MySQL"</w:t>
      </w:r>
    </w:p>
    <w:p w:rsidR="00E31F5F" w:rsidRPr="00E31F5F" w:rsidRDefault="00E31F5F" w:rsidP="00040038">
      <w:pPr>
        <w:pStyle w:val="ListParagraph"/>
        <w:numPr>
          <w:ilvl w:val="0"/>
          <w:numId w:val="35"/>
        </w:numPr>
        <w:rPr>
          <w:lang w:val="en-US"/>
        </w:rPr>
      </w:pPr>
      <w:r w:rsidRPr="00E31F5F">
        <w:rPr>
          <w:lang w:val="en-US"/>
        </w:rPr>
        <w:t>Launch the MySQL Server automatically</w:t>
      </w:r>
    </w:p>
    <w:p w:rsidR="00E31F5F" w:rsidRPr="00E31F5F" w:rsidRDefault="00E31F5F" w:rsidP="00040038">
      <w:pPr>
        <w:pStyle w:val="ListParagraph"/>
        <w:numPr>
          <w:ilvl w:val="0"/>
          <w:numId w:val="36"/>
        </w:numPr>
        <w:rPr>
          <w:lang w:val="en-US"/>
        </w:rPr>
      </w:pPr>
      <w:r w:rsidRPr="00E31F5F">
        <w:rPr>
          <w:lang w:val="en-US"/>
        </w:rPr>
        <w:t>MySQL Server Instance Configuration:</w:t>
      </w:r>
    </w:p>
    <w:p w:rsidR="00E31F5F" w:rsidRPr="00E31F5F" w:rsidRDefault="00E31F5F" w:rsidP="00040038">
      <w:pPr>
        <w:pStyle w:val="ListParagraph"/>
        <w:numPr>
          <w:ilvl w:val="0"/>
          <w:numId w:val="37"/>
        </w:numPr>
        <w:rPr>
          <w:lang w:val="en-US"/>
        </w:rPr>
      </w:pPr>
      <w:r w:rsidRPr="00E31F5F">
        <w:rPr>
          <w:lang w:val="en-US"/>
        </w:rPr>
        <w:t>Select "Modify Security Settings"</w:t>
      </w:r>
    </w:p>
    <w:p w:rsidR="00E31F5F" w:rsidRPr="00E31F5F" w:rsidRDefault="00E31F5F" w:rsidP="00040038">
      <w:pPr>
        <w:pStyle w:val="ListParagraph"/>
        <w:numPr>
          <w:ilvl w:val="0"/>
          <w:numId w:val="37"/>
        </w:numPr>
        <w:rPr>
          <w:lang w:val="en-US"/>
        </w:rPr>
      </w:pPr>
      <w:r w:rsidRPr="00E31F5F">
        <w:rPr>
          <w:lang w:val="en-US"/>
        </w:rPr>
        <w:t>New root password "intelfs-01"</w:t>
      </w:r>
    </w:p>
    <w:p w:rsidR="00E31F5F" w:rsidRDefault="00E31F5F" w:rsidP="00E31F5F">
      <w:pPr>
        <w:rPr>
          <w:lang w:val="en-US"/>
        </w:rPr>
      </w:pPr>
      <w:r w:rsidRPr="00E31F5F">
        <w:rPr>
          <w:lang w:val="en-US"/>
        </w:rPr>
        <w:t xml:space="preserve"> </w:t>
      </w:r>
    </w:p>
    <w:p w:rsidR="00E31F5F" w:rsidRDefault="00E31F5F" w:rsidP="00E31F5F">
      <w:pPr>
        <w:rPr>
          <w:lang w:val="en-US"/>
        </w:rPr>
      </w:pPr>
      <w:r>
        <w:rPr>
          <w:lang w:val="en-US"/>
        </w:rPr>
        <w:t>Install “</w:t>
      </w:r>
      <w:r w:rsidRPr="00E31F5F">
        <w:rPr>
          <w:lang w:val="en-US"/>
        </w:rPr>
        <w:t>MySQL Connector Net 6.3.5</w:t>
      </w:r>
      <w:r>
        <w:rPr>
          <w:lang w:val="en-US"/>
        </w:rPr>
        <w:t xml:space="preserve">” by running </w:t>
      </w:r>
      <w:r w:rsidRPr="00E31F5F">
        <w:rPr>
          <w:lang w:val="en-US"/>
        </w:rPr>
        <w:t>a826cb7.exe</w:t>
      </w:r>
      <w:r>
        <w:rPr>
          <w:lang w:val="en-US"/>
        </w:rPr>
        <w:t xml:space="preserve"> located in folder </w:t>
      </w:r>
      <w:r w:rsidRPr="00E31F5F">
        <w:rPr>
          <w:lang w:val="en-US"/>
        </w:rPr>
        <w:t>C:\Windows\Installer</w:t>
      </w:r>
    </w:p>
    <w:p w:rsidR="00E31F5F" w:rsidRDefault="00E31F5F" w:rsidP="00E31F5F">
      <w:pPr>
        <w:rPr>
          <w:lang w:val="en-US"/>
        </w:rPr>
      </w:pPr>
      <w:r>
        <w:rPr>
          <w:lang w:val="en-US"/>
        </w:rPr>
        <w:t>In “</w:t>
      </w:r>
      <w:r w:rsidRPr="00E31F5F">
        <w:rPr>
          <w:lang w:val="en-US"/>
        </w:rPr>
        <w:t>MySQL Connector Net 6.3.5</w:t>
      </w:r>
      <w:r>
        <w:rPr>
          <w:lang w:val="en-US"/>
        </w:rPr>
        <w:t xml:space="preserve">” installshield wizard, select the following options </w:t>
      </w:r>
    </w:p>
    <w:p w:rsidR="00E31F5F" w:rsidRPr="00E31F5F" w:rsidRDefault="00E31F5F" w:rsidP="00040038">
      <w:pPr>
        <w:pStyle w:val="ListParagraph"/>
        <w:numPr>
          <w:ilvl w:val="0"/>
          <w:numId w:val="38"/>
        </w:numPr>
        <w:rPr>
          <w:lang w:val="en-US"/>
        </w:rPr>
      </w:pPr>
      <w:r w:rsidRPr="00E31F5F">
        <w:rPr>
          <w:lang w:val="en-US"/>
        </w:rPr>
        <w:t>Choose Setup Type: Complete</w:t>
      </w:r>
    </w:p>
    <w:p w:rsidR="00E31F5F" w:rsidRDefault="00E31F5F" w:rsidP="00E31F5F">
      <w:pPr>
        <w:rPr>
          <w:lang w:val="en-US"/>
        </w:rPr>
      </w:pPr>
    </w:p>
    <w:p w:rsidR="00E31F5F" w:rsidRPr="00274489" w:rsidRDefault="00E31F5F" w:rsidP="00E31F5F">
      <w:pPr>
        <w:rPr>
          <w:rFonts w:cs="Arial"/>
          <w:lang w:val="en-US"/>
        </w:rPr>
      </w:pPr>
      <w:r>
        <w:rPr>
          <w:lang w:val="en-US"/>
        </w:rPr>
        <w:t>Re</w:t>
      </w:r>
      <w:r w:rsidR="00487F9F">
        <w:rPr>
          <w:lang w:val="en-US"/>
        </w:rPr>
        <w:t>-launc</w:t>
      </w:r>
      <w:r w:rsidR="00040038">
        <w:rPr>
          <w:lang w:val="en-US"/>
        </w:rPr>
        <w:t xml:space="preserve">h Squeeze Server installer by running SqueezeServerInstaller.exe </w:t>
      </w:r>
      <w:r w:rsidR="00040038" w:rsidRPr="003C1E5B">
        <w:rPr>
          <w:rFonts w:cs="Arial"/>
          <w:lang w:val="en-US"/>
        </w:rPr>
        <w:t xml:space="preserve">located on </w:t>
      </w:r>
      <w:r w:rsidR="00DE0F4D" w:rsidRPr="00274489">
        <w:rPr>
          <w:rFonts w:cs="Arial"/>
          <w:b/>
          <w:lang w:val="en-US"/>
        </w:rPr>
        <w:t>“DVD IntelFS Application”</w:t>
      </w:r>
      <w:r w:rsidR="00DE0F4D" w:rsidRPr="00274489">
        <w:rPr>
          <w:rFonts w:cs="Arial"/>
          <w:lang w:val="en-US"/>
        </w:rPr>
        <w:t xml:space="preserve"> installation disk</w:t>
      </w:r>
    </w:p>
    <w:p w:rsidR="00040038" w:rsidRPr="00E31F5F" w:rsidRDefault="00040038" w:rsidP="00E31F5F">
      <w:pPr>
        <w:rPr>
          <w:lang w:val="en-US"/>
        </w:rPr>
      </w:pPr>
      <w:r>
        <w:rPr>
          <w:lang w:val="en-US"/>
        </w:rPr>
        <w:t xml:space="preserve">In installshield wizard, follow steps described in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_Ref423948893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2.6.1</w:t>
      </w:r>
      <w:r>
        <w:rPr>
          <w:lang w:val="en-US"/>
        </w:rPr>
        <w:fldChar w:fldCharType="end"/>
      </w:r>
      <w:r>
        <w:rPr>
          <w:lang w:val="en-US"/>
        </w:rPr>
        <w:t xml:space="preserve"> except for the following screens</w:t>
      </w:r>
    </w:p>
    <w:p w:rsidR="00E31F5F" w:rsidRDefault="00E31F5F" w:rsidP="00040038">
      <w:pPr>
        <w:pStyle w:val="ListParagraph"/>
        <w:numPr>
          <w:ilvl w:val="0"/>
          <w:numId w:val="39"/>
        </w:numPr>
        <w:rPr>
          <w:lang w:val="en-US"/>
        </w:rPr>
      </w:pPr>
      <w:r w:rsidRPr="00040038">
        <w:rPr>
          <w:lang w:val="en-US"/>
        </w:rPr>
        <w:t xml:space="preserve"> </w:t>
      </w:r>
      <w:r w:rsidR="00040038">
        <w:rPr>
          <w:lang w:val="en-US"/>
        </w:rPr>
        <w:t>“</w:t>
      </w:r>
      <w:r w:rsidRPr="00040038">
        <w:rPr>
          <w:lang w:val="en-US"/>
        </w:rPr>
        <w:t>Setup Type</w:t>
      </w:r>
      <w:r w:rsidR="00040038">
        <w:rPr>
          <w:lang w:val="en-US"/>
        </w:rPr>
        <w:t xml:space="preserve">” select </w:t>
      </w:r>
      <w:r w:rsidRPr="00040038">
        <w:rPr>
          <w:lang w:val="en-US"/>
        </w:rPr>
        <w:t xml:space="preserve"> </w:t>
      </w:r>
      <w:r w:rsidR="00040038">
        <w:rPr>
          <w:lang w:val="en-US"/>
        </w:rPr>
        <w:t>“</w:t>
      </w:r>
      <w:r w:rsidRPr="00040038">
        <w:rPr>
          <w:lang w:val="en-US"/>
        </w:rPr>
        <w:t>Add to Squeeze Server Cluster</w:t>
      </w:r>
      <w:r w:rsidR="00040038">
        <w:rPr>
          <w:lang w:val="en-US"/>
        </w:rPr>
        <w:t>”  radio button</w:t>
      </w:r>
    </w:p>
    <w:p w:rsidR="00040038" w:rsidRPr="00040038" w:rsidRDefault="00040038" w:rsidP="00040038">
      <w:pPr>
        <w:pStyle w:val="ListParagraph"/>
        <w:numPr>
          <w:ilvl w:val="0"/>
          <w:numId w:val="39"/>
        </w:numPr>
        <w:rPr>
          <w:lang w:val="en-US"/>
        </w:rPr>
      </w:pPr>
      <w:r>
        <w:rPr>
          <w:lang w:val="en-US"/>
        </w:rPr>
        <w:t xml:space="preserve">“Installation” </w:t>
      </w:r>
      <w:r w:rsidR="00416BC5">
        <w:rPr>
          <w:lang w:val="en-US"/>
        </w:rPr>
        <w:t>type in values below</w:t>
      </w:r>
    </w:p>
    <w:p w:rsidR="00E31F5F" w:rsidRPr="00040038" w:rsidRDefault="00E31F5F" w:rsidP="00040038">
      <w:pPr>
        <w:pStyle w:val="ListParagraph"/>
        <w:numPr>
          <w:ilvl w:val="0"/>
          <w:numId w:val="40"/>
        </w:numPr>
        <w:rPr>
          <w:lang w:val="en-US"/>
        </w:rPr>
      </w:pPr>
      <w:r w:rsidRPr="00040038">
        <w:rPr>
          <w:lang w:val="en-US"/>
        </w:rPr>
        <w:t>Gold IP Host Name: localhost</w:t>
      </w:r>
    </w:p>
    <w:p w:rsidR="00E31F5F" w:rsidRPr="00040038" w:rsidRDefault="00E31F5F" w:rsidP="00040038">
      <w:pPr>
        <w:pStyle w:val="ListParagraph"/>
        <w:numPr>
          <w:ilvl w:val="0"/>
          <w:numId w:val="40"/>
        </w:numPr>
        <w:rPr>
          <w:lang w:val="en-US"/>
        </w:rPr>
      </w:pPr>
      <w:r w:rsidRPr="00040038">
        <w:rPr>
          <w:lang w:val="en-US"/>
        </w:rPr>
        <w:t>User Name: root</w:t>
      </w:r>
    </w:p>
    <w:p w:rsidR="00E31F5F" w:rsidRDefault="00E31F5F" w:rsidP="00040038">
      <w:pPr>
        <w:pStyle w:val="ListParagraph"/>
        <w:numPr>
          <w:ilvl w:val="0"/>
          <w:numId w:val="40"/>
        </w:numPr>
        <w:rPr>
          <w:lang w:val="en-US"/>
        </w:rPr>
      </w:pPr>
      <w:r w:rsidRPr="00040038">
        <w:rPr>
          <w:lang w:val="en-US"/>
        </w:rPr>
        <w:t>Password: "intelfs-01"</w:t>
      </w:r>
    </w:p>
    <w:p w:rsidR="00872A2D" w:rsidRDefault="00872A2D" w:rsidP="00872A2D">
      <w:pPr>
        <w:rPr>
          <w:lang w:val="en-US"/>
        </w:rPr>
      </w:pPr>
    </w:p>
    <w:p w:rsidR="00872A2D" w:rsidRPr="00872A2D" w:rsidRDefault="00872A2D" w:rsidP="00872A2D">
      <w:pPr>
        <w:pStyle w:val="Heading3"/>
        <w:rPr>
          <w:lang w:val="en-US"/>
        </w:rPr>
      </w:pPr>
      <w:bookmarkStart w:id="402" w:name="_Ref432519309"/>
      <w:bookmarkStart w:id="403" w:name="_Toc440979227"/>
      <w:r>
        <w:rPr>
          <w:lang w:val="en-US"/>
        </w:rPr>
        <w:t>INTEL-FS installation cancelling</w:t>
      </w:r>
      <w:bookmarkEnd w:id="402"/>
      <w:bookmarkEnd w:id="403"/>
    </w:p>
    <w:p w:rsidR="00872A2D" w:rsidRDefault="00872A2D" w:rsidP="00090DE1">
      <w:pPr>
        <w:jc w:val="left"/>
        <w:rPr>
          <w:rFonts w:ascii="Arial Bold" w:hAnsi="Arial Bold"/>
          <w:b/>
          <w:caps/>
          <w:color w:val="0000FF"/>
          <w:sz w:val="28"/>
          <w:lang w:val="en-US"/>
        </w:rPr>
      </w:pPr>
    </w:p>
    <w:p w:rsidR="00090DE1" w:rsidRDefault="00090DE1" w:rsidP="00090DE1">
      <w:pPr>
        <w:jc w:val="left"/>
        <w:rPr>
          <w:rStyle w:val="hps"/>
          <w:lang w:val="en"/>
        </w:rPr>
      </w:pPr>
      <w:r>
        <w:rPr>
          <w:rStyle w:val="hps"/>
          <w:lang w:val="en"/>
        </w:rPr>
        <w:t>In the</w:t>
      </w:r>
      <w:r>
        <w:rPr>
          <w:lang w:val="en"/>
        </w:rPr>
        <w:t xml:space="preserve"> </w:t>
      </w:r>
      <w:r>
        <w:rPr>
          <w:rStyle w:val="hps"/>
          <w:lang w:val="en"/>
        </w:rPr>
        <w:t>INTEL</w:t>
      </w:r>
      <w:r>
        <w:rPr>
          <w:lang w:val="en"/>
        </w:rPr>
        <w:t xml:space="preserve">-FS </w:t>
      </w:r>
      <w:r>
        <w:rPr>
          <w:rStyle w:val="hps"/>
          <w:lang w:val="en"/>
        </w:rPr>
        <w:t>installer</w:t>
      </w:r>
      <w:r>
        <w:rPr>
          <w:lang w:val="en"/>
        </w:rPr>
        <w:t xml:space="preserve"> </w:t>
      </w:r>
      <w:r>
        <w:rPr>
          <w:rStyle w:val="hps"/>
          <w:lang w:val="en"/>
        </w:rPr>
        <w:t>clicking  the</w:t>
      </w:r>
      <w:r>
        <w:rPr>
          <w:lang w:val="en"/>
        </w:rPr>
        <w:t xml:space="preserve"> </w:t>
      </w:r>
      <w:r>
        <w:rPr>
          <w:rStyle w:val="hps"/>
          <w:lang w:val="en"/>
        </w:rPr>
        <w:t>"CANCEL"</w:t>
      </w:r>
      <w:r>
        <w:rPr>
          <w:lang w:val="en"/>
        </w:rPr>
        <w:t xml:space="preserve"> </w:t>
      </w:r>
      <w:r>
        <w:rPr>
          <w:rStyle w:val="hps"/>
          <w:lang w:val="en"/>
        </w:rPr>
        <w:t>button triggers</w:t>
      </w:r>
      <w:r>
        <w:rPr>
          <w:lang w:val="en"/>
        </w:rPr>
        <w:t xml:space="preserve"> INTEL-FS installation interruption and </w:t>
      </w:r>
      <w:r>
        <w:rPr>
          <w:rStyle w:val="hps"/>
          <w:lang w:val="en"/>
        </w:rPr>
        <w:t>cancellation.</w:t>
      </w:r>
      <w:r>
        <w:rPr>
          <w:lang w:val="en"/>
        </w:rPr>
        <w:t xml:space="preserve"> </w:t>
      </w:r>
      <w:r>
        <w:rPr>
          <w:rStyle w:val="hps"/>
          <w:lang w:val="en"/>
        </w:rPr>
        <w:t>This action causes</w:t>
      </w:r>
      <w:r>
        <w:rPr>
          <w:lang w:val="en"/>
        </w:rPr>
        <w:t xml:space="preserve"> </w:t>
      </w:r>
      <w:r>
        <w:rPr>
          <w:rStyle w:val="hps"/>
          <w:lang w:val="en"/>
        </w:rPr>
        <w:t>the removal of</w:t>
      </w:r>
      <w:r>
        <w:rPr>
          <w:lang w:val="en"/>
        </w:rPr>
        <w:t xml:space="preserve"> </w:t>
      </w:r>
      <w:r>
        <w:rPr>
          <w:rStyle w:val="hps"/>
          <w:lang w:val="en"/>
        </w:rPr>
        <w:t>all</w:t>
      </w:r>
      <w:r>
        <w:rPr>
          <w:lang w:val="en"/>
        </w:rPr>
        <w:t xml:space="preserve"> </w:t>
      </w:r>
      <w:r>
        <w:rPr>
          <w:rStyle w:val="hps"/>
          <w:lang w:val="en"/>
        </w:rPr>
        <w:t>already</w:t>
      </w:r>
      <w:r>
        <w:rPr>
          <w:lang w:val="en"/>
        </w:rPr>
        <w:t xml:space="preserve"> </w:t>
      </w:r>
      <w:r>
        <w:rPr>
          <w:rStyle w:val="hps"/>
          <w:lang w:val="en"/>
        </w:rPr>
        <w:t>created</w:t>
      </w:r>
      <w:r>
        <w:rPr>
          <w:lang w:val="en"/>
        </w:rPr>
        <w:t xml:space="preserve"> </w:t>
      </w:r>
      <w:r>
        <w:rPr>
          <w:rStyle w:val="hps"/>
          <w:lang w:val="en"/>
        </w:rPr>
        <w:t>items</w:t>
      </w:r>
    </w:p>
    <w:p w:rsidR="00090DE1" w:rsidRPr="006E621F" w:rsidRDefault="00090DE1" w:rsidP="0092363B">
      <w:pPr>
        <w:pStyle w:val="ListParagraph"/>
        <w:numPr>
          <w:ilvl w:val="0"/>
          <w:numId w:val="42"/>
        </w:numPr>
        <w:rPr>
          <w:rStyle w:val="hps"/>
          <w:lang w:val="en"/>
        </w:rPr>
      </w:pPr>
      <w:r>
        <w:rPr>
          <w:rStyle w:val="hps"/>
          <w:lang w:val="en"/>
        </w:rPr>
        <w:t>INTEL-FS file systems</w:t>
      </w:r>
      <w:r w:rsidR="006E621F">
        <w:rPr>
          <w:rStyle w:val="hps"/>
          <w:lang w:val="en"/>
        </w:rPr>
        <w:t xml:space="preserve"> described in chapter  “INTEL-FS files” </w:t>
      </w:r>
      <w:r w:rsidR="006E621F">
        <w:t xml:space="preserve">of </w:t>
      </w:r>
      <w:r w:rsidR="006E621F" w:rsidRPr="00F54A80">
        <w:t xml:space="preserve"> document  </w:t>
      </w:r>
      <w:hyperlink w:anchor="Technical_Manual" w:history="1">
        <w:r w:rsidR="006E621F" w:rsidRPr="00F54A80">
          <w:rPr>
            <w:rStyle w:val="Hyperlink"/>
          </w:rPr>
          <w:t>“Technical Manual for the INTEL-FS Project”</w:t>
        </w:r>
      </w:hyperlink>
      <w:r w:rsidR="006E621F" w:rsidRPr="00F54A80">
        <w:t xml:space="preserve"> .</w:t>
      </w:r>
    </w:p>
    <w:p w:rsidR="00090DE1" w:rsidRDefault="00A252EB" w:rsidP="0092363B">
      <w:pPr>
        <w:pStyle w:val="ListParagraph"/>
        <w:numPr>
          <w:ilvl w:val="0"/>
          <w:numId w:val="42"/>
        </w:numPr>
        <w:rPr>
          <w:rStyle w:val="hps"/>
          <w:lang w:val="en"/>
        </w:rPr>
      </w:pPr>
      <w:r>
        <w:rPr>
          <w:rStyle w:val="hps"/>
          <w:lang w:val="en"/>
        </w:rPr>
        <w:t xml:space="preserve">SQL </w:t>
      </w:r>
      <w:r w:rsidR="00090DE1" w:rsidRPr="00090DE1">
        <w:rPr>
          <w:rStyle w:val="hps"/>
          <w:lang w:val="en"/>
        </w:rPr>
        <w:t xml:space="preserve"> bases and</w:t>
      </w:r>
      <w:r w:rsidR="00090DE1" w:rsidRPr="00090DE1">
        <w:rPr>
          <w:lang w:val="en"/>
        </w:rPr>
        <w:t xml:space="preserve"> </w:t>
      </w:r>
      <w:r w:rsidR="00090DE1" w:rsidRPr="00090DE1">
        <w:rPr>
          <w:rStyle w:val="hps"/>
          <w:lang w:val="en"/>
        </w:rPr>
        <w:t>bases</w:t>
      </w:r>
      <w:r w:rsidR="00090DE1" w:rsidRPr="00090DE1">
        <w:rPr>
          <w:lang w:val="en"/>
        </w:rPr>
        <w:t xml:space="preserve"> </w:t>
      </w:r>
      <w:r w:rsidR="00090DE1" w:rsidRPr="00090DE1">
        <w:rPr>
          <w:rStyle w:val="hps"/>
          <w:lang w:val="en"/>
        </w:rPr>
        <w:t>logs</w:t>
      </w:r>
    </w:p>
    <w:p w:rsidR="00090DE1" w:rsidRDefault="00090DE1" w:rsidP="0092363B">
      <w:pPr>
        <w:pStyle w:val="ListParagraph"/>
        <w:numPr>
          <w:ilvl w:val="0"/>
          <w:numId w:val="42"/>
        </w:numPr>
        <w:rPr>
          <w:rStyle w:val="hps"/>
          <w:lang w:val="en"/>
        </w:rPr>
      </w:pPr>
      <w:r w:rsidRPr="00090DE1">
        <w:rPr>
          <w:rStyle w:val="hps"/>
          <w:lang w:val="en"/>
        </w:rPr>
        <w:t>IIS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objects</w:t>
      </w:r>
      <w:r w:rsidR="00A252EB">
        <w:rPr>
          <w:rStyle w:val="hps"/>
          <w:lang w:val="en"/>
        </w:rPr>
        <w:t xml:space="preserve"> described in chapter </w:t>
      </w:r>
      <w:r w:rsidR="006E621F">
        <w:rPr>
          <w:rStyle w:val="hps"/>
          <w:lang w:val="en"/>
        </w:rPr>
        <w:t xml:space="preserve"> “IIS objects” </w:t>
      </w:r>
      <w:r w:rsidR="006E621F">
        <w:t xml:space="preserve">of </w:t>
      </w:r>
      <w:r w:rsidR="006E621F" w:rsidRPr="00F54A80">
        <w:t xml:space="preserve"> document  </w:t>
      </w:r>
      <w:hyperlink w:anchor="Technical_Manual" w:history="1">
        <w:r w:rsidR="006E621F" w:rsidRPr="00F54A80">
          <w:rPr>
            <w:rStyle w:val="Hyperlink"/>
          </w:rPr>
          <w:t>“Technical Manual for the INTEL-FS Project”</w:t>
        </w:r>
      </w:hyperlink>
      <w:r w:rsidR="006E621F" w:rsidRPr="00F54A80">
        <w:t xml:space="preserve"> .</w:t>
      </w:r>
    </w:p>
    <w:p w:rsidR="00090DE1" w:rsidRDefault="00A252EB" w:rsidP="0092363B">
      <w:pPr>
        <w:pStyle w:val="ListParagraph"/>
        <w:numPr>
          <w:ilvl w:val="0"/>
          <w:numId w:val="42"/>
        </w:numPr>
        <w:rPr>
          <w:rStyle w:val="hps"/>
          <w:lang w:val="en"/>
        </w:rPr>
      </w:pPr>
      <w:r>
        <w:rPr>
          <w:rStyle w:val="hps"/>
          <w:lang w:val="en"/>
        </w:rPr>
        <w:t xml:space="preserve">INTEL-FS </w:t>
      </w:r>
      <w:r w:rsidR="00090DE1" w:rsidRPr="00090DE1">
        <w:rPr>
          <w:rStyle w:val="hps"/>
          <w:lang w:val="en"/>
        </w:rPr>
        <w:t>ADLDS</w:t>
      </w:r>
      <w:r>
        <w:rPr>
          <w:rStyle w:val="hps"/>
          <w:lang w:val="en"/>
        </w:rPr>
        <w:t xml:space="preserve"> instance</w:t>
      </w:r>
    </w:p>
    <w:p w:rsidR="00090DE1" w:rsidRDefault="00A252EB" w:rsidP="0092363B">
      <w:pPr>
        <w:pStyle w:val="ListParagraph"/>
        <w:numPr>
          <w:ilvl w:val="0"/>
          <w:numId w:val="42"/>
        </w:numPr>
        <w:rPr>
          <w:rStyle w:val="hps"/>
          <w:lang w:val="en"/>
        </w:rPr>
      </w:pPr>
      <w:r w:rsidRPr="00F54A80">
        <w:rPr>
          <w:lang w:val="en-US"/>
        </w:rPr>
        <w:t>\\HKEY_LOCAL_MACHINE\SOFTWARE\Wow6432Node\INTEL-FS</w:t>
      </w:r>
      <w:r w:rsidRPr="00090DE1">
        <w:rPr>
          <w:rStyle w:val="hps"/>
          <w:lang w:val="en"/>
        </w:rPr>
        <w:t xml:space="preserve"> </w:t>
      </w:r>
      <w:r>
        <w:rPr>
          <w:rStyle w:val="hps"/>
          <w:lang w:val="en"/>
        </w:rPr>
        <w:t xml:space="preserve"> </w:t>
      </w:r>
      <w:r w:rsidR="00090DE1" w:rsidRPr="00090DE1">
        <w:rPr>
          <w:rStyle w:val="hps"/>
          <w:lang w:val="en"/>
        </w:rPr>
        <w:t>registry</w:t>
      </w:r>
      <w:r>
        <w:rPr>
          <w:rStyle w:val="hps"/>
          <w:lang w:val="en"/>
        </w:rPr>
        <w:t xml:space="preserve"> entries</w:t>
      </w:r>
    </w:p>
    <w:p w:rsidR="00090DE1" w:rsidRPr="00090DE1" w:rsidRDefault="00090DE1" w:rsidP="0092363B">
      <w:pPr>
        <w:pStyle w:val="ListParagraph"/>
        <w:numPr>
          <w:ilvl w:val="0"/>
          <w:numId w:val="42"/>
        </w:numPr>
        <w:rPr>
          <w:rStyle w:val="hps"/>
          <w:lang w:val="en"/>
        </w:rPr>
      </w:pPr>
      <w:r w:rsidRPr="00090DE1">
        <w:rPr>
          <w:rStyle w:val="hps"/>
          <w:lang w:val="en"/>
        </w:rPr>
        <w:t>The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folder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in the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event log</w:t>
      </w:r>
      <w:r w:rsidRPr="00090DE1">
        <w:rPr>
          <w:lang w:val="en"/>
        </w:rPr>
        <w:br/>
      </w:r>
    </w:p>
    <w:p w:rsidR="00090DE1" w:rsidRDefault="00090DE1" w:rsidP="00090DE1">
      <w:pPr>
        <w:jc w:val="left"/>
        <w:rPr>
          <w:rStyle w:val="hps"/>
          <w:lang w:val="en"/>
        </w:rPr>
      </w:pPr>
      <w:r>
        <w:rPr>
          <w:rStyle w:val="hps"/>
          <w:lang w:val="en"/>
        </w:rPr>
        <w:t>However</w:t>
      </w:r>
      <w:r>
        <w:rPr>
          <w:lang w:val="en"/>
        </w:rPr>
        <w:t xml:space="preserve"> </w:t>
      </w:r>
      <w:r>
        <w:rPr>
          <w:rStyle w:val="hps"/>
          <w:lang w:val="en"/>
        </w:rPr>
        <w:t>depending on when</w:t>
      </w:r>
      <w:r>
        <w:rPr>
          <w:lang w:val="en"/>
        </w:rPr>
        <w:t xml:space="preserve"> </w:t>
      </w:r>
      <w:r w:rsidR="00A252EB">
        <w:rPr>
          <w:rStyle w:val="hps"/>
          <w:lang w:val="en"/>
        </w:rPr>
        <w:t>“C</w:t>
      </w:r>
      <w:r>
        <w:rPr>
          <w:rStyle w:val="hps"/>
          <w:lang w:val="en"/>
        </w:rPr>
        <w:t>ancel</w:t>
      </w:r>
      <w:r w:rsidR="00A252EB">
        <w:rPr>
          <w:rStyle w:val="hps"/>
          <w:lang w:val="en"/>
        </w:rPr>
        <w:t>”</w:t>
      </w:r>
      <w:r>
        <w:rPr>
          <w:lang w:val="en"/>
        </w:rPr>
        <w:t xml:space="preserve"> </w:t>
      </w:r>
      <w:r>
        <w:rPr>
          <w:rStyle w:val="hps"/>
          <w:lang w:val="en"/>
        </w:rPr>
        <w:t>button</w:t>
      </w:r>
      <w:r w:rsidR="00A252EB">
        <w:rPr>
          <w:rStyle w:val="hps"/>
          <w:lang w:val="en"/>
        </w:rPr>
        <w:t xml:space="preserve"> is</w:t>
      </w:r>
      <w:r w:rsidR="009006C3">
        <w:rPr>
          <w:rStyle w:val="hps"/>
          <w:lang w:val="en"/>
        </w:rPr>
        <w:t xml:space="preserve"> clicked</w:t>
      </w:r>
      <w:r w:rsidR="00A252EB">
        <w:rPr>
          <w:rStyle w:val="hps"/>
          <w:lang w:val="en"/>
        </w:rPr>
        <w:t xml:space="preserve"> </w:t>
      </w:r>
      <w:r>
        <w:rPr>
          <w:lang w:val="en"/>
        </w:rPr>
        <w:t xml:space="preserve">, </w:t>
      </w:r>
      <w:r>
        <w:rPr>
          <w:rStyle w:val="hps"/>
          <w:lang w:val="en"/>
        </w:rPr>
        <w:t>it may be that</w:t>
      </w:r>
      <w:r>
        <w:rPr>
          <w:lang w:val="en"/>
        </w:rPr>
        <w:t xml:space="preserve"> </w:t>
      </w:r>
      <w:r w:rsidR="00A252EB">
        <w:rPr>
          <w:rStyle w:val="hps"/>
          <w:lang w:val="en"/>
        </w:rPr>
        <w:t>some items above</w:t>
      </w:r>
      <w:r>
        <w:rPr>
          <w:lang w:val="en"/>
        </w:rPr>
        <w:t xml:space="preserve"> </w:t>
      </w:r>
      <w:r>
        <w:rPr>
          <w:rStyle w:val="hps"/>
          <w:lang w:val="en"/>
        </w:rPr>
        <w:t>are not automatically</w:t>
      </w:r>
      <w:r>
        <w:rPr>
          <w:lang w:val="en"/>
        </w:rPr>
        <w:t xml:space="preserve"> </w:t>
      </w:r>
      <w:r w:rsidR="00A252EB">
        <w:rPr>
          <w:rStyle w:val="hps"/>
          <w:lang w:val="en"/>
        </w:rPr>
        <w:t>removed</w:t>
      </w:r>
      <w:r>
        <w:rPr>
          <w:lang w:val="en"/>
        </w:rPr>
        <w:t xml:space="preserve">. </w:t>
      </w:r>
      <w:r>
        <w:rPr>
          <w:rStyle w:val="hps"/>
          <w:lang w:val="en"/>
        </w:rPr>
        <w:t>It is necessary to</w:t>
      </w:r>
      <w:r>
        <w:rPr>
          <w:lang w:val="en"/>
        </w:rPr>
        <w:t xml:space="preserve"> </w:t>
      </w:r>
      <w:r>
        <w:rPr>
          <w:rStyle w:val="hps"/>
          <w:lang w:val="en"/>
        </w:rPr>
        <w:t>remove</w:t>
      </w:r>
      <w:r>
        <w:rPr>
          <w:lang w:val="en"/>
        </w:rPr>
        <w:t xml:space="preserve"> </w:t>
      </w:r>
      <w:r>
        <w:rPr>
          <w:rStyle w:val="hps"/>
          <w:lang w:val="en"/>
        </w:rPr>
        <w:t>them manually using</w:t>
      </w:r>
    </w:p>
    <w:p w:rsidR="00090DE1" w:rsidRDefault="006E621F" w:rsidP="0092363B">
      <w:pPr>
        <w:pStyle w:val="ListParagraph"/>
        <w:numPr>
          <w:ilvl w:val="0"/>
          <w:numId w:val="43"/>
        </w:numPr>
        <w:rPr>
          <w:rStyle w:val="hps"/>
          <w:lang w:val="en"/>
        </w:rPr>
      </w:pPr>
      <w:r>
        <w:rPr>
          <w:rStyle w:val="hps"/>
          <w:lang w:val="en"/>
        </w:rPr>
        <w:t>W</w:t>
      </w:r>
      <w:r w:rsidR="00090DE1" w:rsidRPr="00090DE1">
        <w:rPr>
          <w:rStyle w:val="hps"/>
          <w:lang w:val="en"/>
        </w:rPr>
        <w:t>indows explorer</w:t>
      </w:r>
      <w:r w:rsidR="00090DE1" w:rsidRPr="00090DE1">
        <w:rPr>
          <w:lang w:val="en"/>
        </w:rPr>
        <w:t xml:space="preserve"> </w:t>
      </w:r>
      <w:r w:rsidR="00090DE1" w:rsidRPr="00090DE1">
        <w:rPr>
          <w:rStyle w:val="hps"/>
          <w:lang w:val="en"/>
        </w:rPr>
        <w:t>for</w:t>
      </w:r>
      <w:r w:rsidR="00090DE1" w:rsidRPr="00090DE1">
        <w:rPr>
          <w:lang w:val="en"/>
        </w:rPr>
        <w:t xml:space="preserve"> </w:t>
      </w:r>
      <w:r w:rsidR="00A252EB">
        <w:rPr>
          <w:rStyle w:val="hps"/>
          <w:lang w:val="en"/>
        </w:rPr>
        <w:t>INTEL-FS file systems</w:t>
      </w:r>
    </w:p>
    <w:p w:rsidR="00090DE1" w:rsidRDefault="00090DE1" w:rsidP="0092363B">
      <w:pPr>
        <w:pStyle w:val="ListParagraph"/>
        <w:numPr>
          <w:ilvl w:val="0"/>
          <w:numId w:val="43"/>
        </w:numPr>
        <w:rPr>
          <w:rStyle w:val="hps"/>
          <w:lang w:val="en"/>
        </w:rPr>
      </w:pPr>
      <w:r w:rsidRPr="00090DE1">
        <w:rPr>
          <w:rStyle w:val="hps"/>
          <w:lang w:val="en"/>
        </w:rPr>
        <w:t>SQL server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management studio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 xml:space="preserve">for </w:t>
      </w:r>
      <w:r w:rsidR="00A252EB">
        <w:rPr>
          <w:rStyle w:val="hps"/>
          <w:lang w:val="en"/>
        </w:rPr>
        <w:t xml:space="preserve">SQL </w:t>
      </w:r>
      <w:r w:rsidR="00A252EB" w:rsidRPr="00090DE1">
        <w:rPr>
          <w:rStyle w:val="hps"/>
          <w:lang w:val="en"/>
        </w:rPr>
        <w:t xml:space="preserve"> bases and</w:t>
      </w:r>
      <w:r w:rsidR="00A252EB" w:rsidRPr="00090DE1">
        <w:rPr>
          <w:lang w:val="en"/>
        </w:rPr>
        <w:t xml:space="preserve"> </w:t>
      </w:r>
      <w:r w:rsidR="00A252EB" w:rsidRPr="00090DE1">
        <w:rPr>
          <w:rStyle w:val="hps"/>
          <w:lang w:val="en"/>
        </w:rPr>
        <w:t>bases</w:t>
      </w:r>
      <w:r w:rsidR="00A252EB" w:rsidRPr="00090DE1">
        <w:rPr>
          <w:lang w:val="en"/>
        </w:rPr>
        <w:t xml:space="preserve"> </w:t>
      </w:r>
      <w:r w:rsidR="00A252EB" w:rsidRPr="00090DE1">
        <w:rPr>
          <w:rStyle w:val="hps"/>
          <w:lang w:val="en"/>
        </w:rPr>
        <w:t>logs</w:t>
      </w:r>
    </w:p>
    <w:p w:rsidR="00090DE1" w:rsidRDefault="00090DE1" w:rsidP="0092363B">
      <w:pPr>
        <w:pStyle w:val="ListParagraph"/>
        <w:numPr>
          <w:ilvl w:val="0"/>
          <w:numId w:val="43"/>
        </w:numPr>
        <w:rPr>
          <w:rStyle w:val="hps"/>
          <w:lang w:val="en"/>
        </w:rPr>
      </w:pPr>
      <w:r w:rsidRPr="00090DE1">
        <w:rPr>
          <w:rStyle w:val="hps"/>
          <w:lang w:val="en"/>
        </w:rPr>
        <w:t>Internet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Information Services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(IIS)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Manager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for IIS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objects</w:t>
      </w:r>
    </w:p>
    <w:p w:rsidR="00090DE1" w:rsidRDefault="00090DE1" w:rsidP="0092363B">
      <w:pPr>
        <w:pStyle w:val="ListParagraph"/>
        <w:numPr>
          <w:ilvl w:val="0"/>
          <w:numId w:val="43"/>
        </w:numPr>
        <w:rPr>
          <w:rStyle w:val="hps"/>
          <w:lang w:val="en"/>
        </w:rPr>
      </w:pPr>
      <w:r w:rsidRPr="00090DE1">
        <w:rPr>
          <w:rStyle w:val="hps"/>
          <w:lang w:val="en"/>
        </w:rPr>
        <w:t>The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DOS command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"c: \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windows \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ADAM \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adamuninstall.exe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/ i</w:t>
      </w:r>
      <w:r w:rsidRPr="00090DE1">
        <w:rPr>
          <w:lang w:val="en"/>
        </w:rPr>
        <w:t xml:space="preserve">: INTEL-FS </w:t>
      </w:r>
      <w:r w:rsidRPr="00090DE1">
        <w:rPr>
          <w:rStyle w:val="hps"/>
          <w:lang w:val="en"/>
        </w:rPr>
        <w:t>/ q /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force"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for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instance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ADLDS</w:t>
      </w:r>
    </w:p>
    <w:p w:rsidR="00090DE1" w:rsidRDefault="00090DE1" w:rsidP="0092363B">
      <w:pPr>
        <w:pStyle w:val="ListParagraph"/>
        <w:numPr>
          <w:ilvl w:val="0"/>
          <w:numId w:val="43"/>
        </w:numPr>
        <w:rPr>
          <w:rStyle w:val="hps"/>
          <w:lang w:val="en"/>
        </w:rPr>
      </w:pPr>
      <w:r w:rsidRPr="00090DE1">
        <w:rPr>
          <w:rStyle w:val="hps"/>
          <w:lang w:val="en"/>
        </w:rPr>
        <w:t>Regedit to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the entries in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the registry</w:t>
      </w:r>
    </w:p>
    <w:p w:rsidR="00090DE1" w:rsidRDefault="00090DE1" w:rsidP="0092363B">
      <w:pPr>
        <w:pStyle w:val="ListParagraph"/>
        <w:numPr>
          <w:ilvl w:val="0"/>
          <w:numId w:val="43"/>
        </w:numPr>
        <w:rPr>
          <w:rStyle w:val="hps"/>
          <w:lang w:val="en"/>
        </w:rPr>
      </w:pPr>
      <w:r w:rsidRPr="00090DE1">
        <w:rPr>
          <w:rStyle w:val="hps"/>
          <w:lang w:val="en"/>
        </w:rPr>
        <w:t>Event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viewer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for the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folder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in the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event log</w:t>
      </w:r>
    </w:p>
    <w:p w:rsidR="006E621F" w:rsidRDefault="006E621F" w:rsidP="006E621F">
      <w:pPr>
        <w:rPr>
          <w:rStyle w:val="hps"/>
          <w:lang w:val="en"/>
        </w:rPr>
      </w:pPr>
    </w:p>
    <w:p w:rsidR="006E621F" w:rsidRDefault="006E621F" w:rsidP="006E621F">
      <w:pPr>
        <w:rPr>
          <w:rStyle w:val="hps"/>
          <w:lang w:val="en"/>
        </w:rPr>
      </w:pPr>
      <w:r>
        <w:rPr>
          <w:rStyle w:val="hps"/>
          <w:lang w:val="en"/>
        </w:rPr>
        <w:t xml:space="preserve">NOTA The COTS automatically installed by INTEL-FS installer shall be manually removed. Cf chapter </w:t>
      </w:r>
      <w:r>
        <w:rPr>
          <w:rStyle w:val="hps"/>
          <w:lang w:val="en"/>
        </w:rPr>
        <w:fldChar w:fldCharType="begin"/>
      </w:r>
      <w:r>
        <w:rPr>
          <w:rStyle w:val="hps"/>
          <w:lang w:val="en"/>
        </w:rPr>
        <w:instrText xml:space="preserve"> REF _Ref424205316 \r \h </w:instrText>
      </w:r>
      <w:r>
        <w:rPr>
          <w:rStyle w:val="hps"/>
          <w:lang w:val="en"/>
        </w:rPr>
      </w:r>
      <w:r>
        <w:rPr>
          <w:rStyle w:val="hps"/>
          <w:lang w:val="en"/>
        </w:rPr>
        <w:fldChar w:fldCharType="separate"/>
      </w:r>
      <w:r w:rsidR="003C1E5B">
        <w:rPr>
          <w:rStyle w:val="hps"/>
          <w:lang w:val="en"/>
        </w:rPr>
        <w:t>4.4</w:t>
      </w:r>
      <w:r>
        <w:rPr>
          <w:rStyle w:val="hps"/>
          <w:lang w:val="en"/>
        </w:rPr>
        <w:fldChar w:fldCharType="end"/>
      </w:r>
    </w:p>
    <w:p w:rsidR="0004283A" w:rsidRDefault="0004283A" w:rsidP="006E621F">
      <w:pPr>
        <w:rPr>
          <w:rStyle w:val="hps"/>
          <w:lang w:val="en"/>
        </w:rPr>
      </w:pPr>
    </w:p>
    <w:p w:rsidR="0004283A" w:rsidRPr="00274489" w:rsidRDefault="0004283A" w:rsidP="00274489">
      <w:pPr>
        <w:pStyle w:val="Heading3"/>
        <w:keepLines/>
        <w:widowControl w:val="0"/>
        <w:rPr>
          <w:lang w:val="en-US"/>
        </w:rPr>
      </w:pPr>
      <w:bookmarkStart w:id="404" w:name="_Ref438477823"/>
      <w:bookmarkStart w:id="405" w:name="_Toc440979228"/>
      <w:r w:rsidRPr="00274489">
        <w:rPr>
          <w:lang w:val="en-US"/>
        </w:rPr>
        <w:lastRenderedPageBreak/>
        <w:t>ConversionService web site creation error</w:t>
      </w:r>
      <w:bookmarkEnd w:id="404"/>
      <w:bookmarkEnd w:id="405"/>
    </w:p>
    <w:p w:rsidR="0004283A" w:rsidRDefault="0004283A" w:rsidP="00274489">
      <w:pPr>
        <w:keepNext/>
        <w:keepLines/>
        <w:widowControl w:val="0"/>
        <w:rPr>
          <w:rStyle w:val="hps"/>
          <w:rFonts w:ascii="Arial Bold" w:hAnsi="Arial Bold"/>
          <w:b/>
          <w:color w:val="0000FF"/>
          <w:sz w:val="28"/>
          <w:lang w:val="en"/>
        </w:rPr>
      </w:pPr>
      <w:r>
        <w:rPr>
          <w:rStyle w:val="hps"/>
          <w:lang w:val="en"/>
        </w:rPr>
        <w:t>If during CARTOGRAPHIC SERVER configuration site execution, ConversionService web site and ConversionService application are not created</w:t>
      </w:r>
    </w:p>
    <w:p w:rsidR="0004283A" w:rsidRDefault="00C9010D" w:rsidP="00274489">
      <w:pPr>
        <w:keepNext/>
        <w:keepLines/>
        <w:widowControl w:val="0"/>
        <w:rPr>
          <w:rStyle w:val="hps"/>
          <w:rFonts w:ascii="Arial Bold" w:hAnsi="Arial Bold"/>
          <w:b/>
          <w:color w:val="0000FF"/>
          <w:sz w:val="28"/>
          <w:lang w:val="en"/>
        </w:rPr>
      </w:pPr>
      <w:r>
        <w:rPr>
          <w:noProof/>
          <w:lang w:val="en-US"/>
        </w:rPr>
        <w:drawing>
          <wp:inline distT="0" distB="0" distL="0" distR="0" wp14:anchorId="665C82A3" wp14:editId="060C8A0D">
            <wp:extent cx="5727700" cy="2915920"/>
            <wp:effectExtent l="0" t="0" r="635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283A" w:rsidRDefault="0004283A" w:rsidP="00274489">
      <w:pPr>
        <w:keepNext/>
        <w:keepLines/>
        <w:widowControl w:val="0"/>
        <w:rPr>
          <w:rStyle w:val="hps"/>
          <w:lang w:val="en"/>
        </w:rPr>
      </w:pPr>
    </w:p>
    <w:p w:rsidR="00C9010D" w:rsidRDefault="00C9010D" w:rsidP="00274489">
      <w:pPr>
        <w:keepNext/>
        <w:keepLines/>
        <w:widowControl w:val="0"/>
        <w:rPr>
          <w:rStyle w:val="hps"/>
          <w:lang w:val="en"/>
        </w:rPr>
      </w:pPr>
      <w:r>
        <w:rPr>
          <w:rStyle w:val="hps"/>
          <w:lang w:val="en"/>
        </w:rPr>
        <w:t>Execute the following commands in a dos command prompt run as administrator</w:t>
      </w:r>
    </w:p>
    <w:p w:rsidR="00C9010D" w:rsidRDefault="00C9010D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C:\Windows\system32\inetsrv\appcmd.exe add apppool /name:"ConversionService"</w:t>
      </w:r>
    </w:p>
    <w:p w:rsidR="00AF327B" w:rsidRDefault="00AF327B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</w:p>
    <w:p w:rsidR="00AF327B" w:rsidRDefault="00C9010D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 xml:space="preserve">C:\Windows\system32\inetsrv\appcmd.exe add site /name:"ConversionService" </w:t>
      </w:r>
      <w:r w:rsidR="00AF327B"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 xml:space="preserve">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 xml:space="preserve">/bindings:http://*:8063  </w:t>
      </w:r>
    </w:p>
    <w:p w:rsidR="00C9010D" w:rsidRDefault="00C9010D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/physicalPath</w:t>
      </w:r>
      <w:r w:rsidR="00AF327B" w:rsidRPr="00AF327B"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 xml:space="preserve"> </w:t>
      </w:r>
      <w:r w:rsidR="00AF327B"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E:\SERVER_CARTO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\CurrentVersion\Web\ConversionService</w:t>
      </w:r>
    </w:p>
    <w:p w:rsidR="00AF327B" w:rsidRDefault="00AF327B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</w:p>
    <w:p w:rsidR="00C9010D" w:rsidRDefault="00C9010D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C:\Windows\system32\inetsrv\appcmd.exe set site /site.name:ConversionService  /[path='/'].applicationPool:ConversionService</w:t>
      </w:r>
    </w:p>
    <w:p w:rsidR="00AF327B" w:rsidRDefault="00AF327B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</w:p>
    <w:p w:rsidR="00AF327B" w:rsidRDefault="00C9010D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 xml:space="preserve">C:\Windows\system32\inetsrv\appcmd.exe set config "ConversionService" </w:t>
      </w:r>
    </w:p>
    <w:p w:rsidR="00C9010D" w:rsidRDefault="00C9010D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-section:system.webServer/security/ipSecurity /allowUnlisted:false /commit:APPHOST</w:t>
      </w:r>
    </w:p>
    <w:p w:rsidR="00AF327B" w:rsidRDefault="00AF327B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</w:p>
    <w:p w:rsidR="00AF327B" w:rsidRDefault="00C9010D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 xml:space="preserve">C:\Windows\system32\inetsrv\appcmd.exe set config "ConversionService" </w:t>
      </w:r>
    </w:p>
    <w:p w:rsidR="00C9010D" w:rsidRDefault="00C9010D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-section:system.webServer/security/ipSecurity /+"[ipAddress='127.0.0.1',allowed='true']" /commit:APPHOST</w:t>
      </w:r>
    </w:p>
    <w:p w:rsidR="00C9010D" w:rsidRDefault="00C9010D" w:rsidP="00274489">
      <w:pPr>
        <w:keepNext/>
        <w:keepLines/>
        <w:widowControl w:val="0"/>
        <w:rPr>
          <w:rStyle w:val="hps"/>
          <w:lang w:val="en"/>
        </w:rPr>
      </w:pPr>
    </w:p>
    <w:p w:rsidR="0004283A" w:rsidRDefault="0004283A" w:rsidP="00274489">
      <w:pPr>
        <w:keepNext/>
        <w:keepLines/>
        <w:widowControl w:val="0"/>
        <w:rPr>
          <w:rStyle w:val="hps"/>
          <w:lang w:val="en"/>
        </w:rPr>
      </w:pPr>
    </w:p>
    <w:p w:rsidR="0004283A" w:rsidRPr="006E621F" w:rsidRDefault="0004283A" w:rsidP="006E621F">
      <w:pPr>
        <w:rPr>
          <w:rStyle w:val="hps"/>
          <w:lang w:val="en"/>
        </w:rPr>
      </w:pPr>
    </w:p>
    <w:p w:rsidR="0078238C" w:rsidRDefault="0078238C" w:rsidP="00AB0C99">
      <w:pPr>
        <w:rPr>
          <w:lang w:val="en-US"/>
        </w:rPr>
      </w:pPr>
    </w:p>
    <w:p w:rsidR="0078238C" w:rsidRDefault="0078238C" w:rsidP="00AB0C99">
      <w:pPr>
        <w:rPr>
          <w:lang w:val="en-US"/>
        </w:rPr>
      </w:pPr>
    </w:p>
    <w:p w:rsidR="00284478" w:rsidRPr="00F54A80" w:rsidRDefault="00284478" w:rsidP="00AB0C99">
      <w:pPr>
        <w:rPr>
          <w:lang w:val="en-US"/>
        </w:rPr>
      </w:pPr>
    </w:p>
    <w:p w:rsidR="00A15173" w:rsidRDefault="00A15173">
      <w:pPr>
        <w:spacing w:before="0" w:after="0"/>
        <w:jc w:val="left"/>
        <w:rPr>
          <w:lang w:val="en-US"/>
        </w:rPr>
      </w:pPr>
      <w:r>
        <w:rPr>
          <w:lang w:val="en-US"/>
        </w:rPr>
        <w:br w:type="page"/>
      </w:r>
    </w:p>
    <w:p w:rsidR="00820E8D" w:rsidRPr="00F54A80" w:rsidRDefault="00820E8D" w:rsidP="00820E8D">
      <w:pPr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0E8D" w:rsidRPr="00F54A80" w:rsidRDefault="00820E8D" w:rsidP="00820E8D">
      <w:pPr>
        <w:pStyle w:val="BlankStyle"/>
        <w:rPr>
          <w:lang w:val="en-US"/>
        </w:rPr>
      </w:pPr>
      <w:r w:rsidRPr="00F54A80">
        <w:rPr>
          <w:lang w:val="en-US"/>
        </w:rPr>
        <w:t>This page is intentionally blank</w:t>
      </w: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  <w:sectPr w:rsidR="00820E8D" w:rsidRPr="00F54A80">
          <w:footerReference w:type="default" r:id="rId424"/>
          <w:type w:val="oddPage"/>
          <w:pgSz w:w="11909" w:h="16834" w:code="9"/>
          <w:pgMar w:top="1440" w:right="1440" w:bottom="1440" w:left="1440" w:header="706" w:footer="706" w:gutter="0"/>
          <w:pgNumType w:chapSep="period"/>
          <w:cols w:space="708"/>
          <w:docGrid w:linePitch="360"/>
        </w:sectPr>
      </w:pPr>
    </w:p>
    <w:bookmarkEnd w:id="395"/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pStyle w:val="RearStyle"/>
        <w:outlineLvl w:val="0"/>
        <w:rPr>
          <w:lang w:val="en-US"/>
        </w:rPr>
      </w:pPr>
      <w:r w:rsidRPr="00F54A80">
        <w:rPr>
          <w:lang w:val="en-US"/>
        </w:rPr>
        <w:fldChar w:fldCharType="begin"/>
      </w:r>
      <w:r w:rsidRPr="00F54A80">
        <w:rPr>
          <w:lang w:val="en-US"/>
        </w:rPr>
        <w:instrText xml:space="preserve"> DOCPROPERTY "Classification"  \* MERGEFORMAT </w:instrText>
      </w:r>
      <w:r w:rsidRPr="00F54A80">
        <w:rPr>
          <w:lang w:val="en-US"/>
        </w:rPr>
        <w:fldChar w:fldCharType="separate"/>
      </w:r>
      <w:r w:rsidR="003C1E5B">
        <w:rPr>
          <w:lang w:val="en-US"/>
        </w:rPr>
        <w:t>NATO UNCLASSIFIED</w:t>
      </w:r>
      <w:r w:rsidRPr="00F54A80">
        <w:rPr>
          <w:lang w:val="en-US"/>
        </w:rPr>
        <w:fldChar w:fldCharType="end"/>
      </w: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142495" w:rsidRPr="00F54A80" w:rsidRDefault="00142495" w:rsidP="00820E8D">
      <w:pPr>
        <w:rPr>
          <w:lang w:val="en-US"/>
        </w:rPr>
      </w:pPr>
    </w:p>
    <w:sectPr w:rsidR="00142495" w:rsidRPr="00F54A80">
      <w:headerReference w:type="even" r:id="rId425"/>
      <w:footerReference w:type="even" r:id="rId426"/>
      <w:type w:val="evenPage"/>
      <w:pgSz w:w="11909" w:h="16834" w:code="9"/>
      <w:pgMar w:top="720" w:right="720" w:bottom="720" w:left="720" w:header="432" w:footer="432" w:gutter="0"/>
      <w:pgNumType w:start="1" w:chapStyle="1" w:chapSep="period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D73D1" w:rsidRDefault="004D73D1">
      <w:r>
        <w:separator/>
      </w:r>
    </w:p>
  </w:endnote>
  <w:endnote w:type="continuationSeparator" w:id="0">
    <w:p w:rsidR="004D73D1" w:rsidRDefault="004D73D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old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hales Logo">
    <w:altName w:val="Symbol"/>
    <w:charset w:val="02"/>
    <w:family w:val="auto"/>
    <w:pitch w:val="variable"/>
    <w:sig w:usb0="00000000" w:usb1="10000000" w:usb2="00000000" w:usb3="00000000" w:csb0="80000000" w:csb1="00000000"/>
  </w:font>
  <w:font w:name="Times New Roman Bold">
    <w:altName w:val="MS Mincho"/>
    <w:panose1 w:val="00000000000000000000"/>
    <w:charset w:val="00"/>
    <w:family w:val="roman"/>
    <w:notTrueType/>
    <w:pitch w:val="default"/>
    <w:sig w:usb0="0065006D" w:usb1="00200073" w:usb2="0065004E" w:usb3="00200077" w:csb0="006F0052" w:csb1="0061006D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3024"/>
      <w:gridCol w:w="3226"/>
      <w:gridCol w:w="3024"/>
    </w:tblGrid>
    <w:tr w:rsidR="009C22AC">
      <w:tc>
        <w:tcPr>
          <w:tcW w:w="3024" w:type="dxa"/>
        </w:tcPr>
        <w:p w:rsidR="009C22AC" w:rsidRDefault="009C22AC"/>
      </w:tc>
      <w:tc>
        <w:tcPr>
          <w:tcW w:w="3226" w:type="dxa"/>
        </w:tcPr>
        <w:p w:rsidR="009C22AC" w:rsidRDefault="004F1092">
          <w:pPr>
            <w:pStyle w:val="Footer"/>
          </w:pPr>
          <w:fldSimple w:instr=" DOCPROPERTY &quot;Classification&quot;  \* MERGEFORMAT ">
            <w:r w:rsidR="009C22AC">
              <w:t>NATO UNCLASSIFIED</w:t>
            </w:r>
          </w:fldSimple>
        </w:p>
      </w:tc>
      <w:tc>
        <w:tcPr>
          <w:tcW w:w="3024" w:type="dxa"/>
        </w:tcPr>
        <w:p w:rsidR="009C22AC" w:rsidRDefault="009C22AC">
          <w:pPr>
            <w:jc w:val="right"/>
          </w:pPr>
        </w:p>
      </w:tc>
    </w:tr>
  </w:tbl>
  <w:p w:rsidR="009C22AC" w:rsidRDefault="009C22AC">
    <w:pPr>
      <w:pStyle w:val="figureancho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3024"/>
      <w:gridCol w:w="3226"/>
      <w:gridCol w:w="3024"/>
    </w:tblGrid>
    <w:tr w:rsidR="009C22AC">
      <w:tc>
        <w:tcPr>
          <w:tcW w:w="3024" w:type="dxa"/>
        </w:tcPr>
        <w:p w:rsidR="009C22AC" w:rsidRDefault="004F1092">
          <w:fldSimple w:instr=" DOCPROPERTY  &quot;Document number&quot;  \* MERGEFORMAT ">
            <w:r w:rsidR="009C22AC">
              <w:t>F0057 62790360 593 v1.0</w:t>
            </w:r>
          </w:fldSimple>
          <w:r w:rsidR="009C22AC">
            <w:t xml:space="preserve"> </w:t>
          </w:r>
        </w:p>
      </w:tc>
      <w:tc>
        <w:tcPr>
          <w:tcW w:w="3226" w:type="dxa"/>
        </w:tcPr>
        <w:p w:rsidR="009C22AC" w:rsidRDefault="004F1092">
          <w:pPr>
            <w:pStyle w:val="Footer"/>
          </w:pPr>
          <w:fldSimple w:instr=" DOCPROPERTY &quot;Classification&quot;  \* MERGEFORMAT ">
            <w:r w:rsidR="009C22AC">
              <w:t>NATO UNCLASSIFIED</w:t>
            </w:r>
          </w:fldSimple>
        </w:p>
      </w:tc>
      <w:tc>
        <w:tcPr>
          <w:tcW w:w="3024" w:type="dxa"/>
        </w:tcPr>
        <w:p w:rsidR="009C22AC" w:rsidRDefault="009C22AC">
          <w:pPr>
            <w:jc w:val="right"/>
          </w:pPr>
        </w:p>
      </w:tc>
    </w:tr>
  </w:tbl>
  <w:p w:rsidR="009C22AC" w:rsidRDefault="009C22AC">
    <w:pPr>
      <w:pStyle w:val="figureancho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C22AC" w:rsidRDefault="009C22AC">
    <w:pPr>
      <w:pStyle w:val="Footer"/>
    </w:pPr>
    <w:r>
      <w:tab/>
    </w:r>
    <w:fldSimple w:instr=" DOCPROPERTY &quot;Classification&quot;  \* MERGEFORMAT ">
      <w:r w:rsidRPr="00274489">
        <w:rPr>
          <w:b/>
        </w:rPr>
        <w:t>NATO</w:t>
      </w:r>
      <w:r>
        <w:t xml:space="preserve"> UNCLASSIFIED</w:t>
      </w:r>
    </w:fldSimple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3024"/>
      <w:gridCol w:w="3226"/>
      <w:gridCol w:w="3024"/>
    </w:tblGrid>
    <w:tr w:rsidR="009C22AC">
      <w:tc>
        <w:tcPr>
          <w:tcW w:w="3024" w:type="dxa"/>
        </w:tcPr>
        <w:p w:rsidR="009C22AC" w:rsidRDefault="009C22AC">
          <w:r>
            <w:rPr>
              <w:rStyle w:val="PageNumber"/>
              <w:noProof/>
            </w:rPr>
            <w:fldChar w:fldCharType="begin"/>
          </w:r>
          <w:r>
            <w:rPr>
              <w:rStyle w:val="PageNumber"/>
              <w:noProof/>
            </w:rPr>
            <w:instrText xml:space="preserve"> PAGE </w:instrText>
          </w:r>
          <w:r>
            <w:rPr>
              <w:rStyle w:val="PageNumber"/>
              <w:noProof/>
            </w:rPr>
            <w:fldChar w:fldCharType="separate"/>
          </w:r>
          <w:r w:rsidR="007E3ACB">
            <w:rPr>
              <w:rStyle w:val="PageNumber"/>
              <w:noProof/>
            </w:rPr>
            <w:t>iv</w:t>
          </w:r>
          <w:r>
            <w:rPr>
              <w:rStyle w:val="PageNumber"/>
              <w:noProof/>
            </w:rPr>
            <w:fldChar w:fldCharType="end"/>
          </w:r>
        </w:p>
      </w:tc>
      <w:tc>
        <w:tcPr>
          <w:tcW w:w="3226" w:type="dxa"/>
        </w:tcPr>
        <w:p w:rsidR="009C22AC" w:rsidRDefault="004F1092">
          <w:pPr>
            <w:pStyle w:val="Footer"/>
          </w:pPr>
          <w:fldSimple w:instr=" DOCPROPERTY &quot;Classification&quot;  \* MERGEFORMAT ">
            <w:r w:rsidR="009C22AC">
              <w:t>NATO UNCLASSIFIED</w:t>
            </w:r>
          </w:fldSimple>
        </w:p>
      </w:tc>
      <w:tc>
        <w:tcPr>
          <w:tcW w:w="3024" w:type="dxa"/>
        </w:tcPr>
        <w:p w:rsidR="009C22AC" w:rsidRDefault="004F1092">
          <w:pPr>
            <w:jc w:val="right"/>
          </w:pPr>
          <w:fldSimple w:instr=" DOCPROPERTY  &quot;Document number&quot;  \* MERGEFORMAT ">
            <w:r w:rsidR="009C22AC">
              <w:t>F0057 62790360 593 v1.0</w:t>
            </w:r>
          </w:fldSimple>
        </w:p>
      </w:tc>
    </w:tr>
  </w:tbl>
  <w:p w:rsidR="009C22AC" w:rsidRDefault="009C22AC">
    <w:pPr>
      <w:pStyle w:val="figureanchor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3024"/>
      <w:gridCol w:w="3226"/>
      <w:gridCol w:w="3024"/>
    </w:tblGrid>
    <w:tr w:rsidR="009C22AC">
      <w:tc>
        <w:tcPr>
          <w:tcW w:w="3024" w:type="dxa"/>
        </w:tcPr>
        <w:p w:rsidR="009C22AC" w:rsidRDefault="004F1092">
          <w:pPr>
            <w:pStyle w:val="Footerleft"/>
          </w:pPr>
          <w:fldSimple w:instr=" DOCPROPERTY  &quot;Document number&quot;  \* MERGEFORMAT ">
            <w:r w:rsidR="009C22AC">
              <w:t>F0057 62790360 593 v1.0</w:t>
            </w:r>
          </w:fldSimple>
          <w:r w:rsidR="009C22AC">
            <w:t xml:space="preserve"> </w:t>
          </w:r>
        </w:p>
      </w:tc>
      <w:tc>
        <w:tcPr>
          <w:tcW w:w="3226" w:type="dxa"/>
        </w:tcPr>
        <w:p w:rsidR="009C22AC" w:rsidRDefault="004F1092">
          <w:pPr>
            <w:pStyle w:val="Footer"/>
          </w:pPr>
          <w:fldSimple w:instr=" DOCPROPERTY &quot;Classification&quot;  \* MERGEFORMAT ">
            <w:r w:rsidR="009C22AC">
              <w:t>NATO UNCLASSIFIED</w:t>
            </w:r>
          </w:fldSimple>
        </w:p>
      </w:tc>
      <w:tc>
        <w:tcPr>
          <w:tcW w:w="3024" w:type="dxa"/>
        </w:tcPr>
        <w:p w:rsidR="009C22AC" w:rsidRDefault="009C22AC">
          <w:pPr>
            <w:pStyle w:val="Footerright"/>
          </w:pP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 w:rsidR="007E3ACB">
            <w:t>9</w:t>
          </w:r>
          <w:r>
            <w:fldChar w:fldCharType="end"/>
          </w:r>
        </w:p>
      </w:tc>
    </w:tr>
  </w:tbl>
  <w:p w:rsidR="009C22AC" w:rsidRDefault="009C22AC">
    <w:pPr>
      <w:pStyle w:val="figureanchor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3024"/>
      <w:gridCol w:w="3226"/>
      <w:gridCol w:w="3024"/>
    </w:tblGrid>
    <w:tr w:rsidR="009C22AC">
      <w:tc>
        <w:tcPr>
          <w:tcW w:w="3024" w:type="dxa"/>
        </w:tcPr>
        <w:p w:rsidR="009C22AC" w:rsidRDefault="004F1092" w:rsidP="002F5244">
          <w:fldSimple w:instr=" DOCPROPERTY  &quot;Document number&quot;  \* MERGEFORMAT ">
            <w:r w:rsidR="009C22AC">
              <w:t>F0057 62790360 593 v1.0</w:t>
            </w:r>
          </w:fldSimple>
        </w:p>
      </w:tc>
      <w:tc>
        <w:tcPr>
          <w:tcW w:w="3226" w:type="dxa"/>
        </w:tcPr>
        <w:p w:rsidR="009C22AC" w:rsidRDefault="004F1092">
          <w:pPr>
            <w:pStyle w:val="Footer"/>
          </w:pPr>
          <w:fldSimple w:instr=" DOCPROPERTY &quot;Classification&quot;  \* MERGEFORMAT ">
            <w:r w:rsidR="009C22AC">
              <w:t>NATO UNCLASSIFIED</w:t>
            </w:r>
          </w:fldSimple>
        </w:p>
      </w:tc>
      <w:tc>
        <w:tcPr>
          <w:tcW w:w="3024" w:type="dxa"/>
        </w:tcPr>
        <w:p w:rsidR="009C22AC" w:rsidRDefault="009C22AC">
          <w:pPr>
            <w:jc w:val="right"/>
          </w:pPr>
          <w:r>
            <w:rPr>
              <w:rStyle w:val="PageNumber"/>
              <w:noProof/>
            </w:rPr>
            <w:fldChar w:fldCharType="begin"/>
          </w:r>
          <w:r>
            <w:rPr>
              <w:rStyle w:val="PageNumber"/>
              <w:noProof/>
            </w:rPr>
            <w:instrText xml:space="preserve"> PAGE </w:instrText>
          </w:r>
          <w:r>
            <w:rPr>
              <w:rStyle w:val="PageNumber"/>
              <w:noProof/>
            </w:rPr>
            <w:fldChar w:fldCharType="separate"/>
          </w:r>
          <w:r w:rsidR="007E3ACB">
            <w:rPr>
              <w:rStyle w:val="PageNumber"/>
              <w:noProof/>
            </w:rPr>
            <w:t>68</w:t>
          </w:r>
          <w:r>
            <w:rPr>
              <w:rStyle w:val="PageNumber"/>
              <w:noProof/>
            </w:rPr>
            <w:fldChar w:fldCharType="end"/>
          </w:r>
        </w:p>
      </w:tc>
    </w:tr>
  </w:tbl>
  <w:p w:rsidR="009C22AC" w:rsidRDefault="009C22AC">
    <w:pPr>
      <w:pStyle w:val="figureanchor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3024"/>
      <w:gridCol w:w="3226"/>
      <w:gridCol w:w="3024"/>
    </w:tblGrid>
    <w:tr w:rsidR="009C22AC">
      <w:tc>
        <w:tcPr>
          <w:tcW w:w="3024" w:type="dxa"/>
        </w:tcPr>
        <w:p w:rsidR="009C22AC" w:rsidRDefault="004F1092">
          <w:pPr>
            <w:pStyle w:val="Footerleft"/>
          </w:pPr>
          <w:fldSimple w:instr=" DOCPROPERTY  &quot;Document number&quot;  \* MERGEFORMAT ">
            <w:r w:rsidR="009C22AC">
              <w:t>F0057 62790360 593 v1.0</w:t>
            </w:r>
          </w:fldSimple>
        </w:p>
      </w:tc>
      <w:tc>
        <w:tcPr>
          <w:tcW w:w="3226" w:type="dxa"/>
        </w:tcPr>
        <w:p w:rsidR="009C22AC" w:rsidRDefault="004F1092">
          <w:pPr>
            <w:pStyle w:val="Footer"/>
          </w:pPr>
          <w:fldSimple w:instr=" DOCPROPERTY &quot;Classification&quot;  \* MERGEFORMAT ">
            <w:r w:rsidR="009C22AC">
              <w:t>NATO UNCLASSIFIED</w:t>
            </w:r>
          </w:fldSimple>
        </w:p>
      </w:tc>
      <w:tc>
        <w:tcPr>
          <w:tcW w:w="3024" w:type="dxa"/>
        </w:tcPr>
        <w:p w:rsidR="009C22AC" w:rsidRDefault="009C22AC">
          <w:pPr>
            <w:pStyle w:val="Footerright"/>
          </w:pPr>
          <w:r>
            <w:fldChar w:fldCharType="begin"/>
          </w:r>
          <w:r>
            <w:instrText xml:space="preserve"> PAGE  \* Arabic </w:instrText>
          </w:r>
          <w:r>
            <w:fldChar w:fldCharType="separate"/>
          </w:r>
          <w:r w:rsidR="007E3ACB">
            <w:t>69</w:t>
          </w:r>
          <w:r>
            <w:fldChar w:fldCharType="end"/>
          </w:r>
        </w:p>
      </w:tc>
    </w:tr>
  </w:tbl>
  <w:p w:rsidR="009C22AC" w:rsidRDefault="009C22AC">
    <w:pPr>
      <w:pStyle w:val="figureanchor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C22AC" w:rsidRDefault="009C22AC">
    <w:pPr>
      <w:jc w:val="center"/>
    </w:pPr>
    <w:r>
      <w:rPr>
        <w:rFonts w:ascii="Thales Logo" w:hAnsi="Thales Logo"/>
        <w:noProof/>
        <w:color w:val="000080"/>
        <w:sz w:val="40"/>
        <w:lang w:val="en-US"/>
      </w:rPr>
      <mc:AlternateContent>
        <mc:Choice Requires="wps">
          <w:drawing>
            <wp:anchor distT="0" distB="0" distL="114300" distR="114300" simplePos="0" relativeHeight="251657728" behindDoc="0" locked="0" layoutInCell="0" allowOverlap="1">
              <wp:simplePos x="0" y="0"/>
              <wp:positionH relativeFrom="column">
                <wp:posOffset>-28575</wp:posOffset>
              </wp:positionH>
              <wp:positionV relativeFrom="paragraph">
                <wp:posOffset>-40640</wp:posOffset>
              </wp:positionV>
              <wp:extent cx="6686550" cy="0"/>
              <wp:effectExtent l="0" t="0" r="0" b="0"/>
              <wp:wrapNone/>
              <wp:docPr id="1" name="Lin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8655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7F6D999" id="Line 10" o:spid="_x0000_s1026" style="position:absolute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.25pt,-3.2pt" to="524.25pt,-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" o:allowincell="f" strokeweight="1.5pt"/>
          </w:pict>
        </mc:Fallback>
      </mc:AlternateContent>
    </w:r>
    <w:r>
      <w:rPr>
        <w:rFonts w:ascii="Thales Logo" w:hAnsi="Thales Logo"/>
        <w:sz w:val="40"/>
      </w:rPr>
      <w:t>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D73D1" w:rsidRDefault="004D73D1">
      <w:r>
        <w:separator/>
      </w:r>
    </w:p>
  </w:footnote>
  <w:footnote w:type="continuationSeparator" w:id="0">
    <w:p w:rsidR="004D73D1" w:rsidRDefault="004D73D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3024"/>
      <w:gridCol w:w="3226"/>
      <w:gridCol w:w="3024"/>
    </w:tblGrid>
    <w:tr w:rsidR="009C22AC">
      <w:tc>
        <w:tcPr>
          <w:tcW w:w="3024" w:type="dxa"/>
        </w:tcPr>
        <w:p w:rsidR="009C22AC" w:rsidRDefault="004F1092">
          <w:pPr>
            <w:pStyle w:val="Headerleft"/>
          </w:pPr>
          <w:fldSimple w:instr=" DOCPROPERTY &quot;Project&quot;  \* MERGEFORMAT ">
            <w:r w:rsidR="009C22AC">
              <w:t>INTEL-FS</w:t>
            </w:r>
          </w:fldSimple>
        </w:p>
      </w:tc>
      <w:tc>
        <w:tcPr>
          <w:tcW w:w="3226" w:type="dxa"/>
        </w:tcPr>
        <w:p w:rsidR="009C22AC" w:rsidRDefault="004F1092">
          <w:pPr>
            <w:pStyle w:val="Header"/>
          </w:pPr>
          <w:fldSimple w:instr=" DOCPROPERTY &quot;Classification&quot;  \* MERGEFORMAT ">
            <w:r w:rsidR="009C22AC">
              <w:t>NATO UNCLASSIFIED</w:t>
            </w:r>
          </w:fldSimple>
        </w:p>
      </w:tc>
      <w:tc>
        <w:tcPr>
          <w:tcW w:w="3024" w:type="dxa"/>
        </w:tcPr>
        <w:p w:rsidR="009C22AC" w:rsidRDefault="009C22AC">
          <w:pPr>
            <w:pStyle w:val="Headerright"/>
            <w:rPr>
              <w:rFonts w:ascii="Thales Logo" w:hAnsi="Thales Logo"/>
              <w:b w:val="0"/>
              <w:sz w:val="20"/>
            </w:rPr>
          </w:pPr>
        </w:p>
      </w:tc>
    </w:tr>
  </w:tbl>
  <w:p w:rsidR="009C22AC" w:rsidRDefault="009C22AC">
    <w:pPr>
      <w:pStyle w:val="figureancho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3024"/>
      <w:gridCol w:w="3226"/>
      <w:gridCol w:w="3024"/>
    </w:tblGrid>
    <w:tr w:rsidR="009C22AC">
      <w:tc>
        <w:tcPr>
          <w:tcW w:w="3024" w:type="dxa"/>
        </w:tcPr>
        <w:p w:rsidR="009C22AC" w:rsidRDefault="009C22AC">
          <w:pPr>
            <w:pStyle w:val="Headerleft"/>
            <w:rPr>
              <w:rFonts w:ascii="Thales Logo" w:hAnsi="Thales Logo"/>
              <w:b w:val="0"/>
              <w:sz w:val="20"/>
            </w:rPr>
          </w:pPr>
        </w:p>
      </w:tc>
      <w:tc>
        <w:tcPr>
          <w:tcW w:w="3226" w:type="dxa"/>
        </w:tcPr>
        <w:p w:rsidR="009C22AC" w:rsidRDefault="004F1092">
          <w:pPr>
            <w:pStyle w:val="Header"/>
          </w:pPr>
          <w:fldSimple w:instr=" DOCPROPERTY &quot;Classification&quot;  \* MERGEFORMAT ">
            <w:r w:rsidR="009C22AC">
              <w:t>NATO UNCLASSIFIED</w:t>
            </w:r>
          </w:fldSimple>
        </w:p>
      </w:tc>
      <w:tc>
        <w:tcPr>
          <w:tcW w:w="3024" w:type="dxa"/>
        </w:tcPr>
        <w:p w:rsidR="009C22AC" w:rsidRDefault="004F1092">
          <w:pPr>
            <w:pStyle w:val="Headerright"/>
          </w:pPr>
          <w:fldSimple w:instr=" DOCPROPERTY  Project  \* MERGEFORMAT ">
            <w:r w:rsidR="009C22AC">
              <w:t>INTEL-FS</w:t>
            </w:r>
          </w:fldSimple>
        </w:p>
      </w:tc>
    </w:tr>
  </w:tbl>
  <w:p w:rsidR="009C22AC" w:rsidRDefault="009C22AC">
    <w:pPr>
      <w:pStyle w:val="figureancho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C22AC" w:rsidRDefault="009C22AC">
    <w:pPr>
      <w:pStyle w:val="Header"/>
    </w:pPr>
    <w:r>
      <w:rPr>
        <w:rFonts w:ascii="Thales Logo" w:hAnsi="Thales Logo"/>
        <w:color w:val="000080"/>
      </w:rPr>
      <w:t></w:t>
    </w:r>
    <w:r>
      <w:rPr>
        <w:rFonts w:ascii="Thales Logo" w:hAnsi="Thales Logo"/>
        <w:color w:val="000080"/>
      </w:rPr>
      <w:t></w:t>
    </w:r>
    <w:r>
      <w:rPr>
        <w:rFonts w:ascii="Thales Logo" w:hAnsi="Thales Logo"/>
        <w:color w:val="008080"/>
      </w:rPr>
      <w:t></w:t>
    </w:r>
    <w:r>
      <w:rPr>
        <w:rFonts w:ascii="Thales Logo" w:hAnsi="Thales Logo"/>
        <w:color w:val="000080"/>
      </w:rPr>
      <w:t></w:t>
    </w:r>
    <w:r>
      <w:tab/>
    </w:r>
    <w:fldSimple w:instr=" DOCPROPERTY &quot;Classification&quot;  \* MERGEFORMAT ">
      <w:r w:rsidRPr="00274489">
        <w:rPr>
          <w:b/>
        </w:rPr>
        <w:t>NATO</w:t>
      </w:r>
      <w:r>
        <w:t xml:space="preserve"> UNCLASSIFIED</w:t>
      </w:r>
    </w:fldSimple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C22AC" w:rsidRDefault="009C22AC">
    <w:pPr>
      <w:pStyle w:val="figureancho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D"/>
    <w:multiLevelType w:val="singleLevel"/>
    <w:tmpl w:val="F23C99C4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1">
    <w:nsid w:val="FFFFFF7F"/>
    <w:multiLevelType w:val="singleLevel"/>
    <w:tmpl w:val="756AFD98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2">
    <w:nsid w:val="FFFFFF80"/>
    <w:multiLevelType w:val="singleLevel"/>
    <w:tmpl w:val="0422E8B6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3">
    <w:nsid w:val="FFFFFF81"/>
    <w:multiLevelType w:val="singleLevel"/>
    <w:tmpl w:val="A4BE7970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4">
    <w:nsid w:val="FFFFFF89"/>
    <w:multiLevelType w:val="singleLevel"/>
    <w:tmpl w:val="1DF0D67A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">
    <w:nsid w:val="00741269"/>
    <w:multiLevelType w:val="hybridMultilevel"/>
    <w:tmpl w:val="75303556"/>
    <w:lvl w:ilvl="0" w:tplc="BB3205EC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42A6093"/>
    <w:multiLevelType w:val="singleLevel"/>
    <w:tmpl w:val="5F662038"/>
    <w:lvl w:ilvl="0">
      <w:start w:val="1"/>
      <w:numFmt w:val="decimal"/>
      <w:pStyle w:val="ListItem"/>
      <w:lvlText w:val="%1."/>
      <w:lvlJc w:val="left"/>
      <w:pPr>
        <w:tabs>
          <w:tab w:val="num" w:pos="1656"/>
        </w:tabs>
        <w:ind w:left="1656" w:hanging="576"/>
      </w:pPr>
      <w:rPr>
        <w:rFonts w:ascii="Arial" w:hAnsi="Arial"/>
        <w:b w:val="0"/>
        <w:i w:val="0"/>
        <w:sz w:val="20"/>
      </w:rPr>
    </w:lvl>
  </w:abstractNum>
  <w:abstractNum w:abstractNumId="7">
    <w:nsid w:val="0B2C5B5E"/>
    <w:multiLevelType w:val="singleLevel"/>
    <w:tmpl w:val="8102C8C4"/>
    <w:lvl w:ilvl="0">
      <w:start w:val="1"/>
      <w:numFmt w:val="decimal"/>
      <w:lvlText w:val="[Ref. %1]"/>
      <w:lvlJc w:val="left"/>
      <w:pPr>
        <w:tabs>
          <w:tab w:val="num" w:pos="720"/>
        </w:tabs>
        <w:ind w:left="360" w:hanging="360"/>
      </w:pPr>
    </w:lvl>
  </w:abstractNum>
  <w:abstractNum w:abstractNumId="8">
    <w:nsid w:val="0D052A14"/>
    <w:multiLevelType w:val="hybridMultilevel"/>
    <w:tmpl w:val="E4EE2FD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0D29166C"/>
    <w:multiLevelType w:val="singleLevel"/>
    <w:tmpl w:val="8766F2B0"/>
    <w:lvl w:ilvl="0">
      <w:start w:val="1"/>
      <w:numFmt w:val="upperLetter"/>
      <w:pStyle w:val="LetterTitle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</w:abstractNum>
  <w:abstractNum w:abstractNumId="10">
    <w:nsid w:val="0DB16644"/>
    <w:multiLevelType w:val="hybridMultilevel"/>
    <w:tmpl w:val="2376ED2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0F543D98"/>
    <w:multiLevelType w:val="hybridMultilevel"/>
    <w:tmpl w:val="58CE704A"/>
    <w:lvl w:ilvl="0" w:tplc="BB3205EC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0FBC509D"/>
    <w:multiLevelType w:val="multilevel"/>
    <w:tmpl w:val="06F09ED6"/>
    <w:lvl w:ilvl="0">
      <w:start w:val="1"/>
      <w:numFmt w:val="upperLetter"/>
      <w:pStyle w:val="annex1"/>
      <w:lvlText w:val="Annex %1"/>
      <w:lvlJc w:val="left"/>
      <w:pPr>
        <w:ind w:left="0" w:firstLine="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annex2"/>
      <w:lvlText w:val="%1.%2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2">
      <w:start w:val="1"/>
      <w:numFmt w:val="decimal"/>
      <w:pStyle w:val="annex3"/>
      <w:lvlText w:val="%1.%2.%3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3">
      <w:start w:val="1"/>
      <w:numFmt w:val="decimal"/>
      <w:pStyle w:val="Annex4"/>
      <w:lvlText w:val="%1.%2.%3.%4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4">
      <w:start w:val="1"/>
      <w:numFmt w:val="decimal"/>
      <w:pStyle w:val="annex5"/>
      <w:lvlText w:val="%1.%2.%3.%4.%5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5">
      <w:start w:val="1"/>
      <w:numFmt w:val="decimal"/>
      <w:pStyle w:val="Annex6"/>
      <w:lvlText w:val="%1.%2.%3.%4.%5.%6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6">
      <w:start w:val="1"/>
      <w:numFmt w:val="decimal"/>
      <w:pStyle w:val="ANNEXTEXT"/>
      <w:lvlText w:val="(%7)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0"/>
      </w:rPr>
    </w:lvl>
    <w:lvl w:ilvl="7">
      <w:start w:val="1"/>
      <w:numFmt w:val="lowerLetter"/>
      <w:pStyle w:val="annexsub"/>
      <w:lvlText w:val="(%8)"/>
      <w:lvlJc w:val="left"/>
      <w:pPr>
        <w:tabs>
          <w:tab w:val="num" w:pos="1656"/>
        </w:tabs>
        <w:ind w:left="1656" w:hanging="576"/>
      </w:pPr>
      <w:rPr>
        <w:rFonts w:ascii="Arial" w:hAnsi="Arial"/>
        <w:b w:val="0"/>
        <w:i w:val="0"/>
        <w:sz w:val="20"/>
      </w:rPr>
    </w:lvl>
    <w:lvl w:ilvl="8">
      <w:start w:val="1"/>
      <w:numFmt w:val="lowerRoman"/>
      <w:pStyle w:val="Annex2sub"/>
      <w:lvlText w:val="(%9)"/>
      <w:lvlJc w:val="left"/>
      <w:pPr>
        <w:tabs>
          <w:tab w:val="num" w:pos="2232"/>
        </w:tabs>
        <w:ind w:left="2232" w:hanging="576"/>
      </w:pPr>
      <w:rPr>
        <w:rFonts w:ascii="Arial" w:hAnsi="Arial"/>
        <w:b w:val="0"/>
        <w:i w:val="0"/>
        <w:sz w:val="20"/>
      </w:rPr>
    </w:lvl>
  </w:abstractNum>
  <w:abstractNum w:abstractNumId="13">
    <w:nsid w:val="1049711A"/>
    <w:multiLevelType w:val="multilevel"/>
    <w:tmpl w:val="C7327CE6"/>
    <w:lvl w:ilvl="0">
      <w:start w:val="1"/>
      <w:numFmt w:val="none"/>
      <w:pStyle w:val="Aim"/>
      <w:lvlText w:val="Aim:"/>
      <w:lvlJc w:val="left"/>
      <w:pPr>
        <w:tabs>
          <w:tab w:val="num" w:pos="720"/>
        </w:tabs>
        <w:ind w:left="720" w:hanging="360"/>
      </w:pPr>
      <w:rPr>
        <w:rFonts w:ascii="Tahoma" w:hAnsi="Tahoma" w:hint="default"/>
        <w:b/>
        <w:i w:val="0"/>
        <w:color w:val="auto"/>
        <w:sz w:val="20"/>
        <w:szCs w:val="20"/>
      </w:r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>
    <w:nsid w:val="11DE2C06"/>
    <w:multiLevelType w:val="singleLevel"/>
    <w:tmpl w:val="FA5C1DD8"/>
    <w:lvl w:ilvl="0">
      <w:start w:val="1"/>
      <w:numFmt w:val="bullet"/>
      <w:pStyle w:val="BULL3"/>
      <w:lvlText w:val=""/>
      <w:lvlJc w:val="left"/>
      <w:pPr>
        <w:tabs>
          <w:tab w:val="num" w:pos="2880"/>
        </w:tabs>
        <w:ind w:left="2880" w:hanging="648"/>
      </w:pPr>
      <w:rPr>
        <w:rFonts w:ascii="Symbol" w:hAnsi="Symbol" w:hint="default"/>
        <w:b w:val="0"/>
        <w:i w:val="0"/>
        <w:sz w:val="22"/>
      </w:rPr>
    </w:lvl>
  </w:abstractNum>
  <w:abstractNum w:abstractNumId="15">
    <w:nsid w:val="130E253B"/>
    <w:multiLevelType w:val="hybridMultilevel"/>
    <w:tmpl w:val="293EA36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16422065"/>
    <w:multiLevelType w:val="hybridMultilevel"/>
    <w:tmpl w:val="E06A081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16E50BBB"/>
    <w:multiLevelType w:val="hybridMultilevel"/>
    <w:tmpl w:val="E94241D2"/>
    <w:lvl w:ilvl="0" w:tplc="87E04350">
      <w:start w:val="1"/>
      <w:numFmt w:val="bullet"/>
      <w:pStyle w:val="Para2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>
    <w:nsid w:val="196E4D6A"/>
    <w:multiLevelType w:val="singleLevel"/>
    <w:tmpl w:val="71426A16"/>
    <w:lvl w:ilvl="0">
      <w:start w:val="1"/>
      <w:numFmt w:val="bullet"/>
      <w:pStyle w:val="BULL4"/>
      <w:lvlText w:val=""/>
      <w:lvlJc w:val="left"/>
      <w:pPr>
        <w:tabs>
          <w:tab w:val="num" w:pos="3456"/>
        </w:tabs>
        <w:ind w:left="3456" w:hanging="576"/>
      </w:pPr>
      <w:rPr>
        <w:rFonts w:ascii="Symbol" w:hAnsi="Symbol" w:hint="default"/>
        <w:b w:val="0"/>
        <w:i w:val="0"/>
        <w:sz w:val="22"/>
      </w:rPr>
    </w:lvl>
  </w:abstractNum>
  <w:abstractNum w:abstractNumId="19">
    <w:nsid w:val="1DCA02BC"/>
    <w:multiLevelType w:val="hybridMultilevel"/>
    <w:tmpl w:val="245C36B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207726F0"/>
    <w:multiLevelType w:val="hybridMultilevel"/>
    <w:tmpl w:val="CF269596"/>
    <w:lvl w:ilvl="0" w:tplc="9064D7A8">
      <w:start w:val="1"/>
      <w:numFmt w:val="lowerRoman"/>
      <w:pStyle w:val="Para3"/>
      <w:lvlText w:val="(%1)"/>
      <w:lvlJc w:val="left"/>
      <w:pPr>
        <w:tabs>
          <w:tab w:val="num" w:pos="2234"/>
        </w:tabs>
        <w:ind w:left="2234" w:hanging="578"/>
      </w:pPr>
      <w:rPr>
        <w:rFonts w:hint="default"/>
      </w:rPr>
    </w:lvl>
    <w:lvl w:ilvl="1" w:tplc="06683670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E6C8307E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B3CC10D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B50065C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5B147180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B06A6F6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2BA758A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9808DECE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>
    <w:nsid w:val="209E73F7"/>
    <w:multiLevelType w:val="hybridMultilevel"/>
    <w:tmpl w:val="2334EA66"/>
    <w:lvl w:ilvl="0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>
    <w:nsid w:val="28865267"/>
    <w:multiLevelType w:val="hybridMultilevel"/>
    <w:tmpl w:val="B914DC2C"/>
    <w:lvl w:ilvl="0" w:tplc="040C0001">
      <w:start w:val="1"/>
      <w:numFmt w:val="bullet"/>
      <w:pStyle w:val="para4"/>
      <w:lvlText w:val=""/>
      <w:lvlJc w:val="left"/>
      <w:pPr>
        <w:tabs>
          <w:tab w:val="num" w:pos="1984"/>
        </w:tabs>
        <w:ind w:left="2551" w:hanging="283"/>
      </w:pPr>
      <w:rPr>
        <w:rFonts w:ascii="Symbol" w:hAnsi="Symbol" w:hint="default"/>
        <w:sz w:val="20"/>
      </w:rPr>
    </w:lvl>
    <w:lvl w:ilvl="1" w:tplc="040C0003" w:tentative="1">
      <w:start w:val="1"/>
      <w:numFmt w:val="bullet"/>
      <w:lvlText w:val="o"/>
      <w:lvlJc w:val="left"/>
      <w:pPr>
        <w:tabs>
          <w:tab w:val="num" w:pos="3992"/>
        </w:tabs>
        <w:ind w:left="3992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4712"/>
        </w:tabs>
        <w:ind w:left="4712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5432"/>
        </w:tabs>
        <w:ind w:left="5432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6152"/>
        </w:tabs>
        <w:ind w:left="6152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6872"/>
        </w:tabs>
        <w:ind w:left="6872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7592"/>
        </w:tabs>
        <w:ind w:left="7592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8312"/>
        </w:tabs>
        <w:ind w:left="8312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9032"/>
        </w:tabs>
        <w:ind w:left="9032" w:hanging="360"/>
      </w:pPr>
      <w:rPr>
        <w:rFonts w:ascii="Wingdings" w:hAnsi="Wingdings" w:hint="default"/>
      </w:rPr>
    </w:lvl>
  </w:abstractNum>
  <w:abstractNum w:abstractNumId="23">
    <w:nsid w:val="2ADA34F7"/>
    <w:multiLevelType w:val="hybridMultilevel"/>
    <w:tmpl w:val="463AB24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2CAE4633"/>
    <w:multiLevelType w:val="hybridMultilevel"/>
    <w:tmpl w:val="98464ED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2D0C6011"/>
    <w:multiLevelType w:val="hybridMultilevel"/>
    <w:tmpl w:val="7E6E9EA2"/>
    <w:lvl w:ilvl="0" w:tplc="DF80B658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2E930599"/>
    <w:multiLevelType w:val="hybridMultilevel"/>
    <w:tmpl w:val="F9164AA8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34B369FB"/>
    <w:multiLevelType w:val="hybridMultilevel"/>
    <w:tmpl w:val="13DE9A3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34CF2315"/>
    <w:multiLevelType w:val="singleLevel"/>
    <w:tmpl w:val="C7B61818"/>
    <w:lvl w:ilvl="0">
      <w:start w:val="1"/>
      <w:numFmt w:val="bullet"/>
      <w:pStyle w:val="BULL1"/>
      <w:lvlText w:val=""/>
      <w:lvlJc w:val="left"/>
      <w:pPr>
        <w:tabs>
          <w:tab w:val="num" w:pos="1656"/>
        </w:tabs>
        <w:ind w:left="1656" w:hanging="576"/>
      </w:pPr>
      <w:rPr>
        <w:rFonts w:ascii="Symbol" w:hAnsi="Symbol" w:hint="default"/>
        <w:b w:val="0"/>
        <w:i w:val="0"/>
        <w:sz w:val="22"/>
      </w:rPr>
    </w:lvl>
  </w:abstractNum>
  <w:abstractNum w:abstractNumId="29">
    <w:nsid w:val="360A4F91"/>
    <w:multiLevelType w:val="hybridMultilevel"/>
    <w:tmpl w:val="441C369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3ADC534B"/>
    <w:multiLevelType w:val="hybridMultilevel"/>
    <w:tmpl w:val="D4F083F2"/>
    <w:lvl w:ilvl="0" w:tplc="89667CF2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3C1A6DA8"/>
    <w:multiLevelType w:val="hybridMultilevel"/>
    <w:tmpl w:val="4FDE76B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3CFA1223"/>
    <w:multiLevelType w:val="hybridMultilevel"/>
    <w:tmpl w:val="18E43308"/>
    <w:lvl w:ilvl="0" w:tplc="DF80B658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3D92455C"/>
    <w:multiLevelType w:val="hybridMultilevel"/>
    <w:tmpl w:val="5906D61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3F473933"/>
    <w:multiLevelType w:val="hybridMultilevel"/>
    <w:tmpl w:val="3850E00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3F9D1E2A"/>
    <w:multiLevelType w:val="hybridMultilevel"/>
    <w:tmpl w:val="F79CD938"/>
    <w:lvl w:ilvl="0" w:tplc="C68221AC">
      <w:start w:val="1"/>
      <w:numFmt w:val="bullet"/>
      <w:pStyle w:val="listepuce1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6">
    <w:nsid w:val="45910E4D"/>
    <w:multiLevelType w:val="hybridMultilevel"/>
    <w:tmpl w:val="9CF2807A"/>
    <w:lvl w:ilvl="0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>
    <w:nsid w:val="48E70486"/>
    <w:multiLevelType w:val="hybridMultilevel"/>
    <w:tmpl w:val="71B4783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50BB5BDB"/>
    <w:multiLevelType w:val="multilevel"/>
    <w:tmpl w:val="E51C1B2E"/>
    <w:lvl w:ilvl="0">
      <w:start w:val="1"/>
      <w:numFmt w:val="upperLetter"/>
      <w:pStyle w:val="Annex10"/>
      <w:lvlText w:val="Annex %1"/>
      <w:lvlJc w:val="left"/>
      <w:pPr>
        <w:tabs>
          <w:tab w:val="num" w:pos="2880"/>
        </w:tabs>
        <w:ind w:left="720" w:hanging="720"/>
      </w:pPr>
      <w:rPr>
        <w:rFonts w:ascii="Times New Roman" w:hAnsi="Times New Roman" w:cs="Times New Roman" w:hint="default"/>
        <w:b/>
        <w:bCs/>
        <w:i w:val="0"/>
        <w:iCs w:val="0"/>
        <w:sz w:val="32"/>
        <w:szCs w:val="32"/>
        <w:u w:val="none"/>
      </w:rPr>
    </w:lvl>
    <w:lvl w:ilvl="1">
      <w:start w:val="1"/>
      <w:numFmt w:val="decimal"/>
      <w:pStyle w:val="Annex20"/>
      <w:lvlText w:val="Annex %1-%2."/>
      <w:lvlJc w:val="left"/>
      <w:pPr>
        <w:tabs>
          <w:tab w:val="num" w:pos="2520"/>
        </w:tabs>
        <w:ind w:left="360" w:hanging="360"/>
      </w:pPr>
      <w:rPr>
        <w:rFonts w:ascii="Times New Roman" w:hAnsi="Times New Roman" w:cs="Times New Roman" w:hint="default"/>
        <w:b/>
        <w:bCs/>
        <w:i w:val="0"/>
        <w:iCs w:val="0"/>
        <w:sz w:val="32"/>
        <w:szCs w:val="32"/>
        <w:u w:val="none"/>
      </w:rPr>
    </w:lvl>
    <w:lvl w:ilvl="2">
      <w:start w:val="1"/>
      <w:numFmt w:val="decimal"/>
      <w:lvlText w:val="%1.%2.%3."/>
      <w:lvlJc w:val="left"/>
      <w:pPr>
        <w:tabs>
          <w:tab w:val="num" w:pos="1080"/>
        </w:tabs>
        <w:ind w:left="1080" w:hanging="1080"/>
      </w:pPr>
      <w:rPr>
        <w:rFonts w:hint="default"/>
        <w:b/>
        <w:i w:val="0"/>
        <w:sz w:val="32"/>
        <w:szCs w:val="32"/>
        <w:u w:val="none"/>
      </w:rPr>
    </w:lvl>
    <w:lvl w:ilvl="3">
      <w:start w:val="1"/>
      <w:numFmt w:val="decimal"/>
      <w:lvlText w:val="%1.%2.%3.%4."/>
      <w:lvlJc w:val="left"/>
      <w:pPr>
        <w:tabs>
          <w:tab w:val="num" w:pos="720"/>
        </w:tabs>
        <w:ind w:left="720" w:hanging="720"/>
      </w:pPr>
      <w:rPr>
        <w:rFonts w:hint="default"/>
        <w:b w:val="0"/>
        <w:i w:val="0"/>
        <w:sz w:val="30"/>
        <w:szCs w:val="30"/>
        <w:u w:val="none"/>
      </w:rPr>
    </w:lvl>
    <w:lvl w:ilvl="4">
      <w:start w:val="1"/>
      <w:numFmt w:val="decimal"/>
      <w:lvlText w:val="%1.%2.%3.%4.%5."/>
      <w:lvlJc w:val="left"/>
      <w:pPr>
        <w:tabs>
          <w:tab w:val="num" w:pos="1440"/>
        </w:tabs>
        <w:ind w:left="1440" w:hanging="1440"/>
      </w:pPr>
      <w:rPr>
        <w:rFonts w:hint="default"/>
        <w:b w:val="0"/>
        <w:i w:val="0"/>
        <w:sz w:val="28"/>
        <w:szCs w:val="28"/>
        <w:u w:val="none"/>
      </w:r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1440" w:hanging="1440"/>
      </w:pPr>
      <w:rPr>
        <w:rFonts w:hint="default"/>
        <w:b w:val="0"/>
        <w:i w:val="0"/>
        <w:sz w:val="26"/>
        <w:szCs w:val="26"/>
        <w:u w:val="none"/>
      </w:rPr>
    </w:lvl>
    <w:lvl w:ilvl="6">
      <w:start w:val="1"/>
      <w:numFmt w:val="upperLetter"/>
      <w:lvlText w:val="Annexs %7"/>
      <w:lvlJc w:val="left"/>
      <w:pPr>
        <w:tabs>
          <w:tab w:val="num" w:pos="2160"/>
        </w:tabs>
        <w:ind w:left="1800" w:hanging="1800"/>
      </w:pPr>
      <w:rPr>
        <w:rFonts w:ascii="Times New Roman" w:hAnsi="Times New Roman" w:cs="Times New Roman" w:hint="default"/>
        <w:b w:val="0"/>
        <w:bCs/>
        <w:i w:val="0"/>
        <w:iCs w:val="0"/>
        <w:sz w:val="32"/>
        <w:szCs w:val="32"/>
        <w:u w:val="none"/>
      </w:rPr>
    </w:lvl>
    <w:lvl w:ilvl="7">
      <w:start w:val="1"/>
      <w:numFmt w:val="decimal"/>
      <w:lvlText w:val="Annex %7-%8"/>
      <w:lvlJc w:val="left"/>
      <w:pPr>
        <w:tabs>
          <w:tab w:val="num" w:pos="1440"/>
        </w:tabs>
        <w:ind w:left="1440" w:hanging="1440"/>
      </w:pPr>
      <w:rPr>
        <w:rFonts w:ascii="Times New Roman" w:hAnsi="Times New Roman" w:cs="Times New Roman" w:hint="default"/>
        <w:b w:val="0"/>
        <w:bCs w:val="0"/>
        <w:i w:val="0"/>
        <w:iCs w:val="0"/>
        <w:sz w:val="32"/>
        <w:szCs w:val="32"/>
        <w:u w:val="single"/>
      </w:rPr>
    </w:lvl>
    <w:lvl w:ilvl="8">
      <w:start w:val="1"/>
      <w:numFmt w:val="decimal"/>
      <w:lvlRestart w:val="2"/>
      <w:lvlText w:val="%2.%9"/>
      <w:lvlJc w:val="left"/>
      <w:pPr>
        <w:tabs>
          <w:tab w:val="num" w:pos="1800"/>
        </w:tabs>
        <w:ind w:left="1800" w:hanging="1800"/>
      </w:pPr>
      <w:rPr>
        <w:rFonts w:hint="default"/>
        <w:b/>
        <w:bCs/>
        <w:u w:val="single"/>
      </w:rPr>
    </w:lvl>
  </w:abstractNum>
  <w:abstractNum w:abstractNumId="39">
    <w:nsid w:val="52BC4D25"/>
    <w:multiLevelType w:val="hybridMultilevel"/>
    <w:tmpl w:val="79263AD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52CC2A65"/>
    <w:multiLevelType w:val="hybridMultilevel"/>
    <w:tmpl w:val="2048B12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535E15D2"/>
    <w:multiLevelType w:val="hybridMultilevel"/>
    <w:tmpl w:val="A5F0772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562331DF"/>
    <w:multiLevelType w:val="hybridMultilevel"/>
    <w:tmpl w:val="E4A0648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591E2E0B"/>
    <w:multiLevelType w:val="hybridMultilevel"/>
    <w:tmpl w:val="F64084D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A032091C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5962577D"/>
    <w:multiLevelType w:val="hybridMultilevel"/>
    <w:tmpl w:val="C17ADCE8"/>
    <w:lvl w:ilvl="0" w:tplc="24F2AF42">
      <w:start w:val="1"/>
      <w:numFmt w:val="decimal"/>
      <w:pStyle w:val="Para1C"/>
      <w:lvlText w:val="(%1)"/>
      <w:lvlJc w:val="left"/>
      <w:pPr>
        <w:tabs>
          <w:tab w:val="num" w:pos="1786"/>
        </w:tabs>
        <w:ind w:left="1786" w:hanging="1077"/>
      </w:pPr>
      <w:rPr>
        <w:rFonts w:hint="default"/>
      </w:rPr>
    </w:lvl>
    <w:lvl w:ilvl="1" w:tplc="6D360ADA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D32AABC0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C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9ADC92C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521ECCBC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C10C72B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80E1CB4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81E2205E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5">
    <w:nsid w:val="5B0C1C64"/>
    <w:multiLevelType w:val="multilevel"/>
    <w:tmpl w:val="C79655E6"/>
    <w:lvl w:ilvl="0">
      <w:start w:val="1"/>
      <w:numFmt w:val="decimal"/>
      <w:pStyle w:val="Heading1"/>
      <w:lvlText w:val="%1.  "/>
      <w:lvlJc w:val="left"/>
      <w:pPr>
        <w:tabs>
          <w:tab w:val="num" w:pos="432"/>
        </w:tabs>
        <w:ind w:left="0" w:firstLine="0"/>
      </w:pPr>
      <w:rPr>
        <w:rFonts w:ascii="Arial" w:hAnsi="Arial" w:hint="default"/>
        <w:b/>
        <w:i w:val="0"/>
        <w:color w:val="0000FF"/>
        <w:sz w:val="28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1080"/>
        </w:tabs>
        <w:ind w:left="1080" w:hanging="1080"/>
      </w:pPr>
      <w:rPr>
        <w:rFonts w:ascii="Arial" w:hAnsi="Arial" w:hint="default"/>
        <w:b w:val="0"/>
        <w:i w:val="0"/>
        <w:color w:val="0000FF"/>
        <w:sz w:val="22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1080"/>
        </w:tabs>
        <w:ind w:left="1080" w:hanging="1080"/>
      </w:pPr>
      <w:rPr>
        <w:rFonts w:ascii="Arial" w:hAnsi="Arial" w:hint="default"/>
        <w:b w:val="0"/>
        <w:i w:val="0"/>
        <w:color w:val="0000FF"/>
        <w:sz w:val="22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1364"/>
        </w:tabs>
        <w:ind w:left="1364" w:hanging="1080"/>
      </w:pPr>
      <w:rPr>
        <w:rFonts w:ascii="Arial" w:hAnsi="Arial" w:hint="default"/>
        <w:b w:val="0"/>
        <w:i w:val="0"/>
        <w:color w:val="0000FF"/>
        <w:sz w:val="22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80"/>
        </w:tabs>
        <w:ind w:left="1080" w:hanging="1080"/>
      </w:pPr>
      <w:rPr>
        <w:rFonts w:ascii="Arial" w:hAnsi="Arial" w:hint="default"/>
        <w:b w:val="0"/>
        <w:i w:val="0"/>
        <w:color w:val="0000FF"/>
        <w:sz w:val="22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080"/>
        </w:tabs>
        <w:ind w:left="1080" w:hanging="1080"/>
      </w:pPr>
      <w:rPr>
        <w:rFonts w:ascii="Arial" w:hAnsi="Arial" w:hint="default"/>
        <w:b w:val="0"/>
        <w:i w:val="0"/>
        <w:color w:val="0000FF"/>
        <w:sz w:val="22"/>
      </w:rPr>
    </w:lvl>
    <w:lvl w:ilvl="6">
      <w:start w:val="1"/>
      <w:numFmt w:val="decimal"/>
      <w:lvlRestart w:val="0"/>
      <w:pStyle w:val="Para1"/>
      <w:lvlText w:val="(%7)"/>
      <w:lvlJc w:val="left"/>
      <w:pPr>
        <w:tabs>
          <w:tab w:val="num" w:pos="1280"/>
        </w:tabs>
        <w:ind w:left="1280" w:hanging="1080"/>
      </w:pPr>
      <w:rPr>
        <w:rFonts w:ascii="Arial" w:hAnsi="Arial" w:hint="default"/>
        <w:b w:val="0"/>
        <w:i w:val="0"/>
        <w:color w:val="000000"/>
        <w:sz w:val="20"/>
      </w:rPr>
    </w:lvl>
    <w:lvl w:ilvl="7">
      <w:start w:val="1"/>
      <w:numFmt w:val="lowerLetter"/>
      <w:lvlText w:val="(%8)"/>
      <w:lvlJc w:val="left"/>
      <w:pPr>
        <w:tabs>
          <w:tab w:val="num" w:pos="1576"/>
        </w:tabs>
        <w:ind w:left="1576" w:hanging="576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8">
      <w:start w:val="1"/>
      <w:numFmt w:val="lowerRoman"/>
      <w:pStyle w:val="Para2-no"/>
      <w:lvlText w:val="(%9)"/>
      <w:lvlJc w:val="left"/>
      <w:pPr>
        <w:tabs>
          <w:tab w:val="num" w:pos="2232"/>
        </w:tabs>
        <w:ind w:left="2232" w:hanging="576"/>
      </w:pPr>
      <w:rPr>
        <w:rFonts w:ascii="Arial" w:hAnsi="Arial" w:hint="default"/>
        <w:b w:val="0"/>
        <w:i w:val="0"/>
        <w:color w:val="000000"/>
        <w:sz w:val="20"/>
      </w:rPr>
    </w:lvl>
  </w:abstractNum>
  <w:abstractNum w:abstractNumId="46">
    <w:nsid w:val="62065D0F"/>
    <w:multiLevelType w:val="multilevel"/>
    <w:tmpl w:val="4C6425A8"/>
    <w:lvl w:ilvl="0">
      <w:start w:val="1"/>
      <w:numFmt w:val="decimal"/>
      <w:pStyle w:val="appendix1"/>
      <w:lvlText w:val="Appendix %1"/>
      <w:lvlJc w:val="left"/>
      <w:pPr>
        <w:ind w:left="0" w:firstLine="0"/>
      </w:pPr>
      <w:rPr>
        <w:rFonts w:ascii="Arial" w:hAnsi="Arial"/>
        <w:b/>
        <w:i w:val="0"/>
        <w:sz w:val="28"/>
      </w:rPr>
    </w:lvl>
    <w:lvl w:ilvl="1">
      <w:start w:val="1"/>
      <w:numFmt w:val="decimal"/>
      <w:pStyle w:val="appendix2"/>
      <w:lvlText w:val="AP%1.%2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2">
      <w:start w:val="1"/>
      <w:numFmt w:val="decimal"/>
      <w:pStyle w:val="appendix3"/>
      <w:lvlText w:val="AP%1.%2.%3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3">
      <w:start w:val="1"/>
      <w:numFmt w:val="decimal"/>
      <w:pStyle w:val="appendix4"/>
      <w:lvlText w:val="AP%1.%2.%3.%4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4">
      <w:start w:val="1"/>
      <w:numFmt w:val="decimal"/>
      <w:pStyle w:val="appendix5"/>
      <w:lvlText w:val="AP%1.%2.%3.%4.%5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5">
      <w:start w:val="1"/>
      <w:numFmt w:val="decimal"/>
      <w:pStyle w:val="appendix6"/>
      <w:lvlText w:val="AP%1.%2.%3.%4.%5.%6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6">
      <w:start w:val="1"/>
      <w:numFmt w:val="decimal"/>
      <w:pStyle w:val="APPENDIXTEXT"/>
      <w:lvlText w:val="(%7)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0"/>
      </w:rPr>
    </w:lvl>
    <w:lvl w:ilvl="7">
      <w:start w:val="1"/>
      <w:numFmt w:val="lowerLetter"/>
      <w:pStyle w:val="appendixsub"/>
      <w:lvlText w:val="(%8)"/>
      <w:lvlJc w:val="left"/>
      <w:pPr>
        <w:tabs>
          <w:tab w:val="num" w:pos="1656"/>
        </w:tabs>
        <w:ind w:left="1656" w:hanging="576"/>
      </w:pPr>
      <w:rPr>
        <w:rFonts w:ascii="Arial" w:hAnsi="Arial"/>
        <w:b w:val="0"/>
        <w:i w:val="0"/>
        <w:sz w:val="20"/>
      </w:rPr>
    </w:lvl>
    <w:lvl w:ilvl="8">
      <w:start w:val="1"/>
      <w:numFmt w:val="lowerRoman"/>
      <w:pStyle w:val="appendix2sub"/>
      <w:lvlText w:val="(%9)"/>
      <w:lvlJc w:val="left"/>
      <w:pPr>
        <w:tabs>
          <w:tab w:val="num" w:pos="2232"/>
        </w:tabs>
        <w:ind w:left="2232" w:hanging="576"/>
      </w:pPr>
      <w:rPr>
        <w:rFonts w:ascii="Arial" w:hAnsi="Arial"/>
        <w:b w:val="0"/>
        <w:i w:val="0"/>
        <w:sz w:val="20"/>
      </w:rPr>
    </w:lvl>
  </w:abstractNum>
  <w:abstractNum w:abstractNumId="47">
    <w:nsid w:val="63E4725F"/>
    <w:multiLevelType w:val="singleLevel"/>
    <w:tmpl w:val="1D580972"/>
    <w:lvl w:ilvl="0">
      <w:start w:val="1"/>
      <w:numFmt w:val="bullet"/>
      <w:pStyle w:val="BULL2"/>
      <w:lvlText w:val=""/>
      <w:lvlJc w:val="left"/>
      <w:pPr>
        <w:tabs>
          <w:tab w:val="num" w:pos="2232"/>
        </w:tabs>
        <w:ind w:left="2232" w:hanging="576"/>
      </w:pPr>
      <w:rPr>
        <w:rFonts w:ascii="Symbol" w:hAnsi="Symbol" w:hint="default"/>
        <w:b w:val="0"/>
        <w:i w:val="0"/>
        <w:sz w:val="22"/>
      </w:rPr>
    </w:lvl>
  </w:abstractNum>
  <w:abstractNum w:abstractNumId="48">
    <w:nsid w:val="67D1186A"/>
    <w:multiLevelType w:val="hybridMultilevel"/>
    <w:tmpl w:val="9FE47318"/>
    <w:lvl w:ilvl="0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9">
    <w:nsid w:val="68D92347"/>
    <w:multiLevelType w:val="hybridMultilevel"/>
    <w:tmpl w:val="151AF02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6C293FAE"/>
    <w:multiLevelType w:val="hybridMultilevel"/>
    <w:tmpl w:val="76E0153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>
    <w:nsid w:val="6C33286A"/>
    <w:multiLevelType w:val="hybridMultilevel"/>
    <w:tmpl w:val="6538A796"/>
    <w:lvl w:ilvl="0" w:tplc="A3A8D1FA">
      <w:start w:val="1"/>
      <w:numFmt w:val="bullet"/>
      <w:pStyle w:val="Para3C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293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65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37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09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81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53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25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974" w:hanging="360"/>
      </w:pPr>
      <w:rPr>
        <w:rFonts w:ascii="Wingdings" w:hAnsi="Wingdings" w:hint="default"/>
      </w:rPr>
    </w:lvl>
  </w:abstractNum>
  <w:abstractNum w:abstractNumId="52">
    <w:nsid w:val="6C857179"/>
    <w:multiLevelType w:val="hybridMultilevel"/>
    <w:tmpl w:val="04CC44E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>
    <w:nsid w:val="7295105F"/>
    <w:multiLevelType w:val="hybridMultilevel"/>
    <w:tmpl w:val="8378FE38"/>
    <w:lvl w:ilvl="0" w:tplc="301C13DE">
      <w:start w:val="1"/>
      <w:numFmt w:val="bullet"/>
      <w:pStyle w:val="Para2C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2517" w:hanging="360"/>
      </w:pPr>
      <w:rPr>
        <w:rFonts w:ascii="Courier New" w:hAnsi="Courier New" w:cs="Courier New" w:hint="default"/>
      </w:rPr>
    </w:lvl>
    <w:lvl w:ilvl="2" w:tplc="65723FFA" w:tentative="1">
      <w:start w:val="1"/>
      <w:numFmt w:val="lowerRoman"/>
      <w:lvlText w:val="%3."/>
      <w:lvlJc w:val="right"/>
      <w:pPr>
        <w:ind w:left="3237" w:hanging="180"/>
      </w:pPr>
    </w:lvl>
    <w:lvl w:ilvl="3" w:tplc="DEEEEF58" w:tentative="1">
      <w:start w:val="1"/>
      <w:numFmt w:val="decimal"/>
      <w:lvlText w:val="%4."/>
      <w:lvlJc w:val="left"/>
      <w:pPr>
        <w:ind w:left="3957" w:hanging="360"/>
      </w:pPr>
    </w:lvl>
    <w:lvl w:ilvl="4" w:tplc="A3B4D30C" w:tentative="1">
      <w:start w:val="1"/>
      <w:numFmt w:val="lowerLetter"/>
      <w:lvlText w:val="%5."/>
      <w:lvlJc w:val="left"/>
      <w:pPr>
        <w:ind w:left="4677" w:hanging="360"/>
      </w:pPr>
    </w:lvl>
    <w:lvl w:ilvl="5" w:tplc="346465A4" w:tentative="1">
      <w:start w:val="1"/>
      <w:numFmt w:val="lowerRoman"/>
      <w:lvlText w:val="%6."/>
      <w:lvlJc w:val="right"/>
      <w:pPr>
        <w:ind w:left="5397" w:hanging="180"/>
      </w:pPr>
    </w:lvl>
    <w:lvl w:ilvl="6" w:tplc="E0CC9760" w:tentative="1">
      <w:start w:val="1"/>
      <w:numFmt w:val="decimal"/>
      <w:lvlText w:val="%7."/>
      <w:lvlJc w:val="left"/>
      <w:pPr>
        <w:ind w:left="6117" w:hanging="360"/>
      </w:pPr>
    </w:lvl>
    <w:lvl w:ilvl="7" w:tplc="D40C544C">
      <w:start w:val="1"/>
      <w:numFmt w:val="lowerLetter"/>
      <w:lvlText w:val="%8."/>
      <w:lvlJc w:val="left"/>
      <w:pPr>
        <w:ind w:left="6837" w:hanging="360"/>
      </w:pPr>
    </w:lvl>
    <w:lvl w:ilvl="8" w:tplc="47B669DE" w:tentative="1">
      <w:start w:val="1"/>
      <w:numFmt w:val="lowerRoman"/>
      <w:lvlText w:val="%9."/>
      <w:lvlJc w:val="right"/>
      <w:pPr>
        <w:ind w:left="7557" w:hanging="180"/>
      </w:pPr>
    </w:lvl>
  </w:abstractNum>
  <w:abstractNum w:abstractNumId="54">
    <w:nsid w:val="767D5E49"/>
    <w:multiLevelType w:val="hybridMultilevel"/>
    <w:tmpl w:val="8A4AB206"/>
    <w:lvl w:ilvl="0" w:tplc="040C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55">
    <w:nsid w:val="7B87419A"/>
    <w:multiLevelType w:val="hybridMultilevel"/>
    <w:tmpl w:val="DBC4748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>
    <w:nsid w:val="7FE12DD9"/>
    <w:multiLevelType w:val="hybridMultilevel"/>
    <w:tmpl w:val="2CC8498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46"/>
  </w:num>
  <w:num w:numId="3">
    <w:abstractNumId w:val="6"/>
  </w:num>
  <w:num w:numId="4">
    <w:abstractNumId w:val="28"/>
  </w:num>
  <w:num w:numId="5">
    <w:abstractNumId w:val="47"/>
  </w:num>
  <w:num w:numId="6">
    <w:abstractNumId w:val="14"/>
  </w:num>
  <w:num w:numId="7">
    <w:abstractNumId w:val="18"/>
  </w:num>
  <w:num w:numId="8">
    <w:abstractNumId w:val="38"/>
  </w:num>
  <w:num w:numId="9">
    <w:abstractNumId w:val="45"/>
    <w:lvlOverride w:ilvl="0">
      <w:startOverride w:val="4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45"/>
  </w:num>
  <w:num w:numId="11">
    <w:abstractNumId w:val="20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13"/>
  </w:num>
  <w:num w:numId="17">
    <w:abstractNumId w:val="9"/>
  </w:num>
  <w:num w:numId="18">
    <w:abstractNumId w:val="4"/>
  </w:num>
  <w:num w:numId="19">
    <w:abstractNumId w:val="22"/>
  </w:num>
  <w:num w:numId="20">
    <w:abstractNumId w:val="44"/>
  </w:num>
  <w:num w:numId="21">
    <w:abstractNumId w:val="53"/>
  </w:num>
  <w:num w:numId="22">
    <w:abstractNumId w:val="51"/>
  </w:num>
  <w:num w:numId="23">
    <w:abstractNumId w:val="17"/>
  </w:num>
  <w:num w:numId="24">
    <w:abstractNumId w:val="5"/>
  </w:num>
  <w:num w:numId="25">
    <w:abstractNumId w:val="54"/>
  </w:num>
  <w:num w:numId="26">
    <w:abstractNumId w:val="35"/>
  </w:num>
  <w:num w:numId="27">
    <w:abstractNumId w:val="7"/>
  </w:num>
  <w:num w:numId="28">
    <w:abstractNumId w:val="43"/>
  </w:num>
  <w:num w:numId="29">
    <w:abstractNumId w:val="39"/>
  </w:num>
  <w:num w:numId="30">
    <w:abstractNumId w:val="33"/>
  </w:num>
  <w:num w:numId="31">
    <w:abstractNumId w:val="41"/>
  </w:num>
  <w:num w:numId="32">
    <w:abstractNumId w:val="19"/>
  </w:num>
  <w:num w:numId="33">
    <w:abstractNumId w:val="34"/>
  </w:num>
  <w:num w:numId="34">
    <w:abstractNumId w:val="15"/>
  </w:num>
  <w:num w:numId="35">
    <w:abstractNumId w:val="48"/>
  </w:num>
  <w:num w:numId="36">
    <w:abstractNumId w:val="10"/>
  </w:num>
  <w:num w:numId="37">
    <w:abstractNumId w:val="21"/>
  </w:num>
  <w:num w:numId="38">
    <w:abstractNumId w:val="31"/>
  </w:num>
  <w:num w:numId="39">
    <w:abstractNumId w:val="27"/>
  </w:num>
  <w:num w:numId="40">
    <w:abstractNumId w:val="36"/>
  </w:num>
  <w:num w:numId="41">
    <w:abstractNumId w:val="50"/>
  </w:num>
  <w:num w:numId="42">
    <w:abstractNumId w:val="55"/>
  </w:num>
  <w:num w:numId="43">
    <w:abstractNumId w:val="56"/>
  </w:num>
  <w:num w:numId="44">
    <w:abstractNumId w:val="4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23"/>
  </w:num>
  <w:num w:numId="46">
    <w:abstractNumId w:val="42"/>
  </w:num>
  <w:num w:numId="47">
    <w:abstractNumId w:val="24"/>
  </w:num>
  <w:num w:numId="48">
    <w:abstractNumId w:val="37"/>
  </w:num>
  <w:num w:numId="49">
    <w:abstractNumId w:val="45"/>
  </w:num>
  <w:num w:numId="50">
    <w:abstractNumId w:val="45"/>
  </w:num>
  <w:num w:numId="51">
    <w:abstractNumId w:val="45"/>
  </w:num>
  <w:num w:numId="52">
    <w:abstractNumId w:val="44"/>
  </w:num>
  <w:num w:numId="53">
    <w:abstractNumId w:val="44"/>
  </w:num>
  <w:num w:numId="54">
    <w:abstractNumId w:val="45"/>
  </w:num>
  <w:num w:numId="55">
    <w:abstractNumId w:val="26"/>
  </w:num>
  <w:num w:numId="56">
    <w:abstractNumId w:val="52"/>
  </w:num>
  <w:num w:numId="57">
    <w:abstractNumId w:val="29"/>
  </w:num>
  <w:num w:numId="58">
    <w:abstractNumId w:val="16"/>
  </w:num>
  <w:num w:numId="59">
    <w:abstractNumId w:val="40"/>
  </w:num>
  <w:num w:numId="60">
    <w:abstractNumId w:val="4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1">
    <w:abstractNumId w:val="45"/>
  </w:num>
  <w:num w:numId="62">
    <w:abstractNumId w:val="30"/>
  </w:num>
  <w:num w:numId="63">
    <w:abstractNumId w:val="32"/>
  </w:num>
  <w:num w:numId="64">
    <w:abstractNumId w:val="25"/>
  </w:num>
  <w:num w:numId="65">
    <w:abstractNumId w:val="45"/>
  </w:num>
  <w:num w:numId="66">
    <w:abstractNumId w:val="8"/>
  </w:num>
  <w:num w:numId="67">
    <w:abstractNumId w:val="49"/>
  </w:num>
  <w:num w:numId="68">
    <w:abstractNumId w:val="45"/>
  </w:num>
  <w:num w:numId="69">
    <w:abstractNumId w:val="11"/>
  </w:num>
  <w:numIdMacAtCleanup w:val="59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Manu Delmarche">
    <w15:presenceInfo w15:providerId="AD" w15:userId="S-1-5-21-704250661-2998125040-2285375408-1251"/>
  </w15:person>
  <w15:person w15:author="Windows User">
    <w15:presenceInfo w15:providerId="None" w15:userId="Windows Us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hideGrammaticalErrors/>
  <w:trackRevisions/>
  <w:defaultTabStop w:val="720"/>
  <w:hyphenationZone w:val="425"/>
  <w:evenAndOddHeaders/>
  <w:drawingGridHorizontalSpacing w:val="100"/>
  <w:displayHorizontalDrawingGridEvery w:val="2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2C90"/>
    <w:rsid w:val="0000198A"/>
    <w:rsid w:val="000020B2"/>
    <w:rsid w:val="0000336C"/>
    <w:rsid w:val="000049CB"/>
    <w:rsid w:val="0000589D"/>
    <w:rsid w:val="000061BB"/>
    <w:rsid w:val="00007E2A"/>
    <w:rsid w:val="00012D42"/>
    <w:rsid w:val="000152C5"/>
    <w:rsid w:val="00016757"/>
    <w:rsid w:val="00020496"/>
    <w:rsid w:val="00020E7C"/>
    <w:rsid w:val="00020EE2"/>
    <w:rsid w:val="00021873"/>
    <w:rsid w:val="000231B4"/>
    <w:rsid w:val="00026649"/>
    <w:rsid w:val="0003314D"/>
    <w:rsid w:val="00033254"/>
    <w:rsid w:val="00037C86"/>
    <w:rsid w:val="00040038"/>
    <w:rsid w:val="0004043B"/>
    <w:rsid w:val="0004283A"/>
    <w:rsid w:val="00043624"/>
    <w:rsid w:val="00044CA5"/>
    <w:rsid w:val="0005078C"/>
    <w:rsid w:val="000518B2"/>
    <w:rsid w:val="000540DC"/>
    <w:rsid w:val="00057C68"/>
    <w:rsid w:val="00070D6E"/>
    <w:rsid w:val="00072499"/>
    <w:rsid w:val="000736DA"/>
    <w:rsid w:val="000737F7"/>
    <w:rsid w:val="0007714E"/>
    <w:rsid w:val="000778EA"/>
    <w:rsid w:val="000779EE"/>
    <w:rsid w:val="00081B1D"/>
    <w:rsid w:val="000831AF"/>
    <w:rsid w:val="00083469"/>
    <w:rsid w:val="00085C38"/>
    <w:rsid w:val="00086D64"/>
    <w:rsid w:val="00090DE1"/>
    <w:rsid w:val="00091DF9"/>
    <w:rsid w:val="00093159"/>
    <w:rsid w:val="00093189"/>
    <w:rsid w:val="00094A76"/>
    <w:rsid w:val="00094B56"/>
    <w:rsid w:val="00095198"/>
    <w:rsid w:val="000962EB"/>
    <w:rsid w:val="00097FCB"/>
    <w:rsid w:val="000A091B"/>
    <w:rsid w:val="000A0E7A"/>
    <w:rsid w:val="000A1666"/>
    <w:rsid w:val="000A2899"/>
    <w:rsid w:val="000A2990"/>
    <w:rsid w:val="000A2AC5"/>
    <w:rsid w:val="000A37AA"/>
    <w:rsid w:val="000A671B"/>
    <w:rsid w:val="000A76EB"/>
    <w:rsid w:val="000A7C36"/>
    <w:rsid w:val="000B11C9"/>
    <w:rsid w:val="000B22AE"/>
    <w:rsid w:val="000B434A"/>
    <w:rsid w:val="000C0E5D"/>
    <w:rsid w:val="000C0E9D"/>
    <w:rsid w:val="000C1207"/>
    <w:rsid w:val="000C1444"/>
    <w:rsid w:val="000C2558"/>
    <w:rsid w:val="000C2BC3"/>
    <w:rsid w:val="000C3EF2"/>
    <w:rsid w:val="000C4189"/>
    <w:rsid w:val="000C4FFA"/>
    <w:rsid w:val="000C5DEF"/>
    <w:rsid w:val="000C63A4"/>
    <w:rsid w:val="000D180A"/>
    <w:rsid w:val="000D2174"/>
    <w:rsid w:val="000D23B8"/>
    <w:rsid w:val="000D278F"/>
    <w:rsid w:val="000D533E"/>
    <w:rsid w:val="000D7B6A"/>
    <w:rsid w:val="000E3496"/>
    <w:rsid w:val="000E478A"/>
    <w:rsid w:val="000F36B6"/>
    <w:rsid w:val="000F402F"/>
    <w:rsid w:val="000F4BF5"/>
    <w:rsid w:val="000F7437"/>
    <w:rsid w:val="000F7800"/>
    <w:rsid w:val="001001E1"/>
    <w:rsid w:val="0010076E"/>
    <w:rsid w:val="0010216F"/>
    <w:rsid w:val="00103F6D"/>
    <w:rsid w:val="00107C2F"/>
    <w:rsid w:val="00110332"/>
    <w:rsid w:val="00110586"/>
    <w:rsid w:val="00114949"/>
    <w:rsid w:val="00116005"/>
    <w:rsid w:val="00124080"/>
    <w:rsid w:val="00131B74"/>
    <w:rsid w:val="001320D1"/>
    <w:rsid w:val="001332CF"/>
    <w:rsid w:val="00134DC9"/>
    <w:rsid w:val="00140529"/>
    <w:rsid w:val="00141362"/>
    <w:rsid w:val="001417BA"/>
    <w:rsid w:val="00142495"/>
    <w:rsid w:val="00143980"/>
    <w:rsid w:val="0014570A"/>
    <w:rsid w:val="0014646F"/>
    <w:rsid w:val="001513A2"/>
    <w:rsid w:val="001517B9"/>
    <w:rsid w:val="00152223"/>
    <w:rsid w:val="0015386A"/>
    <w:rsid w:val="00154928"/>
    <w:rsid w:val="00154C76"/>
    <w:rsid w:val="00156207"/>
    <w:rsid w:val="001568FE"/>
    <w:rsid w:val="00156E1C"/>
    <w:rsid w:val="00160E59"/>
    <w:rsid w:val="001615A1"/>
    <w:rsid w:val="00161B29"/>
    <w:rsid w:val="001623C1"/>
    <w:rsid w:val="00164119"/>
    <w:rsid w:val="00164355"/>
    <w:rsid w:val="0016707A"/>
    <w:rsid w:val="00167AB4"/>
    <w:rsid w:val="001700AC"/>
    <w:rsid w:val="00170233"/>
    <w:rsid w:val="00170388"/>
    <w:rsid w:val="00172326"/>
    <w:rsid w:val="0018000B"/>
    <w:rsid w:val="00181222"/>
    <w:rsid w:val="00181533"/>
    <w:rsid w:val="00181C52"/>
    <w:rsid w:val="00182856"/>
    <w:rsid w:val="001856D0"/>
    <w:rsid w:val="001932C1"/>
    <w:rsid w:val="00193438"/>
    <w:rsid w:val="001934E1"/>
    <w:rsid w:val="00194E0B"/>
    <w:rsid w:val="001953EE"/>
    <w:rsid w:val="001955C4"/>
    <w:rsid w:val="001A0116"/>
    <w:rsid w:val="001A02EB"/>
    <w:rsid w:val="001A0604"/>
    <w:rsid w:val="001A06CD"/>
    <w:rsid w:val="001A1324"/>
    <w:rsid w:val="001A1436"/>
    <w:rsid w:val="001A1EFA"/>
    <w:rsid w:val="001A3103"/>
    <w:rsid w:val="001A3A7D"/>
    <w:rsid w:val="001A4251"/>
    <w:rsid w:val="001A6FBB"/>
    <w:rsid w:val="001A70EA"/>
    <w:rsid w:val="001A7636"/>
    <w:rsid w:val="001A79E7"/>
    <w:rsid w:val="001B05A7"/>
    <w:rsid w:val="001B208C"/>
    <w:rsid w:val="001B50C0"/>
    <w:rsid w:val="001B515E"/>
    <w:rsid w:val="001C04BF"/>
    <w:rsid w:val="001C07F7"/>
    <w:rsid w:val="001C0F00"/>
    <w:rsid w:val="001C3444"/>
    <w:rsid w:val="001C51D3"/>
    <w:rsid w:val="001C5568"/>
    <w:rsid w:val="001C7DC3"/>
    <w:rsid w:val="001D1056"/>
    <w:rsid w:val="001D1446"/>
    <w:rsid w:val="001D284C"/>
    <w:rsid w:val="001D3436"/>
    <w:rsid w:val="001E0E89"/>
    <w:rsid w:val="001E1344"/>
    <w:rsid w:val="001E14E3"/>
    <w:rsid w:val="001E1BD8"/>
    <w:rsid w:val="001E1C61"/>
    <w:rsid w:val="001E2589"/>
    <w:rsid w:val="001E3C48"/>
    <w:rsid w:val="001E5FDA"/>
    <w:rsid w:val="001F3826"/>
    <w:rsid w:val="001F3E89"/>
    <w:rsid w:val="001F5553"/>
    <w:rsid w:val="001F5F98"/>
    <w:rsid w:val="001F7A5E"/>
    <w:rsid w:val="001F7D5F"/>
    <w:rsid w:val="001F7D73"/>
    <w:rsid w:val="00202CD6"/>
    <w:rsid w:val="002051DD"/>
    <w:rsid w:val="00205EE4"/>
    <w:rsid w:val="002102FA"/>
    <w:rsid w:val="002212BF"/>
    <w:rsid w:val="00221329"/>
    <w:rsid w:val="002213C6"/>
    <w:rsid w:val="0022409E"/>
    <w:rsid w:val="00226CD8"/>
    <w:rsid w:val="002270A5"/>
    <w:rsid w:val="00230038"/>
    <w:rsid w:val="00232282"/>
    <w:rsid w:val="00232965"/>
    <w:rsid w:val="002347CA"/>
    <w:rsid w:val="0023659F"/>
    <w:rsid w:val="002418FC"/>
    <w:rsid w:val="00243260"/>
    <w:rsid w:val="00243970"/>
    <w:rsid w:val="00243A03"/>
    <w:rsid w:val="00246FA0"/>
    <w:rsid w:val="00250A45"/>
    <w:rsid w:val="00251A77"/>
    <w:rsid w:val="00251F13"/>
    <w:rsid w:val="00253848"/>
    <w:rsid w:val="002538A4"/>
    <w:rsid w:val="002551C3"/>
    <w:rsid w:val="00255D49"/>
    <w:rsid w:val="002561C7"/>
    <w:rsid w:val="0025683E"/>
    <w:rsid w:val="00256B3E"/>
    <w:rsid w:val="00261294"/>
    <w:rsid w:val="00261A7F"/>
    <w:rsid w:val="00262499"/>
    <w:rsid w:val="0026420A"/>
    <w:rsid w:val="002642B9"/>
    <w:rsid w:val="002643A2"/>
    <w:rsid w:val="0026661A"/>
    <w:rsid w:val="00266642"/>
    <w:rsid w:val="002712E8"/>
    <w:rsid w:val="00272A7B"/>
    <w:rsid w:val="00273693"/>
    <w:rsid w:val="00274489"/>
    <w:rsid w:val="00275716"/>
    <w:rsid w:val="00275E57"/>
    <w:rsid w:val="002763C1"/>
    <w:rsid w:val="002774D1"/>
    <w:rsid w:val="00277775"/>
    <w:rsid w:val="002816DF"/>
    <w:rsid w:val="00281A22"/>
    <w:rsid w:val="002830AD"/>
    <w:rsid w:val="00284478"/>
    <w:rsid w:val="00286FAD"/>
    <w:rsid w:val="002870EF"/>
    <w:rsid w:val="00287F63"/>
    <w:rsid w:val="00292B9D"/>
    <w:rsid w:val="00294710"/>
    <w:rsid w:val="002A00F0"/>
    <w:rsid w:val="002A363A"/>
    <w:rsid w:val="002B06F0"/>
    <w:rsid w:val="002B1C30"/>
    <w:rsid w:val="002B2057"/>
    <w:rsid w:val="002B4F6D"/>
    <w:rsid w:val="002B7664"/>
    <w:rsid w:val="002C2011"/>
    <w:rsid w:val="002C38B8"/>
    <w:rsid w:val="002C3C06"/>
    <w:rsid w:val="002C7DEF"/>
    <w:rsid w:val="002D0D54"/>
    <w:rsid w:val="002D2D49"/>
    <w:rsid w:val="002D4698"/>
    <w:rsid w:val="002D4A65"/>
    <w:rsid w:val="002D6578"/>
    <w:rsid w:val="002E171E"/>
    <w:rsid w:val="002E22AF"/>
    <w:rsid w:val="002E2312"/>
    <w:rsid w:val="002E288A"/>
    <w:rsid w:val="002E3A42"/>
    <w:rsid w:val="002E4901"/>
    <w:rsid w:val="002E5AA5"/>
    <w:rsid w:val="002E7346"/>
    <w:rsid w:val="002E7C75"/>
    <w:rsid w:val="002F0BD3"/>
    <w:rsid w:val="002F210E"/>
    <w:rsid w:val="002F3D35"/>
    <w:rsid w:val="002F5244"/>
    <w:rsid w:val="002F52FE"/>
    <w:rsid w:val="002F6CA2"/>
    <w:rsid w:val="00301113"/>
    <w:rsid w:val="003013D8"/>
    <w:rsid w:val="003014B0"/>
    <w:rsid w:val="003014E6"/>
    <w:rsid w:val="003021C0"/>
    <w:rsid w:val="00302600"/>
    <w:rsid w:val="00305898"/>
    <w:rsid w:val="003059BB"/>
    <w:rsid w:val="00305AC5"/>
    <w:rsid w:val="00312137"/>
    <w:rsid w:val="00312D7F"/>
    <w:rsid w:val="00315532"/>
    <w:rsid w:val="003166E5"/>
    <w:rsid w:val="00320D1A"/>
    <w:rsid w:val="003239FE"/>
    <w:rsid w:val="00323ABF"/>
    <w:rsid w:val="00325383"/>
    <w:rsid w:val="003266EE"/>
    <w:rsid w:val="00326CEF"/>
    <w:rsid w:val="00332B75"/>
    <w:rsid w:val="003341C7"/>
    <w:rsid w:val="003344A6"/>
    <w:rsid w:val="00335FCA"/>
    <w:rsid w:val="00336451"/>
    <w:rsid w:val="00336F8C"/>
    <w:rsid w:val="00341EED"/>
    <w:rsid w:val="00342032"/>
    <w:rsid w:val="00342458"/>
    <w:rsid w:val="0034428E"/>
    <w:rsid w:val="003514CB"/>
    <w:rsid w:val="00351555"/>
    <w:rsid w:val="003529D6"/>
    <w:rsid w:val="00354474"/>
    <w:rsid w:val="003545A5"/>
    <w:rsid w:val="00354DB7"/>
    <w:rsid w:val="003573C6"/>
    <w:rsid w:val="00357BDB"/>
    <w:rsid w:val="00361CC8"/>
    <w:rsid w:val="00362326"/>
    <w:rsid w:val="00362870"/>
    <w:rsid w:val="0036569E"/>
    <w:rsid w:val="00367FBF"/>
    <w:rsid w:val="00371B75"/>
    <w:rsid w:val="00372141"/>
    <w:rsid w:val="003724DE"/>
    <w:rsid w:val="00376035"/>
    <w:rsid w:val="00376535"/>
    <w:rsid w:val="003774AD"/>
    <w:rsid w:val="003800DD"/>
    <w:rsid w:val="003810E2"/>
    <w:rsid w:val="003839B7"/>
    <w:rsid w:val="00384005"/>
    <w:rsid w:val="00390822"/>
    <w:rsid w:val="00391FA3"/>
    <w:rsid w:val="00393FD1"/>
    <w:rsid w:val="003A02E3"/>
    <w:rsid w:val="003A049F"/>
    <w:rsid w:val="003A2620"/>
    <w:rsid w:val="003A2B79"/>
    <w:rsid w:val="003A5B0E"/>
    <w:rsid w:val="003A7CCD"/>
    <w:rsid w:val="003B00A0"/>
    <w:rsid w:val="003B3FF6"/>
    <w:rsid w:val="003B50E5"/>
    <w:rsid w:val="003B5328"/>
    <w:rsid w:val="003B6820"/>
    <w:rsid w:val="003B7943"/>
    <w:rsid w:val="003C1E5B"/>
    <w:rsid w:val="003C22CD"/>
    <w:rsid w:val="003C2E77"/>
    <w:rsid w:val="003C5033"/>
    <w:rsid w:val="003C5319"/>
    <w:rsid w:val="003C549B"/>
    <w:rsid w:val="003C64D4"/>
    <w:rsid w:val="003C7B53"/>
    <w:rsid w:val="003D5100"/>
    <w:rsid w:val="003D567A"/>
    <w:rsid w:val="003D58FE"/>
    <w:rsid w:val="003D5E30"/>
    <w:rsid w:val="003D7745"/>
    <w:rsid w:val="003E0CFE"/>
    <w:rsid w:val="003E5D11"/>
    <w:rsid w:val="003E7DEE"/>
    <w:rsid w:val="003F0292"/>
    <w:rsid w:val="003F0435"/>
    <w:rsid w:val="003F13C7"/>
    <w:rsid w:val="003F1C87"/>
    <w:rsid w:val="003F440C"/>
    <w:rsid w:val="003F5557"/>
    <w:rsid w:val="003F5C15"/>
    <w:rsid w:val="003F68FC"/>
    <w:rsid w:val="003F776E"/>
    <w:rsid w:val="00401296"/>
    <w:rsid w:val="00401A86"/>
    <w:rsid w:val="00404595"/>
    <w:rsid w:val="00404B9E"/>
    <w:rsid w:val="00405B38"/>
    <w:rsid w:val="004061EF"/>
    <w:rsid w:val="0041106F"/>
    <w:rsid w:val="004114DD"/>
    <w:rsid w:val="00411AD9"/>
    <w:rsid w:val="00412183"/>
    <w:rsid w:val="004121AC"/>
    <w:rsid w:val="0041248E"/>
    <w:rsid w:val="004162F9"/>
    <w:rsid w:val="00416BC5"/>
    <w:rsid w:val="004228EA"/>
    <w:rsid w:val="00423CB3"/>
    <w:rsid w:val="004257A5"/>
    <w:rsid w:val="00430281"/>
    <w:rsid w:val="00430604"/>
    <w:rsid w:val="00432384"/>
    <w:rsid w:val="004338DD"/>
    <w:rsid w:val="004351CA"/>
    <w:rsid w:val="00436D39"/>
    <w:rsid w:val="004378B5"/>
    <w:rsid w:val="004410CC"/>
    <w:rsid w:val="00442455"/>
    <w:rsid w:val="00443889"/>
    <w:rsid w:val="00444636"/>
    <w:rsid w:val="00444CEA"/>
    <w:rsid w:val="004469DB"/>
    <w:rsid w:val="00447720"/>
    <w:rsid w:val="004506BB"/>
    <w:rsid w:val="0045111F"/>
    <w:rsid w:val="00453728"/>
    <w:rsid w:val="00453FAC"/>
    <w:rsid w:val="00457F77"/>
    <w:rsid w:val="0046318A"/>
    <w:rsid w:val="00463D6D"/>
    <w:rsid w:val="004644D2"/>
    <w:rsid w:val="00464B20"/>
    <w:rsid w:val="004665A0"/>
    <w:rsid w:val="004713BF"/>
    <w:rsid w:val="00471958"/>
    <w:rsid w:val="004730E2"/>
    <w:rsid w:val="00473571"/>
    <w:rsid w:val="0047736B"/>
    <w:rsid w:val="00480AF1"/>
    <w:rsid w:val="00481043"/>
    <w:rsid w:val="0048577D"/>
    <w:rsid w:val="00485C11"/>
    <w:rsid w:val="00486F39"/>
    <w:rsid w:val="004877FA"/>
    <w:rsid w:val="00487F9F"/>
    <w:rsid w:val="004908AA"/>
    <w:rsid w:val="00490C80"/>
    <w:rsid w:val="00490D09"/>
    <w:rsid w:val="00494772"/>
    <w:rsid w:val="004A20FB"/>
    <w:rsid w:val="004A4CFA"/>
    <w:rsid w:val="004A52C3"/>
    <w:rsid w:val="004A7E16"/>
    <w:rsid w:val="004B1D84"/>
    <w:rsid w:val="004B4934"/>
    <w:rsid w:val="004B5A65"/>
    <w:rsid w:val="004B5FA9"/>
    <w:rsid w:val="004B7078"/>
    <w:rsid w:val="004C111A"/>
    <w:rsid w:val="004C1978"/>
    <w:rsid w:val="004C1EF1"/>
    <w:rsid w:val="004C24D8"/>
    <w:rsid w:val="004C3E42"/>
    <w:rsid w:val="004C67B4"/>
    <w:rsid w:val="004C71AE"/>
    <w:rsid w:val="004D1798"/>
    <w:rsid w:val="004D3AE0"/>
    <w:rsid w:val="004D5D03"/>
    <w:rsid w:val="004D73D1"/>
    <w:rsid w:val="004E04C8"/>
    <w:rsid w:val="004E0737"/>
    <w:rsid w:val="004E2614"/>
    <w:rsid w:val="004E3685"/>
    <w:rsid w:val="004E4159"/>
    <w:rsid w:val="004E42C2"/>
    <w:rsid w:val="004E6C41"/>
    <w:rsid w:val="004F0FBC"/>
    <w:rsid w:val="004F1092"/>
    <w:rsid w:val="004F1C6A"/>
    <w:rsid w:val="004F253E"/>
    <w:rsid w:val="004F26D6"/>
    <w:rsid w:val="004F373B"/>
    <w:rsid w:val="004F4690"/>
    <w:rsid w:val="004F52BA"/>
    <w:rsid w:val="004F7BE9"/>
    <w:rsid w:val="00500FF4"/>
    <w:rsid w:val="0050473C"/>
    <w:rsid w:val="00505C38"/>
    <w:rsid w:val="00510328"/>
    <w:rsid w:val="00511095"/>
    <w:rsid w:val="00514A5F"/>
    <w:rsid w:val="005169AD"/>
    <w:rsid w:val="00517062"/>
    <w:rsid w:val="005170FD"/>
    <w:rsid w:val="00517A96"/>
    <w:rsid w:val="005219D5"/>
    <w:rsid w:val="005259B1"/>
    <w:rsid w:val="00527EC8"/>
    <w:rsid w:val="00530043"/>
    <w:rsid w:val="0053053C"/>
    <w:rsid w:val="00530F60"/>
    <w:rsid w:val="00535304"/>
    <w:rsid w:val="00535CF1"/>
    <w:rsid w:val="00540FF8"/>
    <w:rsid w:val="00542086"/>
    <w:rsid w:val="00542DE7"/>
    <w:rsid w:val="00543E9D"/>
    <w:rsid w:val="005445FB"/>
    <w:rsid w:val="00544C22"/>
    <w:rsid w:val="00545C6F"/>
    <w:rsid w:val="005468AB"/>
    <w:rsid w:val="00547284"/>
    <w:rsid w:val="005478A7"/>
    <w:rsid w:val="00547C16"/>
    <w:rsid w:val="00550013"/>
    <w:rsid w:val="00550284"/>
    <w:rsid w:val="0055145E"/>
    <w:rsid w:val="00552323"/>
    <w:rsid w:val="00554229"/>
    <w:rsid w:val="00554DDE"/>
    <w:rsid w:val="0055568F"/>
    <w:rsid w:val="005563A9"/>
    <w:rsid w:val="005565C1"/>
    <w:rsid w:val="005607C0"/>
    <w:rsid w:val="00561D63"/>
    <w:rsid w:val="00563DF3"/>
    <w:rsid w:val="00565570"/>
    <w:rsid w:val="00565D62"/>
    <w:rsid w:val="00567008"/>
    <w:rsid w:val="005719BA"/>
    <w:rsid w:val="0057281E"/>
    <w:rsid w:val="00572864"/>
    <w:rsid w:val="00574FDA"/>
    <w:rsid w:val="00577188"/>
    <w:rsid w:val="005775E9"/>
    <w:rsid w:val="00581083"/>
    <w:rsid w:val="00582813"/>
    <w:rsid w:val="00582C90"/>
    <w:rsid w:val="00584920"/>
    <w:rsid w:val="00585634"/>
    <w:rsid w:val="005901A9"/>
    <w:rsid w:val="0059027B"/>
    <w:rsid w:val="005902E6"/>
    <w:rsid w:val="00593201"/>
    <w:rsid w:val="0059428D"/>
    <w:rsid w:val="00596717"/>
    <w:rsid w:val="00596900"/>
    <w:rsid w:val="005A0A74"/>
    <w:rsid w:val="005A2A36"/>
    <w:rsid w:val="005A2B24"/>
    <w:rsid w:val="005A546B"/>
    <w:rsid w:val="005A5614"/>
    <w:rsid w:val="005A5CCB"/>
    <w:rsid w:val="005B04C7"/>
    <w:rsid w:val="005B0C92"/>
    <w:rsid w:val="005B2440"/>
    <w:rsid w:val="005B34A8"/>
    <w:rsid w:val="005B606F"/>
    <w:rsid w:val="005B6B07"/>
    <w:rsid w:val="005B6E62"/>
    <w:rsid w:val="005C183C"/>
    <w:rsid w:val="005C29E0"/>
    <w:rsid w:val="005C35C4"/>
    <w:rsid w:val="005C469B"/>
    <w:rsid w:val="005C4C4C"/>
    <w:rsid w:val="005C68FD"/>
    <w:rsid w:val="005C7CFF"/>
    <w:rsid w:val="005D0A77"/>
    <w:rsid w:val="005D34E3"/>
    <w:rsid w:val="005D46E0"/>
    <w:rsid w:val="005D5AAE"/>
    <w:rsid w:val="005D60D3"/>
    <w:rsid w:val="005D615D"/>
    <w:rsid w:val="005D6AAF"/>
    <w:rsid w:val="005D6FC3"/>
    <w:rsid w:val="005E1215"/>
    <w:rsid w:val="005E42FA"/>
    <w:rsid w:val="005E4823"/>
    <w:rsid w:val="005F0875"/>
    <w:rsid w:val="005F103D"/>
    <w:rsid w:val="005F3433"/>
    <w:rsid w:val="005F5245"/>
    <w:rsid w:val="005F6757"/>
    <w:rsid w:val="005F698B"/>
    <w:rsid w:val="005F6D03"/>
    <w:rsid w:val="00600AB6"/>
    <w:rsid w:val="0060125F"/>
    <w:rsid w:val="006027DC"/>
    <w:rsid w:val="00602DB9"/>
    <w:rsid w:val="00604164"/>
    <w:rsid w:val="006114A9"/>
    <w:rsid w:val="006132EB"/>
    <w:rsid w:val="00613738"/>
    <w:rsid w:val="00615021"/>
    <w:rsid w:val="00615395"/>
    <w:rsid w:val="006158EE"/>
    <w:rsid w:val="00616B8E"/>
    <w:rsid w:val="006170AB"/>
    <w:rsid w:val="006176D3"/>
    <w:rsid w:val="00617AAB"/>
    <w:rsid w:val="006204E5"/>
    <w:rsid w:val="00620CE4"/>
    <w:rsid w:val="006224AA"/>
    <w:rsid w:val="006225AE"/>
    <w:rsid w:val="00623814"/>
    <w:rsid w:val="006241AE"/>
    <w:rsid w:val="0062512A"/>
    <w:rsid w:val="006256D5"/>
    <w:rsid w:val="00627C8D"/>
    <w:rsid w:val="00627E93"/>
    <w:rsid w:val="00630EFB"/>
    <w:rsid w:val="006321DC"/>
    <w:rsid w:val="00636087"/>
    <w:rsid w:val="006374E0"/>
    <w:rsid w:val="0064168A"/>
    <w:rsid w:val="00642620"/>
    <w:rsid w:val="00643DA6"/>
    <w:rsid w:val="00644D17"/>
    <w:rsid w:val="00646D62"/>
    <w:rsid w:val="006474FC"/>
    <w:rsid w:val="00647CEE"/>
    <w:rsid w:val="006509B8"/>
    <w:rsid w:val="006554F2"/>
    <w:rsid w:val="0066164E"/>
    <w:rsid w:val="00665673"/>
    <w:rsid w:val="00667B4E"/>
    <w:rsid w:val="00667D65"/>
    <w:rsid w:val="00671514"/>
    <w:rsid w:val="006729F2"/>
    <w:rsid w:val="0067407A"/>
    <w:rsid w:val="0067736D"/>
    <w:rsid w:val="00680395"/>
    <w:rsid w:val="00680D7A"/>
    <w:rsid w:val="00684891"/>
    <w:rsid w:val="00684D64"/>
    <w:rsid w:val="00684F9A"/>
    <w:rsid w:val="006868B7"/>
    <w:rsid w:val="0069079B"/>
    <w:rsid w:val="00691A00"/>
    <w:rsid w:val="00691DF5"/>
    <w:rsid w:val="006934CA"/>
    <w:rsid w:val="00693C27"/>
    <w:rsid w:val="00697FAA"/>
    <w:rsid w:val="006A1844"/>
    <w:rsid w:val="006A6A79"/>
    <w:rsid w:val="006B12CE"/>
    <w:rsid w:val="006B2879"/>
    <w:rsid w:val="006B2B42"/>
    <w:rsid w:val="006B601D"/>
    <w:rsid w:val="006B6BFB"/>
    <w:rsid w:val="006B6D72"/>
    <w:rsid w:val="006C1492"/>
    <w:rsid w:val="006C24A5"/>
    <w:rsid w:val="006C40CF"/>
    <w:rsid w:val="006C61C3"/>
    <w:rsid w:val="006C6581"/>
    <w:rsid w:val="006C6EDB"/>
    <w:rsid w:val="006D531A"/>
    <w:rsid w:val="006D547B"/>
    <w:rsid w:val="006D54DB"/>
    <w:rsid w:val="006E14DF"/>
    <w:rsid w:val="006E1C1E"/>
    <w:rsid w:val="006E428A"/>
    <w:rsid w:val="006E4604"/>
    <w:rsid w:val="006E621F"/>
    <w:rsid w:val="006E6B17"/>
    <w:rsid w:val="006E6F73"/>
    <w:rsid w:val="006E7CB1"/>
    <w:rsid w:val="006F046F"/>
    <w:rsid w:val="006F0749"/>
    <w:rsid w:val="006F123F"/>
    <w:rsid w:val="006F1463"/>
    <w:rsid w:val="006F1B62"/>
    <w:rsid w:val="006F1CF7"/>
    <w:rsid w:val="006F21CE"/>
    <w:rsid w:val="006F40E7"/>
    <w:rsid w:val="006F582A"/>
    <w:rsid w:val="00700A8A"/>
    <w:rsid w:val="007018C9"/>
    <w:rsid w:val="00703E05"/>
    <w:rsid w:val="00703FD3"/>
    <w:rsid w:val="00707D9A"/>
    <w:rsid w:val="007100C4"/>
    <w:rsid w:val="00711C5B"/>
    <w:rsid w:val="00711CE3"/>
    <w:rsid w:val="00711EC9"/>
    <w:rsid w:val="007154DF"/>
    <w:rsid w:val="00720D34"/>
    <w:rsid w:val="007215B5"/>
    <w:rsid w:val="00721C74"/>
    <w:rsid w:val="007244A4"/>
    <w:rsid w:val="007254A7"/>
    <w:rsid w:val="00726E10"/>
    <w:rsid w:val="00730F93"/>
    <w:rsid w:val="007325C3"/>
    <w:rsid w:val="0073305F"/>
    <w:rsid w:val="0073380B"/>
    <w:rsid w:val="00741BE1"/>
    <w:rsid w:val="00746ABC"/>
    <w:rsid w:val="00750DFD"/>
    <w:rsid w:val="007536B1"/>
    <w:rsid w:val="00756584"/>
    <w:rsid w:val="00757AD5"/>
    <w:rsid w:val="00760088"/>
    <w:rsid w:val="007605BE"/>
    <w:rsid w:val="00761032"/>
    <w:rsid w:val="00762F70"/>
    <w:rsid w:val="00763C3C"/>
    <w:rsid w:val="00765AC3"/>
    <w:rsid w:val="0076670A"/>
    <w:rsid w:val="007718F6"/>
    <w:rsid w:val="007720FA"/>
    <w:rsid w:val="0077231F"/>
    <w:rsid w:val="00772D70"/>
    <w:rsid w:val="00774745"/>
    <w:rsid w:val="00774798"/>
    <w:rsid w:val="00780FB1"/>
    <w:rsid w:val="0078238C"/>
    <w:rsid w:val="0078292D"/>
    <w:rsid w:val="00784DBB"/>
    <w:rsid w:val="00785F21"/>
    <w:rsid w:val="007872C2"/>
    <w:rsid w:val="007875A8"/>
    <w:rsid w:val="00790DF4"/>
    <w:rsid w:val="007915A2"/>
    <w:rsid w:val="00791C99"/>
    <w:rsid w:val="00792F9E"/>
    <w:rsid w:val="00793D5D"/>
    <w:rsid w:val="007A6114"/>
    <w:rsid w:val="007A73EF"/>
    <w:rsid w:val="007B122F"/>
    <w:rsid w:val="007B15B6"/>
    <w:rsid w:val="007B1CA5"/>
    <w:rsid w:val="007B3DD8"/>
    <w:rsid w:val="007B481B"/>
    <w:rsid w:val="007B4CCD"/>
    <w:rsid w:val="007B537B"/>
    <w:rsid w:val="007B7D16"/>
    <w:rsid w:val="007C2CC9"/>
    <w:rsid w:val="007C6275"/>
    <w:rsid w:val="007C645A"/>
    <w:rsid w:val="007D0B12"/>
    <w:rsid w:val="007D1F8F"/>
    <w:rsid w:val="007D60B9"/>
    <w:rsid w:val="007D73EE"/>
    <w:rsid w:val="007E3ACB"/>
    <w:rsid w:val="007E4720"/>
    <w:rsid w:val="007E6A6E"/>
    <w:rsid w:val="007F30B3"/>
    <w:rsid w:val="007F43D9"/>
    <w:rsid w:val="007F5B22"/>
    <w:rsid w:val="00800118"/>
    <w:rsid w:val="00800F67"/>
    <w:rsid w:val="0080192A"/>
    <w:rsid w:val="008022E6"/>
    <w:rsid w:val="00803FA9"/>
    <w:rsid w:val="0080405A"/>
    <w:rsid w:val="0080475E"/>
    <w:rsid w:val="00806E24"/>
    <w:rsid w:val="008070D3"/>
    <w:rsid w:val="00810981"/>
    <w:rsid w:val="008114C3"/>
    <w:rsid w:val="0081432E"/>
    <w:rsid w:val="00814E14"/>
    <w:rsid w:val="00815BBC"/>
    <w:rsid w:val="00815ECF"/>
    <w:rsid w:val="00817870"/>
    <w:rsid w:val="00820D46"/>
    <w:rsid w:val="00820E8D"/>
    <w:rsid w:val="008216EC"/>
    <w:rsid w:val="008219EF"/>
    <w:rsid w:val="00822F49"/>
    <w:rsid w:val="00823750"/>
    <w:rsid w:val="00823860"/>
    <w:rsid w:val="00823AD5"/>
    <w:rsid w:val="00824F41"/>
    <w:rsid w:val="0082610C"/>
    <w:rsid w:val="00826CB9"/>
    <w:rsid w:val="0083406B"/>
    <w:rsid w:val="00835072"/>
    <w:rsid w:val="008370FF"/>
    <w:rsid w:val="00841990"/>
    <w:rsid w:val="008454FF"/>
    <w:rsid w:val="0084563D"/>
    <w:rsid w:val="00845E65"/>
    <w:rsid w:val="008463B0"/>
    <w:rsid w:val="0084724A"/>
    <w:rsid w:val="008474FB"/>
    <w:rsid w:val="00847CAA"/>
    <w:rsid w:val="0085012A"/>
    <w:rsid w:val="00851036"/>
    <w:rsid w:val="00851F81"/>
    <w:rsid w:val="00852440"/>
    <w:rsid w:val="00852629"/>
    <w:rsid w:val="00856597"/>
    <w:rsid w:val="0085688B"/>
    <w:rsid w:val="00857EC4"/>
    <w:rsid w:val="00857FDC"/>
    <w:rsid w:val="0086047A"/>
    <w:rsid w:val="00860F79"/>
    <w:rsid w:val="0086169E"/>
    <w:rsid w:val="00863E72"/>
    <w:rsid w:val="0086666F"/>
    <w:rsid w:val="008666E7"/>
    <w:rsid w:val="00867146"/>
    <w:rsid w:val="00867CC6"/>
    <w:rsid w:val="0087108E"/>
    <w:rsid w:val="00871B1B"/>
    <w:rsid w:val="00872A2D"/>
    <w:rsid w:val="00872BB8"/>
    <w:rsid w:val="00873FDD"/>
    <w:rsid w:val="00874933"/>
    <w:rsid w:val="00875BFD"/>
    <w:rsid w:val="00877F24"/>
    <w:rsid w:val="00880A5B"/>
    <w:rsid w:val="00881DE5"/>
    <w:rsid w:val="00882F0B"/>
    <w:rsid w:val="0088399F"/>
    <w:rsid w:val="00883AD0"/>
    <w:rsid w:val="00883E26"/>
    <w:rsid w:val="00883E9B"/>
    <w:rsid w:val="00886CFE"/>
    <w:rsid w:val="00886D2C"/>
    <w:rsid w:val="00887C1C"/>
    <w:rsid w:val="00887E8C"/>
    <w:rsid w:val="00887F78"/>
    <w:rsid w:val="008902D6"/>
    <w:rsid w:val="00892529"/>
    <w:rsid w:val="00892F77"/>
    <w:rsid w:val="00893E30"/>
    <w:rsid w:val="00895C24"/>
    <w:rsid w:val="008967A5"/>
    <w:rsid w:val="00896E3B"/>
    <w:rsid w:val="008A3A87"/>
    <w:rsid w:val="008A4AF6"/>
    <w:rsid w:val="008A549D"/>
    <w:rsid w:val="008A6AA4"/>
    <w:rsid w:val="008B2162"/>
    <w:rsid w:val="008B2758"/>
    <w:rsid w:val="008B3356"/>
    <w:rsid w:val="008B376D"/>
    <w:rsid w:val="008B406D"/>
    <w:rsid w:val="008B43D0"/>
    <w:rsid w:val="008C020D"/>
    <w:rsid w:val="008C0D10"/>
    <w:rsid w:val="008C1DE1"/>
    <w:rsid w:val="008C39D6"/>
    <w:rsid w:val="008C48DB"/>
    <w:rsid w:val="008C4B9A"/>
    <w:rsid w:val="008C5139"/>
    <w:rsid w:val="008C6896"/>
    <w:rsid w:val="008D0B41"/>
    <w:rsid w:val="008D2118"/>
    <w:rsid w:val="008D38C0"/>
    <w:rsid w:val="008D3DB0"/>
    <w:rsid w:val="008D4626"/>
    <w:rsid w:val="008D6008"/>
    <w:rsid w:val="008D67F8"/>
    <w:rsid w:val="008D7D54"/>
    <w:rsid w:val="008E1F6B"/>
    <w:rsid w:val="008E20E3"/>
    <w:rsid w:val="008E3F8F"/>
    <w:rsid w:val="008E3FC8"/>
    <w:rsid w:val="008E573B"/>
    <w:rsid w:val="008E5D84"/>
    <w:rsid w:val="008E6962"/>
    <w:rsid w:val="008E6AAD"/>
    <w:rsid w:val="008E728B"/>
    <w:rsid w:val="008E7A4C"/>
    <w:rsid w:val="008F0EF2"/>
    <w:rsid w:val="008F33F5"/>
    <w:rsid w:val="008F3CA5"/>
    <w:rsid w:val="009006C3"/>
    <w:rsid w:val="00901008"/>
    <w:rsid w:val="0090398B"/>
    <w:rsid w:val="00905B7A"/>
    <w:rsid w:val="00907D39"/>
    <w:rsid w:val="00907EA1"/>
    <w:rsid w:val="00911EB0"/>
    <w:rsid w:val="009125B8"/>
    <w:rsid w:val="00912744"/>
    <w:rsid w:val="00912F75"/>
    <w:rsid w:val="00914419"/>
    <w:rsid w:val="00915F09"/>
    <w:rsid w:val="00916148"/>
    <w:rsid w:val="009165DD"/>
    <w:rsid w:val="0091778B"/>
    <w:rsid w:val="00921531"/>
    <w:rsid w:val="0092291B"/>
    <w:rsid w:val="00922C7F"/>
    <w:rsid w:val="0092363B"/>
    <w:rsid w:val="00923C42"/>
    <w:rsid w:val="009304F1"/>
    <w:rsid w:val="00931834"/>
    <w:rsid w:val="00932FD0"/>
    <w:rsid w:val="00933D38"/>
    <w:rsid w:val="009351ED"/>
    <w:rsid w:val="0093655C"/>
    <w:rsid w:val="00936722"/>
    <w:rsid w:val="00940CBB"/>
    <w:rsid w:val="00945CFF"/>
    <w:rsid w:val="00946076"/>
    <w:rsid w:val="00947AF7"/>
    <w:rsid w:val="009500BA"/>
    <w:rsid w:val="00950560"/>
    <w:rsid w:val="009515BF"/>
    <w:rsid w:val="00952231"/>
    <w:rsid w:val="00957907"/>
    <w:rsid w:val="00957E30"/>
    <w:rsid w:val="009639A5"/>
    <w:rsid w:val="00966C8A"/>
    <w:rsid w:val="00970DF5"/>
    <w:rsid w:val="009710D9"/>
    <w:rsid w:val="009758C0"/>
    <w:rsid w:val="00975946"/>
    <w:rsid w:val="00977A46"/>
    <w:rsid w:val="0098167C"/>
    <w:rsid w:val="00982459"/>
    <w:rsid w:val="00982701"/>
    <w:rsid w:val="0098271F"/>
    <w:rsid w:val="009829F8"/>
    <w:rsid w:val="0098327A"/>
    <w:rsid w:val="00983D2B"/>
    <w:rsid w:val="0098613E"/>
    <w:rsid w:val="00986CD8"/>
    <w:rsid w:val="00992AE8"/>
    <w:rsid w:val="00992FAA"/>
    <w:rsid w:val="00994D44"/>
    <w:rsid w:val="0099771F"/>
    <w:rsid w:val="00997A11"/>
    <w:rsid w:val="00997DA0"/>
    <w:rsid w:val="00997EBE"/>
    <w:rsid w:val="009A0D9F"/>
    <w:rsid w:val="009A32F0"/>
    <w:rsid w:val="009A3333"/>
    <w:rsid w:val="009A39B2"/>
    <w:rsid w:val="009A490A"/>
    <w:rsid w:val="009A4B75"/>
    <w:rsid w:val="009A5109"/>
    <w:rsid w:val="009A5C82"/>
    <w:rsid w:val="009A7122"/>
    <w:rsid w:val="009A73F7"/>
    <w:rsid w:val="009A750F"/>
    <w:rsid w:val="009B0E6C"/>
    <w:rsid w:val="009B11FE"/>
    <w:rsid w:val="009B2F02"/>
    <w:rsid w:val="009B31E7"/>
    <w:rsid w:val="009B4C36"/>
    <w:rsid w:val="009B68D6"/>
    <w:rsid w:val="009B7621"/>
    <w:rsid w:val="009C0C7F"/>
    <w:rsid w:val="009C12FE"/>
    <w:rsid w:val="009C22AC"/>
    <w:rsid w:val="009C4B8E"/>
    <w:rsid w:val="009C4E15"/>
    <w:rsid w:val="009C6624"/>
    <w:rsid w:val="009C7EBD"/>
    <w:rsid w:val="009D0589"/>
    <w:rsid w:val="009D3FB2"/>
    <w:rsid w:val="009D4A03"/>
    <w:rsid w:val="009D55CD"/>
    <w:rsid w:val="009D5973"/>
    <w:rsid w:val="009D6083"/>
    <w:rsid w:val="009E1F8E"/>
    <w:rsid w:val="009E458E"/>
    <w:rsid w:val="009F1941"/>
    <w:rsid w:val="009F2E37"/>
    <w:rsid w:val="009F3777"/>
    <w:rsid w:val="009F56F1"/>
    <w:rsid w:val="009F57DC"/>
    <w:rsid w:val="00A00EB5"/>
    <w:rsid w:val="00A0138D"/>
    <w:rsid w:val="00A03028"/>
    <w:rsid w:val="00A04C2C"/>
    <w:rsid w:val="00A05D0B"/>
    <w:rsid w:val="00A05DED"/>
    <w:rsid w:val="00A06EFA"/>
    <w:rsid w:val="00A07BAB"/>
    <w:rsid w:val="00A12891"/>
    <w:rsid w:val="00A1385F"/>
    <w:rsid w:val="00A13A48"/>
    <w:rsid w:val="00A1415D"/>
    <w:rsid w:val="00A1493C"/>
    <w:rsid w:val="00A14D82"/>
    <w:rsid w:val="00A15173"/>
    <w:rsid w:val="00A15B68"/>
    <w:rsid w:val="00A17D86"/>
    <w:rsid w:val="00A209CD"/>
    <w:rsid w:val="00A2390E"/>
    <w:rsid w:val="00A2411F"/>
    <w:rsid w:val="00A24BDD"/>
    <w:rsid w:val="00A252EB"/>
    <w:rsid w:val="00A256BA"/>
    <w:rsid w:val="00A25C22"/>
    <w:rsid w:val="00A26F32"/>
    <w:rsid w:val="00A30895"/>
    <w:rsid w:val="00A30899"/>
    <w:rsid w:val="00A31EAA"/>
    <w:rsid w:val="00A32495"/>
    <w:rsid w:val="00A33666"/>
    <w:rsid w:val="00A34B9E"/>
    <w:rsid w:val="00A45F5E"/>
    <w:rsid w:val="00A5079E"/>
    <w:rsid w:val="00A51350"/>
    <w:rsid w:val="00A52EC7"/>
    <w:rsid w:val="00A543F7"/>
    <w:rsid w:val="00A56ED1"/>
    <w:rsid w:val="00A6153C"/>
    <w:rsid w:val="00A623A0"/>
    <w:rsid w:val="00A62B64"/>
    <w:rsid w:val="00A62CFF"/>
    <w:rsid w:val="00A6357B"/>
    <w:rsid w:val="00A6388B"/>
    <w:rsid w:val="00A64BFC"/>
    <w:rsid w:val="00A6501B"/>
    <w:rsid w:val="00A65740"/>
    <w:rsid w:val="00A66DC0"/>
    <w:rsid w:val="00A7081C"/>
    <w:rsid w:val="00A70FAC"/>
    <w:rsid w:val="00A713BF"/>
    <w:rsid w:val="00A7246C"/>
    <w:rsid w:val="00A746E6"/>
    <w:rsid w:val="00A77121"/>
    <w:rsid w:val="00A77534"/>
    <w:rsid w:val="00A81041"/>
    <w:rsid w:val="00A82585"/>
    <w:rsid w:val="00A82D3E"/>
    <w:rsid w:val="00A86D76"/>
    <w:rsid w:val="00A873B8"/>
    <w:rsid w:val="00A87AA9"/>
    <w:rsid w:val="00A90562"/>
    <w:rsid w:val="00A913E2"/>
    <w:rsid w:val="00A9177D"/>
    <w:rsid w:val="00A923C4"/>
    <w:rsid w:val="00A92D3A"/>
    <w:rsid w:val="00A9320C"/>
    <w:rsid w:val="00A959AE"/>
    <w:rsid w:val="00AA09EF"/>
    <w:rsid w:val="00AA1759"/>
    <w:rsid w:val="00AA300A"/>
    <w:rsid w:val="00AA6D12"/>
    <w:rsid w:val="00AA7176"/>
    <w:rsid w:val="00AA7F2E"/>
    <w:rsid w:val="00AB0432"/>
    <w:rsid w:val="00AB0C99"/>
    <w:rsid w:val="00AC11A0"/>
    <w:rsid w:val="00AC3297"/>
    <w:rsid w:val="00AC4A03"/>
    <w:rsid w:val="00AC65B3"/>
    <w:rsid w:val="00AD0E7A"/>
    <w:rsid w:val="00AD151C"/>
    <w:rsid w:val="00AD3024"/>
    <w:rsid w:val="00AD570A"/>
    <w:rsid w:val="00AD5722"/>
    <w:rsid w:val="00AD5F70"/>
    <w:rsid w:val="00AD6B0A"/>
    <w:rsid w:val="00AD6DD1"/>
    <w:rsid w:val="00AD7B69"/>
    <w:rsid w:val="00AE0843"/>
    <w:rsid w:val="00AE09C4"/>
    <w:rsid w:val="00AE30D4"/>
    <w:rsid w:val="00AE549D"/>
    <w:rsid w:val="00AE7654"/>
    <w:rsid w:val="00AF2AAA"/>
    <w:rsid w:val="00AF327B"/>
    <w:rsid w:val="00AF488B"/>
    <w:rsid w:val="00AF7A3C"/>
    <w:rsid w:val="00B0242C"/>
    <w:rsid w:val="00B03704"/>
    <w:rsid w:val="00B04DC2"/>
    <w:rsid w:val="00B06D8D"/>
    <w:rsid w:val="00B12659"/>
    <w:rsid w:val="00B128C6"/>
    <w:rsid w:val="00B13A2A"/>
    <w:rsid w:val="00B13EB6"/>
    <w:rsid w:val="00B140CE"/>
    <w:rsid w:val="00B1596D"/>
    <w:rsid w:val="00B15EC1"/>
    <w:rsid w:val="00B16301"/>
    <w:rsid w:val="00B16917"/>
    <w:rsid w:val="00B17966"/>
    <w:rsid w:val="00B2089D"/>
    <w:rsid w:val="00B21F27"/>
    <w:rsid w:val="00B249FE"/>
    <w:rsid w:val="00B2589E"/>
    <w:rsid w:val="00B31275"/>
    <w:rsid w:val="00B31F55"/>
    <w:rsid w:val="00B349EA"/>
    <w:rsid w:val="00B34E93"/>
    <w:rsid w:val="00B3561C"/>
    <w:rsid w:val="00B35D47"/>
    <w:rsid w:val="00B43CDB"/>
    <w:rsid w:val="00B44269"/>
    <w:rsid w:val="00B453B1"/>
    <w:rsid w:val="00B45B47"/>
    <w:rsid w:val="00B45C73"/>
    <w:rsid w:val="00B51528"/>
    <w:rsid w:val="00B52B1B"/>
    <w:rsid w:val="00B53370"/>
    <w:rsid w:val="00B549BB"/>
    <w:rsid w:val="00B55480"/>
    <w:rsid w:val="00B563E6"/>
    <w:rsid w:val="00B56972"/>
    <w:rsid w:val="00B57EE2"/>
    <w:rsid w:val="00B6151D"/>
    <w:rsid w:val="00B67EAD"/>
    <w:rsid w:val="00B707CD"/>
    <w:rsid w:val="00B7208A"/>
    <w:rsid w:val="00B80361"/>
    <w:rsid w:val="00B8062A"/>
    <w:rsid w:val="00B80F0B"/>
    <w:rsid w:val="00B813DC"/>
    <w:rsid w:val="00B81553"/>
    <w:rsid w:val="00B82C43"/>
    <w:rsid w:val="00B83C9B"/>
    <w:rsid w:val="00B87C98"/>
    <w:rsid w:val="00B91295"/>
    <w:rsid w:val="00B91A26"/>
    <w:rsid w:val="00B91BC4"/>
    <w:rsid w:val="00B93061"/>
    <w:rsid w:val="00B94FDC"/>
    <w:rsid w:val="00B962CB"/>
    <w:rsid w:val="00BA0DF9"/>
    <w:rsid w:val="00BA525C"/>
    <w:rsid w:val="00BA7838"/>
    <w:rsid w:val="00BA7BB8"/>
    <w:rsid w:val="00BB06C6"/>
    <w:rsid w:val="00BB5027"/>
    <w:rsid w:val="00BB5CCB"/>
    <w:rsid w:val="00BB6122"/>
    <w:rsid w:val="00BB734D"/>
    <w:rsid w:val="00BB78D0"/>
    <w:rsid w:val="00BB7C50"/>
    <w:rsid w:val="00BC0E86"/>
    <w:rsid w:val="00BC214D"/>
    <w:rsid w:val="00BC284C"/>
    <w:rsid w:val="00BC2ECE"/>
    <w:rsid w:val="00BC48AE"/>
    <w:rsid w:val="00BC5100"/>
    <w:rsid w:val="00BC7F31"/>
    <w:rsid w:val="00BD2C08"/>
    <w:rsid w:val="00BD5DDB"/>
    <w:rsid w:val="00BD7AE3"/>
    <w:rsid w:val="00BE0074"/>
    <w:rsid w:val="00BE4E6D"/>
    <w:rsid w:val="00BE6D24"/>
    <w:rsid w:val="00BF0F2F"/>
    <w:rsid w:val="00BF2116"/>
    <w:rsid w:val="00BF242C"/>
    <w:rsid w:val="00BF2F56"/>
    <w:rsid w:val="00BF45CB"/>
    <w:rsid w:val="00BF490A"/>
    <w:rsid w:val="00BF4FB3"/>
    <w:rsid w:val="00BF58BA"/>
    <w:rsid w:val="00BF6B1D"/>
    <w:rsid w:val="00BF6D84"/>
    <w:rsid w:val="00BF6F53"/>
    <w:rsid w:val="00BF78BC"/>
    <w:rsid w:val="00C00F8C"/>
    <w:rsid w:val="00C01A49"/>
    <w:rsid w:val="00C02C7B"/>
    <w:rsid w:val="00C02CF8"/>
    <w:rsid w:val="00C0326F"/>
    <w:rsid w:val="00C0431D"/>
    <w:rsid w:val="00C0650F"/>
    <w:rsid w:val="00C1058C"/>
    <w:rsid w:val="00C11CFE"/>
    <w:rsid w:val="00C127B9"/>
    <w:rsid w:val="00C20D6C"/>
    <w:rsid w:val="00C213B8"/>
    <w:rsid w:val="00C22553"/>
    <w:rsid w:val="00C233D5"/>
    <w:rsid w:val="00C24953"/>
    <w:rsid w:val="00C272D8"/>
    <w:rsid w:val="00C27B31"/>
    <w:rsid w:val="00C31A97"/>
    <w:rsid w:val="00C32874"/>
    <w:rsid w:val="00C34796"/>
    <w:rsid w:val="00C36C7B"/>
    <w:rsid w:val="00C37EB0"/>
    <w:rsid w:val="00C40150"/>
    <w:rsid w:val="00C40C43"/>
    <w:rsid w:val="00C41FD8"/>
    <w:rsid w:val="00C42685"/>
    <w:rsid w:val="00C439E6"/>
    <w:rsid w:val="00C45F12"/>
    <w:rsid w:val="00C477E3"/>
    <w:rsid w:val="00C505DF"/>
    <w:rsid w:val="00C51D02"/>
    <w:rsid w:val="00C52956"/>
    <w:rsid w:val="00C55D00"/>
    <w:rsid w:val="00C57A5E"/>
    <w:rsid w:val="00C57F94"/>
    <w:rsid w:val="00C60A4F"/>
    <w:rsid w:val="00C63B6D"/>
    <w:rsid w:val="00C65087"/>
    <w:rsid w:val="00C65FAE"/>
    <w:rsid w:val="00C67624"/>
    <w:rsid w:val="00C67690"/>
    <w:rsid w:val="00C67B5A"/>
    <w:rsid w:val="00C70C47"/>
    <w:rsid w:val="00C726D2"/>
    <w:rsid w:val="00C72E06"/>
    <w:rsid w:val="00C73718"/>
    <w:rsid w:val="00C82FEE"/>
    <w:rsid w:val="00C831A4"/>
    <w:rsid w:val="00C83E6E"/>
    <w:rsid w:val="00C84305"/>
    <w:rsid w:val="00C84648"/>
    <w:rsid w:val="00C84C55"/>
    <w:rsid w:val="00C8545C"/>
    <w:rsid w:val="00C87203"/>
    <w:rsid w:val="00C872FA"/>
    <w:rsid w:val="00C9010D"/>
    <w:rsid w:val="00C90AFA"/>
    <w:rsid w:val="00C95791"/>
    <w:rsid w:val="00CA0000"/>
    <w:rsid w:val="00CA0D48"/>
    <w:rsid w:val="00CA1453"/>
    <w:rsid w:val="00CA3773"/>
    <w:rsid w:val="00CA4671"/>
    <w:rsid w:val="00CA4E22"/>
    <w:rsid w:val="00CA54F9"/>
    <w:rsid w:val="00CA5C2C"/>
    <w:rsid w:val="00CA61AC"/>
    <w:rsid w:val="00CA63CD"/>
    <w:rsid w:val="00CA6561"/>
    <w:rsid w:val="00CA79D4"/>
    <w:rsid w:val="00CB0CC7"/>
    <w:rsid w:val="00CB307A"/>
    <w:rsid w:val="00CB361F"/>
    <w:rsid w:val="00CB6883"/>
    <w:rsid w:val="00CB6D76"/>
    <w:rsid w:val="00CB6F3B"/>
    <w:rsid w:val="00CB7293"/>
    <w:rsid w:val="00CB79AD"/>
    <w:rsid w:val="00CB7D56"/>
    <w:rsid w:val="00CC06A7"/>
    <w:rsid w:val="00CC451E"/>
    <w:rsid w:val="00CC69A4"/>
    <w:rsid w:val="00CD265D"/>
    <w:rsid w:val="00CD274B"/>
    <w:rsid w:val="00CD2984"/>
    <w:rsid w:val="00CE3CCC"/>
    <w:rsid w:val="00CE54EB"/>
    <w:rsid w:val="00CE657A"/>
    <w:rsid w:val="00CF0C45"/>
    <w:rsid w:val="00CF3731"/>
    <w:rsid w:val="00D029EA"/>
    <w:rsid w:val="00D04865"/>
    <w:rsid w:val="00D04E60"/>
    <w:rsid w:val="00D05399"/>
    <w:rsid w:val="00D05C5D"/>
    <w:rsid w:val="00D15622"/>
    <w:rsid w:val="00D162DA"/>
    <w:rsid w:val="00D17409"/>
    <w:rsid w:val="00D17B5F"/>
    <w:rsid w:val="00D23613"/>
    <w:rsid w:val="00D25D57"/>
    <w:rsid w:val="00D26972"/>
    <w:rsid w:val="00D2740C"/>
    <w:rsid w:val="00D27DD0"/>
    <w:rsid w:val="00D30C30"/>
    <w:rsid w:val="00D31BF6"/>
    <w:rsid w:val="00D31E87"/>
    <w:rsid w:val="00D321A9"/>
    <w:rsid w:val="00D322B6"/>
    <w:rsid w:val="00D32921"/>
    <w:rsid w:val="00D332B0"/>
    <w:rsid w:val="00D34005"/>
    <w:rsid w:val="00D36378"/>
    <w:rsid w:val="00D36AFF"/>
    <w:rsid w:val="00D37100"/>
    <w:rsid w:val="00D3733E"/>
    <w:rsid w:val="00D40543"/>
    <w:rsid w:val="00D4090B"/>
    <w:rsid w:val="00D409E8"/>
    <w:rsid w:val="00D423A2"/>
    <w:rsid w:val="00D42727"/>
    <w:rsid w:val="00D54A7D"/>
    <w:rsid w:val="00D55685"/>
    <w:rsid w:val="00D60272"/>
    <w:rsid w:val="00D60B54"/>
    <w:rsid w:val="00D644A6"/>
    <w:rsid w:val="00D64DF6"/>
    <w:rsid w:val="00D6516C"/>
    <w:rsid w:val="00D66B31"/>
    <w:rsid w:val="00D71665"/>
    <w:rsid w:val="00D72767"/>
    <w:rsid w:val="00D73060"/>
    <w:rsid w:val="00D76A2E"/>
    <w:rsid w:val="00D77B8A"/>
    <w:rsid w:val="00D80037"/>
    <w:rsid w:val="00D801FD"/>
    <w:rsid w:val="00D83601"/>
    <w:rsid w:val="00D83DF7"/>
    <w:rsid w:val="00D9024A"/>
    <w:rsid w:val="00D90A67"/>
    <w:rsid w:val="00D9199F"/>
    <w:rsid w:val="00D91CC7"/>
    <w:rsid w:val="00D926D4"/>
    <w:rsid w:val="00D931CE"/>
    <w:rsid w:val="00D94B97"/>
    <w:rsid w:val="00D94DE1"/>
    <w:rsid w:val="00D96D06"/>
    <w:rsid w:val="00D97421"/>
    <w:rsid w:val="00DA1A7A"/>
    <w:rsid w:val="00DA2768"/>
    <w:rsid w:val="00DB0222"/>
    <w:rsid w:val="00DB279F"/>
    <w:rsid w:val="00DB32FD"/>
    <w:rsid w:val="00DB3C6A"/>
    <w:rsid w:val="00DB4ACC"/>
    <w:rsid w:val="00DB576C"/>
    <w:rsid w:val="00DB5D1D"/>
    <w:rsid w:val="00DC0BB8"/>
    <w:rsid w:val="00DC25DF"/>
    <w:rsid w:val="00DC27A2"/>
    <w:rsid w:val="00DC34F1"/>
    <w:rsid w:val="00DC3EA1"/>
    <w:rsid w:val="00DC419E"/>
    <w:rsid w:val="00DC56DF"/>
    <w:rsid w:val="00DC6769"/>
    <w:rsid w:val="00DD28E8"/>
    <w:rsid w:val="00DD2997"/>
    <w:rsid w:val="00DD3714"/>
    <w:rsid w:val="00DD3A6E"/>
    <w:rsid w:val="00DD3CDF"/>
    <w:rsid w:val="00DE0A46"/>
    <w:rsid w:val="00DE0F4D"/>
    <w:rsid w:val="00DE1FFB"/>
    <w:rsid w:val="00DE201B"/>
    <w:rsid w:val="00DE2369"/>
    <w:rsid w:val="00DE27D1"/>
    <w:rsid w:val="00DE4112"/>
    <w:rsid w:val="00DE7F6C"/>
    <w:rsid w:val="00DF2827"/>
    <w:rsid w:val="00DF2BD1"/>
    <w:rsid w:val="00DF2F9D"/>
    <w:rsid w:val="00DF5797"/>
    <w:rsid w:val="00DF6662"/>
    <w:rsid w:val="00DF6AD3"/>
    <w:rsid w:val="00DF7D1E"/>
    <w:rsid w:val="00DF7D1F"/>
    <w:rsid w:val="00E0421A"/>
    <w:rsid w:val="00E047EA"/>
    <w:rsid w:val="00E0665F"/>
    <w:rsid w:val="00E11787"/>
    <w:rsid w:val="00E11E06"/>
    <w:rsid w:val="00E165FE"/>
    <w:rsid w:val="00E1796E"/>
    <w:rsid w:val="00E17A9C"/>
    <w:rsid w:val="00E17B6C"/>
    <w:rsid w:val="00E231BD"/>
    <w:rsid w:val="00E26AAF"/>
    <w:rsid w:val="00E308CF"/>
    <w:rsid w:val="00E30FFD"/>
    <w:rsid w:val="00E3182E"/>
    <w:rsid w:val="00E31F5F"/>
    <w:rsid w:val="00E330E1"/>
    <w:rsid w:val="00E334BA"/>
    <w:rsid w:val="00E34191"/>
    <w:rsid w:val="00E35B0B"/>
    <w:rsid w:val="00E3632A"/>
    <w:rsid w:val="00E37964"/>
    <w:rsid w:val="00E42DFD"/>
    <w:rsid w:val="00E4625F"/>
    <w:rsid w:val="00E46949"/>
    <w:rsid w:val="00E46D33"/>
    <w:rsid w:val="00E46F48"/>
    <w:rsid w:val="00E46FD9"/>
    <w:rsid w:val="00E47AFC"/>
    <w:rsid w:val="00E5267E"/>
    <w:rsid w:val="00E5287C"/>
    <w:rsid w:val="00E53736"/>
    <w:rsid w:val="00E539D4"/>
    <w:rsid w:val="00E55C0F"/>
    <w:rsid w:val="00E579D8"/>
    <w:rsid w:val="00E610DE"/>
    <w:rsid w:val="00E64BDA"/>
    <w:rsid w:val="00E665F6"/>
    <w:rsid w:val="00E70ED3"/>
    <w:rsid w:val="00E70F5B"/>
    <w:rsid w:val="00E71A5C"/>
    <w:rsid w:val="00E71B3F"/>
    <w:rsid w:val="00E71BF5"/>
    <w:rsid w:val="00E72EE0"/>
    <w:rsid w:val="00E765F7"/>
    <w:rsid w:val="00E77245"/>
    <w:rsid w:val="00E81323"/>
    <w:rsid w:val="00E82568"/>
    <w:rsid w:val="00E82C38"/>
    <w:rsid w:val="00E8727A"/>
    <w:rsid w:val="00E9207D"/>
    <w:rsid w:val="00E94DEB"/>
    <w:rsid w:val="00E950A5"/>
    <w:rsid w:val="00EA150A"/>
    <w:rsid w:val="00EA1576"/>
    <w:rsid w:val="00EA321C"/>
    <w:rsid w:val="00EA6711"/>
    <w:rsid w:val="00EB0427"/>
    <w:rsid w:val="00EB1240"/>
    <w:rsid w:val="00EB1584"/>
    <w:rsid w:val="00EB1F8D"/>
    <w:rsid w:val="00EB4203"/>
    <w:rsid w:val="00EB474B"/>
    <w:rsid w:val="00EB78CC"/>
    <w:rsid w:val="00EC0429"/>
    <w:rsid w:val="00EC1117"/>
    <w:rsid w:val="00EC2A5F"/>
    <w:rsid w:val="00EC7822"/>
    <w:rsid w:val="00ED03E6"/>
    <w:rsid w:val="00ED08E5"/>
    <w:rsid w:val="00ED22BD"/>
    <w:rsid w:val="00ED2555"/>
    <w:rsid w:val="00ED4DF0"/>
    <w:rsid w:val="00EE044A"/>
    <w:rsid w:val="00EE04D0"/>
    <w:rsid w:val="00EE38B0"/>
    <w:rsid w:val="00EE46C6"/>
    <w:rsid w:val="00EE602E"/>
    <w:rsid w:val="00EE78BA"/>
    <w:rsid w:val="00EF05EA"/>
    <w:rsid w:val="00EF250B"/>
    <w:rsid w:val="00EF3C55"/>
    <w:rsid w:val="00EF40C0"/>
    <w:rsid w:val="00EF5D6E"/>
    <w:rsid w:val="00EF6A15"/>
    <w:rsid w:val="00F02011"/>
    <w:rsid w:val="00F021F6"/>
    <w:rsid w:val="00F02235"/>
    <w:rsid w:val="00F0238D"/>
    <w:rsid w:val="00F030BF"/>
    <w:rsid w:val="00F04815"/>
    <w:rsid w:val="00F04938"/>
    <w:rsid w:val="00F04E5F"/>
    <w:rsid w:val="00F07BE3"/>
    <w:rsid w:val="00F07E2E"/>
    <w:rsid w:val="00F155D4"/>
    <w:rsid w:val="00F15E28"/>
    <w:rsid w:val="00F17C19"/>
    <w:rsid w:val="00F17F23"/>
    <w:rsid w:val="00F20579"/>
    <w:rsid w:val="00F20BB8"/>
    <w:rsid w:val="00F219EF"/>
    <w:rsid w:val="00F221D9"/>
    <w:rsid w:val="00F23AF2"/>
    <w:rsid w:val="00F24DDA"/>
    <w:rsid w:val="00F26A80"/>
    <w:rsid w:val="00F273E6"/>
    <w:rsid w:val="00F30E7B"/>
    <w:rsid w:val="00F31C2E"/>
    <w:rsid w:val="00F36C07"/>
    <w:rsid w:val="00F41E3B"/>
    <w:rsid w:val="00F43221"/>
    <w:rsid w:val="00F43A7B"/>
    <w:rsid w:val="00F517CA"/>
    <w:rsid w:val="00F54A80"/>
    <w:rsid w:val="00F54DA8"/>
    <w:rsid w:val="00F5680F"/>
    <w:rsid w:val="00F57CCC"/>
    <w:rsid w:val="00F613FA"/>
    <w:rsid w:val="00F618EF"/>
    <w:rsid w:val="00F62AF1"/>
    <w:rsid w:val="00F62E41"/>
    <w:rsid w:val="00F64872"/>
    <w:rsid w:val="00F659D9"/>
    <w:rsid w:val="00F66513"/>
    <w:rsid w:val="00F67883"/>
    <w:rsid w:val="00F67A4C"/>
    <w:rsid w:val="00F70315"/>
    <w:rsid w:val="00F704C1"/>
    <w:rsid w:val="00F709BA"/>
    <w:rsid w:val="00F721FA"/>
    <w:rsid w:val="00F722F8"/>
    <w:rsid w:val="00F7283B"/>
    <w:rsid w:val="00F73397"/>
    <w:rsid w:val="00F75910"/>
    <w:rsid w:val="00F75B66"/>
    <w:rsid w:val="00F8067C"/>
    <w:rsid w:val="00F81DE8"/>
    <w:rsid w:val="00F82183"/>
    <w:rsid w:val="00F83C0B"/>
    <w:rsid w:val="00F86E49"/>
    <w:rsid w:val="00F919EE"/>
    <w:rsid w:val="00F92839"/>
    <w:rsid w:val="00F9357F"/>
    <w:rsid w:val="00F9402A"/>
    <w:rsid w:val="00F9424F"/>
    <w:rsid w:val="00F9487D"/>
    <w:rsid w:val="00F95065"/>
    <w:rsid w:val="00F96A4F"/>
    <w:rsid w:val="00F9722A"/>
    <w:rsid w:val="00FA09AF"/>
    <w:rsid w:val="00FA211A"/>
    <w:rsid w:val="00FA4360"/>
    <w:rsid w:val="00FA6BBD"/>
    <w:rsid w:val="00FA7267"/>
    <w:rsid w:val="00FB3E00"/>
    <w:rsid w:val="00FB40AD"/>
    <w:rsid w:val="00FB40D5"/>
    <w:rsid w:val="00FC046D"/>
    <w:rsid w:val="00FC0A0D"/>
    <w:rsid w:val="00FC1505"/>
    <w:rsid w:val="00FC2246"/>
    <w:rsid w:val="00FC2FCA"/>
    <w:rsid w:val="00FC4D10"/>
    <w:rsid w:val="00FD26F1"/>
    <w:rsid w:val="00FD2B35"/>
    <w:rsid w:val="00FD30E5"/>
    <w:rsid w:val="00FD46EE"/>
    <w:rsid w:val="00FD615D"/>
    <w:rsid w:val="00FE11C8"/>
    <w:rsid w:val="00FE1D87"/>
    <w:rsid w:val="00FE1EAC"/>
    <w:rsid w:val="00FE271A"/>
    <w:rsid w:val="00FE28A1"/>
    <w:rsid w:val="00FE2CE6"/>
    <w:rsid w:val="00FE370C"/>
    <w:rsid w:val="00FE3AEA"/>
    <w:rsid w:val="00FE6BC8"/>
    <w:rsid w:val="00FF22E8"/>
    <w:rsid w:val="00FF3025"/>
    <w:rsid w:val="00FF58A8"/>
    <w:rsid w:val="00FF6A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5:docId w15:val="{27CE8548-75B1-43AE-BFF8-8BED3CA1C0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fr-FR" w:eastAsia="fr-F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iPriority="0" w:unhideWhenUsed="1"/>
    <w:lsdException w:name="footer" w:semiHidden="1" w:uiPriority="0" w:unhideWhenUsed="1"/>
    <w:lsdException w:name="index heading" w:semiHidden="1" w:uiPriority="0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iPriority="0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0" w:unhideWhenUsed="1"/>
    <w:lsdException w:name="List Bullet 3" w:semiHidden="1" w:uiPriority="0" w:unhideWhenUsed="1"/>
    <w:lsdException w:name="List Bullet 4" w:semiHidden="1" w:uiPriority="0" w:unhideWhenUsed="1"/>
    <w:lsdException w:name="List Bullet 5" w:semiHidden="1" w:uiPriority="0" w:unhideWhenUsed="1"/>
    <w:lsdException w:name="List Number 2" w:semiHidden="1" w:uiPriority="0" w:unhideWhenUsed="1"/>
    <w:lsdException w:name="List Number 3" w:semiHidden="1" w:unhideWhenUsed="1"/>
    <w:lsdException w:name="List Number 4" w:semiHidden="1" w:uiPriority="0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0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15F09"/>
    <w:pPr>
      <w:spacing w:before="80" w:after="120"/>
      <w:jc w:val="both"/>
    </w:pPr>
    <w:rPr>
      <w:rFonts w:ascii="Arial" w:hAnsi="Arial"/>
      <w:lang w:val="en-GB" w:eastAsia="en-US"/>
    </w:rPr>
  </w:style>
  <w:style w:type="paragraph" w:styleId="Heading1">
    <w:name w:val="heading 1"/>
    <w:aliases w:val="titolo liv 1,level 1,1,h1,Level 1,Heading Annex0,hl1,Para level 1,hd1,Heading 1A,11,12,level 11,Level 11,13,14,111,level 12,Level 12,121,level 111,Level 111,131,1.,1 Heading 1,heading 1,dstl_hd1,Heading1,h11,h12,Heading,ctf3451,Main,t1,ARC 1,P"/>
    <w:basedOn w:val="Normal"/>
    <w:next w:val="Normal"/>
    <w:qFormat/>
    <w:pPr>
      <w:keepNext/>
      <w:numPr>
        <w:numId w:val="10"/>
      </w:numPr>
      <w:tabs>
        <w:tab w:val="left" w:pos="144"/>
        <w:tab w:val="left" w:pos="288"/>
        <w:tab w:val="left" w:pos="576"/>
      </w:tabs>
      <w:spacing w:before="240" w:after="240"/>
      <w:jc w:val="center"/>
      <w:outlineLvl w:val="0"/>
    </w:pPr>
    <w:rPr>
      <w:rFonts w:ascii="Arial Bold" w:hAnsi="Arial Bold"/>
      <w:b/>
      <w:caps/>
      <w:color w:val="0000FF"/>
      <w:kern w:val="28"/>
      <w:sz w:val="28"/>
    </w:rPr>
  </w:style>
  <w:style w:type="paragraph" w:styleId="Heading2">
    <w:name w:val="heading 2"/>
    <w:aliases w:val="ARC 2,GKM 2,H2,2,sub-sect,level 2,h2,Level 2,w2,hl2,Para level 2,hd2,21,22,23,24,211,221,231,a.,.p2,heading 2,Titre 2 ,dstl_hd2,headi,heading2,h21,h22,Heading 2a,Numbered - 2,h 3,h 4,Fujitsu,Reset numbering,PA Major Section,l2,ARC 21,H,GKM 21"/>
    <w:basedOn w:val="Normal"/>
    <w:next w:val="Normal"/>
    <w:qFormat/>
    <w:pPr>
      <w:keepNext/>
      <w:numPr>
        <w:ilvl w:val="1"/>
        <w:numId w:val="10"/>
      </w:numPr>
      <w:tabs>
        <w:tab w:val="left" w:pos="1440"/>
      </w:tabs>
      <w:spacing w:before="240"/>
      <w:jc w:val="left"/>
      <w:outlineLvl w:val="1"/>
    </w:pPr>
    <w:rPr>
      <w:rFonts w:ascii="Arial Bold" w:hAnsi="Arial Bold"/>
      <w:b/>
      <w:caps/>
      <w:color w:val="0000FF"/>
      <w:sz w:val="28"/>
    </w:rPr>
  </w:style>
  <w:style w:type="paragraph" w:styleId="Heading3">
    <w:name w:val="heading 3"/>
    <w:aliases w:val="ARC 3,GKM 3,H3,3,sub-sub,titolo liv 3,level 3,h3,hl3,Para level 3,l3,l 3,Memo 3,hd3,31,32,33,34,35,311,321,331,341,(1),.p3,heading 3,dstl_hd3,Para Level 3,h31,h32,a,(Level 3 Heading),ARC 31,GKM 31,H31,ARC 32,GKM 32,H32,ARC 33,GKM 33,b,Map,H33"/>
    <w:basedOn w:val="Normal"/>
    <w:next w:val="Normal"/>
    <w:qFormat/>
    <w:pPr>
      <w:keepNext/>
      <w:numPr>
        <w:ilvl w:val="2"/>
        <w:numId w:val="10"/>
      </w:numPr>
      <w:tabs>
        <w:tab w:val="left" w:pos="1440"/>
      </w:tabs>
      <w:spacing w:before="240"/>
      <w:jc w:val="left"/>
      <w:outlineLvl w:val="2"/>
    </w:pPr>
    <w:rPr>
      <w:rFonts w:ascii="Arial Bold" w:hAnsi="Arial Bold"/>
      <w:b/>
      <w:color w:val="0000FF"/>
      <w:sz w:val="28"/>
    </w:rPr>
  </w:style>
  <w:style w:type="paragraph" w:styleId="Heading4">
    <w:name w:val="heading 4"/>
    <w:aliases w:val="ARC 4,GKM 4,H4,titolo liv 4,4,h4,hl4,Para level 4,hd4,41,42,43,44,45,46,47,48,411,421,431,441,451,461,471,(a),heading 4,dstl_hd4,text2,figure,fig,fi,l4,table,(Level 4 Heading),ARC 41,GKM 41,H41,ARC 42,GKM 42,H42,ARC 43,GKM 43,H43,H44,l,SPara"/>
    <w:basedOn w:val="Normal"/>
    <w:next w:val="Normal"/>
    <w:qFormat/>
    <w:pPr>
      <w:keepNext/>
      <w:numPr>
        <w:ilvl w:val="3"/>
        <w:numId w:val="10"/>
      </w:numPr>
      <w:tabs>
        <w:tab w:val="left" w:pos="1440"/>
      </w:tabs>
      <w:spacing w:before="240"/>
      <w:jc w:val="left"/>
      <w:outlineLvl w:val="3"/>
    </w:pPr>
    <w:rPr>
      <w:rFonts w:ascii="Arial Bold" w:hAnsi="Arial Bold"/>
      <w:b/>
      <w:color w:val="0000FF"/>
      <w:sz w:val="24"/>
    </w:rPr>
  </w:style>
  <w:style w:type="paragraph" w:styleId="Heading5">
    <w:name w:val="heading 5"/>
    <w:aliases w:val="ARC 5,GKM 5,sous-titre,hl5,i.,Unused,dstl_annxhd1,h5,(Level 5 Heading),5,ARC 51,GKM 51,ARC 52,GKM 52,ARC 53,GKM 53,ARC 54,GKM 54,ARC 55,GKM 55,ARC 511,GKM 511,ARC 521,GKM 521,ARC 531,GKM 531,ARC 541,GKM 541,ARC 56,GKM 56,ARC 512,GKM 512,h51,H5"/>
    <w:basedOn w:val="Normal"/>
    <w:next w:val="Normal"/>
    <w:qFormat/>
    <w:pPr>
      <w:keepNext/>
      <w:numPr>
        <w:ilvl w:val="4"/>
        <w:numId w:val="10"/>
      </w:numPr>
      <w:tabs>
        <w:tab w:val="left" w:pos="1440"/>
      </w:tabs>
      <w:spacing w:before="240"/>
      <w:jc w:val="left"/>
      <w:outlineLvl w:val="4"/>
    </w:pPr>
    <w:rPr>
      <w:rFonts w:ascii="Arial Bold" w:hAnsi="Arial Bold"/>
      <w:b/>
      <w:color w:val="0000FF"/>
    </w:rPr>
  </w:style>
  <w:style w:type="paragraph" w:styleId="Heading6">
    <w:name w:val="heading 6"/>
    <w:aliases w:val="ARC 6,GKM 6,hl6,Appendix 1,dstl_annxhd2,(Level 6 Heading),ARC 61,GKM 61,ARC 62,GKM 62,ARC 63,GKM 63,ARC 64,GKM 64,ARC 65,GKM 65,ARC 611,GKM 611,ARC 621,GKM 621,ARC 631,GKM 631,ARC 641,GKM 641,ARC 66,GKM 66,ARC 612,GKM 612,ARC 622,GKM 622,h6,6"/>
    <w:basedOn w:val="Normal"/>
    <w:next w:val="Normal"/>
    <w:qFormat/>
    <w:pPr>
      <w:keepNext/>
      <w:numPr>
        <w:ilvl w:val="5"/>
        <w:numId w:val="10"/>
      </w:numPr>
      <w:tabs>
        <w:tab w:val="left" w:pos="1440"/>
      </w:tabs>
      <w:spacing w:before="240"/>
      <w:jc w:val="left"/>
      <w:outlineLvl w:val="5"/>
    </w:pPr>
    <w:rPr>
      <w:rFonts w:ascii="Arial Bold" w:hAnsi="Arial Bold"/>
      <w:b/>
      <w:i/>
      <w:color w:val="0000FF"/>
    </w:rPr>
  </w:style>
  <w:style w:type="paragraph" w:styleId="Heading7">
    <w:name w:val="heading 7"/>
    <w:basedOn w:val="Normal"/>
    <w:next w:val="Normal"/>
    <w:qFormat/>
    <w:pPr>
      <w:spacing w:before="240" w:after="60"/>
      <w:outlineLvl w:val="6"/>
    </w:pPr>
  </w:style>
  <w:style w:type="paragraph" w:styleId="Heading8">
    <w:name w:val="heading 8"/>
    <w:aliases w:val="Titre général"/>
    <w:basedOn w:val="Normal"/>
    <w:next w:val="Normal"/>
    <w:qFormat/>
    <w:pPr>
      <w:spacing w:before="240" w:after="60"/>
      <w:outlineLvl w:val="7"/>
    </w:pPr>
    <w:rPr>
      <w:i/>
    </w:rPr>
  </w:style>
  <w:style w:type="paragraph" w:styleId="Heading9">
    <w:name w:val="heading 9"/>
    <w:basedOn w:val="Normal"/>
    <w:next w:val="Normal"/>
    <w:qFormat/>
    <w:pPr>
      <w:spacing w:before="240" w:after="60"/>
      <w:outlineLvl w:val="8"/>
    </w:pPr>
    <w:rPr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BB-1">
    <w:name w:val="ABB-1"/>
    <w:pPr>
      <w:tabs>
        <w:tab w:val="left" w:pos="1526"/>
      </w:tabs>
      <w:ind w:left="1526" w:hanging="1526"/>
      <w:jc w:val="both"/>
    </w:pPr>
    <w:rPr>
      <w:rFonts w:ascii="Arial" w:hAnsi="Arial"/>
      <w:snapToGrid w:val="0"/>
      <w:lang w:val="en-GB" w:eastAsia="en-US"/>
    </w:rPr>
  </w:style>
  <w:style w:type="paragraph" w:customStyle="1" w:styleId="actioncaption">
    <w:name w:val="action caption"/>
    <w:basedOn w:val="Normal"/>
    <w:next w:val="Normal"/>
    <w:pPr>
      <w:spacing w:before="0"/>
      <w:jc w:val="center"/>
    </w:pPr>
    <w:rPr>
      <w:i/>
      <w:sz w:val="16"/>
    </w:rPr>
  </w:style>
  <w:style w:type="paragraph" w:customStyle="1" w:styleId="ADDRESS">
    <w:name w:val="ADDRESS"/>
    <w:pPr>
      <w:widowControl w:val="0"/>
      <w:tabs>
        <w:tab w:val="left" w:pos="0"/>
      </w:tabs>
      <w:spacing w:before="49" w:after="144" w:line="263" w:lineRule="atLeast"/>
      <w:jc w:val="center"/>
    </w:pPr>
    <w:rPr>
      <w:rFonts w:ascii="Arial" w:hAnsi="Arial"/>
      <w:caps/>
      <w:snapToGrid w:val="0"/>
      <w:lang w:val="en-GB" w:eastAsia="en-US"/>
    </w:rPr>
  </w:style>
  <w:style w:type="paragraph" w:customStyle="1" w:styleId="AddressBlock">
    <w:name w:val="Address Block"/>
    <w:basedOn w:val="Normal"/>
    <w:pPr>
      <w:spacing w:before="0" w:after="0"/>
      <w:jc w:val="center"/>
    </w:pPr>
  </w:style>
  <w:style w:type="paragraph" w:customStyle="1" w:styleId="annex1">
    <w:name w:val="annex 1"/>
    <w:basedOn w:val="Normal"/>
    <w:next w:val="Normal"/>
    <w:pPr>
      <w:keepNext/>
      <w:numPr>
        <w:numId w:val="1"/>
      </w:numPr>
      <w:tabs>
        <w:tab w:val="left" w:pos="1440"/>
      </w:tabs>
      <w:spacing w:before="240" w:after="240"/>
      <w:jc w:val="center"/>
    </w:pPr>
    <w:rPr>
      <w:rFonts w:ascii="Arial Bold" w:hAnsi="Arial Bold"/>
      <w:b/>
      <w:caps/>
      <w:color w:val="0000FF"/>
      <w:sz w:val="28"/>
    </w:rPr>
  </w:style>
  <w:style w:type="paragraph" w:customStyle="1" w:styleId="annex2">
    <w:name w:val="annex 2"/>
    <w:basedOn w:val="Normal"/>
    <w:next w:val="Normal"/>
    <w:pPr>
      <w:keepNext/>
      <w:numPr>
        <w:ilvl w:val="1"/>
        <w:numId w:val="1"/>
      </w:numPr>
      <w:spacing w:before="240"/>
      <w:jc w:val="left"/>
    </w:pPr>
    <w:rPr>
      <w:rFonts w:ascii="Arial Bold" w:hAnsi="Arial Bold"/>
      <w:b/>
      <w:caps/>
      <w:color w:val="0000FF"/>
      <w:sz w:val="28"/>
    </w:rPr>
  </w:style>
  <w:style w:type="paragraph" w:customStyle="1" w:styleId="Annex2sub">
    <w:name w:val="Annex 2sub"/>
    <w:basedOn w:val="Normal"/>
    <w:pPr>
      <w:numPr>
        <w:ilvl w:val="8"/>
        <w:numId w:val="1"/>
      </w:numPr>
    </w:pPr>
  </w:style>
  <w:style w:type="paragraph" w:customStyle="1" w:styleId="annex3">
    <w:name w:val="annex 3"/>
    <w:basedOn w:val="Normal"/>
    <w:next w:val="Normal"/>
    <w:pPr>
      <w:keepNext/>
      <w:numPr>
        <w:ilvl w:val="2"/>
        <w:numId w:val="1"/>
      </w:numPr>
      <w:spacing w:before="240"/>
      <w:jc w:val="left"/>
    </w:pPr>
    <w:rPr>
      <w:rFonts w:ascii="Arial Bold" w:hAnsi="Arial Bold"/>
      <w:b/>
      <w:color w:val="0000FF"/>
      <w:sz w:val="28"/>
    </w:rPr>
  </w:style>
  <w:style w:type="paragraph" w:customStyle="1" w:styleId="Annex4">
    <w:name w:val="Annex 4"/>
    <w:basedOn w:val="Normal"/>
    <w:next w:val="Normal"/>
    <w:pPr>
      <w:keepNext/>
      <w:numPr>
        <w:ilvl w:val="3"/>
        <w:numId w:val="1"/>
      </w:numPr>
      <w:spacing w:before="240"/>
      <w:jc w:val="left"/>
    </w:pPr>
    <w:rPr>
      <w:rFonts w:ascii="Arial Bold" w:hAnsi="Arial Bold"/>
      <w:b/>
      <w:color w:val="0000FF"/>
      <w:sz w:val="24"/>
    </w:rPr>
  </w:style>
  <w:style w:type="paragraph" w:customStyle="1" w:styleId="annex5">
    <w:name w:val="annex 5"/>
    <w:basedOn w:val="Normal"/>
    <w:next w:val="Normal"/>
    <w:pPr>
      <w:keepNext/>
      <w:numPr>
        <w:ilvl w:val="4"/>
        <w:numId w:val="1"/>
      </w:numPr>
      <w:spacing w:before="240"/>
      <w:jc w:val="left"/>
    </w:pPr>
    <w:rPr>
      <w:rFonts w:ascii="Arial Bold" w:hAnsi="Arial Bold"/>
      <w:b/>
      <w:color w:val="0000FF"/>
    </w:rPr>
  </w:style>
  <w:style w:type="paragraph" w:customStyle="1" w:styleId="Annex6">
    <w:name w:val="Annex 6"/>
    <w:basedOn w:val="Normal"/>
    <w:pPr>
      <w:keepNext/>
      <w:numPr>
        <w:ilvl w:val="5"/>
        <w:numId w:val="1"/>
      </w:numPr>
      <w:spacing w:before="240"/>
      <w:jc w:val="left"/>
    </w:pPr>
    <w:rPr>
      <w:rFonts w:ascii="Arial Bold" w:hAnsi="Arial Bold"/>
      <w:b/>
      <w:i/>
      <w:color w:val="0000FF"/>
    </w:rPr>
  </w:style>
  <w:style w:type="paragraph" w:customStyle="1" w:styleId="annexsub">
    <w:name w:val="annex sub"/>
    <w:basedOn w:val="Normal"/>
    <w:pPr>
      <w:numPr>
        <w:ilvl w:val="7"/>
        <w:numId w:val="1"/>
      </w:numPr>
    </w:pPr>
  </w:style>
  <w:style w:type="paragraph" w:customStyle="1" w:styleId="ANNEXTEXT">
    <w:name w:val="ANNEX TEXT"/>
    <w:basedOn w:val="Normal"/>
    <w:pPr>
      <w:numPr>
        <w:ilvl w:val="6"/>
        <w:numId w:val="1"/>
      </w:numPr>
      <w:spacing w:before="120"/>
    </w:pPr>
  </w:style>
  <w:style w:type="paragraph" w:customStyle="1" w:styleId="appendix1">
    <w:name w:val="appendix 1"/>
    <w:basedOn w:val="Normal"/>
    <w:next w:val="Normal"/>
    <w:pPr>
      <w:keepNext/>
      <w:numPr>
        <w:numId w:val="2"/>
      </w:numPr>
      <w:tabs>
        <w:tab w:val="left" w:pos="1872"/>
      </w:tabs>
      <w:spacing w:before="240" w:after="240"/>
      <w:jc w:val="center"/>
    </w:pPr>
    <w:rPr>
      <w:rFonts w:ascii="Arial Bold" w:hAnsi="Arial Bold"/>
      <w:b/>
      <w:caps/>
      <w:color w:val="0000FF"/>
      <w:sz w:val="28"/>
    </w:rPr>
  </w:style>
  <w:style w:type="paragraph" w:customStyle="1" w:styleId="appendix2">
    <w:name w:val="appendix 2"/>
    <w:basedOn w:val="Normal"/>
    <w:next w:val="Normal"/>
    <w:pPr>
      <w:keepNext/>
      <w:numPr>
        <w:ilvl w:val="1"/>
        <w:numId w:val="2"/>
      </w:numPr>
      <w:spacing w:before="240"/>
      <w:jc w:val="left"/>
    </w:pPr>
    <w:rPr>
      <w:rFonts w:ascii="Arial Bold" w:hAnsi="Arial Bold"/>
      <w:b/>
      <w:caps/>
      <w:color w:val="0000FF"/>
      <w:sz w:val="28"/>
    </w:rPr>
  </w:style>
  <w:style w:type="paragraph" w:customStyle="1" w:styleId="appendix2sub">
    <w:name w:val="appendix 2sub"/>
    <w:basedOn w:val="Normal"/>
    <w:pPr>
      <w:numPr>
        <w:ilvl w:val="8"/>
        <w:numId w:val="2"/>
      </w:numPr>
    </w:pPr>
  </w:style>
  <w:style w:type="paragraph" w:customStyle="1" w:styleId="appendix3">
    <w:name w:val="appendix 3"/>
    <w:basedOn w:val="Normal"/>
    <w:next w:val="Normal"/>
    <w:pPr>
      <w:keepNext/>
      <w:numPr>
        <w:ilvl w:val="2"/>
        <w:numId w:val="2"/>
      </w:numPr>
      <w:spacing w:before="240"/>
      <w:jc w:val="left"/>
    </w:pPr>
    <w:rPr>
      <w:rFonts w:ascii="Arial Bold" w:hAnsi="Arial Bold"/>
      <w:b/>
      <w:color w:val="0000FF"/>
      <w:sz w:val="28"/>
    </w:rPr>
  </w:style>
  <w:style w:type="paragraph" w:customStyle="1" w:styleId="appendix4">
    <w:name w:val="appendix 4"/>
    <w:basedOn w:val="Normal"/>
    <w:next w:val="Normal"/>
    <w:pPr>
      <w:keepNext/>
      <w:numPr>
        <w:ilvl w:val="3"/>
        <w:numId w:val="2"/>
      </w:numPr>
      <w:spacing w:before="240"/>
      <w:jc w:val="left"/>
    </w:pPr>
    <w:rPr>
      <w:rFonts w:ascii="Arial Bold" w:hAnsi="Arial Bold"/>
      <w:b/>
      <w:color w:val="0000FF"/>
      <w:sz w:val="24"/>
    </w:rPr>
  </w:style>
  <w:style w:type="paragraph" w:customStyle="1" w:styleId="appendix5">
    <w:name w:val="appendix 5"/>
    <w:basedOn w:val="Normal"/>
    <w:next w:val="Normal"/>
    <w:pPr>
      <w:keepNext/>
      <w:numPr>
        <w:ilvl w:val="4"/>
        <w:numId w:val="2"/>
      </w:numPr>
      <w:spacing w:before="240"/>
      <w:jc w:val="left"/>
    </w:pPr>
    <w:rPr>
      <w:rFonts w:ascii="Arial Bold" w:hAnsi="Arial Bold"/>
      <w:b/>
      <w:color w:val="0000FF"/>
    </w:rPr>
  </w:style>
  <w:style w:type="paragraph" w:customStyle="1" w:styleId="appendix6">
    <w:name w:val="appendix 6"/>
    <w:basedOn w:val="Normal"/>
    <w:next w:val="Normal"/>
    <w:pPr>
      <w:keepNext/>
      <w:numPr>
        <w:ilvl w:val="5"/>
        <w:numId w:val="2"/>
      </w:numPr>
      <w:spacing w:before="240"/>
      <w:jc w:val="left"/>
    </w:pPr>
    <w:rPr>
      <w:rFonts w:ascii="Arial Bold" w:hAnsi="Arial Bold"/>
      <w:b/>
      <w:i/>
      <w:color w:val="0000FF"/>
    </w:rPr>
  </w:style>
  <w:style w:type="paragraph" w:customStyle="1" w:styleId="appendixsub">
    <w:name w:val="appendix sub"/>
    <w:basedOn w:val="Normal"/>
    <w:pPr>
      <w:numPr>
        <w:ilvl w:val="7"/>
        <w:numId w:val="2"/>
      </w:numPr>
    </w:pPr>
  </w:style>
  <w:style w:type="paragraph" w:customStyle="1" w:styleId="APPENDIXTEXT">
    <w:name w:val="APPENDIX TEXT"/>
    <w:basedOn w:val="Normal"/>
    <w:pPr>
      <w:numPr>
        <w:ilvl w:val="6"/>
        <w:numId w:val="2"/>
      </w:numPr>
      <w:spacing w:before="120"/>
    </w:pPr>
  </w:style>
  <w:style w:type="paragraph" w:customStyle="1" w:styleId="BlankStyle">
    <w:name w:val="Blank Style"/>
    <w:basedOn w:val="Normal"/>
    <w:next w:val="Normal"/>
    <w:pPr>
      <w:jc w:val="center"/>
    </w:pPr>
  </w:style>
  <w:style w:type="paragraph" w:styleId="BlockText">
    <w:name w:val="Block Text"/>
    <w:basedOn w:val="Normal"/>
    <w:semiHidden/>
    <w:pPr>
      <w:spacing w:before="60" w:after="60"/>
    </w:pPr>
    <w:rPr>
      <w:snapToGrid w:val="0"/>
    </w:rPr>
  </w:style>
  <w:style w:type="paragraph" w:styleId="BodyText">
    <w:name w:val="Body Text"/>
    <w:aliases w:val="CV Body Text,bt,body text,bt1,body text1,bt2,body text2,bt11,body text11,bt3,body text3,bt12,body text12,bt4,body text4,bt13,body text13,t,Block text,tx,sp,BODY TEXT,text,sbs,Resume Text,RFP Text,Text,bt5,body text5,block text,txt1,T1"/>
    <w:basedOn w:val="Normal"/>
    <w:pPr>
      <w:jc w:val="center"/>
    </w:pPr>
    <w:rPr>
      <w:sz w:val="16"/>
    </w:rPr>
  </w:style>
  <w:style w:type="character" w:customStyle="1" w:styleId="bold">
    <w:name w:val="bold"/>
    <w:rPr>
      <w:b/>
    </w:rPr>
  </w:style>
  <w:style w:type="paragraph" w:customStyle="1" w:styleId="BULL1">
    <w:name w:val="BULL1"/>
    <w:basedOn w:val="Normal"/>
    <w:pPr>
      <w:numPr>
        <w:numId w:val="4"/>
      </w:numPr>
      <w:spacing w:before="60" w:after="60"/>
    </w:pPr>
  </w:style>
  <w:style w:type="paragraph" w:customStyle="1" w:styleId="BULL2">
    <w:name w:val="BULL2"/>
    <w:basedOn w:val="Normal"/>
    <w:pPr>
      <w:numPr>
        <w:numId w:val="5"/>
      </w:numPr>
      <w:spacing w:before="60" w:after="60"/>
    </w:pPr>
  </w:style>
  <w:style w:type="paragraph" w:customStyle="1" w:styleId="BULL3">
    <w:name w:val="BULL3"/>
    <w:basedOn w:val="Normal"/>
    <w:pPr>
      <w:numPr>
        <w:numId w:val="6"/>
      </w:numPr>
      <w:spacing w:before="60" w:after="60"/>
    </w:pPr>
  </w:style>
  <w:style w:type="paragraph" w:customStyle="1" w:styleId="BULL4">
    <w:name w:val="BULL4"/>
    <w:basedOn w:val="Normal"/>
    <w:pPr>
      <w:numPr>
        <w:numId w:val="7"/>
      </w:numPr>
      <w:spacing w:before="60" w:after="60"/>
    </w:pPr>
  </w:style>
  <w:style w:type="paragraph" w:styleId="Caption">
    <w:name w:val="caption"/>
    <w:basedOn w:val="Normal"/>
    <w:next w:val="Normal"/>
    <w:qFormat/>
    <w:pPr>
      <w:spacing w:before="120"/>
    </w:pPr>
    <w:rPr>
      <w:b/>
      <w:sz w:val="22"/>
    </w:rPr>
  </w:style>
  <w:style w:type="paragraph" w:customStyle="1" w:styleId="CAUTION">
    <w:name w:val="CAUTION"/>
    <w:basedOn w:val="Normal"/>
    <w:next w:val="Normal"/>
    <w:pPr>
      <w:tabs>
        <w:tab w:val="left" w:pos="1512"/>
      </w:tabs>
      <w:ind w:left="1512" w:hanging="1512"/>
    </w:pPr>
    <w:rPr>
      <w:b/>
    </w:rPr>
  </w:style>
  <w:style w:type="paragraph" w:customStyle="1" w:styleId="company">
    <w:name w:val="company"/>
    <w:basedOn w:val="Normal"/>
    <w:pPr>
      <w:spacing w:after="72" w:line="240" w:lineRule="atLeast"/>
    </w:pPr>
    <w:rPr>
      <w:rFonts w:ascii="Arial Bold" w:hAnsi="Arial Bold"/>
      <w:b/>
      <w:snapToGrid w:val="0"/>
      <w:color w:val="000000"/>
      <w:sz w:val="32"/>
      <w:lang w:val="en-US"/>
    </w:rPr>
  </w:style>
  <w:style w:type="paragraph" w:customStyle="1" w:styleId="contcont">
    <w:name w:val="cont cont"/>
    <w:basedOn w:val="Normal"/>
    <w:pPr>
      <w:pageBreakBefore/>
      <w:tabs>
        <w:tab w:val="right" w:pos="9000"/>
      </w:tabs>
    </w:pPr>
    <w:rPr>
      <w:color w:val="0000FF"/>
    </w:rPr>
  </w:style>
  <w:style w:type="paragraph" w:customStyle="1" w:styleId="contentscentretitle">
    <w:name w:val="contents centre title"/>
    <w:basedOn w:val="Normal"/>
    <w:pPr>
      <w:spacing w:before="60"/>
      <w:jc w:val="center"/>
    </w:pPr>
    <w:rPr>
      <w:rFonts w:ascii="Arial Bold" w:hAnsi="Arial Bold"/>
      <w:b/>
      <w:color w:val="0000FF"/>
      <w:sz w:val="22"/>
    </w:rPr>
  </w:style>
  <w:style w:type="paragraph" w:customStyle="1" w:styleId="contentssideline">
    <w:name w:val="contents sideline"/>
    <w:basedOn w:val="Normal"/>
    <w:pPr>
      <w:widowControl w:val="0"/>
      <w:tabs>
        <w:tab w:val="left" w:pos="0"/>
        <w:tab w:val="left" w:pos="1440"/>
      </w:tabs>
      <w:spacing w:before="40" w:line="288" w:lineRule="atLeast"/>
    </w:pPr>
    <w:rPr>
      <w:rFonts w:ascii="Arial Bold" w:hAnsi="Arial Bold"/>
      <w:b/>
      <w:snapToGrid w:val="0"/>
      <w:color w:val="0000FF"/>
      <w:sz w:val="22"/>
    </w:rPr>
  </w:style>
  <w:style w:type="paragraph" w:customStyle="1" w:styleId="ContinuePage">
    <w:name w:val="Continue Page"/>
    <w:basedOn w:val="Normal"/>
    <w:pPr>
      <w:widowControl w:val="0"/>
      <w:tabs>
        <w:tab w:val="right" w:pos="9000"/>
      </w:tabs>
      <w:spacing w:line="288" w:lineRule="atLeast"/>
    </w:pPr>
    <w:rPr>
      <w:rFonts w:ascii="Arial Bold" w:hAnsi="Arial Bold"/>
      <w:b/>
      <w:snapToGrid w:val="0"/>
      <w:sz w:val="24"/>
    </w:rPr>
  </w:style>
  <w:style w:type="paragraph" w:customStyle="1" w:styleId="contract">
    <w:name w:val="contract"/>
    <w:pPr>
      <w:widowControl w:val="0"/>
      <w:tabs>
        <w:tab w:val="left" w:pos="0"/>
        <w:tab w:val="left" w:pos="1418"/>
        <w:tab w:val="left" w:pos="2835"/>
        <w:tab w:val="left" w:pos="4252"/>
      </w:tabs>
      <w:spacing w:before="480" w:after="72" w:line="288" w:lineRule="atLeast"/>
      <w:jc w:val="center"/>
    </w:pPr>
    <w:rPr>
      <w:rFonts w:ascii="Arial" w:hAnsi="Arial"/>
      <w:i/>
      <w:snapToGrid w:val="0"/>
      <w:sz w:val="24"/>
      <w:lang w:val="en-GB" w:eastAsia="en-US"/>
    </w:rPr>
  </w:style>
  <w:style w:type="paragraph" w:customStyle="1" w:styleId="COPY-NO">
    <w:name w:val="COPY-NO"/>
    <w:pPr>
      <w:widowControl w:val="0"/>
      <w:tabs>
        <w:tab w:val="left" w:pos="0"/>
        <w:tab w:val="left" w:pos="1418"/>
        <w:tab w:val="left" w:pos="2835"/>
        <w:tab w:val="left" w:pos="4251"/>
      </w:tabs>
      <w:spacing w:line="288" w:lineRule="atLeast"/>
      <w:jc w:val="right"/>
    </w:pPr>
    <w:rPr>
      <w:rFonts w:ascii="Arial Bold" w:hAnsi="Arial Bold"/>
      <w:b/>
      <w:snapToGrid w:val="0"/>
      <w:color w:val="0000FF"/>
      <w:sz w:val="22"/>
      <w:lang w:val="en-GB" w:eastAsia="en-US"/>
    </w:rPr>
  </w:style>
  <w:style w:type="paragraph" w:styleId="Title">
    <w:name w:val="Title"/>
    <w:basedOn w:val="Normal"/>
    <w:qFormat/>
    <w:pPr>
      <w:spacing w:before="240" w:after="60"/>
      <w:jc w:val="center"/>
      <w:outlineLvl w:val="0"/>
    </w:pPr>
    <w:rPr>
      <w:b/>
      <w:kern w:val="28"/>
      <w:sz w:val="32"/>
    </w:rPr>
  </w:style>
  <w:style w:type="paragraph" w:customStyle="1" w:styleId="covercontract">
    <w:name w:val="cover contract"/>
    <w:basedOn w:val="Title"/>
    <w:pPr>
      <w:jc w:val="right"/>
    </w:pPr>
    <w:rPr>
      <w:smallCaps/>
      <w:color w:val="0000FF"/>
      <w:sz w:val="24"/>
    </w:rPr>
  </w:style>
  <w:style w:type="paragraph" w:customStyle="1" w:styleId="covertitle">
    <w:name w:val="cover title"/>
    <w:basedOn w:val="Normal"/>
    <w:pPr>
      <w:widowControl w:val="0"/>
      <w:tabs>
        <w:tab w:val="left" w:pos="0"/>
        <w:tab w:val="left" w:pos="1418"/>
        <w:tab w:val="left" w:pos="2835"/>
        <w:tab w:val="left" w:pos="4252"/>
      </w:tabs>
      <w:spacing w:before="2000" w:after="72" w:line="336" w:lineRule="atLeast"/>
      <w:jc w:val="center"/>
    </w:pPr>
    <w:rPr>
      <w:rFonts w:ascii="Arial Bold" w:hAnsi="Arial Bold"/>
      <w:b/>
      <w:caps/>
      <w:snapToGrid w:val="0"/>
      <w:color w:val="000080"/>
      <w:sz w:val="28"/>
    </w:rPr>
  </w:style>
  <w:style w:type="paragraph" w:customStyle="1" w:styleId="dec">
    <w:name w:val="dec"/>
    <w:basedOn w:val="Normal"/>
    <w:pPr>
      <w:spacing w:after="72" w:line="240" w:lineRule="atLeast"/>
    </w:pPr>
    <w:rPr>
      <w:i/>
      <w:snapToGrid w:val="0"/>
      <w:color w:val="000000"/>
    </w:rPr>
  </w:style>
  <w:style w:type="paragraph" w:customStyle="1" w:styleId="DeletedLine">
    <w:name w:val="Deleted Line"/>
    <w:basedOn w:val="Normal"/>
    <w:pPr>
      <w:jc w:val="center"/>
    </w:pPr>
    <w:rPr>
      <w:color w:val="00FF00"/>
      <w:sz w:val="16"/>
    </w:rPr>
  </w:style>
  <w:style w:type="paragraph" w:customStyle="1" w:styleId="docref">
    <w:name w:val="doc ref"/>
    <w:pPr>
      <w:widowControl w:val="0"/>
      <w:tabs>
        <w:tab w:val="left" w:pos="0"/>
        <w:tab w:val="left" w:pos="1418"/>
        <w:tab w:val="left" w:pos="2835"/>
        <w:tab w:val="left" w:pos="4252"/>
      </w:tabs>
      <w:spacing w:before="576" w:after="72" w:line="240" w:lineRule="atLeast"/>
      <w:jc w:val="center"/>
    </w:pPr>
    <w:rPr>
      <w:rFonts w:ascii="Arial" w:hAnsi="Arial"/>
      <w:snapToGrid w:val="0"/>
      <w:lang w:val="en-GB" w:eastAsia="en-US"/>
    </w:rPr>
  </w:style>
  <w:style w:type="paragraph" w:customStyle="1" w:styleId="ECO">
    <w:name w:val="ECO"/>
    <w:pPr>
      <w:widowControl w:val="0"/>
      <w:tabs>
        <w:tab w:val="left" w:pos="0"/>
        <w:tab w:val="left" w:pos="1418"/>
        <w:tab w:val="left" w:pos="2835"/>
        <w:tab w:val="left" w:pos="4252"/>
      </w:tabs>
      <w:spacing w:before="480" w:after="72" w:line="240" w:lineRule="atLeast"/>
      <w:jc w:val="center"/>
    </w:pPr>
    <w:rPr>
      <w:rFonts w:ascii="Arial" w:hAnsi="Arial"/>
      <w:snapToGrid w:val="0"/>
      <w:lang w:val="en-GB" w:eastAsia="en-US"/>
    </w:rPr>
  </w:style>
  <w:style w:type="paragraph" w:customStyle="1" w:styleId="EOFStyle">
    <w:name w:val="EOFStyle"/>
    <w:basedOn w:val="Normal"/>
    <w:pPr>
      <w:jc w:val="center"/>
    </w:pPr>
    <w:rPr>
      <w:color w:val="FF0000"/>
      <w:sz w:val="16"/>
    </w:rPr>
  </w:style>
  <w:style w:type="paragraph" w:customStyle="1" w:styleId="FCcopyno">
    <w:name w:val="FC copy no"/>
    <w:basedOn w:val="Normal"/>
    <w:pPr>
      <w:spacing w:before="240" w:after="480"/>
      <w:jc w:val="right"/>
    </w:pPr>
    <w:rPr>
      <w:color w:val="000080"/>
      <w:sz w:val="24"/>
    </w:rPr>
  </w:style>
  <w:style w:type="paragraph" w:customStyle="1" w:styleId="FCdocref">
    <w:name w:val="FC doc ref"/>
    <w:basedOn w:val="COPY-NO"/>
    <w:pPr>
      <w:tabs>
        <w:tab w:val="clear" w:pos="0"/>
      </w:tabs>
      <w:spacing w:before="120" w:after="120"/>
      <w:ind w:left="1890"/>
    </w:pPr>
    <w:rPr>
      <w:rFonts w:ascii="Arial" w:hAnsi="Arial"/>
      <w:b w:val="0"/>
      <w:color w:val="000080"/>
      <w:sz w:val="24"/>
    </w:rPr>
  </w:style>
  <w:style w:type="paragraph" w:customStyle="1" w:styleId="FCdocNo">
    <w:name w:val="FC doc No"/>
    <w:basedOn w:val="FCdocref"/>
    <w:rPr>
      <w:b/>
    </w:rPr>
  </w:style>
  <w:style w:type="paragraph" w:customStyle="1" w:styleId="FCdocrefJustified">
    <w:name w:val="FC doc ref + Justified"/>
    <w:aliases w:val="Before:  14.45 pt,Line spacing:  single"/>
    <w:basedOn w:val="FCdocref"/>
    <w:pPr>
      <w:keepNext/>
      <w:widowControl/>
      <w:tabs>
        <w:tab w:val="clear" w:pos="1418"/>
        <w:tab w:val="clear" w:pos="2835"/>
        <w:tab w:val="clear" w:pos="4251"/>
      </w:tabs>
      <w:spacing w:before="289" w:line="240" w:lineRule="auto"/>
      <w:ind w:left="0"/>
      <w:jc w:val="both"/>
    </w:pPr>
  </w:style>
  <w:style w:type="paragraph" w:customStyle="1" w:styleId="FCName">
    <w:name w:val="FC Name"/>
    <w:basedOn w:val="FCcopyno"/>
    <w:pPr>
      <w:spacing w:before="120" w:after="0"/>
    </w:pPr>
    <w:rPr>
      <w:sz w:val="20"/>
    </w:rPr>
  </w:style>
  <w:style w:type="paragraph" w:customStyle="1" w:styleId="FCNameBlack">
    <w:name w:val="FC Name Black"/>
    <w:basedOn w:val="FCName"/>
    <w:rPr>
      <w:color w:val="000000"/>
    </w:rPr>
  </w:style>
  <w:style w:type="paragraph" w:customStyle="1" w:styleId="FCNameleft">
    <w:name w:val="FC Name left"/>
    <w:basedOn w:val="FCName"/>
    <w:pPr>
      <w:jc w:val="left"/>
    </w:pPr>
  </w:style>
  <w:style w:type="paragraph" w:customStyle="1" w:styleId="FCtitle">
    <w:name w:val="FC title"/>
    <w:basedOn w:val="covertitle"/>
    <w:pPr>
      <w:tabs>
        <w:tab w:val="clear" w:pos="0"/>
      </w:tabs>
      <w:spacing w:before="1500" w:after="1000" w:line="240" w:lineRule="atLeast"/>
      <w:ind w:left="1886"/>
      <w:jc w:val="right"/>
    </w:pPr>
    <w:rPr>
      <w:caps w:val="0"/>
      <w:sz w:val="48"/>
    </w:rPr>
  </w:style>
  <w:style w:type="paragraph" w:customStyle="1" w:styleId="FCVolNo">
    <w:name w:val="FC Vol No"/>
    <w:basedOn w:val="Normal"/>
    <w:next w:val="FCdocref"/>
    <w:pPr>
      <w:widowControl w:val="0"/>
      <w:tabs>
        <w:tab w:val="left" w:pos="0"/>
        <w:tab w:val="left" w:pos="1418"/>
        <w:tab w:val="left" w:pos="2835"/>
        <w:tab w:val="left" w:pos="4252"/>
      </w:tabs>
      <w:spacing w:before="120" w:line="288" w:lineRule="atLeast"/>
      <w:jc w:val="right"/>
    </w:pPr>
    <w:rPr>
      <w:rFonts w:ascii="Arial Bold" w:hAnsi="Arial Bold"/>
      <w:b/>
      <w:snapToGrid w:val="0"/>
      <w:color w:val="000080"/>
      <w:sz w:val="36"/>
    </w:rPr>
  </w:style>
  <w:style w:type="paragraph" w:customStyle="1" w:styleId="figureanchor">
    <w:name w:val="figure anchor"/>
    <w:basedOn w:val="Normal"/>
    <w:next w:val="Normal"/>
    <w:pPr>
      <w:keepNext/>
      <w:spacing w:before="0" w:after="0"/>
      <w:jc w:val="center"/>
    </w:pPr>
    <w:rPr>
      <w:sz w:val="12"/>
    </w:rPr>
  </w:style>
  <w:style w:type="paragraph" w:customStyle="1" w:styleId="figureanchorright">
    <w:name w:val="figure anchor right"/>
    <w:basedOn w:val="figureanchor"/>
    <w:pPr>
      <w:jc w:val="right"/>
    </w:pPr>
  </w:style>
  <w:style w:type="paragraph" w:customStyle="1" w:styleId="tabletitle">
    <w:name w:val="table title"/>
    <w:basedOn w:val="Normal"/>
    <w:pPr>
      <w:keepNext/>
      <w:spacing w:before="120" w:after="240"/>
      <w:jc w:val="center"/>
    </w:pPr>
    <w:rPr>
      <w:caps/>
      <w:color w:val="0000FF"/>
    </w:rPr>
  </w:style>
  <w:style w:type="paragraph" w:customStyle="1" w:styleId="figuretitle">
    <w:name w:val="figure title"/>
    <w:basedOn w:val="tabletitle"/>
    <w:next w:val="Normal"/>
    <w:pPr>
      <w:keepNext w:val="0"/>
    </w:pPr>
    <w:rPr>
      <w:rFonts w:ascii="Arial Bold" w:hAnsi="Arial Bold"/>
      <w:b/>
      <w:caps w:val="0"/>
    </w:rPr>
  </w:style>
  <w:style w:type="paragraph" w:styleId="Footer">
    <w:name w:val="footer"/>
    <w:semiHidden/>
    <w:pPr>
      <w:tabs>
        <w:tab w:val="center" w:pos="4536"/>
        <w:tab w:val="right" w:pos="9072"/>
      </w:tabs>
      <w:spacing w:before="120" w:after="120"/>
      <w:jc w:val="center"/>
    </w:pPr>
    <w:rPr>
      <w:rFonts w:ascii="Arial" w:hAnsi="Arial"/>
      <w:noProof/>
      <w:lang w:val="en-US" w:eastAsia="en-US"/>
    </w:rPr>
  </w:style>
  <w:style w:type="paragraph" w:customStyle="1" w:styleId="Footerleft">
    <w:name w:val="Footer left"/>
    <w:basedOn w:val="Footer"/>
    <w:pPr>
      <w:jc w:val="left"/>
    </w:pPr>
    <w:rPr>
      <w:noProof w:val="0"/>
      <w:lang w:val="en-GB"/>
    </w:rPr>
  </w:style>
  <w:style w:type="paragraph" w:customStyle="1" w:styleId="footerrear">
    <w:name w:val="footer rear"/>
    <w:basedOn w:val="Normal"/>
    <w:pPr>
      <w:tabs>
        <w:tab w:val="left" w:pos="6480"/>
      </w:tabs>
      <w:spacing w:after="240"/>
      <w:jc w:val="center"/>
    </w:pPr>
    <w:rPr>
      <w:sz w:val="56"/>
    </w:rPr>
  </w:style>
  <w:style w:type="paragraph" w:customStyle="1" w:styleId="Footerright">
    <w:name w:val="Footer right"/>
    <w:basedOn w:val="Footer"/>
    <w:pPr>
      <w:jc w:val="right"/>
    </w:pPr>
  </w:style>
  <w:style w:type="paragraph" w:customStyle="1" w:styleId="GraphicText">
    <w:name w:val="Graphic Text"/>
    <w:pPr>
      <w:spacing w:before="120" w:after="120"/>
    </w:pPr>
    <w:rPr>
      <w:rFonts w:ascii="Arial" w:hAnsi="Arial"/>
      <w:noProof/>
      <w:lang w:val="en-US" w:eastAsia="en-US"/>
    </w:rPr>
  </w:style>
  <w:style w:type="paragraph" w:customStyle="1" w:styleId="GraphicTextcentred">
    <w:name w:val="Graphic Text centred"/>
    <w:pPr>
      <w:spacing w:before="120" w:after="120"/>
      <w:jc w:val="center"/>
    </w:pPr>
    <w:rPr>
      <w:rFonts w:ascii="Arial" w:hAnsi="Arial"/>
      <w:noProof/>
      <w:lang w:val="en-US" w:eastAsia="en-US"/>
    </w:rPr>
  </w:style>
  <w:style w:type="paragraph" w:customStyle="1" w:styleId="GraphicTextcentredNarrow">
    <w:name w:val="Graphic Text centred Narrow"/>
    <w:basedOn w:val="GraphicTextcentred"/>
    <w:pPr>
      <w:spacing w:before="0" w:after="0"/>
    </w:pPr>
  </w:style>
  <w:style w:type="paragraph" w:customStyle="1" w:styleId="GraphicTextcentredNarrowSmall">
    <w:name w:val="Graphic Text centred Narrow Small"/>
    <w:basedOn w:val="GraphicTextcentredNarrow"/>
    <w:rPr>
      <w:sz w:val="16"/>
    </w:rPr>
  </w:style>
  <w:style w:type="paragraph" w:customStyle="1" w:styleId="GraphicTextcentredSmall">
    <w:name w:val="Graphic Text centred Small"/>
    <w:basedOn w:val="GraphicTextcentred"/>
    <w:rPr>
      <w:sz w:val="16"/>
    </w:rPr>
  </w:style>
  <w:style w:type="paragraph" w:customStyle="1" w:styleId="GraphicTextNarrow">
    <w:name w:val="Graphic Text Narrow"/>
    <w:basedOn w:val="GraphicText"/>
    <w:pPr>
      <w:spacing w:before="0" w:after="0"/>
    </w:pPr>
  </w:style>
  <w:style w:type="paragraph" w:customStyle="1" w:styleId="GraphicTextNarrowSmall">
    <w:name w:val="Graphic Text Narrow Small"/>
    <w:basedOn w:val="GraphicTextNarrow"/>
    <w:rPr>
      <w:sz w:val="16"/>
    </w:rPr>
  </w:style>
  <w:style w:type="paragraph" w:customStyle="1" w:styleId="GraphicTextSmall">
    <w:name w:val="Graphic Text Small"/>
    <w:basedOn w:val="GraphicText"/>
    <w:rPr>
      <w:sz w:val="16"/>
    </w:rPr>
  </w:style>
  <w:style w:type="paragraph" w:styleId="Header">
    <w:name w:val="header"/>
    <w:basedOn w:val="Normal"/>
    <w:semiHidden/>
    <w:pPr>
      <w:tabs>
        <w:tab w:val="center" w:pos="4536"/>
        <w:tab w:val="right" w:pos="9072"/>
      </w:tabs>
      <w:spacing w:before="120"/>
      <w:jc w:val="center"/>
    </w:pPr>
  </w:style>
  <w:style w:type="paragraph" w:customStyle="1" w:styleId="Headerleft">
    <w:name w:val="Header left"/>
    <w:basedOn w:val="Header"/>
    <w:pPr>
      <w:jc w:val="left"/>
    </w:pPr>
    <w:rPr>
      <w:rFonts w:ascii="Arial Bold" w:hAnsi="Arial Bold"/>
      <w:b/>
      <w:color w:val="000080"/>
      <w:sz w:val="24"/>
    </w:rPr>
  </w:style>
  <w:style w:type="paragraph" w:customStyle="1" w:styleId="Headerright">
    <w:name w:val="Header right"/>
    <w:basedOn w:val="Header"/>
    <w:pPr>
      <w:jc w:val="right"/>
    </w:pPr>
    <w:rPr>
      <w:rFonts w:ascii="Arial Bold" w:hAnsi="Arial Bold"/>
      <w:b/>
      <w:color w:val="000080"/>
      <w:sz w:val="24"/>
    </w:rPr>
  </w:style>
  <w:style w:type="paragraph" w:customStyle="1" w:styleId="HeaderProject">
    <w:name w:val="HeaderProject"/>
    <w:basedOn w:val="Normal"/>
    <w:pPr>
      <w:tabs>
        <w:tab w:val="center" w:pos="4536"/>
        <w:tab w:val="right" w:pos="9072"/>
      </w:tabs>
      <w:jc w:val="right"/>
    </w:pPr>
    <w:rPr>
      <w:rFonts w:ascii="Arial Bold" w:hAnsi="Arial Bold"/>
      <w:b/>
      <w:color w:val="0000FF"/>
      <w:sz w:val="24"/>
    </w:rPr>
  </w:style>
  <w:style w:type="character" w:styleId="Hyperlink">
    <w:name w:val="Hyperlink"/>
    <w:uiPriority w:val="99"/>
    <w:rPr>
      <w:color w:val="0000FF"/>
      <w:u w:val="single"/>
    </w:rPr>
  </w:style>
  <w:style w:type="paragraph" w:styleId="Index1">
    <w:name w:val="index 1"/>
    <w:basedOn w:val="Normal"/>
    <w:next w:val="Normal"/>
    <w:autoRedefine/>
    <w:semiHidden/>
    <w:pPr>
      <w:ind w:left="200" w:hanging="200"/>
    </w:pPr>
  </w:style>
  <w:style w:type="paragraph" w:styleId="IndexHeading">
    <w:name w:val="index heading"/>
    <w:basedOn w:val="Normal"/>
    <w:next w:val="Index1"/>
    <w:semiHidden/>
    <w:rPr>
      <w:sz w:val="22"/>
    </w:rPr>
  </w:style>
  <w:style w:type="character" w:customStyle="1" w:styleId="Italic">
    <w:name w:val="Italic"/>
    <w:rPr>
      <w:i/>
    </w:rPr>
  </w:style>
  <w:style w:type="paragraph" w:customStyle="1" w:styleId="ListItem">
    <w:name w:val="List Item"/>
    <w:pPr>
      <w:numPr>
        <w:numId w:val="3"/>
      </w:numPr>
      <w:spacing w:before="60" w:after="60"/>
    </w:pPr>
    <w:rPr>
      <w:rFonts w:ascii="Arial" w:hAnsi="Arial"/>
      <w:noProof/>
      <w:lang w:val="en-US" w:eastAsia="en-US"/>
    </w:rPr>
  </w:style>
  <w:style w:type="character" w:customStyle="1" w:styleId="LogoBlue">
    <w:name w:val="Logo Blue"/>
    <w:rPr>
      <w:rFonts w:ascii="Thales Logo" w:hAnsi="Thales Logo"/>
      <w:color w:val="000080"/>
      <w:sz w:val="36"/>
    </w:rPr>
  </w:style>
  <w:style w:type="paragraph" w:customStyle="1" w:styleId="name">
    <w:name w:val="name"/>
    <w:pPr>
      <w:widowControl w:val="0"/>
      <w:tabs>
        <w:tab w:val="left" w:pos="3240"/>
        <w:tab w:val="center" w:pos="4968"/>
      </w:tabs>
      <w:spacing w:line="190" w:lineRule="atLeast"/>
      <w:jc w:val="center"/>
    </w:pPr>
    <w:rPr>
      <w:rFonts w:ascii="Arial" w:hAnsi="Arial"/>
      <w:snapToGrid w:val="0"/>
      <w:sz w:val="19"/>
      <w:lang w:val="en-GB" w:eastAsia="en-US"/>
    </w:rPr>
  </w:style>
  <w:style w:type="paragraph" w:customStyle="1" w:styleId="NAME0">
    <w:name w:val="NAME"/>
    <w:pPr>
      <w:widowControl w:val="0"/>
      <w:tabs>
        <w:tab w:val="left" w:pos="0"/>
        <w:tab w:val="left" w:pos="3402"/>
        <w:tab w:val="center" w:pos="8640"/>
      </w:tabs>
      <w:spacing w:before="60" w:after="60" w:line="264" w:lineRule="atLeast"/>
      <w:jc w:val="both"/>
    </w:pPr>
    <w:rPr>
      <w:rFonts w:ascii="Arial" w:hAnsi="Arial"/>
      <w:snapToGrid w:val="0"/>
      <w:lang w:val="en-GB" w:eastAsia="en-US"/>
    </w:rPr>
  </w:style>
  <w:style w:type="paragraph" w:customStyle="1" w:styleId="NAMEsidelined">
    <w:name w:val="NAME sidelined"/>
    <w:basedOn w:val="NAME0"/>
    <w:rPr>
      <w:b/>
      <w:color w:val="0000FF"/>
    </w:rPr>
  </w:style>
  <w:style w:type="paragraph" w:customStyle="1" w:styleId="NOTE1">
    <w:name w:val="NOTE1"/>
    <w:basedOn w:val="Normal"/>
    <w:pPr>
      <w:tabs>
        <w:tab w:val="left" w:pos="1080"/>
      </w:tabs>
      <w:ind w:left="1080" w:hanging="1080"/>
    </w:pPr>
  </w:style>
  <w:style w:type="paragraph" w:customStyle="1" w:styleId="NOTE2">
    <w:name w:val="NOTE2"/>
    <w:basedOn w:val="NOTE1"/>
    <w:pPr>
      <w:tabs>
        <w:tab w:val="clear" w:pos="1080"/>
        <w:tab w:val="left" w:pos="2232"/>
      </w:tabs>
      <w:ind w:left="2232" w:hanging="1152"/>
    </w:pPr>
  </w:style>
  <w:style w:type="paragraph" w:customStyle="1" w:styleId="NOTE3">
    <w:name w:val="NOTE3"/>
    <w:basedOn w:val="NOTE1"/>
    <w:pPr>
      <w:tabs>
        <w:tab w:val="clear" w:pos="1080"/>
        <w:tab w:val="left" w:pos="2808"/>
      </w:tabs>
      <w:ind w:left="2808" w:hanging="1152"/>
    </w:pPr>
  </w:style>
  <w:style w:type="paragraph" w:customStyle="1" w:styleId="PageNo">
    <w:name w:val="Page No"/>
    <w:pPr>
      <w:widowControl w:val="0"/>
      <w:tabs>
        <w:tab w:val="left" w:pos="0"/>
        <w:tab w:val="left" w:pos="1440"/>
      </w:tabs>
      <w:spacing w:line="288" w:lineRule="atLeast"/>
      <w:jc w:val="right"/>
    </w:pPr>
    <w:rPr>
      <w:rFonts w:ascii="Arial Bold" w:hAnsi="Arial Bold"/>
      <w:b/>
      <w:snapToGrid w:val="0"/>
      <w:color w:val="0000FF"/>
      <w:sz w:val="22"/>
      <w:lang w:val="en-GB" w:eastAsia="en-US"/>
    </w:rPr>
  </w:style>
  <w:style w:type="character" w:styleId="PageNumber">
    <w:name w:val="page number"/>
    <w:semiHidden/>
    <w:rPr>
      <w:rFonts w:ascii="Arial" w:hAnsi="Arial"/>
    </w:rPr>
  </w:style>
  <w:style w:type="paragraph" w:customStyle="1" w:styleId="Para1">
    <w:name w:val="Para1"/>
    <w:basedOn w:val="Normal"/>
    <w:pPr>
      <w:numPr>
        <w:ilvl w:val="6"/>
        <w:numId w:val="10"/>
      </w:numPr>
      <w:tabs>
        <w:tab w:val="left" w:pos="1077"/>
      </w:tabs>
      <w:spacing w:before="120"/>
    </w:pPr>
  </w:style>
  <w:style w:type="character" w:customStyle="1" w:styleId="Para1Car">
    <w:name w:val="Para1 Car"/>
    <w:rPr>
      <w:rFonts w:ascii="Arial" w:hAnsi="Arial"/>
      <w:lang w:val="en-GB" w:eastAsia="en-US" w:bidi="ar-SA"/>
    </w:rPr>
  </w:style>
  <w:style w:type="paragraph" w:customStyle="1" w:styleId="Para1-frig">
    <w:name w:val="Para1-frig"/>
    <w:basedOn w:val="Normal"/>
    <w:pPr>
      <w:tabs>
        <w:tab w:val="num" w:pos="1080"/>
      </w:tabs>
      <w:spacing w:before="120"/>
      <w:ind w:left="1080" w:hanging="1080"/>
    </w:pPr>
  </w:style>
  <w:style w:type="paragraph" w:customStyle="1" w:styleId="Para1-no">
    <w:name w:val="Para1-no"/>
    <w:basedOn w:val="Normal"/>
    <w:pPr>
      <w:tabs>
        <w:tab w:val="num" w:pos="1576"/>
      </w:tabs>
      <w:ind w:left="1576" w:hanging="576"/>
    </w:pPr>
  </w:style>
  <w:style w:type="paragraph" w:customStyle="1" w:styleId="Para2">
    <w:name w:val="Para2"/>
    <w:basedOn w:val="Normal"/>
    <w:autoRedefine/>
    <w:rsid w:val="00490C80"/>
    <w:pPr>
      <w:numPr>
        <w:numId w:val="23"/>
      </w:numPr>
    </w:pPr>
    <w:rPr>
      <w:bCs/>
      <w:color w:val="000000"/>
    </w:rPr>
  </w:style>
  <w:style w:type="paragraph" w:customStyle="1" w:styleId="Para2-frig">
    <w:name w:val="Para2-frig"/>
    <w:basedOn w:val="Para2"/>
    <w:pPr>
      <w:numPr>
        <w:numId w:val="0"/>
      </w:numPr>
      <w:tabs>
        <w:tab w:val="num" w:pos="1656"/>
      </w:tabs>
      <w:ind w:left="1656" w:hanging="576"/>
    </w:pPr>
  </w:style>
  <w:style w:type="paragraph" w:customStyle="1" w:styleId="Para2-no">
    <w:name w:val="Para2-no"/>
    <w:basedOn w:val="Normal"/>
    <w:pPr>
      <w:numPr>
        <w:ilvl w:val="8"/>
        <w:numId w:val="10"/>
      </w:numPr>
    </w:pPr>
  </w:style>
  <w:style w:type="paragraph" w:customStyle="1" w:styleId="Para3">
    <w:name w:val="Para3"/>
    <w:basedOn w:val="Normal"/>
    <w:pPr>
      <w:numPr>
        <w:numId w:val="11"/>
      </w:numPr>
    </w:pPr>
  </w:style>
  <w:style w:type="paragraph" w:customStyle="1" w:styleId="Para3-frig">
    <w:name w:val="Para3-frig"/>
    <w:basedOn w:val="Para3"/>
  </w:style>
  <w:style w:type="paragraph" w:customStyle="1" w:styleId="Para3-no">
    <w:name w:val="Para3-no"/>
    <w:basedOn w:val="Normal"/>
    <w:pPr>
      <w:ind w:left="2232"/>
    </w:pPr>
  </w:style>
  <w:style w:type="paragraph" w:customStyle="1" w:styleId="PrelimTITLE">
    <w:name w:val="Prelim TITLE"/>
    <w:basedOn w:val="Normal"/>
    <w:pPr>
      <w:widowControl w:val="0"/>
      <w:tabs>
        <w:tab w:val="left" w:pos="0"/>
        <w:tab w:val="left" w:pos="1411"/>
        <w:tab w:val="left" w:pos="2837"/>
        <w:tab w:val="left" w:pos="4248"/>
      </w:tabs>
      <w:spacing w:before="0" w:after="280" w:line="240" w:lineRule="atLeast"/>
      <w:jc w:val="center"/>
    </w:pPr>
    <w:rPr>
      <w:rFonts w:ascii="Arial Bold" w:hAnsi="Arial Bold"/>
      <w:b/>
      <w:caps/>
      <w:snapToGrid w:val="0"/>
      <w:color w:val="0000FF"/>
      <w:sz w:val="28"/>
    </w:rPr>
  </w:style>
  <w:style w:type="paragraph" w:customStyle="1" w:styleId="RearStyle">
    <w:name w:val="Rear Style"/>
    <w:basedOn w:val="BlankStyle"/>
    <w:next w:val="Normal"/>
    <w:rPr>
      <w:rFonts w:ascii="Arial Bold" w:hAnsi="Arial Bold"/>
      <w:b/>
      <w:sz w:val="28"/>
    </w:rPr>
  </w:style>
  <w:style w:type="paragraph" w:customStyle="1" w:styleId="ReferenceNumber">
    <w:name w:val="Reference_Number"/>
    <w:basedOn w:val="Normal"/>
    <w:pPr>
      <w:tabs>
        <w:tab w:val="left" w:pos="864"/>
      </w:tabs>
      <w:spacing w:before="110" w:after="110"/>
      <w:ind w:left="360" w:hanging="360"/>
      <w:jc w:val="center"/>
    </w:pPr>
  </w:style>
  <w:style w:type="paragraph" w:customStyle="1" w:styleId="Requirement">
    <w:name w:val="Requirement"/>
    <w:basedOn w:val="Normal"/>
    <w:pPr>
      <w:spacing w:before="0" w:after="0"/>
      <w:jc w:val="right"/>
    </w:pPr>
    <w:rPr>
      <w:b/>
      <w:i/>
    </w:rPr>
  </w:style>
  <w:style w:type="paragraph" w:customStyle="1" w:styleId="Signature1">
    <w:name w:val="Signature1"/>
    <w:pPr>
      <w:widowControl w:val="0"/>
      <w:tabs>
        <w:tab w:val="left" w:pos="1800"/>
        <w:tab w:val="left" w:pos="3240"/>
      </w:tabs>
      <w:spacing w:before="600" w:after="72" w:line="228" w:lineRule="atLeast"/>
      <w:jc w:val="center"/>
    </w:pPr>
    <w:rPr>
      <w:rFonts w:ascii="Arial" w:hAnsi="Arial"/>
      <w:snapToGrid w:val="0"/>
      <w:sz w:val="19"/>
      <w:lang w:val="en-GB" w:eastAsia="en-US"/>
    </w:rPr>
  </w:style>
  <w:style w:type="paragraph" w:customStyle="1" w:styleId="smalladdr">
    <w:name w:val="small addr"/>
    <w:basedOn w:val="Normal"/>
    <w:pPr>
      <w:tabs>
        <w:tab w:val="right" w:pos="9072"/>
      </w:tabs>
      <w:spacing w:before="0" w:after="72"/>
      <w:jc w:val="left"/>
    </w:pPr>
    <w:rPr>
      <w:snapToGrid w:val="0"/>
      <w:color w:val="000000"/>
      <w:sz w:val="16"/>
    </w:rPr>
  </w:style>
  <w:style w:type="character" w:customStyle="1" w:styleId="StyleType">
    <w:name w:val="Style Type"/>
    <w:rPr>
      <w:rFonts w:ascii="Times New Roman Bold" w:hAnsi="Times New Roman Bold"/>
      <w:b/>
      <w:i/>
      <w:color w:val="FF0000"/>
      <w:sz w:val="16"/>
    </w:rPr>
  </w:style>
  <w:style w:type="paragraph" w:customStyle="1" w:styleId="tableheading">
    <w:name w:val="table heading"/>
    <w:basedOn w:val="Normal"/>
    <w:pPr>
      <w:keepNext/>
      <w:spacing w:before="110" w:after="110"/>
      <w:jc w:val="center"/>
    </w:pPr>
    <w:rPr>
      <w:rFonts w:ascii="Arial Bold" w:hAnsi="Arial Bold"/>
      <w:b/>
    </w:rPr>
  </w:style>
  <w:style w:type="paragraph" w:customStyle="1" w:styleId="TableList">
    <w:name w:val="Table List"/>
    <w:basedOn w:val="Normal"/>
    <w:pPr>
      <w:widowControl w:val="0"/>
      <w:tabs>
        <w:tab w:val="left" w:pos="0"/>
        <w:tab w:val="left" w:pos="1440"/>
      </w:tabs>
      <w:spacing w:before="24" w:line="288" w:lineRule="atLeast"/>
      <w:jc w:val="left"/>
    </w:pPr>
    <w:rPr>
      <w:rFonts w:ascii="Arial Bold" w:hAnsi="Arial Bold"/>
      <w:b/>
      <w:snapToGrid w:val="0"/>
      <w:sz w:val="24"/>
    </w:rPr>
  </w:style>
  <w:style w:type="paragraph" w:styleId="TableofFigures">
    <w:name w:val="table of figures"/>
    <w:basedOn w:val="Normal"/>
    <w:next w:val="Normal"/>
    <w:uiPriority w:val="99"/>
    <w:pPr>
      <w:tabs>
        <w:tab w:val="center" w:pos="360"/>
        <w:tab w:val="left" w:pos="1080"/>
        <w:tab w:val="right" w:pos="9015"/>
      </w:tabs>
      <w:spacing w:before="0"/>
      <w:ind w:left="1080" w:hanging="1080"/>
      <w:jc w:val="left"/>
    </w:pPr>
    <w:rPr>
      <w:noProof/>
    </w:rPr>
  </w:style>
  <w:style w:type="paragraph" w:customStyle="1" w:styleId="tabletext">
    <w:name w:val="table text"/>
    <w:aliases w:val="tt"/>
    <w:basedOn w:val="Normal"/>
    <w:pPr>
      <w:spacing w:before="110" w:after="110"/>
      <w:jc w:val="left"/>
    </w:pPr>
  </w:style>
  <w:style w:type="paragraph" w:customStyle="1" w:styleId="tabletextcentred">
    <w:name w:val="table text centred"/>
    <w:basedOn w:val="tabletext"/>
    <w:pPr>
      <w:jc w:val="center"/>
    </w:pPr>
  </w:style>
  <w:style w:type="character" w:customStyle="1" w:styleId="Teal">
    <w:name w:val="Teal"/>
    <w:rPr>
      <w:rFonts w:ascii="Thales Logo" w:hAnsi="Thales Logo"/>
      <w:color w:val="008080"/>
      <w:sz w:val="36"/>
    </w:rPr>
  </w:style>
  <w:style w:type="paragraph" w:customStyle="1" w:styleId="ThalesLogo">
    <w:name w:val="Thales Logo"/>
    <w:basedOn w:val="Normal"/>
    <w:rPr>
      <w:rFonts w:ascii="Thales Logo" w:hAnsi="Thales Logo"/>
      <w:color w:val="000080"/>
      <w:sz w:val="36"/>
    </w:rPr>
  </w:style>
  <w:style w:type="paragraph" w:customStyle="1" w:styleId="Title1">
    <w:name w:val="Title1"/>
    <w:pPr>
      <w:widowControl w:val="0"/>
      <w:tabs>
        <w:tab w:val="left" w:pos="0"/>
        <w:tab w:val="left" w:pos="1418"/>
        <w:tab w:val="left" w:pos="2835"/>
        <w:tab w:val="left" w:pos="4252"/>
      </w:tabs>
      <w:spacing w:before="1294" w:after="72" w:line="336" w:lineRule="atLeast"/>
      <w:jc w:val="center"/>
    </w:pPr>
    <w:rPr>
      <w:rFonts w:ascii="Arial Bold" w:hAnsi="Arial Bold"/>
      <w:b/>
      <w:caps/>
      <w:snapToGrid w:val="0"/>
      <w:sz w:val="28"/>
      <w:lang w:val="en-GB" w:eastAsia="en-US"/>
    </w:rPr>
  </w:style>
  <w:style w:type="paragraph" w:customStyle="1" w:styleId="Title2">
    <w:name w:val="Title2"/>
    <w:autoRedefine/>
    <w:pPr>
      <w:widowControl w:val="0"/>
      <w:tabs>
        <w:tab w:val="left" w:pos="0"/>
        <w:tab w:val="left" w:pos="1411"/>
        <w:tab w:val="left" w:pos="2837"/>
        <w:tab w:val="left" w:pos="4248"/>
      </w:tabs>
      <w:spacing w:after="288" w:line="336" w:lineRule="atLeast"/>
      <w:jc w:val="center"/>
    </w:pPr>
    <w:rPr>
      <w:rFonts w:ascii="Arial Bold" w:hAnsi="Arial Bold"/>
      <w:b/>
      <w:caps/>
      <w:snapToGrid w:val="0"/>
      <w:sz w:val="28"/>
      <w:lang w:val="en-GB" w:eastAsia="en-US"/>
    </w:rPr>
  </w:style>
  <w:style w:type="paragraph" w:styleId="TOC1">
    <w:name w:val="toc 1"/>
    <w:basedOn w:val="Normal"/>
    <w:next w:val="Normal"/>
    <w:autoRedefine/>
    <w:uiPriority w:val="39"/>
    <w:pPr>
      <w:tabs>
        <w:tab w:val="left" w:pos="1080"/>
        <w:tab w:val="right" w:pos="9015"/>
      </w:tabs>
      <w:spacing w:before="120"/>
      <w:ind w:left="1080" w:hanging="1080"/>
      <w:jc w:val="left"/>
    </w:pPr>
    <w:rPr>
      <w:caps/>
      <w:noProof/>
    </w:rPr>
  </w:style>
  <w:style w:type="paragraph" w:styleId="TOC2">
    <w:name w:val="toc 2"/>
    <w:basedOn w:val="Normal"/>
    <w:next w:val="Normal"/>
    <w:autoRedefine/>
    <w:uiPriority w:val="39"/>
    <w:pPr>
      <w:tabs>
        <w:tab w:val="left" w:pos="1890"/>
        <w:tab w:val="left" w:pos="2250"/>
        <w:tab w:val="right" w:pos="9015"/>
      </w:tabs>
      <w:spacing w:before="60" w:after="60"/>
      <w:ind w:left="1890" w:hanging="810"/>
      <w:jc w:val="left"/>
    </w:pPr>
    <w:rPr>
      <w:noProof/>
    </w:rPr>
  </w:style>
  <w:style w:type="paragraph" w:styleId="TOC3">
    <w:name w:val="toc 3"/>
    <w:basedOn w:val="Normal"/>
    <w:next w:val="Normal"/>
    <w:autoRedefine/>
    <w:uiPriority w:val="39"/>
    <w:pPr>
      <w:tabs>
        <w:tab w:val="left" w:pos="2610"/>
        <w:tab w:val="right" w:pos="9015"/>
      </w:tabs>
      <w:spacing w:before="60" w:after="60"/>
      <w:ind w:left="2610" w:hanging="738"/>
      <w:jc w:val="left"/>
    </w:pPr>
    <w:rPr>
      <w:noProof/>
      <w:color w:val="000000"/>
    </w:rPr>
  </w:style>
  <w:style w:type="paragraph" w:styleId="TOC4">
    <w:name w:val="toc 4"/>
    <w:basedOn w:val="Normal"/>
    <w:next w:val="Normal"/>
    <w:autoRedefine/>
    <w:uiPriority w:val="39"/>
    <w:pPr>
      <w:tabs>
        <w:tab w:val="left" w:pos="2250"/>
        <w:tab w:val="right" w:pos="9014"/>
      </w:tabs>
      <w:spacing w:before="0"/>
      <w:ind w:left="1080"/>
      <w:jc w:val="left"/>
    </w:pPr>
  </w:style>
  <w:style w:type="paragraph" w:styleId="TOC5">
    <w:name w:val="toc 5"/>
    <w:basedOn w:val="Normal"/>
    <w:next w:val="Normal"/>
    <w:autoRedefine/>
    <w:uiPriority w:val="39"/>
    <w:pPr>
      <w:tabs>
        <w:tab w:val="left" w:pos="2250"/>
        <w:tab w:val="right" w:pos="9014"/>
      </w:tabs>
      <w:spacing w:before="0"/>
      <w:ind w:left="1080"/>
      <w:jc w:val="left"/>
    </w:pPr>
  </w:style>
  <w:style w:type="paragraph" w:styleId="TOC6">
    <w:name w:val="toc 6"/>
    <w:basedOn w:val="Normal"/>
    <w:next w:val="Normal"/>
    <w:autoRedefine/>
    <w:uiPriority w:val="39"/>
    <w:pPr>
      <w:ind w:left="1100"/>
    </w:pPr>
  </w:style>
  <w:style w:type="paragraph" w:styleId="TOC7">
    <w:name w:val="toc 7"/>
    <w:basedOn w:val="Normal"/>
    <w:next w:val="Normal"/>
    <w:autoRedefine/>
    <w:uiPriority w:val="39"/>
    <w:pPr>
      <w:ind w:left="1320"/>
    </w:pPr>
  </w:style>
  <w:style w:type="paragraph" w:styleId="TOC8">
    <w:name w:val="toc 8"/>
    <w:basedOn w:val="Normal"/>
    <w:next w:val="Normal"/>
    <w:autoRedefine/>
    <w:uiPriority w:val="39"/>
    <w:pPr>
      <w:ind w:left="1540"/>
    </w:pPr>
  </w:style>
  <w:style w:type="paragraph" w:styleId="TOC9">
    <w:name w:val="toc 9"/>
    <w:basedOn w:val="Normal"/>
    <w:next w:val="Normal"/>
    <w:autoRedefine/>
    <w:uiPriority w:val="39"/>
    <w:pPr>
      <w:ind w:left="1760"/>
    </w:pPr>
  </w:style>
  <w:style w:type="character" w:customStyle="1" w:styleId="Undeline">
    <w:name w:val="Undeline"/>
    <w:rPr>
      <w:u w:val="single"/>
    </w:rPr>
  </w:style>
  <w:style w:type="paragraph" w:customStyle="1" w:styleId="VolNo">
    <w:name w:val="Vol No"/>
    <w:basedOn w:val="contract"/>
  </w:style>
  <w:style w:type="paragraph" w:customStyle="1" w:styleId="WARNING">
    <w:name w:val="WARNING"/>
    <w:basedOn w:val="Normal"/>
    <w:next w:val="Normal"/>
    <w:pPr>
      <w:tabs>
        <w:tab w:val="left" w:pos="1512"/>
      </w:tabs>
      <w:ind w:left="1512" w:hanging="1512"/>
    </w:pPr>
    <w:rPr>
      <w:b/>
      <w:caps/>
    </w:rPr>
  </w:style>
  <w:style w:type="paragraph" w:customStyle="1" w:styleId="WinTheme">
    <w:name w:val="Win Theme"/>
    <w:basedOn w:val="Normal"/>
    <w:next w:val="Normal"/>
    <w:pPr>
      <w:pBdr>
        <w:top w:val="double" w:sz="4" w:space="1" w:color="0000FF"/>
        <w:left w:val="double" w:sz="4" w:space="1" w:color="0000FF"/>
        <w:bottom w:val="double" w:sz="4" w:space="1" w:color="0000FF"/>
        <w:right w:val="double" w:sz="4" w:space="1" w:color="0000FF"/>
      </w:pBdr>
      <w:spacing w:before="60" w:after="60"/>
      <w:ind w:left="1440" w:right="1440"/>
      <w:jc w:val="center"/>
    </w:pPr>
    <w:rPr>
      <w:color w:val="0000FF"/>
    </w:rPr>
  </w:style>
  <w:style w:type="paragraph" w:styleId="BodyText3">
    <w:name w:val="Body Text 3"/>
    <w:basedOn w:val="Normal"/>
    <w:semiHidden/>
    <w:rPr>
      <w:color w:val="FF0000"/>
    </w:rPr>
  </w:style>
  <w:style w:type="character" w:styleId="FollowedHyperlink">
    <w:name w:val="FollowedHyperlink"/>
    <w:semiHidden/>
    <w:rPr>
      <w:color w:val="800080"/>
      <w:u w:val="single"/>
    </w:rPr>
  </w:style>
  <w:style w:type="paragraph" w:customStyle="1" w:styleId="MyPara1">
    <w:name w:val="MyPara 1"/>
    <w:basedOn w:val="PlainText"/>
    <w:rPr>
      <w:rFonts w:ascii="Helvetica" w:hAnsi="Helvetica" w:cs="Times New Roman"/>
    </w:rPr>
  </w:style>
  <w:style w:type="paragraph" w:styleId="PlainText">
    <w:name w:val="Plain Text"/>
    <w:basedOn w:val="Normal"/>
    <w:semiHidden/>
    <w:rPr>
      <w:rFonts w:ascii="Courier New" w:hAnsi="Courier New" w:cs="Helvetica"/>
    </w:rPr>
  </w:style>
  <w:style w:type="paragraph" w:styleId="BodyText2">
    <w:name w:val="Body Text 2"/>
    <w:basedOn w:val="Normal"/>
    <w:semiHidden/>
    <w:rPr>
      <w:i/>
      <w:color w:val="FF0000"/>
    </w:rPr>
  </w:style>
  <w:style w:type="paragraph" w:customStyle="1" w:styleId="Enum1">
    <w:name w:val="Enum (1)"/>
    <w:basedOn w:val="Normal"/>
    <w:pPr>
      <w:spacing w:before="0"/>
      <w:ind w:left="573" w:hanging="573"/>
    </w:pPr>
    <w:rPr>
      <w:lang w:eastAsia="fr-FR"/>
    </w:rPr>
  </w:style>
  <w:style w:type="paragraph" w:customStyle="1" w:styleId="ENUMa">
    <w:name w:val="ENUM a."/>
    <w:pPr>
      <w:tabs>
        <w:tab w:val="num" w:pos="1003"/>
      </w:tabs>
      <w:spacing w:after="120"/>
      <w:ind w:left="1003" w:hanging="362"/>
      <w:jc w:val="both"/>
    </w:pPr>
    <w:rPr>
      <w:rFonts w:ascii="Arial" w:hAnsi="Arial"/>
      <w:lang w:val="en-GB"/>
    </w:rPr>
  </w:style>
  <w:style w:type="paragraph" w:customStyle="1" w:styleId="Paragraphe">
    <w:name w:val="Paragraphe"/>
    <w:basedOn w:val="Normal"/>
    <w:qFormat/>
    <w:pPr>
      <w:keepLines/>
      <w:shd w:val="clear" w:color="FFFF00" w:fill="auto"/>
      <w:spacing w:before="40" w:after="40" w:line="360" w:lineRule="auto"/>
    </w:pPr>
    <w:rPr>
      <w:rFonts w:ascii="Comic Sans MS" w:hAnsi="Comic Sans MS"/>
      <w:color w:val="000000"/>
      <w:sz w:val="22"/>
      <w:lang w:val="fr-FR"/>
    </w:rPr>
  </w:style>
  <w:style w:type="character" w:customStyle="1" w:styleId="Para1Char">
    <w:name w:val="Para1 Char"/>
    <w:rPr>
      <w:rFonts w:ascii="Arial" w:hAnsi="Arial"/>
      <w:noProof w:val="0"/>
      <w:lang w:val="en-GB" w:eastAsia="en-US" w:bidi="ar-SA"/>
    </w:rPr>
  </w:style>
  <w:style w:type="paragraph" w:customStyle="1" w:styleId="PRE">
    <w:name w:val="PRE"/>
    <w:basedOn w:val="Normal"/>
    <w:pPr>
      <w:tabs>
        <w:tab w:val="num" w:pos="432"/>
        <w:tab w:val="num" w:pos="1440"/>
      </w:tabs>
      <w:spacing w:before="120"/>
      <w:ind w:left="1440" w:hanging="1440"/>
    </w:pPr>
    <w:rPr>
      <w:rFonts w:ascii="Times New Roman" w:hAnsi="Times New Roman"/>
      <w:sz w:val="24"/>
      <w:szCs w:val="24"/>
    </w:rPr>
  </w:style>
  <w:style w:type="paragraph" w:customStyle="1" w:styleId="SUP">
    <w:name w:val="SUP"/>
    <w:basedOn w:val="Normal"/>
    <w:pPr>
      <w:tabs>
        <w:tab w:val="num" w:pos="1418"/>
      </w:tabs>
      <w:spacing w:before="120"/>
      <w:ind w:left="1440" w:hanging="1440"/>
      <w:jc w:val="left"/>
    </w:pPr>
    <w:rPr>
      <w:rFonts w:ascii="Times New Roman" w:hAnsi="Times New Roman"/>
      <w:snapToGrid w:val="0"/>
      <w:sz w:val="24"/>
      <w:szCs w:val="24"/>
    </w:rPr>
  </w:style>
  <w:style w:type="paragraph" w:customStyle="1" w:styleId="sseng">
    <w:name w:val="ss eng"/>
    <w:basedOn w:val="Normal"/>
    <w:pPr>
      <w:tabs>
        <w:tab w:val="num" w:pos="2040"/>
      </w:tabs>
      <w:spacing w:before="120"/>
      <w:ind w:left="2040" w:hanging="600"/>
      <w:jc w:val="left"/>
    </w:pPr>
    <w:rPr>
      <w:rFonts w:ascii="Times New Roman" w:hAnsi="Times New Roman"/>
      <w:sz w:val="24"/>
      <w:szCs w:val="24"/>
    </w:rPr>
  </w:style>
  <w:style w:type="paragraph" w:customStyle="1" w:styleId="ENG">
    <w:name w:val="ENG"/>
    <w:basedOn w:val="Normal"/>
    <w:pPr>
      <w:tabs>
        <w:tab w:val="num" w:pos="757"/>
        <w:tab w:val="left" w:pos="1440"/>
      </w:tabs>
      <w:spacing w:before="120"/>
      <w:ind w:left="360" w:firstLine="37"/>
      <w:jc w:val="left"/>
    </w:pPr>
    <w:rPr>
      <w:rFonts w:ascii="Times New Roman" w:hAnsi="Times New Roman"/>
      <w:sz w:val="24"/>
      <w:szCs w:val="24"/>
    </w:rPr>
  </w:style>
  <w:style w:type="paragraph" w:customStyle="1" w:styleId="Tableautitre">
    <w:name w:val="Tableau_titre"/>
    <w:pPr>
      <w:suppressAutoHyphens/>
      <w:spacing w:before="240" w:after="240"/>
      <w:jc w:val="center"/>
    </w:pPr>
    <w:rPr>
      <w:rFonts w:ascii="Arial" w:hAnsi="Arial" w:cs="Arial"/>
      <w:b/>
      <w:caps/>
      <w:sz w:val="24"/>
      <w:lang w:val="en-US" w:eastAsia="ar-SA"/>
    </w:rPr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 w:cs="Tahoma"/>
    </w:rPr>
  </w:style>
  <w:style w:type="paragraph" w:customStyle="1" w:styleId="Bullet">
    <w:name w:val="Bullet"/>
    <w:basedOn w:val="Normal"/>
    <w:pPr>
      <w:tabs>
        <w:tab w:val="num" w:pos="360"/>
      </w:tabs>
      <w:spacing w:before="0" w:after="0"/>
      <w:ind w:left="360" w:hanging="360"/>
      <w:jc w:val="left"/>
    </w:pPr>
    <w:rPr>
      <w:rFonts w:ascii="Times New Roman" w:hAnsi="Times New Roman"/>
      <w:sz w:val="24"/>
    </w:rPr>
  </w:style>
  <w:style w:type="paragraph" w:customStyle="1" w:styleId="Style3">
    <w:name w:val="Style 3"/>
    <w:basedOn w:val="Normal"/>
    <w:pPr>
      <w:widowControl w:val="0"/>
      <w:autoSpaceDE w:val="0"/>
      <w:autoSpaceDN w:val="0"/>
      <w:spacing w:before="0" w:after="0"/>
      <w:ind w:left="432"/>
      <w:jc w:val="left"/>
    </w:pPr>
    <w:rPr>
      <w:rFonts w:ascii="Times New Roman" w:hAnsi="Times New Roman"/>
      <w:sz w:val="24"/>
      <w:szCs w:val="24"/>
      <w:lang w:val="en-US" w:eastAsia="en-GB"/>
    </w:rPr>
  </w:style>
  <w:style w:type="paragraph" w:customStyle="1" w:styleId="sspre">
    <w:name w:val="ss pre"/>
    <w:basedOn w:val="Normal"/>
    <w:autoRedefine/>
    <w:pPr>
      <w:tabs>
        <w:tab w:val="num" w:pos="1080"/>
        <w:tab w:val="num" w:pos="2040"/>
      </w:tabs>
      <w:spacing w:before="120"/>
      <w:ind w:left="2040" w:hanging="600"/>
      <w:jc w:val="left"/>
    </w:pPr>
    <w:rPr>
      <w:rFonts w:ascii="Times New Roman" w:hAnsi="Times New Roman"/>
      <w:snapToGrid w:val="0"/>
      <w:sz w:val="24"/>
    </w:rPr>
  </w:style>
  <w:style w:type="paragraph" w:customStyle="1" w:styleId="ssspre">
    <w:name w:val="sss pre"/>
    <w:basedOn w:val="Normal"/>
    <w:pPr>
      <w:tabs>
        <w:tab w:val="num" w:pos="1080"/>
        <w:tab w:val="num" w:pos="2280"/>
      </w:tabs>
      <w:spacing w:before="0" w:after="0"/>
      <w:ind w:left="2280" w:hanging="480"/>
      <w:jc w:val="left"/>
    </w:pPr>
    <w:rPr>
      <w:rFonts w:ascii="Times New Roman" w:hAnsi="Times New Roman"/>
      <w:sz w:val="24"/>
    </w:rPr>
  </w:style>
  <w:style w:type="paragraph" w:customStyle="1" w:styleId="stylearticle">
    <w:name w:val="style article"/>
    <w:basedOn w:val="Normal"/>
    <w:autoRedefine/>
    <w:pPr>
      <w:tabs>
        <w:tab w:val="num" w:pos="840"/>
      </w:tabs>
      <w:spacing w:before="0" w:after="0"/>
      <w:jc w:val="left"/>
    </w:pPr>
    <w:rPr>
      <w:rFonts w:ascii="Times New Roman" w:hAnsi="Times New Roman"/>
      <w:sz w:val="24"/>
    </w:rPr>
  </w:style>
  <w:style w:type="paragraph" w:customStyle="1" w:styleId="MAN">
    <w:name w:val="MAN"/>
    <w:basedOn w:val="Normal"/>
    <w:autoRedefine/>
    <w:pPr>
      <w:tabs>
        <w:tab w:val="num" w:pos="432"/>
      </w:tabs>
      <w:spacing w:before="120"/>
      <w:ind w:left="1440" w:hanging="1440"/>
    </w:pPr>
    <w:rPr>
      <w:rFonts w:ascii="Times New Roman" w:hAnsi="Times New Roman"/>
      <w:snapToGrid w:val="0"/>
      <w:sz w:val="24"/>
      <w:szCs w:val="24"/>
      <w:lang w:eastAsia="fr-FR"/>
    </w:rPr>
  </w:style>
  <w:style w:type="paragraph" w:customStyle="1" w:styleId="Figure">
    <w:name w:val="Figure"/>
    <w:basedOn w:val="Normal"/>
    <w:pPr>
      <w:tabs>
        <w:tab w:val="num" w:pos="3240"/>
      </w:tabs>
      <w:spacing w:before="120" w:after="480"/>
      <w:ind w:left="2517" w:hanging="357"/>
      <w:jc w:val="center"/>
    </w:pPr>
    <w:rPr>
      <w:rFonts w:ascii="Times New Roman" w:hAnsi="Times New Roman"/>
      <w:i/>
      <w:iCs/>
      <w:sz w:val="24"/>
      <w:szCs w:val="24"/>
    </w:rPr>
  </w:style>
  <w:style w:type="paragraph" w:customStyle="1" w:styleId="ssman">
    <w:name w:val="ss man"/>
    <w:basedOn w:val="Normal"/>
    <w:pPr>
      <w:tabs>
        <w:tab w:val="num" w:pos="2040"/>
      </w:tabs>
      <w:spacing w:before="120"/>
      <w:ind w:left="2041" w:hanging="601"/>
      <w:jc w:val="left"/>
    </w:pPr>
    <w:rPr>
      <w:rFonts w:ascii="Times New Roman" w:hAnsi="Times New Roman"/>
      <w:snapToGrid w:val="0"/>
      <w:sz w:val="24"/>
      <w:szCs w:val="24"/>
      <w:lang w:eastAsia="fr-FR"/>
    </w:rPr>
  </w:style>
  <w:style w:type="paragraph" w:customStyle="1" w:styleId="BodyTextbull">
    <w:name w:val="Body Text bull"/>
    <w:basedOn w:val="BodyText"/>
    <w:pPr>
      <w:tabs>
        <w:tab w:val="num" w:pos="360"/>
      </w:tabs>
      <w:spacing w:before="0" w:after="0"/>
      <w:ind w:left="360" w:hanging="360"/>
      <w:jc w:val="left"/>
    </w:pPr>
    <w:rPr>
      <w:rFonts w:ascii="Comic Sans MS" w:hAnsi="Comic Sans MS"/>
      <w:sz w:val="20"/>
    </w:rPr>
  </w:style>
  <w:style w:type="paragraph" w:styleId="ListNumber">
    <w:name w:val="List Number"/>
    <w:basedOn w:val="Normal"/>
    <w:semiHidden/>
    <w:pPr>
      <w:tabs>
        <w:tab w:val="num" w:pos="360"/>
      </w:tabs>
      <w:spacing w:before="0" w:after="0"/>
      <w:ind w:left="360" w:hanging="360"/>
      <w:jc w:val="left"/>
    </w:pPr>
    <w:rPr>
      <w:rFonts w:ascii="Times New Roman" w:hAnsi="Times New Roman"/>
      <w:sz w:val="24"/>
    </w:rPr>
  </w:style>
  <w:style w:type="paragraph" w:customStyle="1" w:styleId="TitreTab">
    <w:name w:val="TitreTab"/>
    <w:basedOn w:val="Normal"/>
    <w:pPr>
      <w:spacing w:before="0" w:after="0" w:line="360" w:lineRule="auto"/>
      <w:jc w:val="left"/>
    </w:pPr>
    <w:rPr>
      <w:b/>
      <w:color w:val="000080"/>
      <w:lang w:val="fr-FR"/>
    </w:rPr>
  </w:style>
  <w:style w:type="paragraph" w:customStyle="1" w:styleId="ParTab">
    <w:name w:val="ParTab"/>
    <w:basedOn w:val="Normal"/>
    <w:pPr>
      <w:keepLines/>
      <w:spacing w:before="120" w:after="0" w:line="360" w:lineRule="auto"/>
    </w:pPr>
    <w:rPr>
      <w:sz w:val="22"/>
      <w:lang w:val="fr-FR"/>
    </w:rPr>
  </w:style>
  <w:style w:type="paragraph" w:styleId="ListBullet3">
    <w:name w:val="List Bullet 3"/>
    <w:basedOn w:val="Normal"/>
    <w:semiHidden/>
    <w:pPr>
      <w:tabs>
        <w:tab w:val="num" w:pos="926"/>
        <w:tab w:val="left" w:pos="1080"/>
      </w:tabs>
      <w:spacing w:before="0" w:line="360" w:lineRule="auto"/>
      <w:ind w:left="926" w:hanging="360"/>
    </w:pPr>
  </w:style>
  <w:style w:type="paragraph" w:customStyle="1" w:styleId="Annex20">
    <w:name w:val="Annex 2"/>
    <w:basedOn w:val="Normal"/>
    <w:pPr>
      <w:numPr>
        <w:ilvl w:val="1"/>
        <w:numId w:val="8"/>
      </w:numPr>
      <w:spacing w:before="0" w:after="0"/>
      <w:jc w:val="left"/>
    </w:pPr>
    <w:rPr>
      <w:rFonts w:ascii="Times New Roman" w:hAnsi="Times New Roman"/>
      <w:b/>
      <w:bCs/>
      <w:sz w:val="32"/>
      <w:szCs w:val="32"/>
    </w:rPr>
  </w:style>
  <w:style w:type="paragraph" w:customStyle="1" w:styleId="Annex10">
    <w:name w:val="Annex 1"/>
    <w:pPr>
      <w:numPr>
        <w:numId w:val="8"/>
      </w:numPr>
    </w:pPr>
    <w:rPr>
      <w:b/>
      <w:sz w:val="32"/>
      <w:szCs w:val="24"/>
    </w:rPr>
  </w:style>
  <w:style w:type="paragraph" w:customStyle="1" w:styleId="BidC">
    <w:name w:val="BidC"/>
    <w:basedOn w:val="Normal"/>
    <w:pPr>
      <w:spacing w:before="120"/>
      <w:ind w:left="1440" w:hanging="1440"/>
      <w:jc w:val="left"/>
    </w:pPr>
    <w:rPr>
      <w:rFonts w:ascii="Times New Roman" w:hAnsi="Times New Roman"/>
      <w:sz w:val="24"/>
    </w:rPr>
  </w:style>
  <w:style w:type="paragraph" w:customStyle="1" w:styleId="ssBidE">
    <w:name w:val="ss BidE"/>
    <w:basedOn w:val="Normal"/>
    <w:autoRedefine/>
    <w:pPr>
      <w:tabs>
        <w:tab w:val="num" w:pos="0"/>
      </w:tabs>
      <w:spacing w:before="60" w:after="60"/>
      <w:ind w:hanging="360"/>
      <w:jc w:val="left"/>
    </w:pPr>
    <w:rPr>
      <w:rFonts w:ascii="Times New Roman" w:hAnsi="Times New Roman"/>
      <w:sz w:val="24"/>
    </w:rPr>
  </w:style>
  <w:style w:type="paragraph" w:styleId="ListBullet2">
    <w:name w:val="List Bullet 2"/>
    <w:basedOn w:val="Normal"/>
    <w:autoRedefine/>
    <w:semiHidden/>
    <w:pPr>
      <w:tabs>
        <w:tab w:val="num" w:pos="720"/>
      </w:tabs>
      <w:ind w:left="720" w:hanging="360"/>
    </w:pPr>
  </w:style>
  <w:style w:type="paragraph" w:customStyle="1" w:styleId="FocusBoxBullet">
    <w:name w:val="Focus Box Bullet"/>
    <w:basedOn w:val="Normal"/>
    <w:pPr>
      <w:tabs>
        <w:tab w:val="left" w:pos="576"/>
      </w:tabs>
      <w:spacing w:before="40" w:after="40"/>
      <w:ind w:left="576" w:hanging="288"/>
    </w:pPr>
    <w:rPr>
      <w:color w:val="000080"/>
      <w:lang w:eastAsia="fr-FR"/>
    </w:rPr>
  </w:style>
  <w:style w:type="paragraph" w:styleId="BodyTextIndent">
    <w:name w:val="Body Text Indent"/>
    <w:basedOn w:val="Normal"/>
    <w:semiHidden/>
    <w:pPr>
      <w:ind w:left="112"/>
    </w:pPr>
    <w:rPr>
      <w:bCs/>
      <w:sz w:val="18"/>
    </w:rPr>
  </w:style>
  <w:style w:type="paragraph" w:customStyle="1" w:styleId="ParagrapheStandard">
    <w:name w:val="Paragraphe Standard"/>
    <w:pPr>
      <w:keepLines/>
      <w:widowControl w:val="0"/>
      <w:spacing w:before="240"/>
      <w:ind w:left="851"/>
      <w:jc w:val="both"/>
    </w:pPr>
    <w:rPr>
      <w:rFonts w:ascii="Arial" w:hAnsi="Arial"/>
    </w:rPr>
  </w:style>
  <w:style w:type="paragraph" w:customStyle="1" w:styleId="STDFicheTitre">
    <w:name w:val="STD_FicheTitre"/>
    <w:basedOn w:val="Paragraphe"/>
    <w:pPr>
      <w:keepLines w:val="0"/>
      <w:shd w:val="clear" w:color="auto" w:fill="auto"/>
      <w:spacing w:before="60" w:after="120"/>
      <w:jc w:val="left"/>
      <w:outlineLvl w:val="1"/>
    </w:pPr>
    <w:rPr>
      <w:rFonts w:ascii="Arial" w:hAnsi="Arial"/>
      <w:b/>
      <w:color w:val="008080"/>
      <w:sz w:val="28"/>
      <w:lang w:eastAsia="fr-FR"/>
    </w:rPr>
  </w:style>
  <w:style w:type="paragraph" w:customStyle="1" w:styleId="STDListeExigTest">
    <w:name w:val="STD_Liste_Exig_Test"/>
    <w:basedOn w:val="ParTab"/>
    <w:pPr>
      <w:keepLines w:val="0"/>
      <w:spacing w:before="0"/>
      <w:jc w:val="center"/>
    </w:pPr>
    <w:rPr>
      <w:b/>
      <w:smallCaps/>
      <w:color w:val="800080"/>
      <w:sz w:val="12"/>
      <w:lang w:eastAsia="fr-FR"/>
    </w:rPr>
  </w:style>
  <w:style w:type="paragraph" w:customStyle="1" w:styleId="ParAction">
    <w:name w:val="ParAction"/>
    <w:basedOn w:val="ParTab"/>
    <w:pPr>
      <w:keepNext/>
      <w:spacing w:after="60"/>
      <w:jc w:val="left"/>
      <w:outlineLvl w:val="3"/>
    </w:pPr>
    <w:rPr>
      <w:color w:val="000080"/>
      <w:lang w:eastAsia="fr-FR"/>
    </w:rPr>
  </w:style>
  <w:style w:type="paragraph" w:customStyle="1" w:styleId="STDNumExig">
    <w:name w:val="STD_NumExig"/>
    <w:basedOn w:val="Normal"/>
    <w:pPr>
      <w:spacing w:before="0" w:after="0" w:line="360" w:lineRule="auto"/>
      <w:jc w:val="center"/>
    </w:pPr>
    <w:rPr>
      <w:color w:val="800080"/>
      <w:lang w:val="fr-FR" w:eastAsia="fr-FR"/>
    </w:rPr>
  </w:style>
  <w:style w:type="paragraph" w:customStyle="1" w:styleId="STDNumRs">
    <w:name w:val="STD_NumRés"/>
    <w:basedOn w:val="Normal"/>
    <w:pPr>
      <w:spacing w:before="0" w:after="0" w:line="360" w:lineRule="auto"/>
      <w:jc w:val="left"/>
    </w:pPr>
    <w:rPr>
      <w:color w:val="008000"/>
      <w:sz w:val="22"/>
      <w:lang w:val="fr-FR" w:eastAsia="fr-FR"/>
    </w:rPr>
  </w:style>
  <w:style w:type="paragraph" w:customStyle="1" w:styleId="STDTexteExig">
    <w:name w:val="STD_TexteExig"/>
    <w:basedOn w:val="Normal"/>
    <w:pPr>
      <w:spacing w:before="0" w:after="0" w:line="360" w:lineRule="auto"/>
      <w:jc w:val="left"/>
      <w:outlineLvl w:val="4"/>
    </w:pPr>
    <w:rPr>
      <w:color w:val="800080"/>
      <w:lang w:val="fr-FR" w:eastAsia="fr-FR"/>
    </w:rPr>
  </w:style>
  <w:style w:type="character" w:customStyle="1" w:styleId="Para2Car">
    <w:name w:val="Para2 Car"/>
    <w:rPr>
      <w:rFonts w:ascii="Arial" w:hAnsi="Arial"/>
      <w:bCs/>
      <w:color w:val="000000"/>
      <w:lang w:val="en-US" w:eastAsia="en-US" w:bidi="ar-SA"/>
    </w:rPr>
  </w:style>
  <w:style w:type="paragraph" w:customStyle="1" w:styleId="Textedebulles1">
    <w:name w:val="Texte de bulles1"/>
    <w:basedOn w:val="Normal"/>
    <w:semiHidden/>
    <w:rPr>
      <w:rFonts w:ascii="Tahoma" w:hAnsi="Tahoma" w:cs="Tahoma"/>
      <w:sz w:val="16"/>
      <w:szCs w:val="16"/>
    </w:rPr>
  </w:style>
  <w:style w:type="paragraph" w:styleId="ListBullet4">
    <w:name w:val="List Bullet 4"/>
    <w:basedOn w:val="Normal"/>
    <w:autoRedefine/>
    <w:semiHidden/>
    <w:pPr>
      <w:numPr>
        <w:numId w:val="12"/>
      </w:numPr>
      <w:tabs>
        <w:tab w:val="clear" w:pos="1209"/>
        <w:tab w:val="num" w:pos="1440"/>
      </w:tabs>
      <w:ind w:left="1440"/>
    </w:pPr>
  </w:style>
  <w:style w:type="paragraph" w:styleId="ListBullet5">
    <w:name w:val="List Bullet 5"/>
    <w:basedOn w:val="Normal"/>
    <w:autoRedefine/>
    <w:semiHidden/>
    <w:pPr>
      <w:numPr>
        <w:numId w:val="13"/>
      </w:numPr>
      <w:tabs>
        <w:tab w:val="clear" w:pos="1492"/>
        <w:tab w:val="num" w:pos="1800"/>
      </w:tabs>
      <w:ind w:left="1800"/>
    </w:pPr>
  </w:style>
  <w:style w:type="paragraph" w:styleId="ListNumber2">
    <w:name w:val="List Number 2"/>
    <w:basedOn w:val="Normal"/>
    <w:semiHidden/>
    <w:pPr>
      <w:numPr>
        <w:numId w:val="14"/>
      </w:numPr>
      <w:tabs>
        <w:tab w:val="clear" w:pos="643"/>
        <w:tab w:val="num" w:pos="720"/>
      </w:tabs>
      <w:ind w:left="720"/>
    </w:pPr>
  </w:style>
  <w:style w:type="paragraph" w:styleId="ListNumber4">
    <w:name w:val="List Number 4"/>
    <w:basedOn w:val="Normal"/>
    <w:semiHidden/>
    <w:pPr>
      <w:numPr>
        <w:numId w:val="15"/>
      </w:numPr>
      <w:tabs>
        <w:tab w:val="clear" w:pos="1209"/>
        <w:tab w:val="num" w:pos="1440"/>
      </w:tabs>
      <w:ind w:left="1440"/>
    </w:pPr>
  </w:style>
  <w:style w:type="paragraph" w:customStyle="1" w:styleId="Aim">
    <w:name w:val="Aim"/>
    <w:basedOn w:val="Normal"/>
    <w:next w:val="Background"/>
    <w:pPr>
      <w:numPr>
        <w:numId w:val="16"/>
      </w:numPr>
      <w:tabs>
        <w:tab w:val="clear" w:pos="720"/>
        <w:tab w:val="num" w:pos="1276"/>
      </w:tabs>
      <w:spacing w:before="60"/>
      <w:ind w:left="1276" w:hanging="1276"/>
    </w:pPr>
    <w:rPr>
      <w:rFonts w:ascii="Tahoma" w:hAnsi="Tahoma"/>
    </w:rPr>
  </w:style>
  <w:style w:type="paragraph" w:customStyle="1" w:styleId="Background">
    <w:name w:val="Background"/>
    <w:basedOn w:val="Normal"/>
    <w:next w:val="Normal"/>
    <w:autoRedefine/>
    <w:pPr>
      <w:spacing w:before="60"/>
    </w:pPr>
    <w:rPr>
      <w:rFonts w:ascii="Tahoma" w:hAnsi="Tahoma"/>
      <w:sz w:val="18"/>
    </w:rPr>
  </w:style>
  <w:style w:type="paragraph" w:customStyle="1" w:styleId="LetterTitle">
    <w:name w:val="Letter Title"/>
    <w:basedOn w:val="Title"/>
    <w:next w:val="Heading1"/>
    <w:pPr>
      <w:numPr>
        <w:numId w:val="17"/>
      </w:numPr>
      <w:tabs>
        <w:tab w:val="clear" w:pos="720"/>
        <w:tab w:val="num" w:pos="1077"/>
      </w:tabs>
      <w:ind w:left="1077" w:hanging="1077"/>
      <w:jc w:val="left"/>
    </w:pPr>
    <w:rPr>
      <w:rFonts w:ascii="Arial Bold" w:hAnsi="Arial Bold"/>
      <w:caps/>
      <w:color w:val="000080"/>
      <w:sz w:val="28"/>
    </w:rPr>
  </w:style>
  <w:style w:type="character" w:styleId="CommentReference">
    <w:name w:val="annotation reference"/>
    <w:semiHidden/>
    <w:rPr>
      <w:rFonts w:ascii="Helvetica" w:hAnsi="Helvetica"/>
      <w:i/>
      <w:vanish/>
      <w:color w:val="0000FF"/>
      <w:sz w:val="16"/>
      <w:vertAlign w:val="superscript"/>
    </w:rPr>
  </w:style>
  <w:style w:type="paragraph" w:customStyle="1" w:styleId="textref">
    <w:name w:val="textref"/>
    <w:basedOn w:val="Normal"/>
    <w:pPr>
      <w:spacing w:before="0" w:after="0"/>
      <w:jc w:val="left"/>
    </w:pPr>
    <w:rPr>
      <w:rFonts w:ascii="Verdana" w:hAnsi="Verdana"/>
      <w:color w:val="000080"/>
      <w:sz w:val="18"/>
      <w:lang w:eastAsia="fr-FR"/>
    </w:rPr>
  </w:style>
  <w:style w:type="paragraph" w:customStyle="1" w:styleId="grandtitre">
    <w:name w:val="grandtitre"/>
    <w:basedOn w:val="Normal"/>
    <w:pPr>
      <w:spacing w:before="0" w:after="80"/>
      <w:jc w:val="center"/>
    </w:pPr>
    <w:rPr>
      <w:rFonts w:ascii="Verdana" w:hAnsi="Verdana"/>
      <w:color w:val="800000"/>
      <w:sz w:val="44"/>
      <w:lang w:eastAsia="fr-FR"/>
    </w:rPr>
  </w:style>
  <w:style w:type="paragraph" w:styleId="CommentText">
    <w:name w:val="annotation text"/>
    <w:basedOn w:val="Normal"/>
    <w:semiHidden/>
    <w:pPr>
      <w:tabs>
        <w:tab w:val="num" w:pos="1080"/>
      </w:tabs>
      <w:ind w:left="1080" w:hanging="1080"/>
    </w:pPr>
    <w:rPr>
      <w:lang w:val="x-none"/>
    </w:rPr>
  </w:style>
  <w:style w:type="paragraph" w:customStyle="1" w:styleId="BalloonText1">
    <w:name w:val="Balloon Text1"/>
    <w:basedOn w:val="Normal"/>
    <w:semiHidden/>
    <w:rPr>
      <w:rFonts w:ascii="Tahoma" w:hAnsi="Tahoma" w:cs="Tahoma"/>
      <w:sz w:val="16"/>
      <w:szCs w:val="16"/>
    </w:rPr>
  </w:style>
  <w:style w:type="paragraph" w:styleId="FootnoteText">
    <w:name w:val="footnote text"/>
    <w:basedOn w:val="Normal"/>
    <w:semiHidden/>
    <w:pPr>
      <w:numPr>
        <w:ilvl w:val="1"/>
      </w:numPr>
      <w:spacing w:before="0" w:after="0"/>
      <w:jc w:val="left"/>
    </w:pPr>
    <w:rPr>
      <w:rFonts w:ascii="Times New Roman" w:hAnsi="Times New Roman"/>
      <w:sz w:val="18"/>
    </w:rPr>
  </w:style>
  <w:style w:type="character" w:styleId="FootnoteReference">
    <w:name w:val="footnote reference"/>
    <w:semiHidden/>
    <w:rPr>
      <w:vertAlign w:val="superscript"/>
    </w:rPr>
  </w:style>
  <w:style w:type="paragraph" w:customStyle="1" w:styleId="tabletextsingle">
    <w:name w:val="table text single"/>
    <w:basedOn w:val="tabletext"/>
    <w:pPr>
      <w:tabs>
        <w:tab w:val="left" w:pos="1080"/>
      </w:tabs>
      <w:spacing w:before="60" w:after="0"/>
    </w:pPr>
  </w:style>
  <w:style w:type="paragraph" w:customStyle="1" w:styleId="PART">
    <w:name w:val="PART"/>
    <w:basedOn w:val="Normal"/>
    <w:pPr>
      <w:tabs>
        <w:tab w:val="num" w:pos="643"/>
      </w:tabs>
      <w:spacing w:before="600" w:after="600"/>
      <w:ind w:left="643" w:hanging="360"/>
      <w:jc w:val="left"/>
    </w:pPr>
    <w:rPr>
      <w:rFonts w:ascii="Times New Roman" w:hAnsi="Times New Roman" w:cs="Arial"/>
      <w:b/>
      <w:bCs/>
      <w:kern w:val="28"/>
      <w:sz w:val="40"/>
      <w:szCs w:val="40"/>
    </w:rPr>
  </w:style>
  <w:style w:type="paragraph" w:customStyle="1" w:styleId="SECTIONChar">
    <w:name w:val="SECTION Char"/>
    <w:basedOn w:val="Normal"/>
    <w:pPr>
      <w:tabs>
        <w:tab w:val="num" w:pos="643"/>
      </w:tabs>
      <w:spacing w:before="480" w:after="480"/>
      <w:ind w:left="643" w:right="-48" w:hanging="360"/>
      <w:jc w:val="left"/>
      <w:outlineLvl w:val="0"/>
    </w:pPr>
    <w:rPr>
      <w:rFonts w:ascii="Times New Roman" w:hAnsi="Times New Roman" w:cs="Arial"/>
      <w:b/>
      <w:bCs/>
      <w:kern w:val="28"/>
      <w:sz w:val="36"/>
      <w:szCs w:val="32"/>
    </w:rPr>
  </w:style>
  <w:style w:type="paragraph" w:customStyle="1" w:styleId="Style1">
    <w:name w:val="Style1"/>
    <w:basedOn w:val="Normal"/>
    <w:pPr>
      <w:spacing w:before="0" w:after="240"/>
      <w:jc w:val="left"/>
    </w:pPr>
    <w:rPr>
      <w:rFonts w:ascii="Times New Roman" w:hAnsi="Times New Roman"/>
      <w:sz w:val="24"/>
    </w:rPr>
  </w:style>
  <w:style w:type="paragraph" w:customStyle="1" w:styleId="Style2">
    <w:name w:val="Style 2"/>
    <w:basedOn w:val="Style1"/>
    <w:autoRedefine/>
    <w:pPr>
      <w:tabs>
        <w:tab w:val="num" w:pos="643"/>
      </w:tabs>
      <w:ind w:left="643" w:hanging="360"/>
    </w:pPr>
  </w:style>
  <w:style w:type="paragraph" w:customStyle="1" w:styleId="BidEChar">
    <w:name w:val="BidE Char"/>
    <w:basedOn w:val="Normal"/>
    <w:pPr>
      <w:spacing w:before="240" w:after="240"/>
      <w:jc w:val="left"/>
    </w:pPr>
    <w:rPr>
      <w:rFonts w:ascii="Times New Roman" w:hAnsi="Times New Roman"/>
      <w:sz w:val="24"/>
      <w:szCs w:val="22"/>
    </w:rPr>
  </w:style>
  <w:style w:type="paragraph" w:customStyle="1" w:styleId="Normal1">
    <w:name w:val="Normal 1"/>
    <w:basedOn w:val="Normal"/>
    <w:autoRedefine/>
    <w:pPr>
      <w:tabs>
        <w:tab w:val="left" w:leader="dot" w:pos="567"/>
        <w:tab w:val="left" w:pos="1701"/>
        <w:tab w:val="left" w:pos="4536"/>
        <w:tab w:val="left" w:pos="5670"/>
      </w:tabs>
      <w:spacing w:before="0" w:after="0"/>
      <w:ind w:left="360"/>
      <w:jc w:val="left"/>
    </w:pPr>
    <w:rPr>
      <w:b/>
      <w:bCs/>
      <w:lang w:val="fr-FR" w:eastAsia="fr-FR"/>
    </w:rPr>
  </w:style>
  <w:style w:type="paragraph" w:styleId="ListBullet">
    <w:name w:val="List Bullet"/>
    <w:basedOn w:val="Normal"/>
    <w:autoRedefine/>
    <w:semiHidden/>
    <w:pPr>
      <w:numPr>
        <w:numId w:val="18"/>
      </w:numPr>
      <w:tabs>
        <w:tab w:val="clear" w:pos="360"/>
        <w:tab w:val="left" w:pos="851"/>
      </w:tabs>
      <w:spacing w:before="120" w:after="0"/>
      <w:ind w:left="851" w:hanging="425"/>
      <w:jc w:val="left"/>
    </w:pPr>
  </w:style>
  <w:style w:type="paragraph" w:customStyle="1" w:styleId="FocusBoxHeading">
    <w:name w:val="Focus Box Heading"/>
    <w:basedOn w:val="Normal"/>
    <w:pPr>
      <w:spacing w:before="40" w:after="40"/>
      <w:jc w:val="center"/>
    </w:pPr>
    <w:rPr>
      <w:b/>
      <w:i/>
      <w:color w:val="FFFFFF"/>
      <w:lang w:eastAsia="fr-FR"/>
    </w:rPr>
  </w:style>
  <w:style w:type="paragraph" w:customStyle="1" w:styleId="thalesstandard">
    <w:name w:val="thales standard"/>
    <w:basedOn w:val="Normal"/>
    <w:pPr>
      <w:spacing w:before="40" w:after="40"/>
      <w:jc w:val="left"/>
    </w:pPr>
  </w:style>
  <w:style w:type="paragraph" w:customStyle="1" w:styleId="sssup">
    <w:name w:val="ss sup"/>
    <w:basedOn w:val="Normal"/>
    <w:autoRedefine/>
    <w:pPr>
      <w:tabs>
        <w:tab w:val="num" w:pos="1080"/>
      </w:tabs>
      <w:spacing w:before="120"/>
      <w:ind w:left="2041" w:hanging="601"/>
      <w:jc w:val="left"/>
    </w:pPr>
    <w:rPr>
      <w:rFonts w:ascii="Times New Roman" w:hAnsi="Times New Roman"/>
      <w:sz w:val="24"/>
      <w:szCs w:val="24"/>
    </w:rPr>
  </w:style>
  <w:style w:type="paragraph" w:customStyle="1" w:styleId="StylePrelimTITLELeft">
    <w:name w:val="Style Prelim TITLE + Left"/>
    <w:basedOn w:val="PrelimTITLE"/>
    <w:pPr>
      <w:keepNext/>
      <w:jc w:val="left"/>
    </w:pPr>
    <w:rPr>
      <w:bCs/>
    </w:rPr>
  </w:style>
  <w:style w:type="paragraph" w:customStyle="1" w:styleId="Default">
    <w:name w:val="Default"/>
    <w:pPr>
      <w:autoSpaceDE w:val="0"/>
      <w:autoSpaceDN w:val="0"/>
      <w:adjustRightInd w:val="0"/>
    </w:pPr>
    <w:rPr>
      <w:color w:val="000000"/>
      <w:sz w:val="24"/>
      <w:szCs w:val="24"/>
      <w:lang w:val="en-US" w:eastAsia="en-US"/>
    </w:rPr>
  </w:style>
  <w:style w:type="paragraph" w:customStyle="1" w:styleId="1texte-text">
    <w:name w:val="&gt;1: texte-text"/>
    <w:basedOn w:val="Normal"/>
    <w:pPr>
      <w:keepLines/>
      <w:spacing w:before="120"/>
    </w:pPr>
    <w:rPr>
      <w:color w:val="FF00FF"/>
      <w:sz w:val="22"/>
      <w:lang w:val="en-US" w:eastAsia="fr-FR"/>
    </w:rPr>
  </w:style>
  <w:style w:type="paragraph" w:customStyle="1" w:styleId="para4">
    <w:name w:val="para4"/>
    <w:basedOn w:val="Para3-no"/>
    <w:pPr>
      <w:numPr>
        <w:numId w:val="19"/>
      </w:numPr>
    </w:pPr>
  </w:style>
  <w:style w:type="paragraph" w:styleId="BalloonText">
    <w:name w:val="Balloon Text"/>
    <w:basedOn w:val="Normal"/>
    <w:semiHidden/>
    <w:unhideWhenUsed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tabletitleCar">
    <w:name w:val="table title Car"/>
    <w:rPr>
      <w:rFonts w:ascii="Arial" w:hAnsi="Arial"/>
      <w:caps/>
      <w:color w:val="0000FF"/>
      <w:lang w:val="en-GB" w:eastAsia="en-US" w:bidi="ar-SA"/>
    </w:rPr>
  </w:style>
  <w:style w:type="character" w:customStyle="1" w:styleId="CarCar">
    <w:name w:val="Car Car"/>
    <w:semiHidden/>
    <w:rPr>
      <w:rFonts w:ascii="Tahoma" w:hAnsi="Tahoma" w:cs="Tahoma"/>
      <w:sz w:val="16"/>
      <w:szCs w:val="16"/>
      <w:lang w:val="en-GB"/>
    </w:rPr>
  </w:style>
  <w:style w:type="paragraph" w:styleId="CommentSubject">
    <w:name w:val="annotation subject"/>
    <w:basedOn w:val="CommentText"/>
    <w:next w:val="CommentText"/>
    <w:semiHidden/>
    <w:unhideWhenUsed/>
    <w:pPr>
      <w:tabs>
        <w:tab w:val="clear" w:pos="1080"/>
      </w:tabs>
      <w:ind w:left="0" w:firstLine="0"/>
    </w:pPr>
    <w:rPr>
      <w:b/>
      <w:bCs/>
      <w:lang w:val="en-GB"/>
    </w:rPr>
  </w:style>
  <w:style w:type="character" w:customStyle="1" w:styleId="CommentaireCar">
    <w:name w:val="Commentaire Car"/>
    <w:semiHidden/>
    <w:rPr>
      <w:rFonts w:ascii="Arial" w:hAnsi="Arial"/>
      <w:lang w:eastAsia="en-US"/>
    </w:rPr>
  </w:style>
  <w:style w:type="character" w:customStyle="1" w:styleId="ObjetducommentaireCar">
    <w:name w:val="Objet du commentaire Car"/>
    <w:semiHidden/>
    <w:rPr>
      <w:rFonts w:ascii="Arial" w:hAnsi="Arial"/>
      <w:b/>
      <w:bCs/>
      <w:lang w:val="en-GB" w:eastAsia="en-US"/>
    </w:rPr>
  </w:style>
  <w:style w:type="paragraph" w:customStyle="1" w:styleId="xLogo">
    <w:name w:val="x:Logo"/>
    <w:basedOn w:val="Normal"/>
    <w:pPr>
      <w:spacing w:before="0" w:after="0"/>
      <w:jc w:val="center"/>
    </w:pPr>
    <w:rPr>
      <w:b/>
      <w:bCs/>
      <w:lang w:val="fr-FR" w:eastAsia="fr-FR"/>
    </w:rPr>
  </w:style>
  <w:style w:type="paragraph" w:customStyle="1" w:styleId="Para1C">
    <w:name w:val="Para1_C"/>
    <w:basedOn w:val="Normal"/>
    <w:next w:val="Normal"/>
    <w:pPr>
      <w:numPr>
        <w:numId w:val="20"/>
      </w:numPr>
      <w:spacing w:before="120"/>
    </w:pPr>
    <w:rPr>
      <w:rFonts w:cs="Arial"/>
      <w:lang w:val="en-US"/>
    </w:rPr>
  </w:style>
  <w:style w:type="paragraph" w:customStyle="1" w:styleId="Para2C">
    <w:name w:val="Para2_C"/>
    <w:basedOn w:val="Normal"/>
    <w:pPr>
      <w:numPr>
        <w:numId w:val="21"/>
      </w:numPr>
    </w:pPr>
  </w:style>
  <w:style w:type="paragraph" w:customStyle="1" w:styleId="Para3C">
    <w:name w:val="Para3_C"/>
    <w:basedOn w:val="Normal"/>
    <w:pPr>
      <w:numPr>
        <w:numId w:val="22"/>
      </w:numPr>
    </w:pPr>
  </w:style>
  <w:style w:type="paragraph" w:styleId="Revision">
    <w:name w:val="Revision"/>
    <w:hidden/>
    <w:semiHidden/>
    <w:rPr>
      <w:rFonts w:ascii="Arial" w:hAnsi="Arial"/>
      <w:lang w:val="en-GB" w:eastAsia="en-US"/>
    </w:rPr>
  </w:style>
  <w:style w:type="character" w:styleId="Strong">
    <w:name w:val="Strong"/>
    <w:uiPriority w:val="22"/>
    <w:qFormat/>
    <w:rsid w:val="008666E7"/>
    <w:rPr>
      <w:b/>
      <w:bCs/>
    </w:rPr>
  </w:style>
  <w:style w:type="paragraph" w:customStyle="1" w:styleId="Para10">
    <w:name w:val="Para 1"/>
    <w:basedOn w:val="Normal"/>
    <w:rsid w:val="00AF7A3C"/>
    <w:pPr>
      <w:spacing w:before="120"/>
    </w:pPr>
    <w:rPr>
      <w:rFonts w:cs="Arial"/>
    </w:rPr>
  </w:style>
  <w:style w:type="paragraph" w:customStyle="1" w:styleId="Figuretitle0">
    <w:name w:val="Figure title"/>
    <w:basedOn w:val="tabletitle"/>
    <w:next w:val="Normal"/>
    <w:rsid w:val="00AF7A3C"/>
    <w:pPr>
      <w:keepNext w:val="0"/>
    </w:pPr>
    <w:rPr>
      <w:rFonts w:ascii="Arial Bold" w:hAnsi="Arial Bold" w:cs="Arial"/>
      <w:b/>
      <w:caps w:val="0"/>
    </w:rPr>
  </w:style>
  <w:style w:type="paragraph" w:customStyle="1" w:styleId="Para20">
    <w:name w:val="Para 2"/>
    <w:basedOn w:val="Normal"/>
    <w:rsid w:val="00AF7A3C"/>
    <w:pPr>
      <w:ind w:left="1494" w:hanging="360"/>
    </w:pPr>
    <w:rPr>
      <w:rFonts w:cs="Arial"/>
    </w:rPr>
  </w:style>
  <w:style w:type="paragraph" w:customStyle="1" w:styleId="listepuce1">
    <w:name w:val="liste à puce 1"/>
    <w:basedOn w:val="Normal"/>
    <w:qFormat/>
    <w:rsid w:val="00AF7A3C"/>
    <w:pPr>
      <w:numPr>
        <w:numId w:val="26"/>
      </w:numPr>
      <w:spacing w:before="120"/>
      <w:ind w:left="714" w:hanging="357"/>
    </w:pPr>
    <w:rPr>
      <w:rFonts w:cs="Arial"/>
      <w:color w:val="000000"/>
      <w:lang w:val="fr-FR" w:eastAsia="fr-FR"/>
    </w:rPr>
  </w:style>
  <w:style w:type="paragraph" w:customStyle="1" w:styleId="NoteTitre">
    <w:name w:val="Note Titre"/>
    <w:next w:val="Normal"/>
    <w:rsid w:val="00AF7A3C"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shd w:val="clear" w:color="auto" w:fill="FFFFFF"/>
      <w:lang w:val="en-AU"/>
    </w:rPr>
  </w:style>
  <w:style w:type="paragraph" w:styleId="ListParagraph">
    <w:name w:val="List Paragraph"/>
    <w:basedOn w:val="Normal"/>
    <w:uiPriority w:val="34"/>
    <w:qFormat/>
    <w:rsid w:val="002A363A"/>
    <w:pPr>
      <w:spacing w:before="0" w:after="0"/>
      <w:ind w:left="720"/>
      <w:jc w:val="left"/>
    </w:pPr>
    <w:rPr>
      <w:rFonts w:ascii="Calibri" w:eastAsia="Calibri" w:hAnsi="Calibri" w:cs="Calibri"/>
      <w:sz w:val="22"/>
      <w:szCs w:val="22"/>
      <w:lang w:val="fr-FR"/>
    </w:rPr>
  </w:style>
  <w:style w:type="character" w:customStyle="1" w:styleId="body">
    <w:name w:val="body"/>
    <w:rsid w:val="005E1215"/>
  </w:style>
  <w:style w:type="character" w:customStyle="1" w:styleId="hps">
    <w:name w:val="hps"/>
    <w:rsid w:val="00A77121"/>
  </w:style>
  <w:style w:type="character" w:customStyle="1" w:styleId="shorttext">
    <w:name w:val="short_text"/>
    <w:basedOn w:val="DefaultParagraphFont"/>
    <w:rsid w:val="000400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9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68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87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16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05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90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5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4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13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67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33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169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1121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273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61380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814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0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2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594434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25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871003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39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2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50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11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8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1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51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99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56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3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88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2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45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26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55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92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2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4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76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216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071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7564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358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37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22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754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146601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89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7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00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0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8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00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6717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000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3582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4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02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231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51688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902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2680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47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693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202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13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0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6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4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2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77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79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66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64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635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2893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15024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276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76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45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1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1815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317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56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06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46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66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1315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3464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812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02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93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46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23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73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png"/><Relationship Id="rId299" Type="http://schemas.openxmlformats.org/officeDocument/2006/relationships/image" Target="media/image260.png"/><Relationship Id="rId21" Type="http://schemas.openxmlformats.org/officeDocument/2006/relationships/image" Target="media/image5.png"/><Relationship Id="rId63" Type="http://schemas.openxmlformats.org/officeDocument/2006/relationships/image" Target="media/image47.png"/><Relationship Id="rId159" Type="http://schemas.openxmlformats.org/officeDocument/2006/relationships/image" Target="media/image138.png"/><Relationship Id="rId324" Type="http://schemas.openxmlformats.org/officeDocument/2006/relationships/image" Target="media/image279.png"/><Relationship Id="rId366" Type="http://schemas.openxmlformats.org/officeDocument/2006/relationships/image" Target="media/image317.png"/><Relationship Id="rId170" Type="http://schemas.openxmlformats.org/officeDocument/2006/relationships/image" Target="media/image148.png"/><Relationship Id="rId226" Type="http://schemas.openxmlformats.org/officeDocument/2006/relationships/oleObject" Target="embeddings/oleObject14.bin"/><Relationship Id="rId268" Type="http://schemas.openxmlformats.org/officeDocument/2006/relationships/image" Target="media/image234.png"/><Relationship Id="rId32" Type="http://schemas.openxmlformats.org/officeDocument/2006/relationships/image" Target="media/image16.png"/><Relationship Id="rId74" Type="http://schemas.openxmlformats.org/officeDocument/2006/relationships/image" Target="media/image57.png"/><Relationship Id="rId128" Type="http://schemas.openxmlformats.org/officeDocument/2006/relationships/image" Target="media/image108.png"/><Relationship Id="rId335" Type="http://schemas.openxmlformats.org/officeDocument/2006/relationships/image" Target="media/image289.png"/><Relationship Id="rId377" Type="http://schemas.openxmlformats.org/officeDocument/2006/relationships/image" Target="media/image325.png"/><Relationship Id="rId5" Type="http://schemas.openxmlformats.org/officeDocument/2006/relationships/webSettings" Target="webSettings.xml"/><Relationship Id="rId181" Type="http://schemas.openxmlformats.org/officeDocument/2006/relationships/image" Target="media/image158.png"/><Relationship Id="rId237" Type="http://schemas.openxmlformats.org/officeDocument/2006/relationships/image" Target="media/image205.png"/><Relationship Id="rId402" Type="http://schemas.openxmlformats.org/officeDocument/2006/relationships/image" Target="media/image344.png"/><Relationship Id="rId279" Type="http://schemas.openxmlformats.org/officeDocument/2006/relationships/image" Target="media/image244.png"/><Relationship Id="rId43" Type="http://schemas.openxmlformats.org/officeDocument/2006/relationships/image" Target="media/image27.png"/><Relationship Id="rId139" Type="http://schemas.openxmlformats.org/officeDocument/2006/relationships/image" Target="media/image119.png"/><Relationship Id="rId290" Type="http://schemas.openxmlformats.org/officeDocument/2006/relationships/image" Target="media/image252.png"/><Relationship Id="rId304" Type="http://schemas.openxmlformats.org/officeDocument/2006/relationships/image" Target="media/image265.png"/><Relationship Id="rId346" Type="http://schemas.openxmlformats.org/officeDocument/2006/relationships/image" Target="media/image299.png"/><Relationship Id="rId388" Type="http://schemas.openxmlformats.org/officeDocument/2006/relationships/image" Target="media/image332.png"/><Relationship Id="rId85" Type="http://schemas.openxmlformats.org/officeDocument/2006/relationships/image" Target="media/image66.png"/><Relationship Id="rId150" Type="http://schemas.openxmlformats.org/officeDocument/2006/relationships/image" Target="media/image130.png"/><Relationship Id="rId192" Type="http://schemas.openxmlformats.org/officeDocument/2006/relationships/image" Target="media/image165.png"/><Relationship Id="rId206" Type="http://schemas.openxmlformats.org/officeDocument/2006/relationships/image" Target="media/image178.png"/><Relationship Id="rId413" Type="http://schemas.openxmlformats.org/officeDocument/2006/relationships/image" Target="media/image353.png"/><Relationship Id="rId248" Type="http://schemas.openxmlformats.org/officeDocument/2006/relationships/image" Target="media/image216.png"/><Relationship Id="rId12" Type="http://schemas.openxmlformats.org/officeDocument/2006/relationships/header" Target="header3.xml"/><Relationship Id="rId108" Type="http://schemas.openxmlformats.org/officeDocument/2006/relationships/image" Target="media/image88.png"/><Relationship Id="rId315" Type="http://schemas.openxmlformats.org/officeDocument/2006/relationships/image" Target="media/image273.png"/><Relationship Id="rId357" Type="http://schemas.openxmlformats.org/officeDocument/2006/relationships/image" Target="media/image308.png"/><Relationship Id="rId54" Type="http://schemas.openxmlformats.org/officeDocument/2006/relationships/image" Target="media/image38.png"/><Relationship Id="rId96" Type="http://schemas.openxmlformats.org/officeDocument/2006/relationships/image" Target="media/image76.png"/><Relationship Id="rId161" Type="http://schemas.openxmlformats.org/officeDocument/2006/relationships/image" Target="media/image140.png"/><Relationship Id="rId217" Type="http://schemas.openxmlformats.org/officeDocument/2006/relationships/image" Target="media/image188.png"/><Relationship Id="rId399" Type="http://schemas.openxmlformats.org/officeDocument/2006/relationships/image" Target="media/image341.png"/><Relationship Id="rId259" Type="http://schemas.openxmlformats.org/officeDocument/2006/relationships/image" Target="media/image226.png"/><Relationship Id="rId424" Type="http://schemas.openxmlformats.org/officeDocument/2006/relationships/footer" Target="footer7.xml"/><Relationship Id="rId23" Type="http://schemas.openxmlformats.org/officeDocument/2006/relationships/image" Target="media/image7.png"/><Relationship Id="rId119" Type="http://schemas.openxmlformats.org/officeDocument/2006/relationships/image" Target="media/image99.png"/><Relationship Id="rId270" Type="http://schemas.openxmlformats.org/officeDocument/2006/relationships/image" Target="media/image236.png"/><Relationship Id="rId326" Type="http://schemas.openxmlformats.org/officeDocument/2006/relationships/image" Target="media/image281.png"/><Relationship Id="rId65" Type="http://schemas.openxmlformats.org/officeDocument/2006/relationships/image" Target="media/image49.png"/><Relationship Id="rId130" Type="http://schemas.openxmlformats.org/officeDocument/2006/relationships/image" Target="media/image110.png"/><Relationship Id="rId368" Type="http://schemas.openxmlformats.org/officeDocument/2006/relationships/image" Target="media/image319.png"/><Relationship Id="rId172" Type="http://schemas.openxmlformats.org/officeDocument/2006/relationships/image" Target="media/image150.png"/><Relationship Id="rId228" Type="http://schemas.openxmlformats.org/officeDocument/2006/relationships/image" Target="media/image196.png"/><Relationship Id="rId281" Type="http://schemas.openxmlformats.org/officeDocument/2006/relationships/image" Target="media/image245.png"/><Relationship Id="rId337" Type="http://schemas.openxmlformats.org/officeDocument/2006/relationships/image" Target="media/image291.png"/><Relationship Id="rId34" Type="http://schemas.openxmlformats.org/officeDocument/2006/relationships/image" Target="media/image18.png"/><Relationship Id="rId76" Type="http://schemas.openxmlformats.org/officeDocument/2006/relationships/image" Target="media/image59.png"/><Relationship Id="rId141" Type="http://schemas.openxmlformats.org/officeDocument/2006/relationships/image" Target="media/image121.png"/><Relationship Id="rId379" Type="http://schemas.openxmlformats.org/officeDocument/2006/relationships/image" Target="media/image327.png"/><Relationship Id="rId7" Type="http://schemas.openxmlformats.org/officeDocument/2006/relationships/endnotes" Target="endnotes.xml"/><Relationship Id="rId183" Type="http://schemas.openxmlformats.org/officeDocument/2006/relationships/image" Target="media/image160.png"/><Relationship Id="rId239" Type="http://schemas.openxmlformats.org/officeDocument/2006/relationships/image" Target="media/image207.png"/><Relationship Id="rId390" Type="http://schemas.openxmlformats.org/officeDocument/2006/relationships/image" Target="media/image334.png"/><Relationship Id="rId404" Type="http://schemas.openxmlformats.org/officeDocument/2006/relationships/image" Target="media/image345.png"/><Relationship Id="rId250" Type="http://schemas.openxmlformats.org/officeDocument/2006/relationships/image" Target="media/image218.png"/><Relationship Id="rId292" Type="http://schemas.openxmlformats.org/officeDocument/2006/relationships/image" Target="media/image254.png"/><Relationship Id="rId306" Type="http://schemas.openxmlformats.org/officeDocument/2006/relationships/image" Target="media/image267.png"/><Relationship Id="rId45" Type="http://schemas.openxmlformats.org/officeDocument/2006/relationships/image" Target="media/image29.png"/><Relationship Id="rId87" Type="http://schemas.openxmlformats.org/officeDocument/2006/relationships/image" Target="media/image68.png"/><Relationship Id="rId110" Type="http://schemas.openxmlformats.org/officeDocument/2006/relationships/image" Target="media/image90.png"/><Relationship Id="rId348" Type="http://schemas.openxmlformats.org/officeDocument/2006/relationships/image" Target="media/image301.png"/><Relationship Id="rId152" Type="http://schemas.openxmlformats.org/officeDocument/2006/relationships/image" Target="media/image132.png"/><Relationship Id="rId194" Type="http://schemas.openxmlformats.org/officeDocument/2006/relationships/image" Target="media/image167.png"/><Relationship Id="rId208" Type="http://schemas.openxmlformats.org/officeDocument/2006/relationships/image" Target="media/image180.png"/><Relationship Id="rId415" Type="http://schemas.openxmlformats.org/officeDocument/2006/relationships/image" Target="media/image355.png"/><Relationship Id="rId261" Type="http://schemas.openxmlformats.org/officeDocument/2006/relationships/oleObject" Target="embeddings/oleObject16.bin"/><Relationship Id="rId14" Type="http://schemas.openxmlformats.org/officeDocument/2006/relationships/footer" Target="footer4.xml"/><Relationship Id="rId56" Type="http://schemas.openxmlformats.org/officeDocument/2006/relationships/image" Target="media/image40.png"/><Relationship Id="rId317" Type="http://schemas.openxmlformats.org/officeDocument/2006/relationships/image" Target="media/image274.png"/><Relationship Id="rId359" Type="http://schemas.openxmlformats.org/officeDocument/2006/relationships/image" Target="media/image310.png"/><Relationship Id="rId98" Type="http://schemas.openxmlformats.org/officeDocument/2006/relationships/image" Target="media/image78.png"/><Relationship Id="rId121" Type="http://schemas.openxmlformats.org/officeDocument/2006/relationships/image" Target="media/image101.png"/><Relationship Id="rId163" Type="http://schemas.openxmlformats.org/officeDocument/2006/relationships/image" Target="media/image142.png"/><Relationship Id="rId219" Type="http://schemas.openxmlformats.org/officeDocument/2006/relationships/oleObject" Target="embeddings/oleObject12.bin"/><Relationship Id="rId370" Type="http://schemas.openxmlformats.org/officeDocument/2006/relationships/oleObject" Target="embeddings/oleObject32.bin"/><Relationship Id="rId426" Type="http://schemas.openxmlformats.org/officeDocument/2006/relationships/footer" Target="footer8.xml"/><Relationship Id="rId230" Type="http://schemas.openxmlformats.org/officeDocument/2006/relationships/image" Target="media/image198.png"/><Relationship Id="rId25" Type="http://schemas.openxmlformats.org/officeDocument/2006/relationships/image" Target="media/image9.png"/><Relationship Id="rId67" Type="http://schemas.openxmlformats.org/officeDocument/2006/relationships/image" Target="media/image50.png"/><Relationship Id="rId272" Type="http://schemas.openxmlformats.org/officeDocument/2006/relationships/image" Target="media/image237.png"/><Relationship Id="rId328" Type="http://schemas.openxmlformats.org/officeDocument/2006/relationships/image" Target="media/image282.png"/><Relationship Id="rId132" Type="http://schemas.openxmlformats.org/officeDocument/2006/relationships/image" Target="media/image112.png"/><Relationship Id="rId174" Type="http://schemas.openxmlformats.org/officeDocument/2006/relationships/image" Target="media/image152.png"/><Relationship Id="rId381" Type="http://schemas.openxmlformats.org/officeDocument/2006/relationships/oleObject" Target="embeddings/oleObject35.bin"/><Relationship Id="rId241" Type="http://schemas.openxmlformats.org/officeDocument/2006/relationships/image" Target="media/image209.png"/><Relationship Id="rId36" Type="http://schemas.openxmlformats.org/officeDocument/2006/relationships/image" Target="media/image20.png"/><Relationship Id="rId283" Type="http://schemas.openxmlformats.org/officeDocument/2006/relationships/image" Target="media/image246.png"/><Relationship Id="rId339" Type="http://schemas.openxmlformats.org/officeDocument/2006/relationships/image" Target="media/image293.png"/><Relationship Id="rId78" Type="http://schemas.openxmlformats.org/officeDocument/2006/relationships/image" Target="media/image61.png"/><Relationship Id="rId101" Type="http://schemas.openxmlformats.org/officeDocument/2006/relationships/image" Target="media/image81.png"/><Relationship Id="rId143" Type="http://schemas.openxmlformats.org/officeDocument/2006/relationships/image" Target="media/image123.png"/><Relationship Id="rId185" Type="http://schemas.openxmlformats.org/officeDocument/2006/relationships/image" Target="media/image161.png"/><Relationship Id="rId350" Type="http://schemas.openxmlformats.org/officeDocument/2006/relationships/image" Target="media/image303.png"/><Relationship Id="rId406" Type="http://schemas.openxmlformats.org/officeDocument/2006/relationships/image" Target="media/image347.png"/><Relationship Id="rId9" Type="http://schemas.openxmlformats.org/officeDocument/2006/relationships/header" Target="header2.xml"/><Relationship Id="rId210" Type="http://schemas.openxmlformats.org/officeDocument/2006/relationships/image" Target="media/image182.png"/><Relationship Id="rId392" Type="http://schemas.openxmlformats.org/officeDocument/2006/relationships/image" Target="media/image336.png"/><Relationship Id="rId252" Type="http://schemas.openxmlformats.org/officeDocument/2006/relationships/image" Target="media/image220.png"/><Relationship Id="rId294" Type="http://schemas.openxmlformats.org/officeDocument/2006/relationships/oleObject" Target="embeddings/oleObject21.bin"/><Relationship Id="rId308" Type="http://schemas.openxmlformats.org/officeDocument/2006/relationships/image" Target="media/image268.png"/><Relationship Id="rId47" Type="http://schemas.openxmlformats.org/officeDocument/2006/relationships/image" Target="media/image31.png"/><Relationship Id="rId89" Type="http://schemas.openxmlformats.org/officeDocument/2006/relationships/image" Target="media/image70.png"/><Relationship Id="rId112" Type="http://schemas.openxmlformats.org/officeDocument/2006/relationships/image" Target="media/image92.png"/><Relationship Id="rId154" Type="http://schemas.openxmlformats.org/officeDocument/2006/relationships/image" Target="media/image133.png"/><Relationship Id="rId361" Type="http://schemas.openxmlformats.org/officeDocument/2006/relationships/image" Target="media/image312.png"/><Relationship Id="rId196" Type="http://schemas.openxmlformats.org/officeDocument/2006/relationships/image" Target="media/image169.png"/><Relationship Id="rId417" Type="http://schemas.openxmlformats.org/officeDocument/2006/relationships/image" Target="media/image357.png"/><Relationship Id="rId16" Type="http://schemas.openxmlformats.org/officeDocument/2006/relationships/footer" Target="footer6.xml"/><Relationship Id="rId221" Type="http://schemas.openxmlformats.org/officeDocument/2006/relationships/oleObject" Target="embeddings/oleObject13.bin"/><Relationship Id="rId263" Type="http://schemas.openxmlformats.org/officeDocument/2006/relationships/image" Target="media/image229.png"/><Relationship Id="rId319" Type="http://schemas.openxmlformats.org/officeDocument/2006/relationships/image" Target="media/image275.png"/><Relationship Id="rId58" Type="http://schemas.openxmlformats.org/officeDocument/2006/relationships/image" Target="media/image42.png"/><Relationship Id="rId123" Type="http://schemas.openxmlformats.org/officeDocument/2006/relationships/image" Target="media/image103.png"/><Relationship Id="rId330" Type="http://schemas.openxmlformats.org/officeDocument/2006/relationships/image" Target="media/image284.png"/><Relationship Id="rId165" Type="http://schemas.openxmlformats.org/officeDocument/2006/relationships/image" Target="media/image143.png"/><Relationship Id="rId372" Type="http://schemas.openxmlformats.org/officeDocument/2006/relationships/image" Target="media/image322.png"/><Relationship Id="rId428" Type="http://schemas.microsoft.com/office/2011/relationships/people" Target="people.xml"/><Relationship Id="rId232" Type="http://schemas.openxmlformats.org/officeDocument/2006/relationships/image" Target="media/image200.png"/><Relationship Id="rId274" Type="http://schemas.openxmlformats.org/officeDocument/2006/relationships/image" Target="media/image239.png"/><Relationship Id="rId27" Type="http://schemas.openxmlformats.org/officeDocument/2006/relationships/image" Target="media/image11.png"/><Relationship Id="rId69" Type="http://schemas.openxmlformats.org/officeDocument/2006/relationships/image" Target="media/image52.png"/><Relationship Id="rId134" Type="http://schemas.openxmlformats.org/officeDocument/2006/relationships/image" Target="media/image114.png"/><Relationship Id="rId80" Type="http://schemas.openxmlformats.org/officeDocument/2006/relationships/image" Target="media/image63.png"/><Relationship Id="rId176" Type="http://schemas.openxmlformats.org/officeDocument/2006/relationships/image" Target="media/image154.png"/><Relationship Id="rId341" Type="http://schemas.openxmlformats.org/officeDocument/2006/relationships/image" Target="media/image295.png"/><Relationship Id="rId383" Type="http://schemas.openxmlformats.org/officeDocument/2006/relationships/oleObject" Target="embeddings/oleObject36.bin"/><Relationship Id="rId201" Type="http://schemas.openxmlformats.org/officeDocument/2006/relationships/image" Target="media/image173.png"/><Relationship Id="rId243" Type="http://schemas.openxmlformats.org/officeDocument/2006/relationships/image" Target="media/image211.png"/><Relationship Id="rId285" Type="http://schemas.openxmlformats.org/officeDocument/2006/relationships/image" Target="media/image248.png"/><Relationship Id="rId38" Type="http://schemas.openxmlformats.org/officeDocument/2006/relationships/image" Target="media/image22.png"/><Relationship Id="rId103" Type="http://schemas.openxmlformats.org/officeDocument/2006/relationships/image" Target="media/image83.png"/><Relationship Id="rId310" Type="http://schemas.openxmlformats.org/officeDocument/2006/relationships/image" Target="media/image270.png"/><Relationship Id="rId91" Type="http://schemas.openxmlformats.org/officeDocument/2006/relationships/image" Target="media/image72.png"/><Relationship Id="rId145" Type="http://schemas.openxmlformats.org/officeDocument/2006/relationships/image" Target="media/image125.png"/><Relationship Id="rId187" Type="http://schemas.openxmlformats.org/officeDocument/2006/relationships/image" Target="media/image162.png"/><Relationship Id="rId352" Type="http://schemas.openxmlformats.org/officeDocument/2006/relationships/oleObject" Target="embeddings/oleObject30.bin"/><Relationship Id="rId394" Type="http://schemas.openxmlformats.org/officeDocument/2006/relationships/oleObject" Target="embeddings/oleObject39.bin"/><Relationship Id="rId408" Type="http://schemas.openxmlformats.org/officeDocument/2006/relationships/image" Target="media/image348.png"/><Relationship Id="rId1" Type="http://schemas.openxmlformats.org/officeDocument/2006/relationships/customXml" Target="../customXml/item1.xml"/><Relationship Id="rId212" Type="http://schemas.openxmlformats.org/officeDocument/2006/relationships/image" Target="media/image184.png"/><Relationship Id="rId233" Type="http://schemas.openxmlformats.org/officeDocument/2006/relationships/image" Target="media/image201.png"/><Relationship Id="rId254" Type="http://schemas.openxmlformats.org/officeDocument/2006/relationships/image" Target="media/image221.png"/><Relationship Id="rId28" Type="http://schemas.openxmlformats.org/officeDocument/2006/relationships/image" Target="media/image12.png"/><Relationship Id="rId49" Type="http://schemas.openxmlformats.org/officeDocument/2006/relationships/image" Target="media/image33.png"/><Relationship Id="rId114" Type="http://schemas.openxmlformats.org/officeDocument/2006/relationships/image" Target="media/image94.png"/><Relationship Id="rId275" Type="http://schemas.openxmlformats.org/officeDocument/2006/relationships/image" Target="media/image240.png"/><Relationship Id="rId296" Type="http://schemas.openxmlformats.org/officeDocument/2006/relationships/image" Target="media/image257.png"/><Relationship Id="rId300" Type="http://schemas.openxmlformats.org/officeDocument/2006/relationships/image" Target="media/image261.png"/><Relationship Id="rId60" Type="http://schemas.openxmlformats.org/officeDocument/2006/relationships/image" Target="media/image44.png"/><Relationship Id="rId81" Type="http://schemas.openxmlformats.org/officeDocument/2006/relationships/hyperlink" Target="https://msdn.microsoft.com/en-US/library/ms228298%28v=vs.100%29.aspx" TargetMode="External"/><Relationship Id="rId135" Type="http://schemas.openxmlformats.org/officeDocument/2006/relationships/image" Target="media/image115.png"/><Relationship Id="rId156" Type="http://schemas.openxmlformats.org/officeDocument/2006/relationships/image" Target="media/image135.png"/><Relationship Id="rId177" Type="http://schemas.openxmlformats.org/officeDocument/2006/relationships/image" Target="media/image155.png"/><Relationship Id="rId198" Type="http://schemas.openxmlformats.org/officeDocument/2006/relationships/image" Target="media/image171.png"/><Relationship Id="rId321" Type="http://schemas.openxmlformats.org/officeDocument/2006/relationships/image" Target="media/image277.png"/><Relationship Id="rId342" Type="http://schemas.openxmlformats.org/officeDocument/2006/relationships/image" Target="media/image296.png"/><Relationship Id="rId363" Type="http://schemas.openxmlformats.org/officeDocument/2006/relationships/image" Target="media/image314.png"/><Relationship Id="rId384" Type="http://schemas.openxmlformats.org/officeDocument/2006/relationships/image" Target="media/image330.png"/><Relationship Id="rId419" Type="http://schemas.openxmlformats.org/officeDocument/2006/relationships/image" Target="media/image359.png"/><Relationship Id="rId202" Type="http://schemas.openxmlformats.org/officeDocument/2006/relationships/image" Target="media/image174.png"/><Relationship Id="rId223" Type="http://schemas.openxmlformats.org/officeDocument/2006/relationships/image" Target="media/image192.png"/><Relationship Id="rId244" Type="http://schemas.openxmlformats.org/officeDocument/2006/relationships/image" Target="media/image212.png"/><Relationship Id="rId18" Type="http://schemas.openxmlformats.org/officeDocument/2006/relationships/image" Target="media/image2.png"/><Relationship Id="rId39" Type="http://schemas.openxmlformats.org/officeDocument/2006/relationships/image" Target="media/image23.png"/><Relationship Id="rId265" Type="http://schemas.openxmlformats.org/officeDocument/2006/relationships/image" Target="media/image231.png"/><Relationship Id="rId286" Type="http://schemas.openxmlformats.org/officeDocument/2006/relationships/image" Target="media/image249.png"/><Relationship Id="rId50" Type="http://schemas.openxmlformats.org/officeDocument/2006/relationships/image" Target="media/image34.png"/><Relationship Id="rId104" Type="http://schemas.openxmlformats.org/officeDocument/2006/relationships/image" Target="media/image84.png"/><Relationship Id="rId125" Type="http://schemas.openxmlformats.org/officeDocument/2006/relationships/image" Target="media/image105.png"/><Relationship Id="rId146" Type="http://schemas.openxmlformats.org/officeDocument/2006/relationships/image" Target="media/image126.png"/><Relationship Id="rId167" Type="http://schemas.openxmlformats.org/officeDocument/2006/relationships/image" Target="media/image145.png"/><Relationship Id="rId188" Type="http://schemas.openxmlformats.org/officeDocument/2006/relationships/oleObject" Target="embeddings/oleObject9.bin"/><Relationship Id="rId311" Type="http://schemas.openxmlformats.org/officeDocument/2006/relationships/oleObject" Target="embeddings/oleObject23.bin"/><Relationship Id="rId332" Type="http://schemas.openxmlformats.org/officeDocument/2006/relationships/image" Target="media/image286.png"/><Relationship Id="rId353" Type="http://schemas.openxmlformats.org/officeDocument/2006/relationships/image" Target="media/image305.png"/><Relationship Id="rId374" Type="http://schemas.openxmlformats.org/officeDocument/2006/relationships/image" Target="media/image323.png"/><Relationship Id="rId395" Type="http://schemas.openxmlformats.org/officeDocument/2006/relationships/image" Target="media/image338.png"/><Relationship Id="rId409" Type="http://schemas.openxmlformats.org/officeDocument/2006/relationships/image" Target="media/image349.png"/><Relationship Id="rId71" Type="http://schemas.openxmlformats.org/officeDocument/2006/relationships/image" Target="media/image54.png"/><Relationship Id="rId92" Type="http://schemas.openxmlformats.org/officeDocument/2006/relationships/image" Target="media/image73.png"/><Relationship Id="rId213" Type="http://schemas.openxmlformats.org/officeDocument/2006/relationships/image" Target="media/image185.png"/><Relationship Id="rId234" Type="http://schemas.openxmlformats.org/officeDocument/2006/relationships/image" Target="media/image202.png"/><Relationship Id="rId420" Type="http://schemas.openxmlformats.org/officeDocument/2006/relationships/oleObject" Target="embeddings/oleObject43.bin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55" Type="http://schemas.openxmlformats.org/officeDocument/2006/relationships/image" Target="media/image222.png"/><Relationship Id="rId276" Type="http://schemas.openxmlformats.org/officeDocument/2006/relationships/image" Target="media/image241.png"/><Relationship Id="rId297" Type="http://schemas.openxmlformats.org/officeDocument/2006/relationships/image" Target="media/image258.png"/><Relationship Id="rId40" Type="http://schemas.openxmlformats.org/officeDocument/2006/relationships/image" Target="media/image24.png"/><Relationship Id="rId115" Type="http://schemas.openxmlformats.org/officeDocument/2006/relationships/image" Target="media/image95.png"/><Relationship Id="rId136" Type="http://schemas.openxmlformats.org/officeDocument/2006/relationships/image" Target="media/image116.png"/><Relationship Id="rId157" Type="http://schemas.openxmlformats.org/officeDocument/2006/relationships/image" Target="media/image136.png"/><Relationship Id="rId178" Type="http://schemas.openxmlformats.org/officeDocument/2006/relationships/image" Target="media/image156.png"/><Relationship Id="rId301" Type="http://schemas.openxmlformats.org/officeDocument/2006/relationships/image" Target="media/image262.png"/><Relationship Id="rId322" Type="http://schemas.openxmlformats.org/officeDocument/2006/relationships/oleObject" Target="embeddings/oleObject27.bin"/><Relationship Id="rId343" Type="http://schemas.openxmlformats.org/officeDocument/2006/relationships/image" Target="media/image297.png"/><Relationship Id="rId364" Type="http://schemas.openxmlformats.org/officeDocument/2006/relationships/image" Target="media/image315.png"/><Relationship Id="rId61" Type="http://schemas.openxmlformats.org/officeDocument/2006/relationships/image" Target="media/image45.png"/><Relationship Id="rId82" Type="http://schemas.openxmlformats.org/officeDocument/2006/relationships/image" Target="media/image64.png"/><Relationship Id="rId199" Type="http://schemas.openxmlformats.org/officeDocument/2006/relationships/image" Target="media/image172.png"/><Relationship Id="rId203" Type="http://schemas.openxmlformats.org/officeDocument/2006/relationships/image" Target="media/image175.png"/><Relationship Id="rId385" Type="http://schemas.openxmlformats.org/officeDocument/2006/relationships/oleObject" Target="embeddings/oleObject37.bin"/><Relationship Id="rId19" Type="http://schemas.openxmlformats.org/officeDocument/2006/relationships/image" Target="media/image3.png"/><Relationship Id="rId224" Type="http://schemas.openxmlformats.org/officeDocument/2006/relationships/image" Target="media/image193.png"/><Relationship Id="rId245" Type="http://schemas.openxmlformats.org/officeDocument/2006/relationships/image" Target="media/image213.png"/><Relationship Id="rId266" Type="http://schemas.openxmlformats.org/officeDocument/2006/relationships/image" Target="media/image232.png"/><Relationship Id="rId287" Type="http://schemas.openxmlformats.org/officeDocument/2006/relationships/oleObject" Target="embeddings/oleObject20.bin"/><Relationship Id="rId410" Type="http://schemas.openxmlformats.org/officeDocument/2006/relationships/image" Target="media/image350.png"/><Relationship Id="rId30" Type="http://schemas.openxmlformats.org/officeDocument/2006/relationships/image" Target="media/image14.png"/><Relationship Id="rId105" Type="http://schemas.openxmlformats.org/officeDocument/2006/relationships/image" Target="media/image85.png"/><Relationship Id="rId126" Type="http://schemas.openxmlformats.org/officeDocument/2006/relationships/image" Target="media/image106.png"/><Relationship Id="rId147" Type="http://schemas.openxmlformats.org/officeDocument/2006/relationships/image" Target="media/image127.png"/><Relationship Id="rId168" Type="http://schemas.openxmlformats.org/officeDocument/2006/relationships/image" Target="media/image146.png"/><Relationship Id="rId312" Type="http://schemas.openxmlformats.org/officeDocument/2006/relationships/image" Target="media/image271.png"/><Relationship Id="rId333" Type="http://schemas.openxmlformats.org/officeDocument/2006/relationships/image" Target="media/image287.png"/><Relationship Id="rId354" Type="http://schemas.openxmlformats.org/officeDocument/2006/relationships/image" Target="media/image306.png"/><Relationship Id="rId51" Type="http://schemas.openxmlformats.org/officeDocument/2006/relationships/image" Target="media/image35.png"/><Relationship Id="rId72" Type="http://schemas.openxmlformats.org/officeDocument/2006/relationships/image" Target="media/image55.png"/><Relationship Id="rId93" Type="http://schemas.openxmlformats.org/officeDocument/2006/relationships/image" Target="media/image74.png"/><Relationship Id="rId189" Type="http://schemas.openxmlformats.org/officeDocument/2006/relationships/oleObject" Target="embeddings/oleObject10.bin"/><Relationship Id="rId375" Type="http://schemas.openxmlformats.org/officeDocument/2006/relationships/oleObject" Target="embeddings/oleObject34.bin"/><Relationship Id="rId396" Type="http://schemas.openxmlformats.org/officeDocument/2006/relationships/image" Target="media/image339.png"/><Relationship Id="rId3" Type="http://schemas.openxmlformats.org/officeDocument/2006/relationships/styles" Target="styles.xml"/><Relationship Id="rId214" Type="http://schemas.openxmlformats.org/officeDocument/2006/relationships/oleObject" Target="embeddings/oleObject11.bin"/><Relationship Id="rId235" Type="http://schemas.openxmlformats.org/officeDocument/2006/relationships/image" Target="media/image203.png"/><Relationship Id="rId256" Type="http://schemas.openxmlformats.org/officeDocument/2006/relationships/image" Target="media/image223.png"/><Relationship Id="rId277" Type="http://schemas.openxmlformats.org/officeDocument/2006/relationships/image" Target="media/image242.png"/><Relationship Id="rId298" Type="http://schemas.openxmlformats.org/officeDocument/2006/relationships/image" Target="media/image259.png"/><Relationship Id="rId400" Type="http://schemas.openxmlformats.org/officeDocument/2006/relationships/image" Target="media/image342.png"/><Relationship Id="rId421" Type="http://schemas.openxmlformats.org/officeDocument/2006/relationships/oleObject" Target="embeddings/oleObject44.bin"/><Relationship Id="rId116" Type="http://schemas.openxmlformats.org/officeDocument/2006/relationships/image" Target="media/image96.png"/><Relationship Id="rId137" Type="http://schemas.openxmlformats.org/officeDocument/2006/relationships/image" Target="media/image117.png"/><Relationship Id="rId158" Type="http://schemas.openxmlformats.org/officeDocument/2006/relationships/image" Target="media/image137.png"/><Relationship Id="rId302" Type="http://schemas.openxmlformats.org/officeDocument/2006/relationships/image" Target="media/image263.png"/><Relationship Id="rId323" Type="http://schemas.openxmlformats.org/officeDocument/2006/relationships/image" Target="media/image278.png"/><Relationship Id="rId344" Type="http://schemas.openxmlformats.org/officeDocument/2006/relationships/oleObject" Target="embeddings/oleObject29.bin"/><Relationship Id="rId20" Type="http://schemas.openxmlformats.org/officeDocument/2006/relationships/image" Target="media/image4.png"/><Relationship Id="rId41" Type="http://schemas.openxmlformats.org/officeDocument/2006/relationships/image" Target="media/image25.png"/><Relationship Id="rId62" Type="http://schemas.openxmlformats.org/officeDocument/2006/relationships/image" Target="media/image46.png"/><Relationship Id="rId83" Type="http://schemas.openxmlformats.org/officeDocument/2006/relationships/oleObject" Target="embeddings/oleObject2.bin"/><Relationship Id="rId179" Type="http://schemas.openxmlformats.org/officeDocument/2006/relationships/image" Target="media/image157.png"/><Relationship Id="rId365" Type="http://schemas.openxmlformats.org/officeDocument/2006/relationships/image" Target="media/image316.png"/><Relationship Id="rId386" Type="http://schemas.openxmlformats.org/officeDocument/2006/relationships/image" Target="media/image331.png"/><Relationship Id="rId190" Type="http://schemas.openxmlformats.org/officeDocument/2006/relationships/image" Target="media/image163.png"/><Relationship Id="rId204" Type="http://schemas.openxmlformats.org/officeDocument/2006/relationships/image" Target="media/image176.png"/><Relationship Id="rId225" Type="http://schemas.openxmlformats.org/officeDocument/2006/relationships/image" Target="media/image194.png"/><Relationship Id="rId246" Type="http://schemas.openxmlformats.org/officeDocument/2006/relationships/image" Target="media/image214.png"/><Relationship Id="rId267" Type="http://schemas.openxmlformats.org/officeDocument/2006/relationships/image" Target="media/image233.png"/><Relationship Id="rId288" Type="http://schemas.openxmlformats.org/officeDocument/2006/relationships/image" Target="media/image250.png"/><Relationship Id="rId411" Type="http://schemas.openxmlformats.org/officeDocument/2006/relationships/image" Target="media/image351.png"/><Relationship Id="rId106" Type="http://schemas.openxmlformats.org/officeDocument/2006/relationships/image" Target="media/image86.png"/><Relationship Id="rId127" Type="http://schemas.openxmlformats.org/officeDocument/2006/relationships/image" Target="media/image107.png"/><Relationship Id="rId313" Type="http://schemas.openxmlformats.org/officeDocument/2006/relationships/oleObject" Target="embeddings/oleObject24.bin"/><Relationship Id="rId10" Type="http://schemas.openxmlformats.org/officeDocument/2006/relationships/footer" Target="footer1.xml"/><Relationship Id="rId31" Type="http://schemas.openxmlformats.org/officeDocument/2006/relationships/image" Target="media/image15.png"/><Relationship Id="rId52" Type="http://schemas.openxmlformats.org/officeDocument/2006/relationships/image" Target="media/image36.png"/><Relationship Id="rId73" Type="http://schemas.openxmlformats.org/officeDocument/2006/relationships/image" Target="media/image56.png"/><Relationship Id="rId94" Type="http://schemas.openxmlformats.org/officeDocument/2006/relationships/image" Target="media/image75.png"/><Relationship Id="rId148" Type="http://schemas.openxmlformats.org/officeDocument/2006/relationships/image" Target="media/image128.png"/><Relationship Id="rId169" Type="http://schemas.openxmlformats.org/officeDocument/2006/relationships/image" Target="media/image147.png"/><Relationship Id="rId334" Type="http://schemas.openxmlformats.org/officeDocument/2006/relationships/image" Target="media/image288.png"/><Relationship Id="rId355" Type="http://schemas.openxmlformats.org/officeDocument/2006/relationships/image" Target="media/image307.png"/><Relationship Id="rId376" Type="http://schemas.openxmlformats.org/officeDocument/2006/relationships/image" Target="media/image324.png"/><Relationship Id="rId397" Type="http://schemas.openxmlformats.org/officeDocument/2006/relationships/oleObject" Target="embeddings/oleObject40.bin"/><Relationship Id="rId4" Type="http://schemas.openxmlformats.org/officeDocument/2006/relationships/settings" Target="settings.xml"/><Relationship Id="rId180" Type="http://schemas.openxmlformats.org/officeDocument/2006/relationships/oleObject" Target="embeddings/oleObject6.bin"/><Relationship Id="rId215" Type="http://schemas.openxmlformats.org/officeDocument/2006/relationships/image" Target="media/image186.png"/><Relationship Id="rId236" Type="http://schemas.openxmlformats.org/officeDocument/2006/relationships/image" Target="media/image204.png"/><Relationship Id="rId257" Type="http://schemas.openxmlformats.org/officeDocument/2006/relationships/image" Target="media/image224.png"/><Relationship Id="rId278" Type="http://schemas.openxmlformats.org/officeDocument/2006/relationships/image" Target="media/image243.png"/><Relationship Id="rId401" Type="http://schemas.openxmlformats.org/officeDocument/2006/relationships/image" Target="media/image343.png"/><Relationship Id="rId422" Type="http://schemas.openxmlformats.org/officeDocument/2006/relationships/image" Target="media/image360.png"/><Relationship Id="rId303" Type="http://schemas.openxmlformats.org/officeDocument/2006/relationships/image" Target="media/image264.png"/><Relationship Id="rId42" Type="http://schemas.openxmlformats.org/officeDocument/2006/relationships/image" Target="media/image26.png"/><Relationship Id="rId84" Type="http://schemas.openxmlformats.org/officeDocument/2006/relationships/image" Target="media/image65.png"/><Relationship Id="rId138" Type="http://schemas.openxmlformats.org/officeDocument/2006/relationships/image" Target="media/image118.png"/><Relationship Id="rId345" Type="http://schemas.openxmlformats.org/officeDocument/2006/relationships/image" Target="media/image298.png"/><Relationship Id="rId387" Type="http://schemas.openxmlformats.org/officeDocument/2006/relationships/oleObject" Target="embeddings/oleObject38.bin"/><Relationship Id="rId191" Type="http://schemas.openxmlformats.org/officeDocument/2006/relationships/image" Target="media/image164.png"/><Relationship Id="rId205" Type="http://schemas.openxmlformats.org/officeDocument/2006/relationships/image" Target="media/image177.png"/><Relationship Id="rId247" Type="http://schemas.openxmlformats.org/officeDocument/2006/relationships/image" Target="media/image215.png"/><Relationship Id="rId412" Type="http://schemas.openxmlformats.org/officeDocument/2006/relationships/image" Target="media/image352.png"/><Relationship Id="rId107" Type="http://schemas.openxmlformats.org/officeDocument/2006/relationships/image" Target="media/image87.png"/><Relationship Id="rId289" Type="http://schemas.openxmlformats.org/officeDocument/2006/relationships/image" Target="media/image251.png"/><Relationship Id="rId11" Type="http://schemas.openxmlformats.org/officeDocument/2006/relationships/footer" Target="footer2.xml"/><Relationship Id="rId53" Type="http://schemas.openxmlformats.org/officeDocument/2006/relationships/image" Target="media/image37.png"/><Relationship Id="rId149" Type="http://schemas.openxmlformats.org/officeDocument/2006/relationships/image" Target="media/image129.png"/><Relationship Id="rId314" Type="http://schemas.openxmlformats.org/officeDocument/2006/relationships/image" Target="media/image272.png"/><Relationship Id="rId356" Type="http://schemas.openxmlformats.org/officeDocument/2006/relationships/oleObject" Target="embeddings/oleObject31.bin"/><Relationship Id="rId398" Type="http://schemas.openxmlformats.org/officeDocument/2006/relationships/image" Target="media/image340.png"/><Relationship Id="rId95" Type="http://schemas.openxmlformats.org/officeDocument/2006/relationships/oleObject" Target="embeddings/oleObject3.bin"/><Relationship Id="rId160" Type="http://schemas.openxmlformats.org/officeDocument/2006/relationships/image" Target="media/image139.png"/><Relationship Id="rId216" Type="http://schemas.openxmlformats.org/officeDocument/2006/relationships/image" Target="media/image187.png"/><Relationship Id="rId423" Type="http://schemas.openxmlformats.org/officeDocument/2006/relationships/image" Target="media/image361.png"/><Relationship Id="rId258" Type="http://schemas.openxmlformats.org/officeDocument/2006/relationships/image" Target="media/image225.png"/><Relationship Id="rId22" Type="http://schemas.openxmlformats.org/officeDocument/2006/relationships/image" Target="media/image6.png"/><Relationship Id="rId64" Type="http://schemas.openxmlformats.org/officeDocument/2006/relationships/image" Target="media/image48.png"/><Relationship Id="rId118" Type="http://schemas.openxmlformats.org/officeDocument/2006/relationships/image" Target="media/image98.png"/><Relationship Id="rId325" Type="http://schemas.openxmlformats.org/officeDocument/2006/relationships/image" Target="media/image280.png"/><Relationship Id="rId367" Type="http://schemas.openxmlformats.org/officeDocument/2006/relationships/image" Target="media/image318.png"/><Relationship Id="rId171" Type="http://schemas.openxmlformats.org/officeDocument/2006/relationships/image" Target="media/image149.png"/><Relationship Id="rId227" Type="http://schemas.openxmlformats.org/officeDocument/2006/relationships/image" Target="media/image195.png"/><Relationship Id="rId269" Type="http://schemas.openxmlformats.org/officeDocument/2006/relationships/image" Target="media/image235.png"/><Relationship Id="rId33" Type="http://schemas.openxmlformats.org/officeDocument/2006/relationships/image" Target="media/image17.png"/><Relationship Id="rId129" Type="http://schemas.openxmlformats.org/officeDocument/2006/relationships/image" Target="media/image109.png"/><Relationship Id="rId280" Type="http://schemas.openxmlformats.org/officeDocument/2006/relationships/oleObject" Target="embeddings/oleObject18.bin"/><Relationship Id="rId336" Type="http://schemas.openxmlformats.org/officeDocument/2006/relationships/image" Target="media/image290.png"/><Relationship Id="rId75" Type="http://schemas.openxmlformats.org/officeDocument/2006/relationships/image" Target="media/image58.png"/><Relationship Id="rId140" Type="http://schemas.openxmlformats.org/officeDocument/2006/relationships/image" Target="media/image120.png"/><Relationship Id="rId182" Type="http://schemas.openxmlformats.org/officeDocument/2006/relationships/image" Target="media/image159.png"/><Relationship Id="rId378" Type="http://schemas.openxmlformats.org/officeDocument/2006/relationships/image" Target="media/image326.png"/><Relationship Id="rId403" Type="http://schemas.openxmlformats.org/officeDocument/2006/relationships/oleObject" Target="embeddings/oleObject41.bin"/><Relationship Id="rId6" Type="http://schemas.openxmlformats.org/officeDocument/2006/relationships/footnotes" Target="footnotes.xml"/><Relationship Id="rId238" Type="http://schemas.openxmlformats.org/officeDocument/2006/relationships/image" Target="media/image206.png"/><Relationship Id="rId291" Type="http://schemas.openxmlformats.org/officeDocument/2006/relationships/image" Target="media/image253.png"/><Relationship Id="rId305" Type="http://schemas.openxmlformats.org/officeDocument/2006/relationships/image" Target="media/image266.png"/><Relationship Id="rId347" Type="http://schemas.openxmlformats.org/officeDocument/2006/relationships/image" Target="media/image300.png"/><Relationship Id="rId44" Type="http://schemas.openxmlformats.org/officeDocument/2006/relationships/image" Target="media/image28.png"/><Relationship Id="rId86" Type="http://schemas.openxmlformats.org/officeDocument/2006/relationships/image" Target="media/image67.png"/><Relationship Id="rId151" Type="http://schemas.openxmlformats.org/officeDocument/2006/relationships/image" Target="media/image131.png"/><Relationship Id="rId389" Type="http://schemas.openxmlformats.org/officeDocument/2006/relationships/image" Target="media/image333.png"/><Relationship Id="rId193" Type="http://schemas.openxmlformats.org/officeDocument/2006/relationships/image" Target="media/image166.png"/><Relationship Id="rId207" Type="http://schemas.openxmlformats.org/officeDocument/2006/relationships/image" Target="media/image179.png"/><Relationship Id="rId249" Type="http://schemas.openxmlformats.org/officeDocument/2006/relationships/image" Target="media/image217.png"/><Relationship Id="rId414" Type="http://schemas.openxmlformats.org/officeDocument/2006/relationships/image" Target="media/image354.png"/><Relationship Id="rId13" Type="http://schemas.openxmlformats.org/officeDocument/2006/relationships/footer" Target="footer3.xml"/><Relationship Id="rId109" Type="http://schemas.openxmlformats.org/officeDocument/2006/relationships/image" Target="media/image89.png"/><Relationship Id="rId260" Type="http://schemas.openxmlformats.org/officeDocument/2006/relationships/image" Target="media/image227.png"/><Relationship Id="rId316" Type="http://schemas.openxmlformats.org/officeDocument/2006/relationships/oleObject" Target="embeddings/oleObject25.bin"/><Relationship Id="rId55" Type="http://schemas.openxmlformats.org/officeDocument/2006/relationships/image" Target="media/image39.png"/><Relationship Id="rId97" Type="http://schemas.openxmlformats.org/officeDocument/2006/relationships/image" Target="media/image77.png"/><Relationship Id="rId120" Type="http://schemas.openxmlformats.org/officeDocument/2006/relationships/image" Target="media/image100.png"/><Relationship Id="rId358" Type="http://schemas.openxmlformats.org/officeDocument/2006/relationships/image" Target="media/image309.png"/><Relationship Id="rId162" Type="http://schemas.openxmlformats.org/officeDocument/2006/relationships/image" Target="media/image141.png"/><Relationship Id="rId218" Type="http://schemas.openxmlformats.org/officeDocument/2006/relationships/image" Target="media/image189.png"/><Relationship Id="rId425" Type="http://schemas.openxmlformats.org/officeDocument/2006/relationships/header" Target="header4.xml"/><Relationship Id="rId271" Type="http://schemas.openxmlformats.org/officeDocument/2006/relationships/oleObject" Target="embeddings/oleObject17.bin"/><Relationship Id="rId24" Type="http://schemas.openxmlformats.org/officeDocument/2006/relationships/image" Target="media/image8.png"/><Relationship Id="rId66" Type="http://schemas.openxmlformats.org/officeDocument/2006/relationships/oleObject" Target="embeddings/oleObject1.bin"/><Relationship Id="rId131" Type="http://schemas.openxmlformats.org/officeDocument/2006/relationships/image" Target="media/image111.png"/><Relationship Id="rId327" Type="http://schemas.openxmlformats.org/officeDocument/2006/relationships/oleObject" Target="embeddings/oleObject28.bin"/><Relationship Id="rId369" Type="http://schemas.openxmlformats.org/officeDocument/2006/relationships/image" Target="media/image320.png"/><Relationship Id="rId173" Type="http://schemas.openxmlformats.org/officeDocument/2006/relationships/image" Target="media/image151.png"/><Relationship Id="rId229" Type="http://schemas.openxmlformats.org/officeDocument/2006/relationships/image" Target="media/image197.png"/><Relationship Id="rId380" Type="http://schemas.openxmlformats.org/officeDocument/2006/relationships/image" Target="media/image328.png"/><Relationship Id="rId240" Type="http://schemas.openxmlformats.org/officeDocument/2006/relationships/image" Target="media/image208.png"/><Relationship Id="rId35" Type="http://schemas.openxmlformats.org/officeDocument/2006/relationships/image" Target="media/image19.png"/><Relationship Id="rId77" Type="http://schemas.openxmlformats.org/officeDocument/2006/relationships/image" Target="media/image60.png"/><Relationship Id="rId100" Type="http://schemas.openxmlformats.org/officeDocument/2006/relationships/image" Target="media/image80.png"/><Relationship Id="rId282" Type="http://schemas.openxmlformats.org/officeDocument/2006/relationships/oleObject" Target="embeddings/oleObject19.bin"/><Relationship Id="rId338" Type="http://schemas.openxmlformats.org/officeDocument/2006/relationships/image" Target="media/image292.png"/><Relationship Id="rId8" Type="http://schemas.openxmlformats.org/officeDocument/2006/relationships/header" Target="header1.xml"/><Relationship Id="rId142" Type="http://schemas.openxmlformats.org/officeDocument/2006/relationships/image" Target="media/image122.png"/><Relationship Id="rId184" Type="http://schemas.openxmlformats.org/officeDocument/2006/relationships/oleObject" Target="embeddings/oleObject7.bin"/><Relationship Id="rId391" Type="http://schemas.openxmlformats.org/officeDocument/2006/relationships/image" Target="media/image335.png"/><Relationship Id="rId405" Type="http://schemas.openxmlformats.org/officeDocument/2006/relationships/image" Target="media/image346.png"/><Relationship Id="rId251" Type="http://schemas.openxmlformats.org/officeDocument/2006/relationships/image" Target="media/image219.png"/><Relationship Id="rId46" Type="http://schemas.openxmlformats.org/officeDocument/2006/relationships/image" Target="media/image30.png"/><Relationship Id="rId293" Type="http://schemas.openxmlformats.org/officeDocument/2006/relationships/image" Target="media/image255.png"/><Relationship Id="rId307" Type="http://schemas.openxmlformats.org/officeDocument/2006/relationships/oleObject" Target="embeddings/oleObject22.bin"/><Relationship Id="rId349" Type="http://schemas.openxmlformats.org/officeDocument/2006/relationships/image" Target="media/image302.png"/><Relationship Id="rId88" Type="http://schemas.openxmlformats.org/officeDocument/2006/relationships/image" Target="media/image69.png"/><Relationship Id="rId111" Type="http://schemas.openxmlformats.org/officeDocument/2006/relationships/image" Target="media/image91.png"/><Relationship Id="rId153" Type="http://schemas.openxmlformats.org/officeDocument/2006/relationships/oleObject" Target="embeddings/oleObject4.bin"/><Relationship Id="rId195" Type="http://schemas.openxmlformats.org/officeDocument/2006/relationships/image" Target="media/image168.png"/><Relationship Id="rId209" Type="http://schemas.openxmlformats.org/officeDocument/2006/relationships/image" Target="media/image181.png"/><Relationship Id="rId360" Type="http://schemas.openxmlformats.org/officeDocument/2006/relationships/image" Target="media/image311.png"/><Relationship Id="rId416" Type="http://schemas.openxmlformats.org/officeDocument/2006/relationships/image" Target="media/image356.png"/><Relationship Id="rId220" Type="http://schemas.openxmlformats.org/officeDocument/2006/relationships/image" Target="media/image190.png"/><Relationship Id="rId15" Type="http://schemas.openxmlformats.org/officeDocument/2006/relationships/footer" Target="footer5.xml"/><Relationship Id="rId57" Type="http://schemas.openxmlformats.org/officeDocument/2006/relationships/image" Target="media/image41.png"/><Relationship Id="rId262" Type="http://schemas.openxmlformats.org/officeDocument/2006/relationships/image" Target="media/image228.png"/><Relationship Id="rId318" Type="http://schemas.openxmlformats.org/officeDocument/2006/relationships/oleObject" Target="embeddings/oleObject26.bin"/><Relationship Id="rId99" Type="http://schemas.openxmlformats.org/officeDocument/2006/relationships/image" Target="media/image79.png"/><Relationship Id="rId122" Type="http://schemas.openxmlformats.org/officeDocument/2006/relationships/image" Target="media/image102.png"/><Relationship Id="rId164" Type="http://schemas.openxmlformats.org/officeDocument/2006/relationships/oleObject" Target="embeddings/oleObject5.bin"/><Relationship Id="rId371" Type="http://schemas.openxmlformats.org/officeDocument/2006/relationships/image" Target="media/image321.png"/><Relationship Id="rId427" Type="http://schemas.openxmlformats.org/officeDocument/2006/relationships/fontTable" Target="fontTable.xml"/><Relationship Id="rId26" Type="http://schemas.openxmlformats.org/officeDocument/2006/relationships/image" Target="media/image10.png"/><Relationship Id="rId231" Type="http://schemas.openxmlformats.org/officeDocument/2006/relationships/image" Target="media/image199.png"/><Relationship Id="rId273" Type="http://schemas.openxmlformats.org/officeDocument/2006/relationships/image" Target="media/image238.png"/><Relationship Id="rId329" Type="http://schemas.openxmlformats.org/officeDocument/2006/relationships/image" Target="media/image283.png"/><Relationship Id="rId68" Type="http://schemas.openxmlformats.org/officeDocument/2006/relationships/image" Target="media/image51.png"/><Relationship Id="rId133" Type="http://schemas.openxmlformats.org/officeDocument/2006/relationships/image" Target="media/image113.png"/><Relationship Id="rId175" Type="http://schemas.openxmlformats.org/officeDocument/2006/relationships/image" Target="media/image153.png"/><Relationship Id="rId340" Type="http://schemas.openxmlformats.org/officeDocument/2006/relationships/image" Target="media/image294.png"/><Relationship Id="rId200" Type="http://schemas.openxmlformats.org/officeDocument/2006/relationships/hyperlink" Target="mailto:-@" TargetMode="External"/><Relationship Id="rId382" Type="http://schemas.openxmlformats.org/officeDocument/2006/relationships/image" Target="media/image329.png"/><Relationship Id="rId242" Type="http://schemas.openxmlformats.org/officeDocument/2006/relationships/image" Target="media/image210.png"/><Relationship Id="rId284" Type="http://schemas.openxmlformats.org/officeDocument/2006/relationships/image" Target="media/image247.png"/><Relationship Id="rId37" Type="http://schemas.openxmlformats.org/officeDocument/2006/relationships/image" Target="media/image21.png"/><Relationship Id="rId79" Type="http://schemas.openxmlformats.org/officeDocument/2006/relationships/image" Target="media/image62.png"/><Relationship Id="rId102" Type="http://schemas.openxmlformats.org/officeDocument/2006/relationships/image" Target="media/image82.png"/><Relationship Id="rId144" Type="http://schemas.openxmlformats.org/officeDocument/2006/relationships/image" Target="media/image124.png"/><Relationship Id="rId90" Type="http://schemas.openxmlformats.org/officeDocument/2006/relationships/image" Target="media/image71.png"/><Relationship Id="rId186" Type="http://schemas.openxmlformats.org/officeDocument/2006/relationships/oleObject" Target="embeddings/oleObject8.bin"/><Relationship Id="rId351" Type="http://schemas.openxmlformats.org/officeDocument/2006/relationships/image" Target="media/image304.png"/><Relationship Id="rId393" Type="http://schemas.openxmlformats.org/officeDocument/2006/relationships/image" Target="media/image337.png"/><Relationship Id="rId407" Type="http://schemas.openxmlformats.org/officeDocument/2006/relationships/oleObject" Target="embeddings/oleObject42.bin"/><Relationship Id="rId211" Type="http://schemas.openxmlformats.org/officeDocument/2006/relationships/image" Target="media/image183.png"/><Relationship Id="rId253" Type="http://schemas.openxmlformats.org/officeDocument/2006/relationships/oleObject" Target="embeddings/oleObject15.bin"/><Relationship Id="rId295" Type="http://schemas.openxmlformats.org/officeDocument/2006/relationships/image" Target="media/image256.png"/><Relationship Id="rId309" Type="http://schemas.openxmlformats.org/officeDocument/2006/relationships/image" Target="media/image269.png"/><Relationship Id="rId48" Type="http://schemas.openxmlformats.org/officeDocument/2006/relationships/image" Target="media/image32.png"/><Relationship Id="rId113" Type="http://schemas.openxmlformats.org/officeDocument/2006/relationships/image" Target="media/image93.png"/><Relationship Id="rId320" Type="http://schemas.openxmlformats.org/officeDocument/2006/relationships/image" Target="media/image276.png"/><Relationship Id="rId155" Type="http://schemas.openxmlformats.org/officeDocument/2006/relationships/image" Target="media/image134.png"/><Relationship Id="rId197" Type="http://schemas.openxmlformats.org/officeDocument/2006/relationships/image" Target="media/image170.png"/><Relationship Id="rId362" Type="http://schemas.openxmlformats.org/officeDocument/2006/relationships/image" Target="media/image313.png"/><Relationship Id="rId418" Type="http://schemas.openxmlformats.org/officeDocument/2006/relationships/image" Target="media/image358.png"/><Relationship Id="rId222" Type="http://schemas.openxmlformats.org/officeDocument/2006/relationships/image" Target="media/image191.png"/><Relationship Id="rId264" Type="http://schemas.openxmlformats.org/officeDocument/2006/relationships/image" Target="media/image230.png"/><Relationship Id="rId17" Type="http://schemas.openxmlformats.org/officeDocument/2006/relationships/image" Target="media/image1.png"/><Relationship Id="rId59" Type="http://schemas.openxmlformats.org/officeDocument/2006/relationships/image" Target="media/image43.png"/><Relationship Id="rId124" Type="http://schemas.openxmlformats.org/officeDocument/2006/relationships/image" Target="media/image104.png"/><Relationship Id="rId70" Type="http://schemas.openxmlformats.org/officeDocument/2006/relationships/image" Target="media/image53.png"/><Relationship Id="rId166" Type="http://schemas.openxmlformats.org/officeDocument/2006/relationships/image" Target="media/image144.png"/><Relationship Id="rId331" Type="http://schemas.openxmlformats.org/officeDocument/2006/relationships/image" Target="media/image285.png"/><Relationship Id="rId373" Type="http://schemas.openxmlformats.org/officeDocument/2006/relationships/oleObject" Target="embeddings/oleObject33.bin"/><Relationship Id="rId42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2A501DA-6365-452B-A196-DDBA08C77D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194</Pages>
  <Words>15355</Words>
  <Characters>87524</Characters>
  <Application>Microsoft Office Word</Application>
  <DocSecurity>0</DocSecurity>
  <Lines>729</Lines>
  <Paragraphs>205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>Installation Guide</vt:lpstr>
      <vt:lpstr>Installation Guide</vt:lpstr>
    </vt:vector>
  </TitlesOfParts>
  <Company>Thales</Company>
  <LinksUpToDate>false</LinksUpToDate>
  <CharactersWithSpaces>102674</CharactersWithSpaces>
  <SharedDoc>false</SharedDoc>
  <HLinks>
    <vt:vector size="486" baseType="variant">
      <vt:variant>
        <vt:i4>2228244</vt:i4>
      </vt:variant>
      <vt:variant>
        <vt:i4>444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441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438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435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432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426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4456471</vt:i4>
      </vt:variant>
      <vt:variant>
        <vt:i4>411</vt:i4>
      </vt:variant>
      <vt:variant>
        <vt:i4>0</vt:i4>
      </vt:variant>
      <vt:variant>
        <vt:i4>5</vt:i4>
      </vt:variant>
      <vt:variant>
        <vt:lpwstr>http://localhost:81/</vt:lpwstr>
      </vt:variant>
      <vt:variant>
        <vt:lpwstr/>
      </vt:variant>
      <vt:variant>
        <vt:i4>2228244</vt:i4>
      </vt:variant>
      <vt:variant>
        <vt:i4>408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405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402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399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396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393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390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384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381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12714017</vt:i4>
      </vt:variant>
      <vt:variant>
        <vt:i4>378</vt:i4>
      </vt:variant>
      <vt:variant>
        <vt:i4>0</vt:i4>
      </vt:variant>
      <vt:variant>
        <vt:i4>5</vt:i4>
      </vt:variant>
      <vt:variant>
        <vt:lpwstr>mailto:-@#$%!_&amp;£$/\,;.?()[])</vt:lpwstr>
      </vt:variant>
      <vt:variant>
        <vt:lpwstr/>
      </vt:variant>
      <vt:variant>
        <vt:i4>3080252</vt:i4>
      </vt:variant>
      <vt:variant>
        <vt:i4>375</vt:i4>
      </vt:variant>
      <vt:variant>
        <vt:i4>0</vt:i4>
      </vt:variant>
      <vt:variant>
        <vt:i4>5</vt:i4>
      </vt:variant>
      <vt:variant>
        <vt:lpwstr/>
      </vt:variant>
      <vt:variant>
        <vt:lpwstr>_Server_prerequisites</vt:lpwstr>
      </vt:variant>
      <vt:variant>
        <vt:i4>2228244</vt:i4>
      </vt:variant>
      <vt:variant>
        <vt:i4>363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360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357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354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1638454</vt:i4>
      </vt:variant>
      <vt:variant>
        <vt:i4>335</vt:i4>
      </vt:variant>
      <vt:variant>
        <vt:i4>0</vt:i4>
      </vt:variant>
      <vt:variant>
        <vt:i4>5</vt:i4>
      </vt:variant>
      <vt:variant>
        <vt:lpwstr/>
      </vt:variant>
      <vt:variant>
        <vt:lpwstr>_Toc417917414</vt:lpwstr>
      </vt:variant>
      <vt:variant>
        <vt:i4>1638454</vt:i4>
      </vt:variant>
      <vt:variant>
        <vt:i4>329</vt:i4>
      </vt:variant>
      <vt:variant>
        <vt:i4>0</vt:i4>
      </vt:variant>
      <vt:variant>
        <vt:i4>5</vt:i4>
      </vt:variant>
      <vt:variant>
        <vt:lpwstr/>
      </vt:variant>
      <vt:variant>
        <vt:lpwstr>_Toc417917413</vt:lpwstr>
      </vt:variant>
      <vt:variant>
        <vt:i4>1638454</vt:i4>
      </vt:variant>
      <vt:variant>
        <vt:i4>323</vt:i4>
      </vt:variant>
      <vt:variant>
        <vt:i4>0</vt:i4>
      </vt:variant>
      <vt:variant>
        <vt:i4>5</vt:i4>
      </vt:variant>
      <vt:variant>
        <vt:lpwstr/>
      </vt:variant>
      <vt:variant>
        <vt:lpwstr>_Toc417917412</vt:lpwstr>
      </vt:variant>
      <vt:variant>
        <vt:i4>1638454</vt:i4>
      </vt:variant>
      <vt:variant>
        <vt:i4>317</vt:i4>
      </vt:variant>
      <vt:variant>
        <vt:i4>0</vt:i4>
      </vt:variant>
      <vt:variant>
        <vt:i4>5</vt:i4>
      </vt:variant>
      <vt:variant>
        <vt:lpwstr/>
      </vt:variant>
      <vt:variant>
        <vt:lpwstr>_Toc417917411</vt:lpwstr>
      </vt:variant>
      <vt:variant>
        <vt:i4>1638454</vt:i4>
      </vt:variant>
      <vt:variant>
        <vt:i4>311</vt:i4>
      </vt:variant>
      <vt:variant>
        <vt:i4>0</vt:i4>
      </vt:variant>
      <vt:variant>
        <vt:i4>5</vt:i4>
      </vt:variant>
      <vt:variant>
        <vt:lpwstr/>
      </vt:variant>
      <vt:variant>
        <vt:lpwstr>_Toc417917410</vt:lpwstr>
      </vt:variant>
      <vt:variant>
        <vt:i4>1572918</vt:i4>
      </vt:variant>
      <vt:variant>
        <vt:i4>305</vt:i4>
      </vt:variant>
      <vt:variant>
        <vt:i4>0</vt:i4>
      </vt:variant>
      <vt:variant>
        <vt:i4>5</vt:i4>
      </vt:variant>
      <vt:variant>
        <vt:lpwstr/>
      </vt:variant>
      <vt:variant>
        <vt:lpwstr>_Toc417917409</vt:lpwstr>
      </vt:variant>
      <vt:variant>
        <vt:i4>1572918</vt:i4>
      </vt:variant>
      <vt:variant>
        <vt:i4>299</vt:i4>
      </vt:variant>
      <vt:variant>
        <vt:i4>0</vt:i4>
      </vt:variant>
      <vt:variant>
        <vt:i4>5</vt:i4>
      </vt:variant>
      <vt:variant>
        <vt:lpwstr/>
      </vt:variant>
      <vt:variant>
        <vt:lpwstr>_Toc417917408</vt:lpwstr>
      </vt:variant>
      <vt:variant>
        <vt:i4>1572918</vt:i4>
      </vt:variant>
      <vt:variant>
        <vt:i4>293</vt:i4>
      </vt:variant>
      <vt:variant>
        <vt:i4>0</vt:i4>
      </vt:variant>
      <vt:variant>
        <vt:i4>5</vt:i4>
      </vt:variant>
      <vt:variant>
        <vt:lpwstr/>
      </vt:variant>
      <vt:variant>
        <vt:lpwstr>_Toc417917407</vt:lpwstr>
      </vt:variant>
      <vt:variant>
        <vt:i4>1572918</vt:i4>
      </vt:variant>
      <vt:variant>
        <vt:i4>287</vt:i4>
      </vt:variant>
      <vt:variant>
        <vt:i4>0</vt:i4>
      </vt:variant>
      <vt:variant>
        <vt:i4>5</vt:i4>
      </vt:variant>
      <vt:variant>
        <vt:lpwstr/>
      </vt:variant>
      <vt:variant>
        <vt:lpwstr>_Toc417917406</vt:lpwstr>
      </vt:variant>
      <vt:variant>
        <vt:i4>1572918</vt:i4>
      </vt:variant>
      <vt:variant>
        <vt:i4>281</vt:i4>
      </vt:variant>
      <vt:variant>
        <vt:i4>0</vt:i4>
      </vt:variant>
      <vt:variant>
        <vt:i4>5</vt:i4>
      </vt:variant>
      <vt:variant>
        <vt:lpwstr/>
      </vt:variant>
      <vt:variant>
        <vt:lpwstr>_Toc417917405</vt:lpwstr>
      </vt:variant>
      <vt:variant>
        <vt:i4>1572918</vt:i4>
      </vt:variant>
      <vt:variant>
        <vt:i4>275</vt:i4>
      </vt:variant>
      <vt:variant>
        <vt:i4>0</vt:i4>
      </vt:variant>
      <vt:variant>
        <vt:i4>5</vt:i4>
      </vt:variant>
      <vt:variant>
        <vt:lpwstr/>
      </vt:variant>
      <vt:variant>
        <vt:lpwstr>_Toc417917404</vt:lpwstr>
      </vt:variant>
      <vt:variant>
        <vt:i4>1572918</vt:i4>
      </vt:variant>
      <vt:variant>
        <vt:i4>269</vt:i4>
      </vt:variant>
      <vt:variant>
        <vt:i4>0</vt:i4>
      </vt:variant>
      <vt:variant>
        <vt:i4>5</vt:i4>
      </vt:variant>
      <vt:variant>
        <vt:lpwstr/>
      </vt:variant>
      <vt:variant>
        <vt:lpwstr>_Toc417917403</vt:lpwstr>
      </vt:variant>
      <vt:variant>
        <vt:i4>1572918</vt:i4>
      </vt:variant>
      <vt:variant>
        <vt:i4>263</vt:i4>
      </vt:variant>
      <vt:variant>
        <vt:i4>0</vt:i4>
      </vt:variant>
      <vt:variant>
        <vt:i4>5</vt:i4>
      </vt:variant>
      <vt:variant>
        <vt:lpwstr/>
      </vt:variant>
      <vt:variant>
        <vt:lpwstr>_Toc417917402</vt:lpwstr>
      </vt:variant>
      <vt:variant>
        <vt:i4>1572918</vt:i4>
      </vt:variant>
      <vt:variant>
        <vt:i4>257</vt:i4>
      </vt:variant>
      <vt:variant>
        <vt:i4>0</vt:i4>
      </vt:variant>
      <vt:variant>
        <vt:i4>5</vt:i4>
      </vt:variant>
      <vt:variant>
        <vt:lpwstr/>
      </vt:variant>
      <vt:variant>
        <vt:lpwstr>_Toc417917401</vt:lpwstr>
      </vt:variant>
      <vt:variant>
        <vt:i4>1572918</vt:i4>
      </vt:variant>
      <vt:variant>
        <vt:i4>251</vt:i4>
      </vt:variant>
      <vt:variant>
        <vt:i4>0</vt:i4>
      </vt:variant>
      <vt:variant>
        <vt:i4>5</vt:i4>
      </vt:variant>
      <vt:variant>
        <vt:lpwstr/>
      </vt:variant>
      <vt:variant>
        <vt:lpwstr>_Toc417917400</vt:lpwstr>
      </vt:variant>
      <vt:variant>
        <vt:i4>1114161</vt:i4>
      </vt:variant>
      <vt:variant>
        <vt:i4>245</vt:i4>
      </vt:variant>
      <vt:variant>
        <vt:i4>0</vt:i4>
      </vt:variant>
      <vt:variant>
        <vt:i4>5</vt:i4>
      </vt:variant>
      <vt:variant>
        <vt:lpwstr/>
      </vt:variant>
      <vt:variant>
        <vt:lpwstr>_Toc417917399</vt:lpwstr>
      </vt:variant>
      <vt:variant>
        <vt:i4>1114161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_Toc417917398</vt:lpwstr>
      </vt:variant>
      <vt:variant>
        <vt:i4>1114161</vt:i4>
      </vt:variant>
      <vt:variant>
        <vt:i4>233</vt:i4>
      </vt:variant>
      <vt:variant>
        <vt:i4>0</vt:i4>
      </vt:variant>
      <vt:variant>
        <vt:i4>5</vt:i4>
      </vt:variant>
      <vt:variant>
        <vt:lpwstr/>
      </vt:variant>
      <vt:variant>
        <vt:lpwstr>_Toc417917397</vt:lpwstr>
      </vt:variant>
      <vt:variant>
        <vt:i4>1114161</vt:i4>
      </vt:variant>
      <vt:variant>
        <vt:i4>227</vt:i4>
      </vt:variant>
      <vt:variant>
        <vt:i4>0</vt:i4>
      </vt:variant>
      <vt:variant>
        <vt:i4>5</vt:i4>
      </vt:variant>
      <vt:variant>
        <vt:lpwstr/>
      </vt:variant>
      <vt:variant>
        <vt:lpwstr>_Toc417917396</vt:lpwstr>
      </vt:variant>
      <vt:variant>
        <vt:i4>1114161</vt:i4>
      </vt:variant>
      <vt:variant>
        <vt:i4>221</vt:i4>
      </vt:variant>
      <vt:variant>
        <vt:i4>0</vt:i4>
      </vt:variant>
      <vt:variant>
        <vt:i4>5</vt:i4>
      </vt:variant>
      <vt:variant>
        <vt:lpwstr/>
      </vt:variant>
      <vt:variant>
        <vt:lpwstr>_Toc417917395</vt:lpwstr>
      </vt:variant>
      <vt:variant>
        <vt:i4>1114161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_Toc417917394</vt:lpwstr>
      </vt:variant>
      <vt:variant>
        <vt:i4>1114161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_Toc417917393</vt:lpwstr>
      </vt:variant>
      <vt:variant>
        <vt:i4>1114161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_Toc417917392</vt:lpwstr>
      </vt:variant>
      <vt:variant>
        <vt:i4>1114161</vt:i4>
      </vt:variant>
      <vt:variant>
        <vt:i4>197</vt:i4>
      </vt:variant>
      <vt:variant>
        <vt:i4>0</vt:i4>
      </vt:variant>
      <vt:variant>
        <vt:i4>5</vt:i4>
      </vt:variant>
      <vt:variant>
        <vt:lpwstr/>
      </vt:variant>
      <vt:variant>
        <vt:lpwstr>_Toc417917391</vt:lpwstr>
      </vt:variant>
      <vt:variant>
        <vt:i4>1114161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_Toc417917390</vt:lpwstr>
      </vt:variant>
      <vt:variant>
        <vt:i4>1048625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_Toc417917389</vt:lpwstr>
      </vt:variant>
      <vt:variant>
        <vt:i4>1048625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_Toc417917388</vt:lpwstr>
      </vt:variant>
      <vt:variant>
        <vt:i4>1048625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_Toc417917387</vt:lpwstr>
      </vt:variant>
      <vt:variant>
        <vt:i4>1048625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_Toc417917386</vt:lpwstr>
      </vt:variant>
      <vt:variant>
        <vt:i4>1048625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_Toc417917385</vt:lpwstr>
      </vt:variant>
      <vt:variant>
        <vt:i4>1048625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_Toc417917384</vt:lpwstr>
      </vt:variant>
      <vt:variant>
        <vt:i4>1048625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_Toc417917383</vt:lpwstr>
      </vt:variant>
      <vt:variant>
        <vt:i4>1048625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_Toc417917382</vt:lpwstr>
      </vt:variant>
      <vt:variant>
        <vt:i4>1048625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_Toc417917381</vt:lpwstr>
      </vt:variant>
      <vt:variant>
        <vt:i4>1048625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_Toc417917380</vt:lpwstr>
      </vt:variant>
      <vt:variant>
        <vt:i4>2031665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_Toc417917379</vt:lpwstr>
      </vt:variant>
      <vt:variant>
        <vt:i4>2031665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_Toc417917378</vt:lpwstr>
      </vt:variant>
      <vt:variant>
        <vt:i4>2031665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_Toc417917377</vt:lpwstr>
      </vt:variant>
      <vt:variant>
        <vt:i4>2031665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_Toc417917376</vt:lpwstr>
      </vt:variant>
      <vt:variant>
        <vt:i4>2031665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_Toc417917375</vt:lpwstr>
      </vt:variant>
      <vt:variant>
        <vt:i4>2031665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_Toc417917374</vt:lpwstr>
      </vt:variant>
      <vt:variant>
        <vt:i4>2031665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_Toc417917373</vt:lpwstr>
      </vt:variant>
      <vt:variant>
        <vt:i4>2031665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_Toc417917372</vt:lpwstr>
      </vt:variant>
      <vt:variant>
        <vt:i4>2031665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_Toc417917371</vt:lpwstr>
      </vt:variant>
      <vt:variant>
        <vt:i4>2031665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_Toc417917370</vt:lpwstr>
      </vt:variant>
      <vt:variant>
        <vt:i4>1966129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_Toc417917369</vt:lpwstr>
      </vt:variant>
      <vt:variant>
        <vt:i4>1966129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_Toc417917368</vt:lpwstr>
      </vt:variant>
      <vt:variant>
        <vt:i4>1966129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_Toc417917367</vt:lpwstr>
      </vt:variant>
      <vt:variant>
        <vt:i4>1966129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_Toc417917366</vt:lpwstr>
      </vt:variant>
      <vt:variant>
        <vt:i4>1966129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_Toc417917365</vt:lpwstr>
      </vt:variant>
      <vt:variant>
        <vt:i4>1966129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_Toc417917364</vt:lpwstr>
      </vt:variant>
      <vt:variant>
        <vt:i4>1966129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_Toc417917363</vt:lpwstr>
      </vt:variant>
      <vt:variant>
        <vt:i4>1966129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_Toc417917362</vt:lpwstr>
      </vt:variant>
      <vt:variant>
        <vt:i4>1966129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_Toc417917361</vt:lpwstr>
      </vt:variant>
      <vt:variant>
        <vt:i4>1966129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_Toc417917360</vt:lpwstr>
      </vt:variant>
      <vt:variant>
        <vt:i4>3407957</vt:i4>
      </vt:variant>
      <vt:variant>
        <vt:i4>23638</vt:i4>
      </vt:variant>
      <vt:variant>
        <vt:i4>1089</vt:i4>
      </vt:variant>
      <vt:variant>
        <vt:i4>1</vt:i4>
      </vt:variant>
      <vt:variant>
        <vt:lpwstr>cid:image001.png@01D02E49.1F127CE0</vt:lpwstr>
      </vt:variant>
      <vt:variant>
        <vt:lpwstr/>
      </vt:variant>
      <vt:variant>
        <vt:i4>3604565</vt:i4>
      </vt:variant>
      <vt:variant>
        <vt:i4>24096</vt:i4>
      </vt:variant>
      <vt:variant>
        <vt:i4>1093</vt:i4>
      </vt:variant>
      <vt:variant>
        <vt:i4>1</vt:i4>
      </vt:variant>
      <vt:variant>
        <vt:lpwstr>cid:image002.png@01D02E49.1F127CE0</vt:lpwstr>
      </vt:variant>
      <vt:variant>
        <vt:lpwstr/>
      </vt:variant>
      <vt:variant>
        <vt:i4>6553608</vt:i4>
      </vt:variant>
      <vt:variant>
        <vt:i4>38285</vt:i4>
      </vt:variant>
      <vt:variant>
        <vt:i4>1202</vt:i4>
      </vt:variant>
      <vt:variant>
        <vt:i4>1</vt:i4>
      </vt:variant>
      <vt:variant>
        <vt:lpwstr>cid:image001.png@01D051D0.0C3FF570</vt:lpwstr>
      </vt:variant>
      <vt:variant>
        <vt:lpwstr/>
      </vt:variant>
      <vt:variant>
        <vt:i4>6684759</vt:i4>
      </vt:variant>
      <vt:variant>
        <vt:i4>53433</vt:i4>
      </vt:variant>
      <vt:variant>
        <vt:i4>1265</vt:i4>
      </vt:variant>
      <vt:variant>
        <vt:i4>1</vt:i4>
      </vt:variant>
      <vt:variant>
        <vt:lpwstr>cid:image001.png@01D051AE.FB8D1170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Installation Guide</dc:title>
  <dc:subject>INTEL-FS</dc:subject>
  <dc:creator>TCS</dc:creator>
  <cp:lastModifiedBy>Windows User</cp:lastModifiedBy>
  <cp:revision>7</cp:revision>
  <cp:lastPrinted>2016-01-13T13:22:00Z</cp:lastPrinted>
  <dcterms:created xsi:type="dcterms:W3CDTF">2016-01-19T14:41:00Z</dcterms:created>
  <dcterms:modified xsi:type="dcterms:W3CDTF">2018-05-23T12:30:00Z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">
    <vt:lpwstr>NATO UNCLASSIFIED</vt:lpwstr>
  </property>
  <property fmtid="{D5CDD505-2E9C-101B-9397-08002B2CF9AE}" pid="3" name="Document number">
    <vt:lpwstr>F0057 62790360 593 v1.0</vt:lpwstr>
  </property>
  <property fmtid="{D5CDD505-2E9C-101B-9397-08002B2CF9AE}" pid="4" name="Issue">
    <vt:lpwstr>A</vt:lpwstr>
  </property>
  <property fmtid="{D5CDD505-2E9C-101B-9397-08002B2CF9AE}" pid="5" name="Project">
    <vt:lpwstr>INTEL-FS</vt:lpwstr>
  </property>
  <property fmtid="{D5CDD505-2E9C-101B-9397-08002B2CF9AE}" pid="6" name="Date completed">
    <vt:lpwstr>08-01-2016</vt:lpwstr>
  </property>
  <property fmtid="{D5CDD505-2E9C-101B-9397-08002B2CF9AE}" pid="7" name="Classification1">
    <vt:lpwstr>COMPANY CLASSIFICATION</vt:lpwstr>
  </property>
  <property fmtid="{D5CDD505-2E9C-101B-9397-08002B2CF9AE}" pid="8" name="Location">
    <vt:lpwstr>INTEL-FS STP F0057_62790017-440_0.1</vt:lpwstr>
  </property>
  <property fmtid="{D5CDD505-2E9C-101B-9397-08002B2CF9AE}" pid="9" name="_DocHome">
    <vt:i4>-706078664</vt:i4>
  </property>
  <property fmtid="{D5CDD505-2E9C-101B-9397-08002B2CF9AE}" pid="10" name="État">
    <vt:lpwstr>21-06-2013</vt:lpwstr>
  </property>
</Properties>
</file>