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8D" w:rsidRPr="00F54A80" w:rsidRDefault="00931834" w:rsidP="00820E8D">
      <w:pPr>
        <w:rPr>
          <w:lang w:val="en-US"/>
        </w:rPr>
      </w:pPr>
      <w:bookmarkStart w:id="0" w:name="_Hlt148402916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28575</wp:posOffset>
                </wp:positionV>
                <wp:extent cx="1188720" cy="8785860"/>
                <wp:effectExtent l="0" t="0" r="0" b="0"/>
                <wp:wrapNone/>
                <wp:docPr id="2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8720" cy="878586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5656C8">
                                <a:gamma/>
                                <a:shade val="52157"/>
                                <a:invGamma/>
                              </a:srgbClr>
                            </a:gs>
                            <a:gs pos="100000">
                              <a:srgbClr val="5656C8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D5FAA4" id="Rectangle 9" o:spid="_x0000_s1026" style="position:absolute;margin-left:-6pt;margin-top:2.25pt;width:93.6pt;height:691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" o:allowincell="f" fillcolor="#2d2d68" stroked="f">
                <v:fill color2="#5656c8" focus="100%" type="gradient"/>
              </v:rect>
            </w:pict>
          </mc:Fallback>
        </mc:AlternateContent>
      </w:r>
      <w:bookmarkStart w:id="1" w:name="_Ref147289240"/>
      <w:bookmarkEnd w:id="1"/>
    </w:p>
    <w:p w:rsidR="00820E8D" w:rsidRPr="00F54A80" w:rsidRDefault="00820E8D" w:rsidP="00820E8D">
      <w:pPr>
        <w:pStyle w:val="FCNameBlack"/>
        <w:rPr>
          <w:lang w:val="en-US"/>
        </w:rPr>
      </w:pPr>
    </w:p>
    <w:p w:rsidR="00820E8D" w:rsidRPr="00F54A80" w:rsidRDefault="00820E8D" w:rsidP="00820E8D">
      <w:pPr>
        <w:pStyle w:val="FCNameBlack"/>
        <w:rPr>
          <w:caps/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igureanchorright"/>
        <w:rPr>
          <w:lang w:val="en-US"/>
        </w:rPr>
      </w:pPr>
    </w:p>
    <w:p w:rsidR="00820E8D" w:rsidRPr="00F54A80" w:rsidRDefault="00820E8D" w:rsidP="00820E8D">
      <w:pPr>
        <w:pStyle w:val="FCtitle"/>
        <w:rPr>
          <w:lang w:val="en-US"/>
        </w:rPr>
      </w:pPr>
      <w:bookmarkStart w:id="2" w:name="_Hlt148403344"/>
    </w:p>
    <w:p w:rsidR="00820E8D" w:rsidRPr="00F54A80" w:rsidRDefault="00820E8D" w:rsidP="00820E8D">
      <w:pPr>
        <w:pStyle w:val="FC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</w:r>
      <w:r w:rsidRPr="00F54A80">
        <w:rPr>
          <w:lang w:val="en-US"/>
        </w:rPr>
        <w:br/>
        <w:t>for the</w:t>
      </w:r>
      <w:r w:rsidRPr="00F54A80">
        <w:rPr>
          <w:lang w:val="en-US"/>
        </w:rPr>
        <w:br/>
      </w:r>
      <w:r w:rsidRPr="00F54A80">
        <w:rPr>
          <w:lang w:val="en-US"/>
        </w:rPr>
        <w:br/>
        <w:t>INTEL-FS Project</w:t>
      </w:r>
    </w:p>
    <w:p w:rsidR="00820E8D" w:rsidRPr="00F54A80" w:rsidRDefault="00820E8D" w:rsidP="00820E8D">
      <w:pPr>
        <w:pStyle w:val="FCdocref"/>
        <w:ind w:left="1888"/>
        <w:rPr>
          <w:i/>
          <w:iCs/>
          <w:lang w:val="en-US"/>
        </w:rPr>
      </w:pPr>
      <w:bookmarkStart w:id="3" w:name="_Toc190077352"/>
      <w:bookmarkStart w:id="4" w:name="_Toc194291492"/>
      <w:bookmarkEnd w:id="2"/>
      <w:r w:rsidRPr="00F54A80">
        <w:rPr>
          <w:i/>
          <w:iCs/>
          <w:lang w:val="en-US"/>
        </w:rPr>
        <w:t>Contract No  CO-12401-INTEL-FS</w:t>
      </w:r>
      <w:bookmarkEnd w:id="3"/>
      <w:bookmarkEnd w:id="4"/>
    </w:p>
    <w:p w:rsidR="00820E8D" w:rsidRPr="00F54A80" w:rsidRDefault="00820E8D" w:rsidP="00820E8D">
      <w:pPr>
        <w:pStyle w:val="FCdocref"/>
        <w:rPr>
          <w:lang w:val="en-US"/>
        </w:rPr>
      </w:pPr>
    </w:p>
    <w:p w:rsidR="00820E8D" w:rsidRPr="00F54A80" w:rsidRDefault="00820E8D" w:rsidP="00820E8D">
      <w:pPr>
        <w:pStyle w:val="FCdocref"/>
        <w:ind w:left="1888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p w:rsidR="00820E8D" w:rsidRPr="00F54A80" w:rsidRDefault="00820E8D" w:rsidP="00820E8D">
      <w:pPr>
        <w:jc w:val="right"/>
        <w:rPr>
          <w:lang w:val="en-US"/>
        </w:rPr>
      </w:pPr>
    </w:p>
    <w:tbl>
      <w:tblPr>
        <w:tblW w:w="9288" w:type="dxa"/>
        <w:tblLayout w:type="fixed"/>
        <w:tblLook w:val="0000" w:firstRow="0" w:lastRow="0" w:firstColumn="0" w:lastColumn="0" w:noHBand="0" w:noVBand="0"/>
      </w:tblPr>
      <w:tblGrid>
        <w:gridCol w:w="1890"/>
        <w:gridCol w:w="3438"/>
        <w:gridCol w:w="3960"/>
      </w:tblGrid>
      <w:tr w:rsidR="00820E8D" w:rsidRPr="00F54A80" w:rsidTr="00A959AE">
        <w:trPr>
          <w:cantSplit/>
          <w:trHeight w:val="998"/>
        </w:trPr>
        <w:tc>
          <w:tcPr>
            <w:tcW w:w="1890" w:type="dxa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438" w:type="dxa"/>
            <w:vAlign w:val="center"/>
          </w:tcPr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3960" w:type="dxa"/>
            <w:vAlign w:val="bottom"/>
          </w:tcPr>
          <w:p w:rsidR="00820E8D" w:rsidRPr="00F54A80" w:rsidRDefault="00820E8D" w:rsidP="00A959AE">
            <w:pPr>
              <w:pStyle w:val="figureanchor"/>
              <w:rPr>
                <w:b/>
                <w:sz w:val="16"/>
                <w:lang w:val="en-US"/>
              </w:rPr>
            </w:pPr>
          </w:p>
        </w:tc>
      </w:tr>
    </w:tbl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  <w:sectPr w:rsidR="00820E8D" w:rsidRPr="00F54A8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oddPage"/>
          <w:pgSz w:w="11907" w:h="16840" w:code="9"/>
          <w:pgMar w:top="1440" w:right="1440" w:bottom="1440" w:left="1440" w:header="706" w:footer="706" w:gutter="0"/>
          <w:pgNumType w:fmt="lowerRoman" w:start="1" w:chapSep="period"/>
          <w:cols w:space="720"/>
        </w:sect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covertitle"/>
        <w:rPr>
          <w:lang w:val="en-US"/>
        </w:rPr>
      </w:pPr>
      <w:r w:rsidRPr="00F54A80">
        <w:rPr>
          <w:lang w:val="en-US"/>
        </w:rPr>
        <w:t>Installation GUIDE</w:t>
      </w:r>
      <w:r w:rsidRPr="00F54A80">
        <w:rPr>
          <w:lang w:val="en-US"/>
        </w:rPr>
        <w:br/>
        <w:t>for the Intel-FS project</w:t>
      </w:r>
    </w:p>
    <w:p w:rsidR="00820E8D" w:rsidRPr="00F54A80" w:rsidRDefault="00820E8D" w:rsidP="00820E8D">
      <w:pPr>
        <w:pStyle w:val="contract"/>
        <w:rPr>
          <w:lang w:val="en-US"/>
        </w:rPr>
      </w:pPr>
      <w:bookmarkStart w:id="5" w:name="_Toc190077354"/>
      <w:bookmarkStart w:id="6" w:name="_Toc194291494"/>
      <w:r w:rsidRPr="00F54A80">
        <w:rPr>
          <w:lang w:val="en-US"/>
        </w:rPr>
        <w:t>Contract No  CO-12401-INTEL-FS</w:t>
      </w:r>
      <w:bookmarkEnd w:id="5"/>
      <w:bookmarkEnd w:id="6"/>
    </w:p>
    <w:p w:rsidR="00820E8D" w:rsidRPr="00F54A80" w:rsidRDefault="00820E8D" w:rsidP="00820E8D">
      <w:pPr>
        <w:pStyle w:val="contract"/>
        <w:rPr>
          <w:i w:val="0"/>
          <w:iCs/>
          <w:sz w:val="20"/>
          <w:lang w:val="en-US"/>
        </w:rPr>
      </w:pPr>
      <w:r w:rsidRPr="00F54A80">
        <w:rPr>
          <w:i w:val="0"/>
          <w:iCs/>
          <w:sz w:val="20"/>
          <w:lang w:val="en-US"/>
        </w:rPr>
        <w:fldChar w:fldCharType="begin"/>
      </w:r>
      <w:r w:rsidRPr="00F54A80">
        <w:rPr>
          <w:i w:val="0"/>
          <w:iCs/>
          <w:sz w:val="20"/>
          <w:lang w:val="en-US"/>
        </w:rPr>
        <w:instrText xml:space="preserve"> DOCPROPERTY "Document number"  \* MERGEFORMAT </w:instrText>
      </w:r>
      <w:r w:rsidRPr="00F54A80">
        <w:rPr>
          <w:i w:val="0"/>
          <w:iCs/>
          <w:sz w:val="20"/>
          <w:lang w:val="en-US"/>
        </w:rPr>
        <w:fldChar w:fldCharType="separate"/>
      </w:r>
      <w:r w:rsidR="003C1E5B">
        <w:rPr>
          <w:i w:val="0"/>
          <w:iCs/>
          <w:sz w:val="20"/>
          <w:lang w:val="en-US"/>
        </w:rPr>
        <w:t>F0057 62790360 593 v1.0</w:t>
      </w:r>
      <w:r w:rsidRPr="00F54A80">
        <w:rPr>
          <w:i w:val="0"/>
          <w:iCs/>
          <w:sz w:val="20"/>
          <w:lang w:val="en-US"/>
        </w:rPr>
        <w:fldChar w:fldCharType="end"/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Prepared by: ____________________________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J.L. BERTIN</w:t>
      </w:r>
      <w:r w:rsidRPr="00F54A80">
        <w:rPr>
          <w:lang w:val="en-US"/>
        </w:rPr>
        <w:br/>
        <w:t>TCS – Intel-FS Software Configuration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Approved by: ____________________________</w:t>
      </w:r>
    </w:p>
    <w:p w:rsidR="00820E8D" w:rsidRPr="00F54A80" w:rsidRDefault="00D4090B" w:rsidP="00820E8D">
      <w:pPr>
        <w:pStyle w:val="name"/>
        <w:rPr>
          <w:lang w:val="en-US"/>
        </w:rPr>
      </w:pPr>
      <w:r>
        <w:t>B. MELKIOR</w:t>
      </w:r>
      <w:r w:rsidR="00820E8D" w:rsidRPr="00F54A80">
        <w:rPr>
          <w:lang w:val="en-US"/>
        </w:rPr>
        <w:br/>
        <w:t>TCS - Intel-FS Quality Assurance Manager</w:t>
      </w:r>
    </w:p>
    <w:p w:rsidR="00820E8D" w:rsidRPr="00F54A80" w:rsidRDefault="00820E8D" w:rsidP="00820E8D">
      <w:pPr>
        <w:pStyle w:val="Signature1"/>
        <w:rPr>
          <w:lang w:val="en-US"/>
        </w:rPr>
      </w:pPr>
      <w:r w:rsidRPr="00F54A80">
        <w:rPr>
          <w:lang w:val="en-US"/>
        </w:rPr>
        <w:t>Authorised by: ___________________________</w:t>
      </w:r>
    </w:p>
    <w:p w:rsidR="00820E8D" w:rsidRPr="00F54A80" w:rsidRDefault="00820E8D" w:rsidP="00820E8D">
      <w:pPr>
        <w:pStyle w:val="name"/>
        <w:rPr>
          <w:lang w:val="en-US"/>
        </w:rPr>
      </w:pPr>
      <w:r w:rsidRPr="00F54A80">
        <w:rPr>
          <w:lang w:val="en-US"/>
        </w:rPr>
        <w:t>PH. LONC</w:t>
      </w:r>
      <w:r w:rsidRPr="00F54A80">
        <w:rPr>
          <w:lang w:val="en-US"/>
        </w:rPr>
        <w:br/>
        <w:t>TCS - Intel-FS Project Manager</w:t>
      </w: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dec"/>
        <w:rPr>
          <w:lang w:val="en-US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Style w:val="GraphicTextNarrowSmall"/>
        <w:rPr>
          <w:noProof w:val="0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Bdr>
          <w:top w:val="single" w:sz="18" w:space="1" w:color="auto"/>
          <w:bottom w:val="single" w:sz="18" w:space="1" w:color="auto"/>
        </w:pBdr>
        <w:rPr>
          <w:lang w:val="en-US"/>
        </w:rPr>
      </w:pPr>
    </w:p>
    <w:p w:rsidR="00820E8D" w:rsidRPr="00F54A80" w:rsidRDefault="00820E8D" w:rsidP="00820E8D">
      <w:pPr>
        <w:pStyle w:val="smalladdr"/>
        <w:rPr>
          <w:lang w:val="en-US"/>
        </w:rPr>
      </w:pPr>
      <w:r w:rsidRPr="00F54A80">
        <w:rPr>
          <w:lang w:val="en-US"/>
        </w:rPr>
        <w:tab/>
        <w:t xml:space="preserve">Date of Issue: </w:t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"Date completed"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08-01-2016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relimTITLE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Distribution</w:t>
      </w:r>
    </w:p>
    <w:p w:rsidR="00820E8D" w:rsidRPr="00F54A80" w:rsidRDefault="00820E8D" w:rsidP="00820E8D">
      <w:pPr>
        <w:pStyle w:val="COPY-NO"/>
        <w:rPr>
          <w:lang w:val="en-US"/>
        </w:rPr>
      </w:pPr>
      <w:r w:rsidRPr="00F54A80">
        <w:rPr>
          <w:lang w:val="en-US"/>
        </w:rPr>
        <w:t xml:space="preserve">No. of Copies </w:t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Paper Copies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Thales Communications</w:t>
      </w:r>
      <w:r w:rsidRPr="00F54A80">
        <w:rPr>
          <w:lang w:val="en-US"/>
        </w:rPr>
        <w:tab/>
      </w:r>
      <w:r w:rsidR="006027DC" w:rsidRPr="00F54A80">
        <w:rPr>
          <w:lang w:val="en-US"/>
        </w:rPr>
        <w:t xml:space="preserve"> &amp; Security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00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NAMEsidelined"/>
        <w:rPr>
          <w:rFonts w:cs="Arial"/>
          <w:lang w:val="en-US"/>
        </w:rPr>
      </w:pPr>
      <w:r w:rsidRPr="00F54A80">
        <w:rPr>
          <w:rFonts w:cs="Arial"/>
          <w:lang w:val="en-US"/>
        </w:rPr>
        <w:t>Electronic Copies</w:t>
      </w:r>
      <w:r w:rsidR="006027DC" w:rsidRPr="00F54A80">
        <w:rPr>
          <w:rFonts w:cs="Arial"/>
          <w:lang w:val="en-US"/>
        </w:rPr>
        <w:t xml:space="preserve"> (Website)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  <w:t>NCIA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  <w:r w:rsidR="006027DC" w:rsidRPr="00F54A80">
        <w:rPr>
          <w:lang w:val="en-US"/>
        </w:rPr>
        <w:t>Thales Communications &amp; Security</w:t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="006027DC" w:rsidRPr="00F54A80">
        <w:rPr>
          <w:lang w:val="en-US"/>
        </w:rPr>
        <w:tab/>
      </w:r>
      <w:r w:rsidRPr="00F54A80">
        <w:rPr>
          <w:lang w:val="en-US"/>
        </w:rPr>
        <w:t>0</w:t>
      </w:r>
      <w:r w:rsidR="006027DC" w:rsidRPr="00F54A80">
        <w:rPr>
          <w:lang w:val="en-US"/>
        </w:rPr>
        <w:t>1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ab/>
      </w: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</w:p>
    <w:p w:rsidR="00820E8D" w:rsidRPr="00F54A80" w:rsidRDefault="00820E8D" w:rsidP="00820E8D">
      <w:pPr>
        <w:pStyle w:val="NAME0"/>
        <w:rPr>
          <w:lang w:val="en-US"/>
        </w:rPr>
      </w:pPr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t>DOCUMENT CHANGE HISTORY</w:t>
      </w:r>
    </w:p>
    <w:tbl>
      <w:tblPr>
        <w:tblW w:w="0" w:type="auto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12"/>
        <w:gridCol w:w="4111"/>
        <w:gridCol w:w="850"/>
        <w:gridCol w:w="1571"/>
      </w:tblGrid>
      <w:tr w:rsidR="00820E8D" w:rsidRPr="00F54A80" w:rsidTr="00A959AE">
        <w:tc>
          <w:tcPr>
            <w:tcW w:w="26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41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Summary of Change</w:t>
            </w:r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New Issue</w:t>
            </w:r>
          </w:p>
        </w:tc>
        <w:tc>
          <w:tcPr>
            <w:tcW w:w="15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Date</w:t>
            </w:r>
          </w:p>
        </w:tc>
      </w:tr>
      <w:tr w:rsidR="00820E8D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Initial issue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820E8D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820E8D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17-05-2013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following TCS intenal review and NCIA preliminary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29-05-2013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 xml:space="preserve">Modification following TCS </w:t>
            </w:r>
            <w:r>
              <w:rPr>
                <w:lang w:val="en-US"/>
              </w:rPr>
              <w:t>intenal review and NCIA remarks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21-06-2013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04-11-2013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v0.5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0.9.9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13-08-2014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F54A80">
              <w:rPr>
                <w:lang w:val="en-US"/>
              </w:rPr>
              <w:t>F0057 62790369 593 v0.6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0.9.10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31-10-2014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v0.7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15-01-2015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v0.8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0.9.13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20-03-2015</w:t>
            </w:r>
          </w:p>
        </w:tc>
      </w:tr>
      <w:tr w:rsidR="00E1796E" w:rsidRPr="00F54A80" w:rsidTr="00E1796E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v0.9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0.9.14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E1796E" w:rsidRPr="00F54A80" w:rsidRDefault="00E1796E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F67A4C" w:rsidRPr="00F54A80" w:rsidRDefault="00E1796E" w:rsidP="00D76A2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15-04-2015</w:t>
            </w:r>
          </w:p>
        </w:tc>
      </w:tr>
      <w:tr w:rsidR="00D76A2E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4A7E1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62790369 593 </w:t>
            </w:r>
            <w:r w:rsidR="004A7E16" w:rsidRPr="00F54A80">
              <w:rPr>
                <w:lang w:val="en-US"/>
              </w:rPr>
              <w:t>v</w:t>
            </w:r>
            <w:r w:rsidR="004A7E16"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 w:rsidR="004A7E16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"/>
              <w:rPr>
                <w:lang w:val="en-US"/>
              </w:rPr>
            </w:pPr>
            <w:r w:rsidRPr="00F54A80">
              <w:rPr>
                <w:lang w:val="en-US"/>
              </w:rPr>
              <w:t>Modification for INTEL-FS 0.9.1</w:t>
            </w: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76A2E" w:rsidRPr="00F54A80" w:rsidRDefault="00D76A2E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01</w:t>
            </w:r>
            <w:r w:rsidRPr="00F54A80">
              <w:rPr>
                <w:lang w:val="en-US"/>
              </w:rPr>
              <w:t>-0</w:t>
            </w:r>
            <w:r>
              <w:rPr>
                <w:lang w:val="en-US"/>
              </w:rPr>
              <w:t>6</w:t>
            </w:r>
            <w:r w:rsidRPr="00F54A80">
              <w:rPr>
                <w:lang w:val="en-US"/>
              </w:rPr>
              <w:t>-2015</w:t>
            </w:r>
          </w:p>
        </w:tc>
      </w:tr>
      <w:tr w:rsidR="00371B75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371B75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0.9.15.P2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Pr="00F54A80" w:rsidRDefault="00371B75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371B75" w:rsidRDefault="00371B75" w:rsidP="00D76A2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22-06-2015</w:t>
            </w:r>
          </w:p>
        </w:tc>
      </w:tr>
      <w:tr w:rsidR="009B68D6" w:rsidRPr="00F54A80" w:rsidTr="00916148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B68D6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12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0.9.16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Pr="00F54A80" w:rsidRDefault="009B68D6" w:rsidP="00916148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9B68D6" w:rsidRDefault="009B68D6" w:rsidP="009B68D6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26-06-2015</w:t>
            </w:r>
          </w:p>
        </w:tc>
      </w:tr>
      <w:tr w:rsidR="00DF5797" w:rsidRPr="00F54A80" w:rsidTr="00DF5797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13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DF5797" w:rsidP="00DF5797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DF5797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26-08-2015</w:t>
            </w:r>
          </w:p>
        </w:tc>
      </w:tr>
      <w:tr w:rsidR="00DF5797" w:rsidRPr="00F54A80" w:rsidTr="00274489">
        <w:tc>
          <w:tcPr>
            <w:tcW w:w="2612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Default="004F4690" w:rsidP="00E1796E">
            <w:pPr>
              <w:pStyle w:val="tabletextcentred"/>
              <w:rPr>
                <w:lang w:val="en-US"/>
              </w:rPr>
            </w:pPr>
            <w:r w:rsidRPr="00F54A80">
              <w:rPr>
                <w:lang w:val="en-US"/>
              </w:rPr>
              <w:t>F0057 62790369 593 v</w:t>
            </w:r>
            <w:r>
              <w:rPr>
                <w:lang w:val="en-US"/>
              </w:rPr>
              <w:t>0</w:t>
            </w:r>
            <w:r w:rsidRPr="00F54A80">
              <w:rPr>
                <w:lang w:val="en-US"/>
              </w:rPr>
              <w:t>.</w:t>
            </w:r>
            <w:r>
              <w:rPr>
                <w:lang w:val="en-US"/>
              </w:rPr>
              <w:t>14</w:t>
            </w:r>
          </w:p>
        </w:tc>
        <w:tc>
          <w:tcPr>
            <w:tcW w:w="411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3B7943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Modification for INTEL-FS 0.9.17</w:t>
            </w:r>
          </w:p>
        </w:tc>
        <w:tc>
          <w:tcPr>
            <w:tcW w:w="850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DF5797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right w:val="single" w:sz="2" w:space="0" w:color="auto"/>
            </w:tcBorders>
          </w:tcPr>
          <w:p w:rsidR="00DF5797" w:rsidRPr="00F54A80" w:rsidRDefault="004F4690" w:rsidP="00A959A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23-11-2015</w:t>
            </w:r>
          </w:p>
        </w:tc>
      </w:tr>
      <w:tr w:rsidR="00160E59" w:rsidRPr="00F54A80" w:rsidTr="00A959AE">
        <w:tc>
          <w:tcPr>
            <w:tcW w:w="2612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320D1" w:rsidP="00E1796E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F0057 62790369 593 v1.0</w:t>
            </w:r>
          </w:p>
        </w:tc>
        <w:tc>
          <w:tcPr>
            <w:tcW w:w="411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160E59">
            <w:pPr>
              <w:pStyle w:val="tabletext"/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Modification for INTEL-FS </w:t>
            </w:r>
            <w:r w:rsidR="0010216F">
              <w:rPr>
                <w:lang w:val="en-US"/>
              </w:rPr>
              <w:t>1.0</w:t>
            </w:r>
          </w:p>
        </w:tc>
        <w:tc>
          <w:tcPr>
            <w:tcW w:w="850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Pr="00F54A80" w:rsidRDefault="00160E59" w:rsidP="00A959AE">
            <w:pPr>
              <w:pStyle w:val="tabletextcentred"/>
              <w:rPr>
                <w:lang w:val="en-US"/>
              </w:rPr>
            </w:pPr>
          </w:p>
        </w:tc>
        <w:tc>
          <w:tcPr>
            <w:tcW w:w="1571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160E59" w:rsidRDefault="00581083" w:rsidP="00BF242C">
            <w:pPr>
              <w:pStyle w:val="tabletextcentred"/>
              <w:rPr>
                <w:lang w:val="en-US"/>
              </w:rPr>
            </w:pPr>
            <w:r>
              <w:rPr>
                <w:lang w:val="en-US"/>
              </w:rPr>
              <w:t>08-01-2016</w:t>
            </w:r>
          </w:p>
        </w:tc>
      </w:tr>
    </w:tbl>
    <w:p w:rsidR="00820E8D" w:rsidRPr="00F54A80" w:rsidRDefault="00820E8D" w:rsidP="00820E8D">
      <w:pPr>
        <w:pStyle w:val="BlankStyle"/>
        <w:rPr>
          <w:lang w:val="en-US"/>
        </w:rPr>
      </w:pPr>
      <w:bookmarkStart w:id="7" w:name="_Hlt148402308"/>
      <w:bookmarkStart w:id="8" w:name="_Hlt148403598"/>
      <w:bookmarkStart w:id="9" w:name="_Hlt148403327"/>
      <w:bookmarkStart w:id="10" w:name="_Hlt148403362"/>
      <w:bookmarkStart w:id="11" w:name="_Hlt148402956"/>
      <w:bookmarkStart w:id="12" w:name="_Hlt149008355"/>
      <w:bookmarkStart w:id="13" w:name="_Hlt148427609"/>
      <w:bookmarkStart w:id="14" w:name="_Hlt148403007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820E8D" w:rsidRPr="00F54A80" w:rsidRDefault="00820E8D" w:rsidP="00820E8D">
      <w:pPr>
        <w:pStyle w:val="PrelimTITLE"/>
        <w:outlineLvl w:val="0"/>
        <w:rPr>
          <w:lang w:val="en-US"/>
        </w:rPr>
      </w:pPr>
      <w:r w:rsidRPr="00F54A80">
        <w:rPr>
          <w:lang w:val="en-US"/>
        </w:rPr>
        <w:br w:type="page"/>
      </w:r>
      <w:r w:rsidRPr="00F54A80">
        <w:rPr>
          <w:lang w:val="en-US"/>
        </w:rPr>
        <w:lastRenderedPageBreak/>
        <w:t>CONTENTS</w:t>
      </w:r>
    </w:p>
    <w:p w:rsidR="00820E8D" w:rsidRPr="00F54A80" w:rsidRDefault="00820E8D" w:rsidP="00820E8D">
      <w:pPr>
        <w:pStyle w:val="PageNo"/>
        <w:rPr>
          <w:lang w:val="en-US"/>
        </w:rPr>
      </w:pPr>
      <w:r w:rsidRPr="00F54A80">
        <w:rPr>
          <w:lang w:val="en-US"/>
        </w:rPr>
        <w:t>Page No.</w:t>
      </w:r>
    </w:p>
    <w:p w:rsidR="003C1E5B" w:rsidRDefault="00820E8D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TOC \o "1-3" \h \z </w:instrText>
      </w:r>
      <w:r w:rsidRPr="00F54A80">
        <w:rPr>
          <w:lang w:val="en-US"/>
        </w:rPr>
        <w:fldChar w:fldCharType="separate"/>
      </w:r>
      <w:hyperlink w:anchor="_Toc440979161" w:history="1">
        <w:r w:rsidR="003C1E5B" w:rsidRPr="00F440A1">
          <w:rPr>
            <w:rStyle w:val="Hyperlink"/>
            <w:lang w:val="en-US"/>
          </w:rPr>
          <w:t>1.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Scope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2" w:history="1">
        <w:r w:rsidR="003C1E5B" w:rsidRPr="00F440A1">
          <w:rPr>
            <w:rStyle w:val="Hyperlink"/>
            <w:lang w:val="en-US"/>
          </w:rPr>
          <w:t>1.1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Identification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3" w:history="1">
        <w:r w:rsidR="003C1E5B" w:rsidRPr="00F440A1">
          <w:rPr>
            <w:rStyle w:val="Hyperlink"/>
            <w:lang w:val="en-US"/>
          </w:rPr>
          <w:t>1.2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Applicability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4" w:history="1">
        <w:r w:rsidR="003C1E5B" w:rsidRPr="00F440A1">
          <w:rPr>
            <w:rStyle w:val="Hyperlink"/>
            <w:lang w:val="en-US"/>
          </w:rPr>
          <w:t>1.3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Purpose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5" w:history="1">
        <w:r w:rsidR="003C1E5B" w:rsidRPr="00F440A1">
          <w:rPr>
            <w:rStyle w:val="Hyperlink"/>
            <w:lang w:val="en-US"/>
          </w:rPr>
          <w:t>1.4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Relationship to other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6" w:history="1">
        <w:r w:rsidR="003C1E5B" w:rsidRPr="00F440A1">
          <w:rPr>
            <w:rStyle w:val="Hyperlink"/>
            <w:lang w:val="en-US"/>
          </w:rPr>
          <w:t>1.5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Overview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7" w:history="1">
        <w:r w:rsidR="003C1E5B" w:rsidRPr="00F440A1">
          <w:rPr>
            <w:rStyle w:val="Hyperlink"/>
            <w:lang w:val="en-US"/>
          </w:rPr>
          <w:t>1.6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Document specific abbreviations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9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68" w:history="1">
        <w:r w:rsidR="003C1E5B" w:rsidRPr="00F440A1">
          <w:rPr>
            <w:rStyle w:val="Hyperlink"/>
            <w:lang w:val="en-US"/>
          </w:rPr>
          <w:t>1.7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Referenced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69" w:history="1">
        <w:r w:rsidR="003C1E5B" w:rsidRPr="00F440A1">
          <w:rPr>
            <w:rStyle w:val="Hyperlink"/>
            <w:lang w:val="en-US"/>
          </w:rPr>
          <w:t>1.7.1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Related Documents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_Toc440979169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0" w:history="1">
        <w:r w:rsidR="003C1E5B" w:rsidRPr="00F440A1">
          <w:rPr>
            <w:rStyle w:val="Hyperlink"/>
            <w:lang w:val="en-US"/>
          </w:rPr>
          <w:t>1.8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Conventions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171" w:history="1">
        <w:r w:rsidR="003C1E5B" w:rsidRPr="00F440A1">
          <w:rPr>
            <w:rStyle w:val="Hyperlink"/>
            <w:lang w:val="en-US"/>
          </w:rPr>
          <w:t>2.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and setup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2" w:history="1">
        <w:r w:rsidR="003C1E5B" w:rsidRPr="00F440A1">
          <w:rPr>
            <w:rStyle w:val="Hyperlink"/>
            <w:lang w:val="en-US"/>
          </w:rPr>
          <w:t>2.1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Workflow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11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3" w:history="1">
        <w:r w:rsidR="003C1E5B" w:rsidRPr="00F440A1">
          <w:rPr>
            <w:rStyle w:val="Hyperlink"/>
            <w:lang w:val="en-US"/>
          </w:rPr>
          <w:t>2.2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4" w:history="1">
        <w:r w:rsidR="003C1E5B" w:rsidRPr="00F440A1">
          <w:rPr>
            <w:rStyle w:val="Hyperlink"/>
            <w:lang w:val="en-US"/>
          </w:rPr>
          <w:t>2.2.1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Infrastructure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5" w:history="1">
        <w:r w:rsidR="003C1E5B" w:rsidRPr="00F440A1">
          <w:rPr>
            <w:rStyle w:val="Hyperlink"/>
            <w:lang w:val="en-US"/>
          </w:rPr>
          <w:t>2.2.2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Server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6" w:history="1">
        <w:r w:rsidR="003C1E5B" w:rsidRPr="00F440A1">
          <w:rPr>
            <w:rStyle w:val="Hyperlink"/>
            <w:lang w:val="en-US"/>
          </w:rPr>
          <w:t>2.2.3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Workstation prerequisites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7" w:history="1">
        <w:r w:rsidR="003C1E5B" w:rsidRPr="00F440A1">
          <w:rPr>
            <w:rStyle w:val="Hyperlink"/>
            <w:lang w:val="en-US"/>
          </w:rPr>
          <w:t>2.3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Installation package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78" w:history="1">
        <w:r w:rsidR="003C1E5B" w:rsidRPr="00F440A1">
          <w:rPr>
            <w:rStyle w:val="Hyperlink"/>
            <w:lang w:val="en-US"/>
          </w:rPr>
          <w:t>2.4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79" w:history="1">
        <w:r w:rsidR="003C1E5B" w:rsidRPr="00F440A1">
          <w:rPr>
            <w:rStyle w:val="Hyperlink"/>
            <w:lang w:val="en-US"/>
          </w:rPr>
          <w:t>2.4.1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“Internet Explorer Enhanced Security Configuration”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_Toc440979179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0" w:history="1">
        <w:r w:rsidR="003C1E5B" w:rsidRPr="00F440A1">
          <w:rPr>
            <w:rStyle w:val="Hyperlink"/>
            <w:lang w:val="en-US"/>
          </w:rPr>
          <w:t>2.4.2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DTC access”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1" w:history="1">
        <w:r w:rsidR="003C1E5B" w:rsidRPr="00F440A1">
          <w:rPr>
            <w:rStyle w:val="Hyperlink"/>
            <w:lang w:val="en-US"/>
          </w:rPr>
          <w:t>2.4.3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“File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2" w:history="1">
        <w:r w:rsidR="003C1E5B" w:rsidRPr="00F440A1">
          <w:rPr>
            <w:rStyle w:val="Hyperlink"/>
            <w:lang w:val="en-US"/>
          </w:rPr>
          <w:t>2.4.4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“Web Server (IIS)”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23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3" w:history="1">
        <w:r w:rsidR="003C1E5B" w:rsidRPr="00F440A1">
          <w:rPr>
            <w:rStyle w:val="Hyperlink"/>
            <w:lang w:val="en-US"/>
          </w:rPr>
          <w:t>2.4.5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“network COM+ access” and “ASP .NET” server features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4" w:history="1">
        <w:r w:rsidR="003C1E5B" w:rsidRPr="00F440A1">
          <w:rPr>
            <w:rStyle w:val="Hyperlink"/>
            <w:lang w:val="en-US"/>
          </w:rPr>
          <w:t>2.4.6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“Application Server”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5" w:history="1">
        <w:r w:rsidR="003C1E5B" w:rsidRPr="00F440A1">
          <w:rPr>
            <w:rStyle w:val="Hyperlink"/>
            <w:lang w:val="en-US"/>
          </w:rPr>
          <w:t>2.4.7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“Active Directory Lightweight Directory Services” server role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36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6" w:history="1">
        <w:r w:rsidR="003C1E5B" w:rsidRPr="00F440A1">
          <w:rPr>
            <w:rStyle w:val="Hyperlink"/>
            <w:lang w:val="en-US"/>
          </w:rPr>
          <w:t>2.4.8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“Audit object access failure” activation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7" w:history="1">
        <w:r w:rsidR="003C1E5B" w:rsidRPr="00F440A1">
          <w:rPr>
            <w:rStyle w:val="Hyperlink"/>
            <w:lang w:val="en-US"/>
          </w:rPr>
          <w:t>2.4.9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“Lock pages in memory” policy to “Network Service” account adding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43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8" w:history="1">
        <w:r w:rsidR="003C1E5B" w:rsidRPr="00F440A1">
          <w:rPr>
            <w:rStyle w:val="Hyperlink"/>
            <w:lang w:val="en-US"/>
          </w:rPr>
          <w:t>2.4.10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“Power Options”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45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89" w:history="1">
        <w:r w:rsidR="003C1E5B" w:rsidRPr="00F440A1">
          <w:rPr>
            <w:rStyle w:val="Hyperlink"/>
            <w:lang w:val="en-US"/>
          </w:rPr>
          <w:t>2.4.11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ASP.NET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_Toc440979189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0" w:history="1">
        <w:r w:rsidR="003C1E5B" w:rsidRPr="00F440A1">
          <w:rPr>
            <w:rStyle w:val="Hyperlink"/>
            <w:lang w:val="en-US"/>
          </w:rPr>
          <w:t>2.4.12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ACL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1" w:history="1">
        <w:r w:rsidR="003C1E5B" w:rsidRPr="00F440A1">
          <w:rPr>
            <w:rStyle w:val="Hyperlink"/>
            <w:lang w:val="en-US"/>
          </w:rPr>
          <w:t>2.5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49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2" w:history="1">
        <w:r w:rsidR="003C1E5B" w:rsidRPr="00F440A1">
          <w:rPr>
            <w:rStyle w:val="Hyperlink"/>
            <w:lang w:val="en-US"/>
          </w:rPr>
          <w:t>2.5.1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50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3" w:history="1">
        <w:r w:rsidR="003C1E5B" w:rsidRPr="00F440A1">
          <w:rPr>
            <w:rStyle w:val="Hyperlink"/>
            <w:lang w:val="en-US"/>
          </w:rPr>
          <w:t>2.5.2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66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4" w:history="1">
        <w:r w:rsidR="003C1E5B" w:rsidRPr="00F440A1">
          <w:rPr>
            <w:rStyle w:val="Hyperlink"/>
            <w:lang w:val="en-US"/>
          </w:rPr>
          <w:t>2.6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5" w:history="1">
        <w:r w:rsidR="003C1E5B" w:rsidRPr="00F440A1">
          <w:rPr>
            <w:rStyle w:val="Hyperlink"/>
            <w:lang w:val="en-US"/>
          </w:rPr>
          <w:t>2.6.1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74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6" w:history="1">
        <w:r w:rsidR="003C1E5B" w:rsidRPr="00F440A1">
          <w:rPr>
            <w:rStyle w:val="Hyperlink"/>
            <w:lang w:val="en-US"/>
          </w:rPr>
          <w:t>2.6.2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197" w:history="1">
        <w:r w:rsidR="003C1E5B" w:rsidRPr="00F440A1">
          <w:rPr>
            <w:rStyle w:val="Hyperlink"/>
            <w:lang w:val="en-US"/>
          </w:rPr>
          <w:t>2.7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application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8" w:history="1">
        <w:r w:rsidR="003C1E5B" w:rsidRPr="00F440A1">
          <w:rPr>
            <w:rStyle w:val="Hyperlink"/>
            <w:lang w:val="en-US"/>
          </w:rPr>
          <w:t>2.7.1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standard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88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199" w:history="1">
        <w:r w:rsidR="003C1E5B" w:rsidRPr="00F440A1">
          <w:rPr>
            <w:rStyle w:val="Hyperlink"/>
            <w:lang w:val="en-US"/>
          </w:rPr>
          <w:t>2.7.2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patch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_Toc440979199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0" w:history="1">
        <w:r w:rsidR="003C1E5B" w:rsidRPr="00F440A1">
          <w:rPr>
            <w:rStyle w:val="Hyperlink"/>
            <w:lang w:val="en-US"/>
          </w:rPr>
          <w:t>2.7.3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104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1" w:history="1">
        <w:r w:rsidR="003C1E5B" w:rsidRPr="00F440A1">
          <w:rPr>
            <w:rStyle w:val="Hyperlink"/>
            <w:lang w:val="en-US"/>
          </w:rPr>
          <w:t>2.7.4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136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3" w:history="1">
        <w:r w:rsidR="003C1E5B" w:rsidRPr="00F440A1">
          <w:rPr>
            <w:rStyle w:val="Hyperlink"/>
            <w:lang w:val="en-US"/>
          </w:rPr>
          <w:t>2.8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4" w:history="1">
        <w:r w:rsidR="003C1E5B" w:rsidRPr="00F440A1">
          <w:rPr>
            <w:rStyle w:val="Hyperlink"/>
            <w:lang w:val="en-US"/>
          </w:rPr>
          <w:t>2.8.1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142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5" w:history="1">
        <w:r w:rsidR="003C1E5B" w:rsidRPr="00F440A1">
          <w:rPr>
            <w:rStyle w:val="Hyperlink"/>
            <w:lang w:val="en-US"/>
          </w:rPr>
          <w:t>2.8.2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06" w:history="1">
        <w:r w:rsidR="003C1E5B" w:rsidRPr="00F440A1">
          <w:rPr>
            <w:rStyle w:val="Hyperlink"/>
            <w:lang w:val="en-US"/>
          </w:rPr>
          <w:t>2.8.3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installation verification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156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7" w:history="1">
        <w:r w:rsidR="003C1E5B" w:rsidRPr="00F440A1">
          <w:rPr>
            <w:rStyle w:val="Hyperlink"/>
            <w:lang w:val="en-US"/>
          </w:rPr>
          <w:t>2.9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Post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163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08" w:history="1">
        <w:r w:rsidR="003C1E5B" w:rsidRPr="00F440A1">
          <w:rPr>
            <w:rStyle w:val="Hyperlink"/>
            <w:lang w:val="en-US"/>
          </w:rPr>
          <w:t>3.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Distributed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09" w:history="1">
        <w:r w:rsidR="003C1E5B" w:rsidRPr="00F440A1">
          <w:rPr>
            <w:rStyle w:val="Hyperlink"/>
            <w:lang w:val="en-US"/>
          </w:rPr>
          <w:t>3.1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_Toc440979209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0" w:history="1">
        <w:r w:rsidR="003C1E5B" w:rsidRPr="00F440A1">
          <w:rPr>
            <w:rStyle w:val="Hyperlink"/>
            <w:lang w:val="en-US"/>
          </w:rPr>
          <w:t>3.2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1" w:history="1">
        <w:r w:rsidR="003C1E5B" w:rsidRPr="00F440A1">
          <w:rPr>
            <w:rStyle w:val="Hyperlink"/>
            <w:lang w:val="en-US"/>
          </w:rPr>
          <w:t>3.2.1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2" w:history="1">
        <w:r w:rsidR="003C1E5B" w:rsidRPr="00F440A1">
          <w:rPr>
            <w:rStyle w:val="Hyperlink"/>
            <w:lang w:val="en-US"/>
          </w:rPr>
          <w:t>3.2.2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server connection configuration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13" w:history="1">
        <w:r w:rsidR="003C1E5B" w:rsidRPr="00F440A1">
          <w:rPr>
            <w:rStyle w:val="Hyperlink"/>
            <w:lang w:val="en-US"/>
          </w:rPr>
          <w:t>3.2.3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Remote SQL databases creation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14" w:history="1">
        <w:r w:rsidR="003C1E5B" w:rsidRPr="00F440A1">
          <w:rPr>
            <w:rStyle w:val="Hyperlink"/>
            <w:lang w:val="en-US"/>
          </w:rPr>
          <w:t>4.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5" w:history="1">
        <w:r w:rsidR="003C1E5B" w:rsidRPr="00F440A1">
          <w:rPr>
            <w:rStyle w:val="Hyperlink"/>
            <w:lang w:val="en-US"/>
          </w:rPr>
          <w:t>4.1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disabling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168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6" w:history="1">
        <w:r w:rsidR="003C1E5B" w:rsidRPr="00F440A1">
          <w:rPr>
            <w:rStyle w:val="Hyperlink"/>
            <w:lang w:val="en-US"/>
          </w:rPr>
          <w:t>4.2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Gazetteer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170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7" w:history="1">
        <w:r w:rsidR="003C1E5B" w:rsidRPr="00F440A1">
          <w:rPr>
            <w:rStyle w:val="Hyperlink"/>
            <w:lang w:val="en-US"/>
          </w:rPr>
          <w:t>4.3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Cartographic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172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8" w:history="1">
        <w:r w:rsidR="003C1E5B" w:rsidRPr="00F440A1">
          <w:rPr>
            <w:rStyle w:val="Hyperlink"/>
            <w:lang w:val="en-US"/>
          </w:rPr>
          <w:t>4.4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iisreINTEL-FS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19" w:history="1">
        <w:r w:rsidR="003C1E5B" w:rsidRPr="00F440A1">
          <w:rPr>
            <w:rStyle w:val="Hyperlink"/>
            <w:lang w:val="en-US"/>
          </w:rPr>
          <w:t>4.5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SQL Server uninstallation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_Toc440979219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178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0" w:history="1">
        <w:r w:rsidR="003C1E5B" w:rsidRPr="00F440A1">
          <w:rPr>
            <w:rStyle w:val="Hyperlink"/>
            <w:lang w:val="en-US"/>
          </w:rPr>
          <w:t>4.6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VirusScan enabling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_Toc440979220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183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1"/>
        <w:rPr>
          <w:rFonts w:asciiTheme="minorHAnsi" w:eastAsiaTheme="minorEastAsia" w:hAnsiTheme="minorHAnsi" w:cstheme="minorBidi"/>
          <w:caps w:val="0"/>
          <w:sz w:val="22"/>
          <w:szCs w:val="22"/>
          <w:lang w:val="fr-FR" w:eastAsia="fr-FR"/>
        </w:rPr>
      </w:pPr>
      <w:hyperlink w:anchor="_Toc440979221" w:history="1">
        <w:r w:rsidR="003C1E5B" w:rsidRPr="00F440A1">
          <w:rPr>
            <w:rStyle w:val="Hyperlink"/>
            <w:lang w:val="en-US"/>
          </w:rPr>
          <w:t>5.</w:t>
        </w:r>
        <w:r w:rsidR="003C1E5B">
          <w:rPr>
            <w:rFonts w:asciiTheme="minorHAnsi" w:eastAsiaTheme="minorEastAsia" w:hAnsiTheme="minorHAnsi" w:cstheme="minorBidi"/>
            <w:caps w:val="0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Additional informations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_Toc440979221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2" w:history="1">
        <w:r w:rsidR="003C1E5B" w:rsidRPr="00F440A1">
          <w:rPr>
            <w:rStyle w:val="Hyperlink"/>
            <w:lang w:val="en-US"/>
          </w:rPr>
          <w:t>5.1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Windows registry usage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_Toc440979222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184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3" w:history="1">
        <w:r w:rsidR="003C1E5B" w:rsidRPr="00F440A1">
          <w:rPr>
            <w:rStyle w:val="Hyperlink"/>
            <w:lang w:val="en-US"/>
          </w:rPr>
          <w:t>5.2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Programs installed on INTEL-FS server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_Toc440979223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185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4" w:history="1">
        <w:r w:rsidR="003C1E5B" w:rsidRPr="00F440A1">
          <w:rPr>
            <w:rStyle w:val="Hyperlink"/>
            <w:lang w:val="en-US"/>
          </w:rPr>
          <w:t>5.3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Update mode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_Toc440979224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186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40979225" w:history="1">
        <w:r w:rsidR="003C1E5B" w:rsidRPr="00F440A1">
          <w:rPr>
            <w:rStyle w:val="Hyperlink"/>
            <w:lang w:val="en-US"/>
          </w:rPr>
          <w:t>5.4</w:t>
        </w:r>
        <w:r w:rsidR="003C1E5B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Troubleshooting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_Toc440979225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6" w:history="1">
        <w:r w:rsidR="003C1E5B" w:rsidRPr="00F440A1">
          <w:rPr>
            <w:rStyle w:val="Hyperlink"/>
            <w:lang w:val="en-US"/>
          </w:rPr>
          <w:t>5.4.1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Squeeze server installation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_Toc440979226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187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7" w:history="1">
        <w:r w:rsidR="003C1E5B" w:rsidRPr="00F440A1">
          <w:rPr>
            <w:rStyle w:val="Hyperlink"/>
            <w:lang w:val="en-US"/>
          </w:rPr>
          <w:t>5.4.2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INTEL-FS installation cancelling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_Toc440979227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188</w:t>
        </w:r>
        <w:r w:rsidR="003C1E5B">
          <w:rPr>
            <w:webHidden/>
          </w:rPr>
          <w:fldChar w:fldCharType="end"/>
        </w:r>
      </w:hyperlink>
    </w:p>
    <w:p w:rsidR="003C1E5B" w:rsidRDefault="006C54F8">
      <w:pPr>
        <w:pStyle w:val="TOC3"/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fr-FR"/>
        </w:rPr>
      </w:pPr>
      <w:hyperlink w:anchor="_Toc440979228" w:history="1">
        <w:r w:rsidR="003C1E5B" w:rsidRPr="00F440A1">
          <w:rPr>
            <w:rStyle w:val="Hyperlink"/>
            <w:lang w:val="en-US"/>
          </w:rPr>
          <w:t>5.4.3</w:t>
        </w:r>
        <w:r w:rsidR="003C1E5B">
          <w:rPr>
            <w:rFonts w:asciiTheme="minorHAnsi" w:eastAsiaTheme="minorEastAsia" w:hAnsiTheme="minorHAnsi" w:cstheme="minorBidi"/>
            <w:color w:val="auto"/>
            <w:sz w:val="22"/>
            <w:szCs w:val="22"/>
            <w:lang w:val="fr-FR" w:eastAsia="fr-FR"/>
          </w:rPr>
          <w:tab/>
        </w:r>
        <w:r w:rsidR="003C1E5B" w:rsidRPr="00F440A1">
          <w:rPr>
            <w:rStyle w:val="Hyperlink"/>
            <w:lang w:val="en-US"/>
          </w:rPr>
          <w:t>ConversionService web site creation error</w:t>
        </w:r>
        <w:r w:rsidR="003C1E5B">
          <w:rPr>
            <w:webHidden/>
          </w:rPr>
          <w:tab/>
        </w:r>
        <w:r w:rsidR="003C1E5B">
          <w:rPr>
            <w:webHidden/>
          </w:rPr>
          <w:fldChar w:fldCharType="begin"/>
        </w:r>
        <w:r w:rsidR="003C1E5B">
          <w:rPr>
            <w:webHidden/>
          </w:rPr>
          <w:instrText xml:space="preserve"> PAGEREF _Toc440979228 \h </w:instrText>
        </w:r>
        <w:r w:rsidR="003C1E5B">
          <w:rPr>
            <w:webHidden/>
          </w:rPr>
        </w:r>
        <w:r w:rsidR="003C1E5B">
          <w:rPr>
            <w:webHidden/>
          </w:rPr>
          <w:fldChar w:fldCharType="separate"/>
        </w:r>
        <w:r w:rsidR="003C1E5B">
          <w:rPr>
            <w:webHidden/>
          </w:rPr>
          <w:t>189</w:t>
        </w:r>
        <w:r w:rsidR="003C1E5B">
          <w:rPr>
            <w:webHidden/>
          </w:rPr>
          <w:fldChar w:fldCharType="end"/>
        </w:r>
      </w:hyperlink>
    </w:p>
    <w:p w:rsidR="00820E8D" w:rsidRPr="00F54A80" w:rsidRDefault="00820E8D" w:rsidP="00820E8D">
      <w:pPr>
        <w:tabs>
          <w:tab w:val="left" w:pos="1100"/>
          <w:tab w:val="right" w:pos="9000"/>
        </w:tabs>
        <w:rPr>
          <w:lang w:val="en-US"/>
        </w:rPr>
      </w:pPr>
      <w:r w:rsidRPr="00F54A80">
        <w:rPr>
          <w:noProof/>
          <w:lang w:val="en-US"/>
        </w:rPr>
        <w:fldChar w:fldCharType="end"/>
      </w: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BlankStyle"/>
        <w:rPr>
          <w:lang w:val="en-US"/>
        </w:rPr>
      </w:pPr>
      <w:bookmarkStart w:id="15" w:name="_Ref146941274"/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even" r:id="rId14"/>
          <w:footerReference w:type="default" r:id="rId15"/>
          <w:type w:val="oddPage"/>
          <w:pgSz w:w="11909" w:h="16834" w:code="9"/>
          <w:pgMar w:top="1440" w:right="1440" w:bottom="1440" w:left="1440" w:header="720" w:footer="720" w:gutter="0"/>
          <w:pgNumType w:fmt="lowerRoman" w:start="1" w:chapSep="period"/>
          <w:cols w:space="708"/>
          <w:docGrid w:linePitch="36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6" w:name="_Hlt148430232"/>
      <w:bookmarkStart w:id="17" w:name="_Toc244578372"/>
      <w:bookmarkStart w:id="18" w:name="_Toc440979161"/>
      <w:bookmarkEnd w:id="15"/>
      <w:bookmarkEnd w:id="16"/>
      <w:r w:rsidRPr="00F54A80">
        <w:rPr>
          <w:lang w:val="en-US"/>
        </w:rPr>
        <w:lastRenderedPageBreak/>
        <w:t>Scope</w:t>
      </w:r>
      <w:bookmarkEnd w:id="17"/>
      <w:bookmarkEnd w:id="18"/>
    </w:p>
    <w:p w:rsidR="00820E8D" w:rsidRPr="00F54A80" w:rsidRDefault="00820E8D" w:rsidP="00820E8D">
      <w:pPr>
        <w:pStyle w:val="Heading2"/>
        <w:rPr>
          <w:lang w:val="en-US"/>
        </w:rPr>
      </w:pPr>
      <w:bookmarkStart w:id="19" w:name="_Toc1881143"/>
      <w:bookmarkStart w:id="20" w:name="_Toc4296343"/>
      <w:bookmarkStart w:id="21" w:name="_Toc4296566"/>
      <w:bookmarkStart w:id="22" w:name="_Toc6039553"/>
      <w:bookmarkStart w:id="23" w:name="_Toc18293086"/>
      <w:bookmarkStart w:id="24" w:name="_Toc126466711"/>
      <w:bookmarkStart w:id="25" w:name="_Toc127332013"/>
      <w:bookmarkStart w:id="26" w:name="_Toc145840899"/>
      <w:bookmarkStart w:id="27" w:name="_Toc145404390"/>
      <w:bookmarkStart w:id="28" w:name="_Toc146966572"/>
      <w:bookmarkStart w:id="29" w:name="_Ref148407632"/>
      <w:bookmarkStart w:id="30" w:name="_Ref244403031"/>
      <w:bookmarkStart w:id="31" w:name="_Toc244578373"/>
      <w:bookmarkStart w:id="32" w:name="_Toc440979162"/>
      <w:r w:rsidRPr="00F54A80">
        <w:rPr>
          <w:lang w:val="en-US"/>
        </w:rPr>
        <w:t>Identification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Project name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Project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INTEL-FS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Addressee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NATO Communications and Information Agency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title :</w:t>
      </w:r>
      <w:r w:rsidRPr="00F54A80">
        <w:rPr>
          <w:lang w:val="en-US"/>
        </w:rPr>
        <w:tab/>
      </w:r>
      <w:r w:rsidRPr="00F54A80">
        <w:rPr>
          <w:lang w:val="en-US"/>
        </w:rPr>
        <w:tab/>
        <w:t>Project Installation Guide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Dependencies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="006B6D72" w:rsidRPr="00F54A80">
        <w:rPr>
          <w:lang w:val="en-US"/>
        </w:rPr>
        <w:t>-</w:t>
      </w:r>
      <w:r w:rsidRPr="00F54A80">
        <w:rPr>
          <w:lang w:val="en-US"/>
        </w:rPr>
        <w:t xml:space="preserve"> </w:t>
      </w:r>
    </w:p>
    <w:p w:rsidR="00820E8D" w:rsidRPr="00F54A80" w:rsidRDefault="00820E8D" w:rsidP="00616B8E">
      <w:pPr>
        <w:ind w:left="1080"/>
        <w:jc w:val="left"/>
        <w:rPr>
          <w:lang w:val="en-US"/>
        </w:rPr>
      </w:pPr>
      <w:r w:rsidRPr="00F54A80">
        <w:rPr>
          <w:lang w:val="en-US"/>
        </w:rPr>
        <w:t>Document name :</w:t>
      </w:r>
      <w:r w:rsidRPr="00F54A80">
        <w:rPr>
          <w:lang w:val="en-US"/>
        </w:rPr>
        <w:tab/>
        <w:t xml:space="preserve">INTEL-FS </w:t>
      </w:r>
      <w:r w:rsidR="00703E05" w:rsidRPr="00F54A80">
        <w:rPr>
          <w:lang w:val="en-US"/>
        </w:rPr>
        <w:t xml:space="preserve">Installation Guide </w:t>
      </w:r>
      <w:r w:rsidRPr="00F54A80">
        <w:rPr>
          <w:lang w:val="en-US"/>
        </w:rPr>
        <w:t>F0057_62790360-593_</w:t>
      </w:r>
      <w:r w:rsidR="009C22AC">
        <w:rPr>
          <w:lang w:val="en-US"/>
        </w:rPr>
        <w:t>1.0</w:t>
      </w:r>
      <w:r w:rsidRPr="00F54A80">
        <w:rPr>
          <w:lang w:val="en-US"/>
        </w:rPr>
        <w:t>.doc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Process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Development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Origin :</w:t>
      </w:r>
      <w:r w:rsidRPr="00F54A80">
        <w:rPr>
          <w:lang w:val="en-US"/>
        </w:rPr>
        <w:tab/>
      </w:r>
      <w:r w:rsidRPr="00F54A80">
        <w:rPr>
          <w:lang w:val="en-US"/>
        </w:rPr>
        <w:tab/>
      </w:r>
      <w:r w:rsidRPr="00F54A80">
        <w:rPr>
          <w:lang w:val="en-US"/>
        </w:rPr>
        <w:tab/>
        <w:t>Thales Communications &amp; Security</w:t>
      </w:r>
    </w:p>
    <w:p w:rsidR="00820E8D" w:rsidRPr="00F54A80" w:rsidRDefault="00820E8D" w:rsidP="00820E8D">
      <w:pPr>
        <w:ind w:left="1080"/>
        <w:rPr>
          <w:lang w:val="en-US"/>
        </w:rPr>
      </w:pPr>
      <w:r w:rsidRPr="00F54A80">
        <w:rPr>
          <w:lang w:val="en-US"/>
        </w:rPr>
        <w:t>Document Reference :</w:t>
      </w:r>
      <w:r w:rsidRPr="00F54A80">
        <w:rPr>
          <w:lang w:val="en-US"/>
        </w:rPr>
        <w:tab/>
      </w: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 "Document number"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F0057 62790360 593 v1.0</w:t>
      </w:r>
      <w:r w:rsidRPr="00F54A80">
        <w:rPr>
          <w:lang w:val="en-US"/>
        </w:rPr>
        <w:fldChar w:fldCharType="end"/>
      </w:r>
      <w:r w:rsidRPr="00F54A80">
        <w:rPr>
          <w:lang w:val="en-US"/>
        </w:rPr>
        <w:t xml:space="preserve"> </w: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33" w:name="_Ref150086751"/>
      <w:bookmarkStart w:id="34" w:name="_Toc244578374"/>
      <w:bookmarkStart w:id="35" w:name="_Toc440979163"/>
      <w:r w:rsidRPr="00F54A80">
        <w:rPr>
          <w:lang w:val="en-US"/>
        </w:rPr>
        <w:t>Applicability</w:t>
      </w:r>
      <w:bookmarkEnd w:id="33"/>
      <w:bookmarkEnd w:id="34"/>
      <w:bookmarkEnd w:id="35"/>
    </w:p>
    <w:p w:rsidR="00820E8D" w:rsidRPr="00F54A80" w:rsidRDefault="00820E8D" w:rsidP="00820E8D">
      <w:pPr>
        <w:pStyle w:val="Para1C"/>
      </w:pPr>
      <w:r w:rsidRPr="00F54A80">
        <w:t xml:space="preserve">This document is the Installation Guide for the NATO Intelligence Functional Services (NATO INTEL-FS) Programme related to </w:t>
      </w:r>
      <w:bookmarkStart w:id="36" w:name="overviewS"/>
      <w:r w:rsidR="00D23613" w:rsidRPr="00F54A80">
        <w:t>the Contract CO-12401-INTEL-FS.</w:t>
      </w:r>
      <w:bookmarkEnd w:id="36"/>
    </w:p>
    <w:p w:rsidR="00820E8D" w:rsidRPr="00F54A80" w:rsidRDefault="00820E8D" w:rsidP="00820E8D">
      <w:pPr>
        <w:pStyle w:val="Heading2"/>
        <w:rPr>
          <w:lang w:val="en-US"/>
        </w:rPr>
      </w:pPr>
      <w:bookmarkStart w:id="37" w:name="_Toc244578376"/>
      <w:bookmarkStart w:id="38" w:name="_Toc440979164"/>
      <w:r w:rsidRPr="00F54A80">
        <w:rPr>
          <w:lang w:val="en-US"/>
        </w:rPr>
        <w:t>Document Purpose</w:t>
      </w:r>
      <w:bookmarkEnd w:id="37"/>
      <w:bookmarkEnd w:id="38"/>
    </w:p>
    <w:p w:rsidR="00820E8D" w:rsidRPr="00F54A80" w:rsidRDefault="0067407A" w:rsidP="00DC34F1">
      <w:pPr>
        <w:pStyle w:val="Para1C"/>
      </w:pPr>
      <w:r w:rsidRPr="00F54A80">
        <w:t>This</w:t>
      </w:r>
      <w:r w:rsidR="00820E8D" w:rsidRPr="00F54A80">
        <w:t xml:space="preserve"> Installation Guide </w:t>
      </w:r>
      <w:r w:rsidR="006B6D72" w:rsidRPr="00F54A80">
        <w:t>describe</w:t>
      </w:r>
      <w:r w:rsidRPr="00F54A80">
        <w:t xml:space="preserve">s how to </w:t>
      </w:r>
      <w:r w:rsidR="00F95065" w:rsidRPr="00F54A80">
        <w:t>install and configure INTEL-FS</w:t>
      </w:r>
      <w:r w:rsidR="00A15173">
        <w:t xml:space="preserve"> system</w:t>
      </w:r>
      <w:r w:rsidR="00F95065" w:rsidRPr="00F54A80">
        <w:t xml:space="preserve"> </w:t>
      </w:r>
      <w:r w:rsidR="001320D1">
        <w:t>1.0</w:t>
      </w:r>
      <w:r w:rsidR="00361CC8">
        <w:t xml:space="preserve"> </w:t>
      </w:r>
      <w:r w:rsidR="00F95065" w:rsidRPr="00F54A80">
        <w:t>on</w:t>
      </w:r>
      <w:r w:rsidR="00A15173">
        <w:t xml:space="preserve"> INTEL-FS </w:t>
      </w:r>
      <w:r w:rsidR="006B6D72" w:rsidRPr="00F54A80">
        <w:t xml:space="preserve">server. </w:t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pStyle w:val="Heading2"/>
        <w:rPr>
          <w:lang w:val="en-US"/>
        </w:rPr>
      </w:pPr>
      <w:bookmarkStart w:id="39" w:name="_Toc347328087"/>
      <w:bookmarkStart w:id="40" w:name="_Toc347330266"/>
      <w:bookmarkStart w:id="41" w:name="_Toc353775945"/>
      <w:bookmarkStart w:id="42" w:name="_Toc440979165"/>
      <w:r w:rsidRPr="00F54A80">
        <w:rPr>
          <w:lang w:val="en-US"/>
        </w:rPr>
        <w:t>Relationship to other documents</w:t>
      </w:r>
      <w:bookmarkEnd w:id="39"/>
      <w:bookmarkEnd w:id="40"/>
      <w:bookmarkEnd w:id="41"/>
      <w:bookmarkEnd w:id="42"/>
    </w:p>
    <w:p w:rsidR="00820E8D" w:rsidRPr="00F54A80" w:rsidRDefault="00820E8D" w:rsidP="00820E8D">
      <w:pPr>
        <w:pStyle w:val="Para10"/>
        <w:rPr>
          <w:lang w:val="en-US"/>
        </w:rPr>
      </w:pPr>
      <w:r w:rsidRPr="00F54A80">
        <w:rPr>
          <w:lang w:val="en-US"/>
        </w:rPr>
        <w:t xml:space="preserve">Other documents related to this document are as follows: </w:t>
      </w:r>
    </w:p>
    <w:p w:rsidR="00820E8D" w:rsidRPr="00F54A80" w:rsidRDefault="00620CE4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Project Management Plan for the INTEL-FS Project </w:t>
      </w:r>
      <w:bookmarkStart w:id="43" w:name="PMP"/>
      <w:bookmarkEnd w:id="43"/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REF _Ref356826231 \r \h </w:instrText>
      </w:r>
      <w:r w:rsidRPr="00F54A80">
        <w:rPr>
          <w:lang w:val="en-US"/>
        </w:rPr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[Ref. 1]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pStyle w:val="Para2C"/>
        <w:numPr>
          <w:ilvl w:val="0"/>
          <w:numId w:val="0"/>
        </w:numPr>
        <w:ind w:left="1442" w:hanging="308"/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br w:type="page"/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44" w:name="_Toc244578377"/>
      <w:bookmarkStart w:id="45" w:name="_Toc440979166"/>
      <w:r w:rsidRPr="00F54A80">
        <w:rPr>
          <w:lang w:val="en-US"/>
        </w:rPr>
        <w:lastRenderedPageBreak/>
        <w:t>Document Overview</w:t>
      </w:r>
      <w:bookmarkEnd w:id="44"/>
      <w:bookmarkEnd w:id="45"/>
    </w:p>
    <w:p w:rsidR="00820E8D" w:rsidRPr="00F54A80" w:rsidRDefault="00820E8D" w:rsidP="00820E8D">
      <w:pPr>
        <w:pStyle w:val="Para1C"/>
      </w:pPr>
      <w:r w:rsidRPr="00F54A80">
        <w:t>The document is structured as follows:</w:t>
      </w:r>
    </w:p>
    <w:p w:rsidR="00820E8D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 1 introduces the document and its purpose</w:t>
      </w:r>
      <w:r w:rsidR="00820E8D" w:rsidRPr="00F54A80">
        <w:rPr>
          <w:lang w:val="en-US"/>
        </w:rPr>
        <w:t>.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 xml:space="preserve">Chapter 2.1 describes INTEL-FS </w:t>
      </w:r>
      <w:r w:rsidR="00A923C4" w:rsidRPr="00F54A80">
        <w:rPr>
          <w:lang w:val="en-US"/>
        </w:rPr>
        <w:t>system installation workflow</w:t>
      </w:r>
    </w:p>
    <w:p w:rsidR="00A923C4" w:rsidRPr="00F54A80" w:rsidRDefault="00A923C4" w:rsidP="00820E8D">
      <w:pPr>
        <w:pStyle w:val="Para2C"/>
        <w:rPr>
          <w:lang w:val="en-US"/>
        </w:rPr>
      </w:pPr>
      <w:r w:rsidRPr="00F54A80">
        <w:rPr>
          <w:lang w:val="en-US"/>
        </w:rPr>
        <w:t>Chapter 2.2 describes INTEL-FS prerequisites</w:t>
      </w:r>
    </w:p>
    <w:p w:rsidR="006B6D72" w:rsidRPr="00F54A80" w:rsidRDefault="006B6D72" w:rsidP="00820E8D">
      <w:pPr>
        <w:pStyle w:val="Para2C"/>
        <w:rPr>
          <w:lang w:val="en-US"/>
        </w:rPr>
      </w:pPr>
      <w:r w:rsidRPr="00F54A80">
        <w:rPr>
          <w:lang w:val="en-US"/>
        </w:rPr>
        <w:t>Chapters 2.</w:t>
      </w:r>
      <w:r w:rsidR="00A923C4" w:rsidRPr="00F54A80">
        <w:rPr>
          <w:lang w:val="en-US"/>
        </w:rPr>
        <w:t>3</w:t>
      </w:r>
      <w:r w:rsidRPr="00F54A80">
        <w:rPr>
          <w:lang w:val="en-US"/>
        </w:rPr>
        <w:t xml:space="preserve"> to 2.</w:t>
      </w:r>
      <w:r w:rsidR="00E82568">
        <w:rPr>
          <w:lang w:val="en-US"/>
        </w:rPr>
        <w:t>8</w:t>
      </w:r>
      <w:r w:rsidR="00814E14" w:rsidRPr="00F54A80">
        <w:rPr>
          <w:lang w:val="en-US"/>
        </w:rPr>
        <w:t xml:space="preserve"> </w:t>
      </w:r>
      <w:r w:rsidRPr="00F54A80">
        <w:rPr>
          <w:lang w:val="en-US"/>
        </w:rPr>
        <w:t>describes how to install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configure </w:t>
      </w:r>
      <w:r w:rsidR="00814E14" w:rsidRPr="00F54A80">
        <w:rPr>
          <w:lang w:val="en-US"/>
        </w:rPr>
        <w:t xml:space="preserve">and </w:t>
      </w:r>
      <w:r w:rsidR="00A923C4" w:rsidRPr="00F54A80">
        <w:rPr>
          <w:lang w:val="en-US"/>
        </w:rPr>
        <w:t xml:space="preserve">validate </w:t>
      </w:r>
      <w:r w:rsidR="00814E14" w:rsidRPr="00F54A80">
        <w:rPr>
          <w:lang w:val="en-US"/>
        </w:rPr>
        <w:t xml:space="preserve"> INTEL-FS </w:t>
      </w:r>
      <w:r w:rsidR="00A923C4" w:rsidRPr="00F54A80">
        <w:rPr>
          <w:lang w:val="en-US"/>
        </w:rPr>
        <w:t>system</w:t>
      </w:r>
      <w:r w:rsidR="00814E14" w:rsidRPr="00F54A80">
        <w:rPr>
          <w:lang w:val="en-US"/>
        </w:rPr>
        <w:t>,</w:t>
      </w:r>
      <w:r w:rsidRPr="00F54A80">
        <w:rPr>
          <w:lang w:val="en-US"/>
        </w:rPr>
        <w:t xml:space="preserve"> </w:t>
      </w:r>
    </w:p>
    <w:p w:rsidR="00E82568" w:rsidRPr="00F54A80" w:rsidRDefault="006B6D72" w:rsidP="00B94FDC">
      <w:pPr>
        <w:pStyle w:val="Para2C"/>
        <w:rPr>
          <w:lang w:val="en-US"/>
        </w:rPr>
      </w:pPr>
      <w:r w:rsidRPr="00F54A80">
        <w:rPr>
          <w:lang w:val="en-US"/>
        </w:rPr>
        <w:t xml:space="preserve">Chapter 3 </w:t>
      </w:r>
      <w:r w:rsidR="00E82568">
        <w:rPr>
          <w:lang w:val="en-US"/>
        </w:rPr>
        <w:t xml:space="preserve">describes how to perform a distributed installation </w:t>
      </w:r>
      <w:r w:rsidR="00B94FDC">
        <w:rPr>
          <w:lang w:val="en-US"/>
        </w:rPr>
        <w:t xml:space="preserve">where </w:t>
      </w:r>
      <w:r w:rsidR="00E82568" w:rsidRPr="00F54A80">
        <w:rPr>
          <w:lang w:val="en-US"/>
        </w:rPr>
        <w:t xml:space="preserve"> INTEL-FS </w:t>
      </w:r>
      <w:r w:rsidR="00B94FDC">
        <w:rPr>
          <w:lang w:val="en-US"/>
        </w:rPr>
        <w:t>system</w:t>
      </w:r>
      <w:r w:rsidR="00E82568" w:rsidRPr="00F54A80">
        <w:rPr>
          <w:lang w:val="en-US"/>
        </w:rPr>
        <w:t xml:space="preserve"> </w:t>
      </w:r>
      <w:r w:rsidR="00B94FDC">
        <w:rPr>
          <w:lang w:val="en-US"/>
        </w:rPr>
        <w:t xml:space="preserve">is installed </w:t>
      </w:r>
      <w:r w:rsidR="00E82568" w:rsidRPr="00F54A80">
        <w:rPr>
          <w:lang w:val="en-US"/>
        </w:rPr>
        <w:t>on 2 servers</w:t>
      </w:r>
    </w:p>
    <w:p w:rsidR="00E82568" w:rsidRPr="00F54A80" w:rsidRDefault="00E82568" w:rsidP="006C61C3">
      <w:pPr>
        <w:pStyle w:val="Para2C"/>
        <w:numPr>
          <w:ilvl w:val="1"/>
          <w:numId w:val="21"/>
        </w:numPr>
        <w:jc w:val="left"/>
        <w:rPr>
          <w:lang w:val="en-US"/>
        </w:rPr>
      </w:pPr>
      <w:r w:rsidRPr="00B94FDC">
        <w:t>INTEL</w:t>
      </w:r>
      <w:r w:rsidRPr="00F54A80">
        <w:rPr>
          <w:lang w:val="en-US"/>
        </w:rPr>
        <w:t xml:space="preserve">-FS </w:t>
      </w:r>
      <w:r w:rsidRPr="00B94FDC">
        <w:t>software</w:t>
      </w:r>
      <w:r w:rsidRPr="00F54A80">
        <w:rPr>
          <w:lang w:val="en-US"/>
        </w:rPr>
        <w:t xml:space="preserve"> </w:t>
      </w:r>
      <w:r w:rsidRPr="00B94FDC">
        <w:t>is installed</w:t>
      </w:r>
      <w:r w:rsidRPr="00F54A80">
        <w:rPr>
          <w:lang w:val="en-US"/>
        </w:rPr>
        <w:t xml:space="preserve"> </w:t>
      </w:r>
      <w:r w:rsidRPr="00B94FDC">
        <w:t>on a first server,</w:t>
      </w:r>
      <w:r w:rsidRPr="00F54A80">
        <w:rPr>
          <w:lang w:val="en-US"/>
        </w:rPr>
        <w:t xml:space="preserve"> </w:t>
      </w:r>
    </w:p>
    <w:p w:rsidR="00E82568" w:rsidRPr="00B94FDC" w:rsidRDefault="00E82568" w:rsidP="006C61C3">
      <w:pPr>
        <w:pStyle w:val="Para2C"/>
        <w:numPr>
          <w:ilvl w:val="1"/>
          <w:numId w:val="21"/>
        </w:numPr>
        <w:jc w:val="left"/>
      </w:pPr>
      <w:r w:rsidRPr="00B94FDC">
        <w:t>Databases</w:t>
      </w:r>
      <w:r w:rsidRPr="00F54A80">
        <w:rPr>
          <w:lang w:val="en-US"/>
        </w:rPr>
        <w:t xml:space="preserve"> </w:t>
      </w:r>
      <w:r w:rsidRPr="00B94FDC">
        <w:t>hosted</w:t>
      </w:r>
      <w:r w:rsidRPr="00F54A80">
        <w:rPr>
          <w:lang w:val="en-US"/>
        </w:rPr>
        <w:t xml:space="preserve"> </w:t>
      </w:r>
      <w:r w:rsidRPr="00B94FDC">
        <w:t>in SQL Server</w:t>
      </w:r>
      <w:r w:rsidRPr="00F54A80">
        <w:rPr>
          <w:lang w:val="en-US"/>
        </w:rPr>
        <w:t xml:space="preserve"> </w:t>
      </w:r>
      <w:r w:rsidRPr="00B94FDC">
        <w:t>are</w:t>
      </w:r>
      <w:r w:rsidRPr="00F54A80">
        <w:rPr>
          <w:lang w:val="en-US"/>
        </w:rPr>
        <w:t xml:space="preserve"> </w:t>
      </w:r>
      <w:r w:rsidRPr="00B94FDC">
        <w:t>deployed on</w:t>
      </w:r>
      <w:r w:rsidRPr="00F54A80">
        <w:rPr>
          <w:lang w:val="en-US"/>
        </w:rPr>
        <w:t xml:space="preserve"> </w:t>
      </w:r>
      <w:r w:rsidRPr="00B94FDC">
        <w:t xml:space="preserve">a remote server </w:t>
      </w:r>
    </w:p>
    <w:p w:rsidR="006B6D72" w:rsidRDefault="00B94FDC" w:rsidP="00820E8D">
      <w:pPr>
        <w:pStyle w:val="Para2C"/>
        <w:rPr>
          <w:lang w:val="en-US"/>
        </w:rPr>
      </w:pPr>
      <w:r>
        <w:rPr>
          <w:lang w:val="en-US"/>
        </w:rPr>
        <w:t>Chapter 4 describes how to uninstall INTEL-FS system</w:t>
      </w:r>
    </w:p>
    <w:p w:rsidR="00B94FDC" w:rsidRDefault="00B94FDC" w:rsidP="00820E8D">
      <w:pPr>
        <w:pStyle w:val="Para2C"/>
        <w:rPr>
          <w:lang w:val="en-US"/>
        </w:rPr>
      </w:pPr>
      <w:r>
        <w:rPr>
          <w:lang w:val="en-US"/>
        </w:rPr>
        <w:t>Chapter 5 includes additional informations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Windows registry usage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List of programs installed by INTEL-FS system deployement</w:t>
      </w:r>
    </w:p>
    <w:p w:rsidR="00B94FDC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Update mode description</w:t>
      </w:r>
    </w:p>
    <w:p w:rsidR="00B94FDC" w:rsidRPr="00F54A80" w:rsidRDefault="00B94FDC" w:rsidP="00B94FDC">
      <w:pPr>
        <w:pStyle w:val="Para2C"/>
        <w:numPr>
          <w:ilvl w:val="1"/>
          <w:numId w:val="21"/>
        </w:numPr>
        <w:rPr>
          <w:lang w:val="en-US"/>
        </w:rPr>
      </w:pPr>
      <w:r>
        <w:rPr>
          <w:lang w:val="en-US"/>
        </w:rPr>
        <w:t>Troubleshooting</w:t>
      </w:r>
    </w:p>
    <w:p w:rsidR="00820E8D" w:rsidRPr="00F54A80" w:rsidRDefault="00820E8D" w:rsidP="00820E8D">
      <w:pPr>
        <w:pStyle w:val="Heading2"/>
        <w:pageBreakBefore/>
        <w:tabs>
          <w:tab w:val="clear" w:pos="1440"/>
        </w:tabs>
        <w:rPr>
          <w:lang w:val="en-US"/>
        </w:rPr>
      </w:pPr>
      <w:bookmarkStart w:id="46" w:name="_Toc325975313"/>
      <w:bookmarkStart w:id="47" w:name="_Toc329183588"/>
      <w:bookmarkStart w:id="48" w:name="_Toc347328089"/>
      <w:bookmarkStart w:id="49" w:name="_Toc347330268"/>
      <w:bookmarkStart w:id="50" w:name="_Toc353775947"/>
      <w:bookmarkStart w:id="51" w:name="_Toc440979167"/>
      <w:bookmarkStart w:id="52" w:name="_Toc244578380"/>
      <w:bookmarkEnd w:id="46"/>
      <w:bookmarkEnd w:id="47"/>
      <w:r w:rsidRPr="00F54A80">
        <w:rPr>
          <w:lang w:val="en-US"/>
        </w:rPr>
        <w:lastRenderedPageBreak/>
        <w:t>Document specific abbreviations</w:t>
      </w:r>
      <w:bookmarkEnd w:id="48"/>
      <w:bookmarkEnd w:id="49"/>
      <w:bookmarkEnd w:id="50"/>
      <w:bookmarkEnd w:id="51"/>
    </w:p>
    <w:p w:rsidR="00820E8D" w:rsidRPr="00F54A80" w:rsidRDefault="00820E8D" w:rsidP="00820E8D">
      <w:pPr>
        <w:keepNext/>
        <w:rPr>
          <w:lang w:val="en-US"/>
        </w:rPr>
      </w:pPr>
    </w:p>
    <w:tbl>
      <w:tblPr>
        <w:tblW w:w="890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2257"/>
        <w:gridCol w:w="6645"/>
      </w:tblGrid>
      <w:tr w:rsidR="00820E8D" w:rsidRPr="00F54A80" w:rsidTr="00A959AE">
        <w:trPr>
          <w:trHeight w:val="255"/>
          <w:tblHeader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3" w:name="Abreviation" w:colFirst="0" w:colLast="1"/>
            <w:r w:rsidRPr="00F54A80">
              <w:rPr>
                <w:rFonts w:ascii="Arial" w:hAnsi="Arial"/>
                <w:lang w:val="en-US"/>
              </w:rPr>
              <w:t>Abbreviation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bottom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Denomination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ANP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Afghan National Policy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BICES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pStyle w:val="NoteTitre"/>
              <w:widowControl/>
              <w:autoSpaceDE/>
              <w:autoSpaceDN/>
              <w:adjustRightInd/>
              <w:spacing w:beforeLines="20" w:before="48" w:afterLines="20" w:after="48"/>
              <w:rPr>
                <w:szCs w:val="22"/>
                <w:shd w:val="clear" w:color="auto" w:fill="auto"/>
                <w:lang w:val="en-US" w:eastAsia="en-US"/>
              </w:rPr>
            </w:pPr>
            <w:r w:rsidRPr="00F54A80">
              <w:rPr>
                <w:szCs w:val="22"/>
                <w:shd w:val="clear" w:color="auto" w:fill="auto"/>
                <w:lang w:val="en-US" w:eastAsia="en-US"/>
              </w:rPr>
              <w:t>Battlefield Information Collection and Exploitation Systems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Bi-SC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Bi-Strategic Command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BSO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BattleSpace Object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CCIRM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Commander’s Critical Information Requirements Management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COTS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Commercial Off-The-Shelf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CSD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Coalition Shared Dataserver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CXP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Collection and eXploitation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EEFI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Essential Elements of Friendly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FFIR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Friendly Forces Information Requirements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HQ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HeadQuarters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HUMINT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HUMan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ICP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Collection Plan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IED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Improvised Explosive Device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IPB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Intelligence Preparation of the Battlespace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ISAF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International Security Assistance Force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ISR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Intelligence Surveillance Reconnaissance</w:t>
            </w:r>
          </w:p>
        </w:tc>
      </w:tr>
      <w:tr w:rsidR="00820E8D" w:rsidRPr="00F54A80" w:rsidTr="00A959AE">
        <w:trPr>
          <w:trHeight w:val="153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JCOP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Joint Common Operational Picture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JTS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Joint Targeting System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KIA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Killed In Action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LTIOV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lang w:val="en-US"/>
              </w:rPr>
              <w:t>Last Time Information of Value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MIDB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lang w:val="en-US"/>
              </w:rPr>
              <w:t>Modernized Integrated Database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MIP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Multilateral Integrated Programme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ON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Organisational Node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PIR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Priority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RFI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Request For Information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SIGINT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SIGnal INTelligence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Specific Intelligence Requirement</w:t>
            </w:r>
          </w:p>
        </w:tc>
      </w:tr>
      <w:tr w:rsidR="00820E8D" w:rsidRPr="00F54A80" w:rsidTr="00A959AE">
        <w:trPr>
          <w:trHeight w:val="255"/>
        </w:trPr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b/>
                <w:bCs/>
                <w:lang w:val="en-US"/>
              </w:rPr>
            </w:pPr>
            <w:r w:rsidRPr="00F54A80">
              <w:rPr>
                <w:b/>
                <w:bCs/>
                <w:lang w:val="en-US"/>
              </w:rPr>
              <w:t>SMIR</w:t>
            </w:r>
          </w:p>
        </w:tc>
        <w:tc>
          <w:tcPr>
            <w:tcW w:w="6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20E8D" w:rsidRPr="00F54A80" w:rsidRDefault="00820E8D" w:rsidP="00A959AE">
            <w:pPr>
              <w:spacing w:beforeLines="20" w:before="48" w:afterLines="20" w:after="48"/>
              <w:rPr>
                <w:color w:val="000000"/>
                <w:szCs w:val="22"/>
                <w:lang w:val="en-US"/>
              </w:rPr>
            </w:pPr>
            <w:r w:rsidRPr="00F54A80">
              <w:rPr>
                <w:color w:val="000000"/>
                <w:szCs w:val="22"/>
                <w:lang w:val="en-US"/>
              </w:rPr>
              <w:t>Strategic Military Intelligence Requirements</w:t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54" w:name="_Toc440979168"/>
      <w:bookmarkEnd w:id="53"/>
      <w:r w:rsidRPr="00F54A80">
        <w:rPr>
          <w:lang w:val="en-US"/>
        </w:rPr>
        <w:lastRenderedPageBreak/>
        <w:t>Referenced Documents</w:t>
      </w:r>
      <w:bookmarkStart w:id="55" w:name="_Toc149975505"/>
      <w:bookmarkStart w:id="56" w:name="_Toc149991172"/>
      <w:bookmarkStart w:id="57" w:name="_Toc319308230"/>
      <w:bookmarkEnd w:id="52"/>
      <w:bookmarkEnd w:id="54"/>
    </w:p>
    <w:p w:rsidR="00820E8D" w:rsidRPr="00F54A80" w:rsidRDefault="00820E8D" w:rsidP="00820E8D">
      <w:pPr>
        <w:pStyle w:val="Heading3"/>
        <w:rPr>
          <w:lang w:val="en-US"/>
        </w:rPr>
      </w:pPr>
      <w:bookmarkStart w:id="58" w:name="_Toc440979169"/>
      <w:bookmarkEnd w:id="55"/>
      <w:bookmarkEnd w:id="56"/>
      <w:bookmarkEnd w:id="57"/>
      <w:r w:rsidRPr="00F54A80">
        <w:rPr>
          <w:lang w:val="en-US"/>
        </w:rPr>
        <w:t>Related Documents</w:t>
      </w:r>
      <w:bookmarkEnd w:id="58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1134"/>
        <w:gridCol w:w="4617"/>
      </w:tblGrid>
      <w:tr w:rsidR="00820E8D" w:rsidRPr="00F54A80" w:rsidTr="00A959AE">
        <w:trPr>
          <w:cantSplit/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bookmarkStart w:id="59" w:name="Instr"/>
            <w:bookmarkStart w:id="60" w:name="Contract"/>
            <w:bookmarkStart w:id="61" w:name="SOW"/>
            <w:bookmarkStart w:id="62" w:name="SRS"/>
            <w:bookmarkStart w:id="63" w:name="Abbrev"/>
            <w:bookmarkStart w:id="64" w:name="SRS_obj"/>
            <w:bookmarkStart w:id="65" w:name="SRS_COTS"/>
            <w:bookmarkStart w:id="66" w:name="SRS_APP11"/>
            <w:bookmarkStart w:id="67" w:name="SRS_comp"/>
            <w:bookmarkStart w:id="68" w:name="WP"/>
            <w:bookmarkStart w:id="69" w:name="Resp3"/>
            <w:bookmarkStart w:id="70" w:name="_Toc325975410"/>
            <w:bookmarkStart w:id="71" w:name="_SoW_referenced_documents"/>
            <w:bookmarkStart w:id="72" w:name="SMD"/>
            <w:bookmarkStart w:id="73" w:name="ACMP_4"/>
            <w:bookmarkStart w:id="74" w:name="ACMP_1"/>
            <w:bookmarkStart w:id="75" w:name="_Toc325975786"/>
            <w:bookmarkStart w:id="76" w:name="PWBS"/>
            <w:bookmarkStart w:id="77" w:name="RiskLog"/>
            <w:bookmarkStart w:id="78" w:name="PMS"/>
            <w:bookmarkStart w:id="79" w:name="BOE1"/>
            <w:bookmarkStart w:id="80" w:name="SDS"/>
            <w:bookmarkStart w:id="81" w:name="SDP"/>
            <w:bookmarkStart w:id="82" w:name="SAP"/>
            <w:bookmarkStart w:id="83" w:name="Test_Plan"/>
            <w:bookmarkStart w:id="84" w:name="SecTP"/>
            <w:bookmarkStart w:id="85" w:name="SeDePl"/>
            <w:bookmarkStart w:id="86" w:name="Related" w:colFirst="0" w:colLast="3"/>
            <w:bookmarkStart w:id="87" w:name="_Toc149453992"/>
            <w:bookmarkStart w:id="88" w:name="_Toc244578386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  <w:r w:rsidRPr="00F54A80">
              <w:rPr>
                <w:rFonts w:ascii="Arial" w:hAnsi="Arial"/>
                <w:lang w:val="en-US"/>
              </w:rPr>
              <w:t>Ref.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Document Reference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Issued By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vAlign w:val="center"/>
          </w:tcPr>
          <w:p w:rsidR="00820E8D" w:rsidRPr="00F54A80" w:rsidRDefault="00820E8D" w:rsidP="00A959AE">
            <w:pPr>
              <w:pStyle w:val="tableheading"/>
              <w:rPr>
                <w:rFonts w:ascii="Arial" w:hAnsi="Arial"/>
                <w:lang w:val="en-US"/>
              </w:rPr>
            </w:pPr>
            <w:r w:rsidRPr="00F54A80">
              <w:rPr>
                <w:rFonts w:ascii="Arial" w:hAnsi="Arial"/>
                <w:lang w:val="en-US"/>
              </w:rPr>
              <w:t>Title</w:t>
            </w:r>
          </w:p>
        </w:tc>
      </w:tr>
      <w:tr w:rsidR="00820E8D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89" w:name="_Ref356826231"/>
            <w:bookmarkEnd w:id="86"/>
            <w:r w:rsidRPr="00F54A80">
              <w:rPr>
                <w:lang w:val="en-US"/>
              </w:rPr>
              <w:t>[PMP]</w:t>
            </w:r>
            <w:bookmarkEnd w:id="89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62450208 556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Project Management Plan for the INTEL-FS Project</w:t>
            </w:r>
          </w:p>
        </w:tc>
      </w:tr>
      <w:tr w:rsidR="00D17409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r w:rsidRPr="00F54A80">
              <w:rPr>
                <w:lang w:val="en-US"/>
              </w:rPr>
              <w:t>[ISPS]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D17409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>F0057 62790360 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7409" w:rsidRPr="00F54A80" w:rsidRDefault="00D1740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Software Product Specification for the INTEL-FS Project</w:t>
            </w:r>
          </w:p>
        </w:tc>
      </w:tr>
      <w:tr w:rsidR="0090398B" w:rsidRPr="00F54A80" w:rsidTr="00D17409">
        <w:trPr>
          <w:cantSplit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243A03">
            <w:pPr>
              <w:pStyle w:val="ReferenceNumber"/>
              <w:keepNext/>
              <w:keepLines/>
              <w:numPr>
                <w:ilvl w:val="0"/>
                <w:numId w:val="27"/>
              </w:numPr>
              <w:tabs>
                <w:tab w:val="clear" w:pos="720"/>
              </w:tabs>
              <w:ind w:left="0" w:firstLine="0"/>
              <w:jc w:val="left"/>
              <w:rPr>
                <w:lang w:val="en-US"/>
              </w:rPr>
            </w:pPr>
            <w:bookmarkStart w:id="90" w:name="REPOS"/>
            <w:bookmarkStart w:id="91" w:name="TQM"/>
            <w:bookmarkStart w:id="92" w:name="_System_Overview"/>
            <w:bookmarkStart w:id="93" w:name="_Toc149525605"/>
            <w:bookmarkStart w:id="94" w:name="_Toc149525729"/>
            <w:bookmarkStart w:id="95" w:name="_Toc149525852"/>
            <w:bookmarkStart w:id="96" w:name="_Toc149527991"/>
            <w:bookmarkStart w:id="97" w:name="_Toc149529669"/>
            <w:bookmarkStart w:id="98" w:name="_Toc149539175"/>
            <w:bookmarkStart w:id="99" w:name="_Toc149561653"/>
            <w:bookmarkStart w:id="100" w:name="_Toc149618561"/>
            <w:bookmarkStart w:id="101" w:name="_Toc149639517"/>
            <w:bookmarkStart w:id="102" w:name="_Toc149648966"/>
            <w:bookmarkStart w:id="103" w:name="_Toc149672828"/>
            <w:bookmarkStart w:id="104" w:name="_Toc149718115"/>
            <w:bookmarkStart w:id="105" w:name="_Toc149798965"/>
            <w:bookmarkStart w:id="106" w:name="_Toc149813358"/>
            <w:bookmarkStart w:id="107" w:name="_Toc149820894"/>
            <w:bookmarkStart w:id="108" w:name="_Toc149824916"/>
            <w:bookmarkStart w:id="109" w:name="_Toc149831249"/>
            <w:bookmarkStart w:id="110" w:name="_Hlt149007642"/>
            <w:bookmarkStart w:id="111" w:name="_Organisation_of_Testing"/>
            <w:bookmarkStart w:id="112" w:name="_Toc146513589"/>
            <w:bookmarkStart w:id="113" w:name="_Toc146966586"/>
            <w:bookmarkEnd w:id="87"/>
            <w:bookmarkEnd w:id="88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r w:rsidRPr="00F54A80">
              <w:rPr>
                <w:lang w:val="en-US"/>
              </w:rPr>
              <w:t>[TM]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B43CDB">
            <w:pPr>
              <w:jc w:val="center"/>
              <w:rPr>
                <w:lang w:val="en-US"/>
              </w:rPr>
            </w:pPr>
            <w:r w:rsidRPr="00F54A80">
              <w:rPr>
                <w:lang w:val="en-US"/>
              </w:rPr>
              <w:t xml:space="preserve">F0057 62790360 </w:t>
            </w:r>
            <w:r w:rsidR="00B43CDB" w:rsidRPr="00B43CDB">
              <w:rPr>
                <w:lang w:val="en-US"/>
              </w:rPr>
              <w:t>194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r w:rsidRPr="00F54A80">
              <w:rPr>
                <w:lang w:val="en-US"/>
              </w:rPr>
              <w:t>THALES</w:t>
            </w:r>
          </w:p>
        </w:tc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398B" w:rsidRPr="00F54A80" w:rsidRDefault="00262499" w:rsidP="00A959AE">
            <w:pPr>
              <w:pStyle w:val="tabletext"/>
              <w:keepLines/>
              <w:rPr>
                <w:lang w:val="en-US"/>
              </w:rPr>
            </w:pPr>
            <w:bookmarkStart w:id="114" w:name="Technical_Manual"/>
            <w:r w:rsidRPr="00F54A80">
              <w:rPr>
                <w:lang w:val="en-US"/>
              </w:rPr>
              <w:t>Technical Manual for the INTEL-FS Project</w:t>
            </w:r>
            <w:bookmarkEnd w:id="114"/>
          </w:p>
        </w:tc>
      </w:tr>
    </w:tbl>
    <w:p w:rsidR="00820E8D" w:rsidRDefault="00820E8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820E8D">
      <w:pPr>
        <w:rPr>
          <w:lang w:val="en-US"/>
        </w:rPr>
      </w:pPr>
    </w:p>
    <w:p w:rsidR="00F9487D" w:rsidRDefault="00F9487D" w:rsidP="00F9487D">
      <w:pPr>
        <w:pStyle w:val="Heading2"/>
        <w:rPr>
          <w:lang w:val="en-US"/>
        </w:rPr>
      </w:pPr>
      <w:bookmarkStart w:id="115" w:name="_Toc440979170"/>
      <w:bookmarkStart w:id="116" w:name="_Ref417983994"/>
      <w:r>
        <w:rPr>
          <w:lang w:val="en-US"/>
        </w:rPr>
        <w:t>C</w:t>
      </w:r>
      <w:r w:rsidRPr="00F9487D">
        <w:rPr>
          <w:lang w:val="en-US"/>
        </w:rPr>
        <w:t>onventions</w:t>
      </w:r>
      <w:bookmarkEnd w:id="115"/>
      <w:r w:rsidRPr="00F9487D">
        <w:rPr>
          <w:lang w:val="en-US"/>
        </w:rPr>
        <w:t xml:space="preserve"> </w:t>
      </w:r>
      <w:bookmarkEnd w:id="116"/>
    </w:p>
    <w:p w:rsidR="00F9487D" w:rsidRDefault="00F9487D" w:rsidP="00F9487D">
      <w:pPr>
        <w:rPr>
          <w:lang w:val="en-US"/>
        </w:rPr>
      </w:pPr>
    </w:p>
    <w:p w:rsidR="00F9487D" w:rsidRDefault="00A33666" w:rsidP="00860F79">
      <w:pPr>
        <w:rPr>
          <w:lang w:val="en-US"/>
        </w:rPr>
      </w:pPr>
      <w:r>
        <w:rPr>
          <w:lang w:val="en-US"/>
        </w:rPr>
        <w:t xml:space="preserve">INTEL-FS websites folders, INTEl-FS data folders, INTEL-FS SQL databases folders and INTEL-FS SQL databases logs folders are configurable. Yet in this document for clarity reason, the following conventions are </w:t>
      </w:r>
      <w:r w:rsidR="00824F41">
        <w:rPr>
          <w:lang w:val="en-US"/>
        </w:rPr>
        <w:t>used</w:t>
      </w:r>
    </w:p>
    <w:p w:rsidR="00A33666" w:rsidRPr="00A33666" w:rsidRDefault="00824F41" w:rsidP="00040038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INTEL-FS websites folder name</w:t>
      </w:r>
      <w:r w:rsidR="00A33666" w:rsidRPr="00A33666">
        <w:rPr>
          <w:lang w:val="en-US"/>
        </w:rPr>
        <w:t xml:space="preserve"> is replaced with E:\WebAppli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data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E:\IntelFsData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F:\</w:t>
      </w:r>
    </w:p>
    <w:p w:rsidR="00A33666" w:rsidRPr="00A33666" w:rsidRDefault="00A33666" w:rsidP="00040038">
      <w:pPr>
        <w:pStyle w:val="ListParagraph"/>
        <w:numPr>
          <w:ilvl w:val="0"/>
          <w:numId w:val="32"/>
        </w:numPr>
        <w:rPr>
          <w:lang w:val="en-US"/>
        </w:rPr>
      </w:pPr>
      <w:r w:rsidRPr="00A33666">
        <w:rPr>
          <w:lang w:val="en-US"/>
        </w:rPr>
        <w:t xml:space="preserve">INTEL-FS SQL databases logs </w:t>
      </w:r>
      <w:r w:rsidR="00824F41">
        <w:rPr>
          <w:lang w:val="en-US"/>
        </w:rPr>
        <w:t>folder name</w:t>
      </w:r>
      <w:r w:rsidRPr="00A33666">
        <w:rPr>
          <w:lang w:val="en-US"/>
        </w:rPr>
        <w:t xml:space="preserve"> is replaced with G</w:t>
      </w:r>
      <w:r w:rsidR="00824F41">
        <w:rPr>
          <w:lang w:val="en-US"/>
        </w:rPr>
        <w:t>:\</w:t>
      </w:r>
    </w:p>
    <w:p w:rsidR="00A33666" w:rsidRDefault="00A33666" w:rsidP="00A33666">
      <w:pPr>
        <w:rPr>
          <w:lang w:val="en-US"/>
        </w:rPr>
      </w:pPr>
    </w:p>
    <w:p w:rsidR="00A33666" w:rsidRDefault="00A33666" w:rsidP="00A33666">
      <w:pPr>
        <w:rPr>
          <w:lang w:val="en-US"/>
        </w:rPr>
      </w:pPr>
    </w:p>
    <w:p w:rsidR="00A33666" w:rsidRDefault="00A33666" w:rsidP="00F9487D">
      <w:pPr>
        <w:rPr>
          <w:lang w:val="en-US"/>
        </w:rPr>
      </w:pPr>
    </w:p>
    <w:p w:rsidR="00F9487D" w:rsidRDefault="00F9487D" w:rsidP="00F9487D">
      <w:pPr>
        <w:rPr>
          <w:lang w:val="en-US"/>
        </w:rPr>
      </w:pPr>
    </w:p>
    <w:p w:rsidR="00F9487D" w:rsidRPr="00F9487D" w:rsidRDefault="00F9487D" w:rsidP="00F9487D">
      <w:pPr>
        <w:rPr>
          <w:lang w:val="en-US"/>
        </w:rPr>
        <w:sectPr w:rsidR="00F9487D" w:rsidRPr="00F9487D">
          <w:footerReference w:type="even" r:id="rId16"/>
          <w:type w:val="oddPage"/>
          <w:pgSz w:w="11907" w:h="16840" w:code="9"/>
          <w:pgMar w:top="1440" w:right="1797" w:bottom="1440" w:left="1797" w:header="720" w:footer="720" w:gutter="0"/>
          <w:cols w:space="720"/>
        </w:sectPr>
      </w:pPr>
    </w:p>
    <w:p w:rsidR="00820E8D" w:rsidRPr="00F54A80" w:rsidRDefault="00820E8D" w:rsidP="00820E8D">
      <w:pPr>
        <w:pStyle w:val="Heading1"/>
        <w:rPr>
          <w:lang w:val="en-US"/>
        </w:rPr>
      </w:pPr>
      <w:bookmarkStart w:id="117" w:name="_Sequence_of_Test"/>
      <w:bookmarkStart w:id="118" w:name="_Toc340215085"/>
      <w:bookmarkStart w:id="119" w:name="_Toc440979171"/>
      <w:bookmarkEnd w:id="117"/>
      <w:r w:rsidRPr="00F54A80">
        <w:rPr>
          <w:lang w:val="en-US"/>
        </w:rPr>
        <w:lastRenderedPageBreak/>
        <w:t>Installation and setup</w:t>
      </w:r>
      <w:bookmarkEnd w:id="118"/>
      <w:bookmarkEnd w:id="119"/>
    </w:p>
    <w:p w:rsidR="00341EED" w:rsidRPr="00F54A80" w:rsidRDefault="00341EED" w:rsidP="00341EED">
      <w:pPr>
        <w:pStyle w:val="Heading2"/>
        <w:rPr>
          <w:lang w:val="en-US"/>
        </w:rPr>
      </w:pPr>
      <w:bookmarkStart w:id="120" w:name="_Toc440979172"/>
      <w:r w:rsidRPr="00F54A80">
        <w:rPr>
          <w:lang w:val="en-US"/>
        </w:rPr>
        <w:t>Installation Workflow</w:t>
      </w:r>
      <w:bookmarkEnd w:id="120"/>
    </w:p>
    <w:p w:rsidR="00341EED" w:rsidRPr="00F54A80" w:rsidRDefault="00341EED" w:rsidP="00341EED">
      <w:pPr>
        <w:rPr>
          <w:lang w:val="en-US"/>
        </w:rPr>
      </w:pPr>
      <w:r w:rsidRPr="00F54A80">
        <w:rPr>
          <w:lang w:val="en-US"/>
        </w:rPr>
        <w:t>The b</w:t>
      </w:r>
      <w:r w:rsidR="00982701" w:rsidRPr="00F54A80">
        <w:rPr>
          <w:lang w:val="en-US"/>
        </w:rPr>
        <w:t>elow figure</w:t>
      </w:r>
      <w:r w:rsidRPr="00F54A80">
        <w:rPr>
          <w:lang w:val="en-US"/>
        </w:rPr>
        <w:t xml:space="preserve"> synthesize</w:t>
      </w:r>
      <w:r w:rsidR="00982701" w:rsidRPr="00F54A80">
        <w:rPr>
          <w:lang w:val="en-US"/>
        </w:rPr>
        <w:t>s</w:t>
      </w:r>
      <w:r w:rsidRPr="00F54A80">
        <w:rPr>
          <w:lang w:val="en-US"/>
        </w:rPr>
        <w:t xml:space="preserve"> INTEL-FS system installation</w:t>
      </w:r>
      <w:r w:rsidR="00982701" w:rsidRPr="00F54A80">
        <w:rPr>
          <w:lang w:val="en-US"/>
        </w:rPr>
        <w:t xml:space="preserve"> workflow</w:t>
      </w:r>
    </w:p>
    <w:p w:rsidR="00982701" w:rsidRPr="00F54A80" w:rsidRDefault="00931834" w:rsidP="00341EED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F0C1291" wp14:editId="3D3129FB">
                <wp:extent cx="5857875" cy="7588250"/>
                <wp:effectExtent l="0" t="0" r="0" b="3175"/>
                <wp:docPr id="275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2320925" y="148590"/>
                            <a:ext cx="1519555" cy="5708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Check prerequisites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_Ref417893836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2.2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54"/>
                        <wps:cNvSpPr>
                          <a:spLocks noChangeArrowheads="1"/>
                        </wps:cNvSpPr>
                        <wps:spPr bwMode="auto">
                          <a:xfrm>
                            <a:off x="1970405" y="863600"/>
                            <a:ext cx="2219960" cy="589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Configure Windows Server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_Ref417893885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2.4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1909445" y="1600835"/>
                            <a:ext cx="2343150" cy="6629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SQL server 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localled to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1731645" y="2511425"/>
                            <a:ext cx="2696845" cy="5619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nstall and configure SQL Server</w:t>
                              </w:r>
                            </w:p>
                            <w:p w:rsidR="009C22AC" w:rsidRPr="00F54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 w:rsidRPr="00F54A80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_Ref417893906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2.5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57"/>
                        <wps:cNvSpPr>
                          <a:spLocks noChangeArrowheads="1"/>
                        </wps:cNvSpPr>
                        <wps:spPr bwMode="auto">
                          <a:xfrm>
                            <a:off x="1885315" y="3264535"/>
                            <a:ext cx="2391410" cy="5613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Squeeze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_Ref417893932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2.6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58"/>
                        <wps:cNvSpPr>
                          <a:spLocks noChangeArrowheads="1"/>
                        </wps:cNvSpPr>
                        <wps:spPr bwMode="auto">
                          <a:xfrm>
                            <a:off x="1661160" y="4083050"/>
                            <a:ext cx="2839085" cy="5702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0F402F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F402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INTEL-FS application</w:t>
                              </w:r>
                            </w:p>
                            <w:p w:rsidR="009C22AC" w:rsidRPr="00F26A80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pPr>
                              <w:r w:rsidRPr="00F26A80"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instrText xml:space="preserve"> REF _Ref417894023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t>2.7</w:t>
                              </w:r>
                              <w:r>
                                <w:rPr>
                                  <w:sz w:val="18"/>
                                  <w:szCs w:val="18"/>
                                  <w:lang w:val="fr-FR"/>
                                </w:rPr>
                                <w:fldChar w:fldCharType="end"/>
                              </w:r>
                            </w:p>
                            <w:p w:rsidR="009C22AC" w:rsidRPr="00982701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59"/>
                        <wps:cNvSpPr>
                          <a:spLocks noChangeArrowheads="1"/>
                        </wps:cNvSpPr>
                        <wps:spPr bwMode="auto">
                          <a:xfrm>
                            <a:off x="1722120" y="4844415"/>
                            <a:ext cx="2715895" cy="61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Install and configure Cartographic Server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_Ref417894261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909445" y="5638165"/>
                            <a:ext cx="2343150" cy="6642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B06F0" w:rsidRDefault="009C22AC" w:rsidP="000C4FFA">
                              <w:pPr>
                                <w:jc w:val="center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Is </w:t>
                              </w:r>
                              <w:r w:rsidRPr="002B06F0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SQL server installed on INTEL-FS server</w:t>
                              </w:r>
                              <w:r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 xml:space="preserve"> 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722120" y="6581775"/>
                            <a:ext cx="2717165" cy="609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Distributed installation</w:t>
                              </w:r>
                            </w:p>
                            <w:p w:rsidR="009C22AC" w:rsidRPr="00275E57" w:rsidRDefault="009C22AC" w:rsidP="000C4FF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275E57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Cf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nstrText xml:space="preserve"> REF _Ref417894287 \r \h </w:instrTex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3. 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fldChar w:fldCharType="end"/>
                              </w:r>
                            </w:p>
                            <w:p w:rsidR="009C22AC" w:rsidRPr="00275E57" w:rsidRDefault="009C22AC" w:rsidP="000C4FF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63"/>
                        <wps:cNvCnPr>
                          <a:cxnSpLocks noChangeShapeType="1"/>
                          <a:stCxn id="238" idx="2"/>
                          <a:endCxn id="244" idx="0"/>
                        </wps:cNvCnPr>
                        <wps:spPr bwMode="auto">
                          <a:xfrm flipH="1">
                            <a:off x="3080385" y="719455"/>
                            <a:ext cx="635" cy="144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AutoShape 64"/>
                        <wps:cNvCnPr>
                          <a:cxnSpLocks noChangeShapeType="1"/>
                          <a:stCxn id="244" idx="2"/>
                          <a:endCxn id="251" idx="0"/>
                        </wps:cNvCnPr>
                        <wps:spPr bwMode="auto">
                          <a:xfrm>
                            <a:off x="3080385" y="1453515"/>
                            <a:ext cx="635" cy="147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AutoShape 65"/>
                        <wps:cNvCnPr>
                          <a:cxnSpLocks noChangeShapeType="1"/>
                          <a:stCxn id="251" idx="2"/>
                          <a:endCxn id="252" idx="0"/>
                        </wps:cNvCnPr>
                        <wps:spPr bwMode="auto">
                          <a:xfrm flipH="1">
                            <a:off x="3080385" y="2263775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AutoShape 66"/>
                        <wps:cNvCnPr>
                          <a:cxnSpLocks noChangeShapeType="1"/>
                          <a:stCxn id="252" idx="2"/>
                          <a:endCxn id="253" idx="0"/>
                        </wps:cNvCnPr>
                        <wps:spPr bwMode="auto">
                          <a:xfrm>
                            <a:off x="3080385" y="307340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AutoShape 67"/>
                        <wps:cNvCnPr>
                          <a:cxnSpLocks noChangeShapeType="1"/>
                          <a:stCxn id="253" idx="2"/>
                          <a:endCxn id="254" idx="0"/>
                        </wps:cNvCnPr>
                        <wps:spPr bwMode="auto">
                          <a:xfrm>
                            <a:off x="3081020" y="3825875"/>
                            <a:ext cx="635" cy="257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68"/>
                        <wps:cNvCnPr>
                          <a:cxnSpLocks noChangeShapeType="1"/>
                          <a:stCxn id="254" idx="2"/>
                          <a:endCxn id="255" idx="0"/>
                        </wps:cNvCnPr>
                        <wps:spPr bwMode="auto">
                          <a:xfrm flipH="1">
                            <a:off x="3080385" y="4653280"/>
                            <a:ext cx="635" cy="1911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69"/>
                        <wps:cNvCnPr>
                          <a:cxnSpLocks noChangeShapeType="1"/>
                          <a:stCxn id="255" idx="2"/>
                          <a:endCxn id="60" idx="0"/>
                        </wps:cNvCnPr>
                        <wps:spPr bwMode="auto">
                          <a:xfrm>
                            <a:off x="3080385" y="5454650"/>
                            <a:ext cx="635" cy="1835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70"/>
                        <wps:cNvCnPr>
                          <a:cxnSpLocks noChangeShapeType="1"/>
                          <a:stCxn id="60" idx="2"/>
                          <a:endCxn id="218" idx="0"/>
                        </wps:cNvCnPr>
                        <wps:spPr bwMode="auto">
                          <a:xfrm>
                            <a:off x="3081020" y="6302375"/>
                            <a:ext cx="635" cy="279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71"/>
                        <wps:cNvCnPr>
                          <a:cxnSpLocks noChangeShapeType="1"/>
                          <a:stCxn id="218" idx="2"/>
                        </wps:cNvCnPr>
                        <wps:spPr bwMode="auto">
                          <a:xfrm flipH="1">
                            <a:off x="3077845" y="7191375"/>
                            <a:ext cx="3175" cy="2374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75"/>
                        <wps:cNvCnPr>
                          <a:cxnSpLocks noChangeShapeType="1"/>
                          <a:stCxn id="251" idx="3"/>
                        </wps:cNvCnPr>
                        <wps:spPr bwMode="auto">
                          <a:xfrm>
                            <a:off x="4252595" y="1932305"/>
                            <a:ext cx="528955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4781550" y="1933575"/>
                            <a:ext cx="635" cy="121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79"/>
                        <wps:cNvCnPr>
                          <a:cxnSpLocks noChangeShapeType="1"/>
                          <a:endCxn id="253" idx="0"/>
                        </wps:cNvCnPr>
                        <wps:spPr bwMode="auto">
                          <a:xfrm rot="10800000" flipV="1">
                            <a:off x="3081020" y="3152775"/>
                            <a:ext cx="1698625" cy="11176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4241800" y="5962650"/>
                            <a:ext cx="528955" cy="1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4782185" y="5953125"/>
                            <a:ext cx="635" cy="1331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22288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 w:rsidRPr="00B51528"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3082290" y="7284085"/>
                            <a:ext cx="169989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4838700" y="23907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267450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0" y="6734175"/>
                            <a:ext cx="4572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2AC" w:rsidRPr="00B51528" w:rsidRDefault="009C22AC" w:rsidP="000C4FFA">
                              <w:pPr>
                                <w:rPr>
                                  <w:b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lang w:val="fr-FR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0C1291" id="Canvas 51" o:spid="_x0000_s1026" editas="canvas" style="width:461.25pt;height:597.5pt;mso-position-horizontal-relative:char;mso-position-vertical-relative:line" coordsize="58578,7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78;height:75882;visibility:visible;mso-wrap-style:square">
                  <v:fill o:detectmouseclick="t"/>
                  <v:path o:connecttype="none"/>
                </v:shape>
                <v:roundrect id="AutoShape 53" o:spid="_x0000_s1028" style="position:absolute;left:23209;top:1485;width:15195;height:570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>Check prerequisites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_Ref417893836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2.2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roundrect id="AutoShape 54" o:spid="_x0000_s1029" style="position:absolute;left:19704;top:8636;width:22199;height:589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Configure Windows Server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_Ref417893885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2.4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5" o:spid="_x0000_s1030" type="#_x0000_t4" style="position:absolute;left:19094;top:16008;width:23431;height:6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M88QA&#10;AADcAAAADwAAAGRycy9kb3ducmV2LnhtbESPUWvCMBSF3wf+h3CFvc1UwSGdUYYgiPpi3Q+4a65N&#10;t+amJrHt/v0iCD4ezjnf4SzXg21ERz7UjhVMJxkI4tLpmisFX+ft2wJEiMgaG8ek4I8CrFejlyXm&#10;2vV8oq6IlUgQDjkqMDG2uZShNGQxTFxLnLyL8xZjkr6S2mOf4LaRsyx7lxZrTgsGW9oYKn+Lm1Xw&#10;892a/ri4XrKi9J3cH/3uejoo9ToePj9ARBriM/xo77SC2XwK9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zPPEAAAA3AAAAA8AAAAAAAAAAAAAAAAAmAIAAGRycy9k&#10;b3ducmV2LnhtbFBLBQYAAAAABAAEAPUAAACJAwAAAAA=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SQL server 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>localled to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 xml:space="preserve">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56" o:spid="_x0000_s1031" style="position:absolute;left:17316;top:25114;width:26968;height:562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nstall and configure SQL Server</w:t>
                        </w:r>
                      </w:p>
                      <w:p w:rsidR="009C22AC" w:rsidRPr="00F54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 w:rsidRPr="00F54A80"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_Ref417893906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2.5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7" o:spid="_x0000_s1032" style="position:absolute;left:18853;top:32645;width:23914;height:561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Squeeze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_Ref417893932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2.6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8" o:spid="_x0000_s1033" style="position:absolute;left:16611;top:40830;width:28391;height:57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>
                  <v:textbox>
                    <w:txbxContent>
                      <w:p w:rsidR="009C22AC" w:rsidRPr="000F402F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F402F">
                          <w:rPr>
                            <w:sz w:val="18"/>
                            <w:szCs w:val="18"/>
                            <w:lang w:val="en-US"/>
                          </w:rPr>
                          <w:t>Install and configure INTEL-FS application</w:t>
                        </w:r>
                      </w:p>
                      <w:p w:rsidR="009C22AC" w:rsidRPr="00F26A80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fr-FR"/>
                          </w:rPr>
                        </w:pPr>
                        <w:r w:rsidRPr="00F26A80">
                          <w:rPr>
                            <w:sz w:val="18"/>
                            <w:szCs w:val="18"/>
                            <w:lang w:val="fr-FR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instrText xml:space="preserve"> REF _Ref417894023 \r \h </w:instrTex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t>2.7</w:t>
                        </w:r>
                        <w:r>
                          <w:rPr>
                            <w:sz w:val="18"/>
                            <w:szCs w:val="18"/>
                            <w:lang w:val="fr-FR"/>
                          </w:rPr>
                          <w:fldChar w:fldCharType="end"/>
                        </w:r>
                      </w:p>
                      <w:p w:rsidR="009C22AC" w:rsidRPr="00982701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roundrect id="AutoShape 59" o:spid="_x0000_s1034" style="position:absolute;left:17221;top:48444;width:27159;height:61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HZ9MQA&#10;AADcAAAADwAAAGRycy9kb3ducmV2LnhtbESPQWvCQBSE7wX/w/IEb3VXIaWmriKCpTdp6sHja/Y1&#10;Cc2+jbubGP313UKhx2FmvmHW29G2YiAfGscaFnMFgrh0puFKw+nj8PgMIkRkg61j0nCjANvN5GGN&#10;uXFXfqehiJVIEA45aqhj7HIpQ1mTxTB3HXHyvpy3GJP0lTQerwluW7lU6klabDgt1NjRvqbyu+it&#10;htKoXvnzcFx9ZrG4D/2F5etF69l03L2AiDTG//Bf+81oWG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2fTEAAAA3AAAAA8AAAAAAAAAAAAAAAAAmAIAAGRycy9k&#10;b3ducmV2LnhtbFBLBQYAAAAABAAEAPUAAACJ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>Install and configure Cartographic Server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_Ref417894261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2.8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 id="AutoShape 61" o:spid="_x0000_s1035" type="#_x0000_t4" style="position:absolute;left:19094;top:56381;width:23431;height:6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Ua378A&#10;AADbAAAADwAAAGRycy9kb3ducmV2LnhtbERPzYrCMBC+L/gOYQRva+oeRKpRRBBEvVh9gLEZm2oz&#10;qUm27b795rCwx4/vf7UZbCM68qF2rGA2zUAQl07XXCm4XfefCxAhImtsHJOCHwqwWY8+Vphr1/OF&#10;uiJWIoVwyFGBibHNpQylIYth6lrixD2ctxgT9JXUHvsUbhv5lWVzabHm1GCwpZ2h8lV8WwXPe2v6&#10;8+L9yIrSd/J49of35aTUZDxslyAiDfFf/Oc+aAXztD59ST9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VRrfvwAAANsAAAAPAAAAAAAAAAAAAAAAAJgCAABkcnMvZG93bnJl&#10;di54bWxQSwUGAAAAAAQABAD1AAAAhAMAAAAA&#10;">
                  <v:textbox>
                    <w:txbxContent>
                      <w:p w:rsidR="009C22AC" w:rsidRPr="002B06F0" w:rsidRDefault="009C22AC" w:rsidP="000C4FFA">
                        <w:pPr>
                          <w:jc w:val="center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Is </w:t>
                        </w:r>
                        <w:r w:rsidRPr="002B06F0">
                          <w:rPr>
                            <w:sz w:val="14"/>
                            <w:szCs w:val="14"/>
                            <w:lang w:val="en-US"/>
                          </w:rPr>
                          <w:t>SQL server installed on INTEL-FS server</w:t>
                        </w:r>
                        <w:r>
                          <w:rPr>
                            <w:sz w:val="14"/>
                            <w:szCs w:val="14"/>
                            <w:lang w:val="en-US"/>
                          </w:rPr>
                          <w:t xml:space="preserve"> ?</w:t>
                        </w:r>
                      </w:p>
                    </w:txbxContent>
                  </v:textbox>
                </v:shape>
                <v:roundrect id="AutoShape 62" o:spid="_x0000_s1036" style="position:absolute;left:17221;top:65817;width:27171;height:609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PqsEA&#10;AADcAAAADwAAAGRycy9kb3ducmV2LnhtbERPz2vCMBS+D/wfwhO8zUTBMTvTMgTHbrLOg8dn89aW&#10;NS81SWvdX78cBjt+fL93xWQ7MZIPrWMNq6UCQVw503Kt4fR5eHwGESKywc4xabhTgCKfPewwM+7G&#10;HzSWsRYphEOGGpoY+0zKUDVkMSxdT5y4L+ctxgR9LY3HWwq3nVwr9SQttpwaGuxp31D1XQ5WQ2XU&#10;oPx5PG4vm1j+jMOV5dtV68V8en0BEWmK/+I/97vRsF6lt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6z6rBAAAA3AAAAA8AAAAAAAAAAAAAAAAAmAIAAGRycy9kb3du&#10;cmV2LnhtbFBLBQYAAAAABAAEAPUAAACGAwAAAAA=&#10;">
                  <v:textbox>
                    <w:txbxContent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Distributed installation</w:t>
                        </w:r>
                      </w:p>
                      <w:p w:rsidR="009C22AC" w:rsidRPr="00275E57" w:rsidRDefault="009C22AC" w:rsidP="000C4FF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275E57">
                          <w:rPr>
                            <w:sz w:val="18"/>
                            <w:szCs w:val="18"/>
                            <w:lang w:val="en-US"/>
                          </w:rPr>
                          <w:t xml:space="preserve">Cf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begin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instrText xml:space="preserve"> REF _Ref417894287 \r \h </w:instrTex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3.  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fldChar w:fldCharType="end"/>
                        </w:r>
                      </w:p>
                      <w:p w:rsidR="009C22AC" w:rsidRPr="00275E57" w:rsidRDefault="009C22AC" w:rsidP="000C4FFA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3" o:spid="_x0000_s1037" type="#_x0000_t32" style="position:absolute;left:30803;top:7194;width:7;height:14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0WWcIAAADcAAAADwAAAGRycy9kb3ducmV2LnhtbESPT4vCMBTE74LfITzBm6YrKNI1iiss&#10;iBfxD+weH83bNti8lCbb1G9vBMHjMDO/YVab3taio9Ybxwo+phkI4sJpw6WC6+V7sgThA7LG2jEp&#10;uJOHzXo4WGGuXeQTdedQigRhn6OCKoQml9IXFVn0U9cQJ+/PtRZDkm0pdYsxwW0tZ1m2kBYNp4UK&#10;G9pVVNzO/1aBiUfTNftd/Dr8/Hodydznzig1HvXbTxCB+vAOv9p7rWA2X8DzTDo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0WWcIAAADcAAAADwAAAAAAAAAAAAAA&#10;AAChAgAAZHJzL2Rvd25yZXYueG1sUEsFBgAAAAAEAAQA+QAAAJADAAAAAA==&#10;">
                  <v:stroke endarrow="block"/>
                </v:shape>
                <v:shape id="AutoShape 64" o:spid="_x0000_s1038" type="#_x0000_t32" style="position:absolute;left:30803;top:14535;width:7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D4gcUAAADcAAAADwAAAGRycy9kb3ducmV2LnhtbESPQWsCMRSE7wX/Q3iCt5pVqNXVKFJo&#10;EaWHqix6e2yeu4ublyWJuvrrTaHQ4zAz3zCzRWtqcSXnK8sKBv0EBHFudcWFgv3u83UMwgdkjbVl&#10;UnAnD4t552WGqbY3/qHrNhQiQtinqKAMoUml9HlJBn3fNsTRO1lnMETpCqkd3iLc1HKYJCNpsOK4&#10;UGJDHyXl5+3FKDhsJpfsnn3TOhtM1kd0xj92X0r1uu1yCiJQG/7Df+2VVjB8e4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D4gcUAAADcAAAADwAAAAAAAAAA&#10;AAAAAAChAgAAZHJzL2Rvd25yZXYueG1sUEsFBgAAAAAEAAQA+QAAAJMDAAAAAA==&#10;">
                  <v:stroke endarrow="block"/>
                </v:shape>
                <v:shape id="AutoShape 65" o:spid="_x0000_s1039" type="#_x0000_t32" style="position:absolute;left:30803;top:22637;width:7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4nsMAAAADcAAAADwAAAGRycy9kb3ducmV2LnhtbERPz2vCMBS+D/Y/hDfYbaYWOkY1igpC&#10;2WXMCXp8NM822LyUJjbtf78cBjt+fL/X28l2YqTBG8cKlosMBHHttOFGwfnn+PYBwgdkjZ1jUjCT&#10;h+3m+WmNpXaRv2k8hUakEPYlKmhD6Espfd2SRb9wPXHibm6wGBIcGqkHjCncdjLPsndp0XBqaLGn&#10;Q0v1/fSwCkz8MmNfHeL+83L1OpKZC2eUen2ZdisQgabwL/5zV1pBXqS1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OJ7DAAAAA3AAAAA8AAAAAAAAAAAAAAAAA&#10;oQIAAGRycy9kb3ducmV2LnhtbFBLBQYAAAAABAAEAPkAAACOAwAAAAA=&#10;">
                  <v:stroke endarrow="block"/>
                </v:shape>
                <v:shape id="AutoShape 66" o:spid="_x0000_s1040" type="#_x0000_t32" style="position:absolute;left:30803;top:30734;width:7;height:1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JaMYAAADcAAAADwAAAGRycy9kb3ducmV2LnhtbESPT2vCQBTE7wW/w/KE3upGoc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4TyWjGAAAA3AAAAA8AAAAAAAAA&#10;AAAAAAAAoQIAAGRycy9kb3ducmV2LnhtbFBLBQYAAAAABAAEAPkAAACUAwAAAAA=&#10;">
                  <v:stroke endarrow="block"/>
                </v:shape>
                <v:shape id="AutoShape 67" o:spid="_x0000_s1041" type="#_x0000_t32" style="position:absolute;left:30810;top:38258;width:6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WqSMMAAADcAAAADwAAAGRycy9kb3ducmV2LnhtbERPy2rCQBTdF/yH4Qrd1YkupKaOIoJS&#10;UrpQS2h3l8w1CWbuhJkxj369syh0eTjv9XYwjejI+dqygvksAUFcWF1zqeDrcnh5BeEDssbGMikY&#10;ycN2M3laY6ptzyfqzqEUMYR9igqqENpUSl9UZNDPbEscuat1BkOErpTaYR/DTSMXSbKUBmuODRW2&#10;tK+ouJ3vRsH3x+qej/knZfl8lf2gM/73clTqeTrs3kAEGsK/+M/9rhUslnF+PBOPgN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FqkjDAAAA3AAAAA8AAAAAAAAAAAAA&#10;AAAAoQIAAGRycy9kb3ducmV2LnhtbFBLBQYAAAAABAAEAPkAAACRAwAAAAA=&#10;">
                  <v:stroke endarrow="block"/>
                </v:shape>
                <v:shape id="AutoShape 68" o:spid="_x0000_s1042" type="#_x0000_t32" style="position:absolute;left:30803;top:46532;width:7;height:19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hEkMIAAADcAAAADwAAAGRycy9kb3ducmV2LnhtbESPT4vCMBTE78J+h/AWvGmqoEjXKK6w&#10;IF7EP7B7fDRv22DzUprY1G9vBMHjMDO/YZbr3taio9Ybxwom4wwEceG04VLB5fwzWoDwAVlj7ZgU&#10;3MnDevUxWGKuXeQjdadQigRhn6OCKoQml9IXFVn0Y9cQJ+/ftRZDkm0pdYsxwW0tp1k2lxYNp4UK&#10;G9pWVFxPN6vAxIPpmt02fu9//7yOZO4zZ5QafvabLxCB+vAOv9o7rWA6n8DzTDoCcvU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hEkMIAAADcAAAADwAAAAAAAAAAAAAA&#10;AAChAgAAZHJzL2Rvd25yZXYueG1sUEsFBgAAAAAEAAQA+QAAAJADAAAAAA==&#10;">
                  <v:stroke endarrow="block"/>
                </v:shape>
                <v:shape id="AutoShape 69" o:spid="_x0000_s1043" type="#_x0000_t32" style="position:absolute;left:30803;top:54546;width:7;height:18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uRpMUAAADcAAAADwAAAGRycy9kb3ducmV2LnhtbESPQWvCQBSE70L/w/IK3nRjDlJTVykF&#10;RZQe1BLa2yP7TILZt2F31eivdwXB4zAz3zDTeWcacSbna8sKRsMEBHFhdc2lgt/9YvABwgdkjY1l&#10;UnAlD/PZW2+KmbYX3tJ5F0oRIewzVFCF0GZS+qIig35oW+LoHawzGKJ0pdQOLxFuGpkmyVgarDku&#10;VNjSd0XFcXcyCv42k1N+zX9onY8m6390xt/2S6X6793XJ4hAXXiFn+2VVpCOU3iciUd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uRpMUAAADcAAAADwAAAAAAAAAA&#10;AAAAAAChAgAAZHJzL2Rvd25yZXYueG1sUEsFBgAAAAAEAAQA+QAAAJMDAAAAAA==&#10;">
                  <v:stroke endarrow="block"/>
                </v:shape>
                <v:shape id="AutoShape 70" o:spid="_x0000_s1044" type="#_x0000_t32" style="position:absolute;left:30810;top:63023;width:6;height:27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c0P8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iOR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c0P8UAAADcAAAADwAAAAAAAAAA&#10;AAAAAAChAgAAZHJzL2Rvd25yZXYueG1sUEsFBgAAAAAEAAQA+QAAAJMDAAAAAA==&#10;">
                  <v:stroke endarrow="block"/>
                </v:shape>
                <v:shape id="AutoShape 71" o:spid="_x0000_s1045" type="#_x0000_t32" style="position:absolute;left:30778;top:71913;width:32;height:23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/nCMIAAADcAAAADwAAAGRycy9kb3ducmV2LnhtbESPQWsCMRSE70L/Q3gFb5qtqJTVKFYo&#10;iBdRC+3xsXnuBjcvyybdrP/eCILHYWa+YZbr3taio9Ybxwo+xhkI4sJpw6WCn/P36BOED8gaa8ek&#10;4EYe1qu3wRJz7SIfqTuFUiQI+xwVVCE0uZS+qMiiH7uGOHkX11oMSbal1C3GBLe1nGTZXFo0nBYq&#10;bGhbUXE9/VsFJh5M1+y28Wv/++d1JHObOaPU8L3fLEAE6sMr/GzvtILJfAq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2/nCMIAAADcAAAADwAAAAAAAAAAAAAA&#10;AAChAgAAZHJzL2Rvd25yZXYueG1sUEsFBgAAAAAEAAQA+QAAAJADAAAAAA==&#10;">
                  <v:stroke endarrow="block"/>
                </v:shape>
                <v:shape id="AutoShape 75" o:spid="_x0000_s1046" type="#_x0000_t32" style="position:absolute;left:42525;top:19323;width:5290;height: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Wlh8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5D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Wlh8UAAADcAAAADwAAAAAAAAAA&#10;AAAAAAChAgAAZHJzL2Rvd25yZXYueG1sUEsFBgAAAAAEAAQA+QAAAJMDAAAAAA==&#10;"/>
                <v:shape id="AutoShape 77" o:spid="_x0000_s1047" type="#_x0000_t32" style="position:absolute;left:47815;top:19335;width:6;height:12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79" o:spid="_x0000_s1048" type="#_x0000_t33" style="position:absolute;left:30810;top:31527;width:16986;height:1118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vu9MYAAADcAAAADwAAAGRycy9kb3ducmV2LnhtbESPT2vCQBTE74LfYXlCb3VTof6JbkJb&#10;KvUioumhx0f2mQ3Nvk2zG43fvlsoeBxm5jfMJh9sIy7U+dqxgqdpAoK4dLrmSsFnsX1cgvABWWPj&#10;mBTcyEOejUcbTLW78pEup1CJCGGfogITQptK6UtDFv3UtcTRO7vOYoiyq6Tu8BrhtpGzJJlLizXH&#10;BYMtvRkqv0+9VfBsfsrVdnfjw/K1Lfrivd9/ffRKPUyGlzWIQEO4h//bO61gNl/A35l4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Jr7vTGAAAA3AAAAA8AAAAAAAAA&#10;AAAAAAAAoQIAAGRycy9kb3ducmV2LnhtbFBLBQYAAAAABAAEAPkAAACUAwAAAAA=&#10;">
                  <v:stroke endarrow="block"/>
                </v:shape>
                <v:shape id="AutoShape 80" o:spid="_x0000_s1049" type="#_x0000_t32" style="position:absolute;left:42418;top:59626;width:5289;height: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QKGcIAAADc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xnaW06k46A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uQKGcIAAADcAAAADwAAAAAAAAAAAAAA&#10;AAChAgAAZHJzL2Rvd25yZXYueG1sUEsFBgAAAAAEAAQA+QAAAJADAAAAAA==&#10;"/>
                <v:shape id="AutoShape 81" o:spid="_x0000_s1050" type="#_x0000_t32" style="position:absolute;left:47821;top:59531;width:7;height:13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vgs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9A3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or4LGAAAA3AAAAA8AAAAAAAAA&#10;AAAAAAAAoQIAAGRycy9kb3ducmV2LnhtbFBLBQYAAAAABAAEAPkAAACUAw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51" type="#_x0000_t202" style="position:absolute;left:32004;top:22288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 w:rsidRPr="00B51528"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v:shape id="AutoShape 82" o:spid="_x0000_s1052" type="#_x0000_t32" style="position:absolute;left:30822;top:72840;width:16999;height:7;rotation:1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+TyMcAAADcAAAADwAAAGRycy9kb3ducmV2LnhtbESPT2vCQBTE70K/w/IK3nSjGFNSV+kf&#10;BdFDqQZLb4/saxKafZtmV43f3hWEHoeZ+Q0zW3SmFidqXWVZwWgYgSDOra64UJDtV4MnEM4ja6wt&#10;k4ILOVjMH3ozTLU98yeddr4QAcIuRQWl900qpctLMuiGtiEO3o9tDfog20LqFs8Bbmo5jqKpNFhx&#10;WCixobeS8t/d0SjYvMbJ9u8rqw7LD51Mpu+xy+JvpfqP3cszCE+d/w/f22utYJyM4HYmHA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j5PIxwAAANwAAAAPAAAAAAAA&#10;AAAAAAAAAKECAABkcnMvZG93bnJldi54bWxQSwUGAAAAAAQABAD5AAAAlQMAAAAA&#10;">
                  <v:stroke endarrow="block"/>
                </v:shape>
                <v:shape id="Text Box 84" o:spid="_x0000_s1053" type="#_x0000_t202" style="position:absolute;left:48387;top:23907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5" o:spid="_x0000_s1054" type="#_x0000_t202" style="position:absolute;left:32385;top:62674;width:457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NO</w:t>
                        </w:r>
                      </w:p>
                    </w:txbxContent>
                  </v:textbox>
                </v:shape>
                <v:shape id="Text Box 86" o:spid="_x0000_s1055" type="#_x0000_t202" style="position:absolute;left:48577;top:67341;width:4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9C22AC" w:rsidRPr="00B51528" w:rsidRDefault="009C22AC" w:rsidP="000C4FFA">
                        <w:pPr>
                          <w:rPr>
                            <w:b/>
                            <w:lang w:val="fr-FR"/>
                          </w:rPr>
                        </w:pPr>
                        <w:r>
                          <w:rPr>
                            <w:b/>
                            <w:lang w:val="fr-FR"/>
                          </w:rPr>
                          <w:t>YES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0E8D" w:rsidRPr="00F54A80" w:rsidRDefault="00820E8D" w:rsidP="00820E8D">
      <w:pPr>
        <w:pStyle w:val="Heading2"/>
        <w:rPr>
          <w:lang w:val="en-US"/>
        </w:rPr>
      </w:pPr>
      <w:bookmarkStart w:id="121" w:name="_Toc340215086"/>
      <w:bookmarkStart w:id="122" w:name="_Toc326565811"/>
      <w:bookmarkStart w:id="123" w:name="_Ref417893836"/>
      <w:bookmarkStart w:id="124" w:name="_Toc440979173"/>
      <w:r w:rsidRPr="00F54A80">
        <w:rPr>
          <w:lang w:val="en-US"/>
        </w:rPr>
        <w:lastRenderedPageBreak/>
        <w:t>Prerequisites</w:t>
      </w:r>
      <w:bookmarkEnd w:id="121"/>
      <w:bookmarkEnd w:id="122"/>
      <w:bookmarkEnd w:id="123"/>
      <w:bookmarkEnd w:id="124"/>
    </w:p>
    <w:p w:rsidR="009E1F8E" w:rsidRPr="00F54A80" w:rsidRDefault="009E1F8E" w:rsidP="00BF2F56">
      <w:pPr>
        <w:pStyle w:val="Heading3"/>
        <w:rPr>
          <w:lang w:val="en-US"/>
        </w:rPr>
      </w:pPr>
      <w:bookmarkStart w:id="125" w:name="_Toc440979174"/>
      <w:r w:rsidRPr="00F54A80">
        <w:rPr>
          <w:lang w:val="en-US"/>
        </w:rPr>
        <w:t>Infrastructure prerequisites</w:t>
      </w:r>
      <w:bookmarkEnd w:id="125"/>
    </w:p>
    <w:p w:rsidR="00BF2F56" w:rsidRPr="00F54A80" w:rsidRDefault="00BF2F56" w:rsidP="00BF2F56">
      <w:pPr>
        <w:rPr>
          <w:lang w:val="en-US"/>
        </w:rPr>
      </w:pPr>
      <w:r w:rsidRPr="00F54A80">
        <w:rPr>
          <w:lang w:val="en-US"/>
        </w:rPr>
        <w:t>The following server interfacing with INTEL-FS shall be available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Enterpise Management System (</w:t>
      </w:r>
      <w:r w:rsidR="00BF2F56" w:rsidRPr="00F54A80">
        <w:rPr>
          <w:color w:val="000000"/>
        </w:rPr>
        <w:t>SCOM</w:t>
      </w:r>
      <w:r w:rsidRPr="00F54A80">
        <w:rPr>
          <w:color w:val="000000"/>
        </w:rPr>
        <w:t>): SCOM 2012 R2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E-Mail: Exchange Server 2007 SP3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Symantec Backup Exec: 2012 SP</w:t>
      </w:r>
      <w:r w:rsidR="00CB0CC7">
        <w:rPr>
          <w:color w:val="000000"/>
        </w:rPr>
        <w:t>4</w:t>
      </w:r>
    </w:p>
    <w:p w:rsidR="00BF2F56" w:rsidRPr="00F54A80" w:rsidRDefault="00DB279F" w:rsidP="00BF2F56">
      <w:pPr>
        <w:pStyle w:val="Para1C"/>
        <w:rPr>
          <w:color w:val="000000"/>
        </w:rPr>
      </w:pPr>
      <w:r w:rsidRPr="00F54A80">
        <w:rPr>
          <w:color w:val="000000"/>
        </w:rPr>
        <w:t>Directory Services: Active directory Windows Server 2008 R2 SP1</w:t>
      </w:r>
    </w:p>
    <w:p w:rsidR="00BF2F56" w:rsidRPr="00F54A80" w:rsidRDefault="00BF2F56" w:rsidP="00BF2F56">
      <w:pPr>
        <w:pStyle w:val="Para1C"/>
        <w:rPr>
          <w:color w:val="000000"/>
        </w:rPr>
      </w:pPr>
      <w:bookmarkStart w:id="126" w:name="_Server_prerequisites"/>
      <w:bookmarkStart w:id="127" w:name="_Toc340215087"/>
      <w:bookmarkStart w:id="128" w:name="_Toc326565812"/>
      <w:bookmarkEnd w:id="126"/>
      <w:r w:rsidRPr="00F54A80">
        <w:rPr>
          <w:color w:val="000000"/>
        </w:rPr>
        <w:t>Core GIS ser</w:t>
      </w:r>
      <w:r w:rsidR="00DB279F" w:rsidRPr="00F54A80">
        <w:rPr>
          <w:color w:val="000000"/>
        </w:rPr>
        <w:t>vices:</w:t>
      </w:r>
      <w:r w:rsidRPr="00F54A80">
        <w:rPr>
          <w:color w:val="000000"/>
        </w:rPr>
        <w:t xml:space="preserve"> </w:t>
      </w:r>
      <w:r w:rsidR="00DB279F" w:rsidRPr="00F54A80">
        <w:rPr>
          <w:color w:val="000000"/>
        </w:rPr>
        <w:t>v</w:t>
      </w:r>
      <w:r w:rsidRPr="00F54A80">
        <w:rPr>
          <w:color w:val="000000"/>
        </w:rPr>
        <w:t>1.0</w:t>
      </w:r>
      <w:r w:rsidR="00DB279F" w:rsidRPr="00F54A80">
        <w:rPr>
          <w:color w:val="000000"/>
        </w:rPr>
        <w:t>.</w:t>
      </w:r>
      <w:r w:rsidRPr="00F54A80">
        <w:rPr>
          <w:color w:val="000000"/>
        </w:rPr>
        <w:t xml:space="preserve">5 </w:t>
      </w:r>
    </w:p>
    <w:p w:rsidR="00820E8D" w:rsidRPr="00F54A80" w:rsidRDefault="00820E8D" w:rsidP="00820E8D">
      <w:pPr>
        <w:pStyle w:val="Heading3"/>
        <w:rPr>
          <w:lang w:val="en-US"/>
        </w:rPr>
      </w:pPr>
      <w:bookmarkStart w:id="129" w:name="_Ref417912583"/>
      <w:bookmarkStart w:id="130" w:name="_Toc440979175"/>
      <w:r w:rsidRPr="00F54A80">
        <w:rPr>
          <w:lang w:val="en-US"/>
        </w:rPr>
        <w:t>Server prerequisites</w:t>
      </w:r>
      <w:bookmarkEnd w:id="127"/>
      <w:bookmarkEnd w:id="128"/>
      <w:bookmarkEnd w:id="129"/>
      <w:bookmarkEnd w:id="130"/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Hardware</w:t>
      </w:r>
    </w:p>
    <w:p w:rsidR="00820E8D" w:rsidRPr="00F54A80" w:rsidRDefault="00820E8D" w:rsidP="00820E8D">
      <w:pPr>
        <w:pStyle w:val="Para1C"/>
      </w:pPr>
      <w:r w:rsidRPr="00F54A80">
        <w:t xml:space="preserve"> </w:t>
      </w:r>
      <w:r w:rsidR="001A3103" w:rsidRPr="00F54A80">
        <w:t>INTEL-FS server hardware configuration meets the minimum hardware configuration specified in Annex 3 to the SRS.</w:t>
      </w:r>
      <w:r w:rsidR="005D60D3">
        <w:t xml:space="preserve"> </w:t>
      </w:r>
      <w:r w:rsidR="00CD265D">
        <w:t>In particular, INTEL-FS Data partition  shall be configured as to allow storing 10 days of INTEL-FS logs (estimated required volume is 13GB)</w:t>
      </w:r>
    </w:p>
    <w:p w:rsidR="008F3CA5" w:rsidRPr="00F54A80" w:rsidRDefault="008F3CA5" w:rsidP="008F3CA5">
      <w:pPr>
        <w:pStyle w:val="Heading4"/>
        <w:rPr>
          <w:lang w:val="en-US"/>
        </w:rPr>
      </w:pPr>
      <w:r w:rsidRPr="00F54A80">
        <w:rPr>
          <w:lang w:val="en-US"/>
        </w:rPr>
        <w:t>Software</w:t>
      </w:r>
    </w:p>
    <w:p w:rsidR="008F3CA5" w:rsidRPr="00F54A80" w:rsidRDefault="008F3CA5" w:rsidP="008F3CA5">
      <w:pPr>
        <w:ind w:firstLine="284"/>
        <w:rPr>
          <w:lang w:val="en-US"/>
        </w:rPr>
      </w:pPr>
      <w:r w:rsidRPr="00F54A80">
        <w:rPr>
          <w:lang w:val="en-US"/>
        </w:rPr>
        <w:t>The following softwares shall be installed on INTEL-FS server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Windows Server 2008 R2 Enterprise x64 SP1 (English Version) with </w:t>
      </w:r>
      <w:r w:rsidR="00A15173" w:rsidRPr="00F54A80">
        <w:rPr>
          <w:color w:val="000000"/>
        </w:rPr>
        <w:t xml:space="preserve">KB </w:t>
      </w:r>
      <w:r w:rsidR="00A15173" w:rsidRPr="00F54A80">
        <w:rPr>
          <w:rStyle w:val="hps"/>
        </w:rPr>
        <w:t>bundle</w:t>
      </w:r>
      <w:r w:rsidR="00A15173" w:rsidRPr="00F54A80">
        <w:t xml:space="preserve"> </w:t>
      </w:r>
      <w:r w:rsidR="00A15173" w:rsidRPr="00F54A80">
        <w:rPr>
          <w:rStyle w:val="hps"/>
        </w:rPr>
        <w:t>defined</w:t>
      </w:r>
      <w:r w:rsidR="00A15173" w:rsidRPr="00F54A80">
        <w:t xml:space="preserve"> </w:t>
      </w:r>
      <w:r w:rsidR="00A15173" w:rsidRPr="00F54A80">
        <w:rPr>
          <w:rStyle w:val="hps"/>
        </w:rPr>
        <w:t>by NCIA</w:t>
      </w:r>
      <w:r w:rsidR="00A15173" w:rsidRPr="00F54A80">
        <w:t xml:space="preserve"> </w:t>
      </w:r>
      <w:r w:rsidR="00A15173" w:rsidRPr="00F54A80">
        <w:rPr>
          <w:rStyle w:val="hps"/>
        </w:rPr>
        <w:t>at the time of</w:t>
      </w:r>
      <w:r w:rsidR="00A15173" w:rsidRPr="00F54A80">
        <w:t xml:space="preserve"> </w:t>
      </w:r>
      <w:r w:rsidR="00A15173" w:rsidRPr="00F54A80">
        <w:rPr>
          <w:rStyle w:val="hps"/>
        </w:rPr>
        <w:t>installation</w:t>
      </w:r>
      <w:r w:rsidRPr="00F54A80">
        <w:t>.</w:t>
      </w:r>
      <w:r w:rsidR="00CD265D">
        <w:t xml:space="preserve"> </w:t>
      </w:r>
    </w:p>
    <w:p w:rsidR="00820E8D" w:rsidRPr="00F54A80" w:rsidRDefault="00820E8D" w:rsidP="00820E8D">
      <w:pPr>
        <w:pStyle w:val="Para1C"/>
        <w:rPr>
          <w:color w:val="000000"/>
        </w:rPr>
      </w:pPr>
      <w:r w:rsidRPr="00F54A80">
        <w:rPr>
          <w:color w:val="000000"/>
        </w:rPr>
        <w:t xml:space="preserve">.NET Framework 4.0 (4.0.30319.01) with </w:t>
      </w:r>
      <w:r w:rsidR="00DB279F" w:rsidRPr="00F54A80">
        <w:rPr>
          <w:color w:val="000000"/>
        </w:rPr>
        <w:t xml:space="preserve">KB 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2487367,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2604121,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2656351,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2656368,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2686827,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2729449,</w:t>
      </w:r>
    </w:p>
    <w:p w:rsidR="00820E8D" w:rsidRPr="00F54A80" w:rsidRDefault="00820E8D" w:rsidP="00243A03">
      <w:pPr>
        <w:pStyle w:val="Para1C"/>
        <w:numPr>
          <w:ilvl w:val="3"/>
          <w:numId w:val="20"/>
        </w:numPr>
        <w:rPr>
          <w:color w:val="000000"/>
        </w:rPr>
      </w:pPr>
      <w:r w:rsidRPr="00F54A80">
        <w:rPr>
          <w:color w:val="000000"/>
        </w:rPr>
        <w:t>2737019</w:t>
      </w:r>
    </w:p>
    <w:p w:rsidR="00F20BB8" w:rsidRPr="00F54A80" w:rsidRDefault="00F20BB8" w:rsidP="00F20BB8">
      <w:pPr>
        <w:pStyle w:val="Para1C"/>
        <w:rPr>
          <w:color w:val="000000"/>
        </w:rPr>
      </w:pPr>
      <w:r w:rsidRPr="00F54A80">
        <w:rPr>
          <w:color w:val="000000"/>
        </w:rPr>
        <w:t>Mac Afee VirusScan 8.8</w:t>
      </w:r>
    </w:p>
    <w:p w:rsidR="008F3CA5" w:rsidRPr="00F54A80" w:rsidRDefault="008F3CA5" w:rsidP="008F3CA5">
      <w:pPr>
        <w:ind w:firstLine="709"/>
        <w:rPr>
          <w:lang w:val="en-US"/>
        </w:rPr>
      </w:pPr>
      <w:r w:rsidRPr="00F54A80">
        <w:rPr>
          <w:lang w:val="en-US"/>
        </w:rPr>
        <w:t>The following item shall be available</w:t>
      </w:r>
    </w:p>
    <w:p w:rsidR="008F3CA5" w:rsidRDefault="008F3CA5" w:rsidP="008F3CA5">
      <w:pPr>
        <w:pStyle w:val="Para1C"/>
      </w:pPr>
      <w:r w:rsidRPr="00F54A80">
        <w:t>Microsoft SQL Server 2008 R2 Enterprise x64 (10.50.1600.1) installation disk.</w:t>
      </w:r>
    </w:p>
    <w:p w:rsidR="00F704C1" w:rsidRPr="00F704C1" w:rsidRDefault="00F704C1" w:rsidP="00F704C1">
      <w:pPr>
        <w:pStyle w:val="Para1C"/>
      </w:pPr>
      <w:r>
        <w:t>Microsoft SQL Server 2008 R2 x64 SP2 KB “</w:t>
      </w:r>
      <w:r w:rsidRPr="00F704C1">
        <w:t>SQLServer2008R2SP2-KB2630458-x64-ENU.exe</w:t>
      </w:r>
      <w:r>
        <w:t>”.</w:t>
      </w:r>
    </w:p>
    <w:p w:rsidR="00F20BB8" w:rsidRPr="00F54A80" w:rsidRDefault="00F20BB8" w:rsidP="00F20BB8">
      <w:pPr>
        <w:pStyle w:val="Heading4"/>
        <w:rPr>
          <w:lang w:val="en-US"/>
        </w:rPr>
      </w:pPr>
      <w:bookmarkStart w:id="131" w:name="_Ref417912586"/>
      <w:r w:rsidRPr="00F54A80">
        <w:rPr>
          <w:lang w:val="en-US"/>
        </w:rPr>
        <w:t>Miscellaneous</w:t>
      </w:r>
      <w:bookmarkEnd w:id="131"/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>Account used for installation shall be a</w:t>
      </w:r>
      <w:r w:rsidR="00A9320C">
        <w:rPr>
          <w:color w:val="000000"/>
        </w:rPr>
        <w:t xml:space="preserve"> user domain</w:t>
      </w:r>
      <w:r w:rsidRPr="00F54A80">
        <w:rPr>
          <w:color w:val="000000"/>
        </w:rPr>
        <w:t xml:space="preserve"> account with local administrator rights</w:t>
      </w:r>
      <w:r w:rsidR="00A9320C">
        <w:rPr>
          <w:color w:val="000000"/>
        </w:rPr>
        <w:t xml:space="preserve"> on the INTEL-FS server</w:t>
      </w:r>
    </w:p>
    <w:p w:rsidR="008F3CA5" w:rsidRPr="00F54A80" w:rsidRDefault="008F3CA5" w:rsidP="008F3CA5">
      <w:pPr>
        <w:pStyle w:val="Para1C"/>
        <w:rPr>
          <w:color w:val="000000"/>
        </w:rPr>
      </w:pPr>
      <w:r w:rsidRPr="00F54A80">
        <w:rPr>
          <w:color w:val="000000"/>
        </w:rPr>
        <w:t xml:space="preserve">Remote desktop access to INTEL-FS server enabled for installation account. This access is only needed </w:t>
      </w:r>
      <w:r w:rsidR="009A39B2" w:rsidRPr="00F54A80">
        <w:rPr>
          <w:color w:val="000000"/>
        </w:rPr>
        <w:t xml:space="preserve">in </w:t>
      </w:r>
      <w:r w:rsidRPr="00F54A80">
        <w:rPr>
          <w:color w:val="000000"/>
        </w:rPr>
        <w:t>case of a remote installation.</w:t>
      </w:r>
    </w:p>
    <w:p w:rsidR="00C24953" w:rsidRDefault="00851036" w:rsidP="00847CAA">
      <w:pPr>
        <w:pStyle w:val="Para1C"/>
        <w:rPr>
          <w:color w:val="000000"/>
        </w:rPr>
      </w:pPr>
      <w:r>
        <w:rPr>
          <w:color w:val="000000"/>
        </w:rPr>
        <w:t>A workstation accessing INTEL</w:t>
      </w:r>
      <w:r w:rsidR="00847CAA" w:rsidRPr="00F54A80">
        <w:rPr>
          <w:color w:val="000000"/>
        </w:rPr>
        <w:t xml:space="preserve">-FS server with a valid account </w:t>
      </w:r>
    </w:p>
    <w:p w:rsidR="008F0EF2" w:rsidRPr="00A14D82" w:rsidRDefault="00354474" w:rsidP="00A14D82">
      <w:pPr>
        <w:pStyle w:val="Para1C"/>
        <w:rPr>
          <w:color w:val="000000"/>
        </w:rPr>
      </w:pPr>
      <w:r>
        <w:rPr>
          <w:color w:val="000000"/>
        </w:rPr>
        <w:t>Page file size shall be equal</w:t>
      </w:r>
      <w:r w:rsidR="008F0EF2" w:rsidRPr="00A14D82">
        <w:rPr>
          <w:color w:val="000000"/>
        </w:rPr>
        <w:t xml:space="preserve"> to 1.5</w:t>
      </w:r>
      <w:r w:rsidR="00A14D82" w:rsidRPr="00A14D82">
        <w:rPr>
          <w:color w:val="000000"/>
        </w:rPr>
        <w:t xml:space="preserve"> </w:t>
      </w:r>
      <w:r w:rsidR="008F0EF2" w:rsidRPr="00A14D82">
        <w:rPr>
          <w:color w:val="000000"/>
        </w:rPr>
        <w:t>x</w:t>
      </w:r>
      <w:r w:rsidR="00A14D82" w:rsidRPr="00A14D82">
        <w:rPr>
          <w:color w:val="000000"/>
        </w:rPr>
        <w:t xml:space="preserve"> INTEL-FS server </w:t>
      </w:r>
      <w:r w:rsidR="008F0EF2" w:rsidRPr="00A14D82">
        <w:rPr>
          <w:color w:val="000000"/>
        </w:rPr>
        <w:t xml:space="preserve">RAM </w:t>
      </w:r>
      <w:r w:rsidR="00A14D82">
        <w:rPr>
          <w:color w:val="000000"/>
        </w:rPr>
        <w:t>size</w:t>
      </w:r>
    </w:p>
    <w:p w:rsidR="008F3CA5" w:rsidRPr="00F54A80" w:rsidRDefault="008F3CA5" w:rsidP="008F3CA5">
      <w:pPr>
        <w:pStyle w:val="Heading4"/>
        <w:rPr>
          <w:lang w:val="en-US"/>
        </w:rPr>
      </w:pPr>
      <w:bookmarkStart w:id="132" w:name="_Ref426967911"/>
      <w:r w:rsidRPr="00F54A80">
        <w:rPr>
          <w:lang w:val="en-US"/>
        </w:rPr>
        <w:lastRenderedPageBreak/>
        <w:t>Configuration information</w:t>
      </w:r>
      <w:bookmarkEnd w:id="132"/>
    </w:p>
    <w:p w:rsidR="00AD151C" w:rsidRPr="00F54A80" w:rsidRDefault="008F3CA5" w:rsidP="00AD151C">
      <w:pPr>
        <w:pStyle w:val="Para1C"/>
        <w:numPr>
          <w:ilvl w:val="0"/>
          <w:numId w:val="0"/>
        </w:numPr>
        <w:ind w:left="1080"/>
      </w:pPr>
      <w:r w:rsidRPr="00F54A80">
        <w:t>During the installation</w:t>
      </w:r>
      <w:r w:rsidR="009A39B2" w:rsidRPr="00F54A80">
        <w:t>,</w:t>
      </w:r>
      <w:r w:rsidRPr="00F54A80">
        <w:t xml:space="preserve"> </w:t>
      </w:r>
      <w:r w:rsidR="00F20BB8" w:rsidRPr="00F54A80">
        <w:t>configuration information</w:t>
      </w:r>
      <w:r w:rsidR="009A39B2" w:rsidRPr="00F54A80">
        <w:t>s</w:t>
      </w:r>
      <w:r w:rsidRPr="00F54A80">
        <w:t xml:space="preserve"> </w:t>
      </w:r>
      <w:r w:rsidR="00294710" w:rsidRPr="00F54A80">
        <w:t>are needed</w:t>
      </w:r>
      <w:r w:rsidR="006224AA" w:rsidRPr="00F54A80">
        <w:t xml:space="preserve">. </w:t>
      </w:r>
      <w:r w:rsidR="009A39B2" w:rsidRPr="00F54A80">
        <w:t xml:space="preserve">These informations shall be </w:t>
      </w:r>
      <w:r w:rsidR="006224AA" w:rsidRPr="00F54A80">
        <w:t xml:space="preserve"> </w:t>
      </w:r>
      <w:r w:rsidR="009A39B2" w:rsidRPr="00F54A80">
        <w:t>available</w:t>
      </w:r>
      <w:r w:rsidR="006224AA" w:rsidRPr="00F54A80">
        <w:t xml:space="preserve"> before starting the installation </w:t>
      </w:r>
    </w:p>
    <w:p w:rsidR="009304F1" w:rsidRPr="00F54A80" w:rsidRDefault="009304F1" w:rsidP="009304F1">
      <w:pPr>
        <w:ind w:left="709"/>
        <w:rPr>
          <w:lang w:val="en-US"/>
        </w:rPr>
      </w:pPr>
      <w:r w:rsidRPr="00F54A80">
        <w:rPr>
          <w:lang w:val="en-US"/>
        </w:rPr>
        <w:t>Information below is used during SQL server installation</w:t>
      </w:r>
    </w:p>
    <w:p w:rsidR="00DC27A2" w:rsidRPr="00F54A80" w:rsidRDefault="00DC27A2" w:rsidP="00DC27A2">
      <w:pPr>
        <w:pStyle w:val="Para1C"/>
      </w:pPr>
      <w:r w:rsidRPr="00F54A80">
        <w:t>SQL server product key</w:t>
      </w:r>
    </w:p>
    <w:p w:rsidR="009304F1" w:rsidRPr="00F54A80" w:rsidRDefault="009304F1" w:rsidP="009304F1">
      <w:pPr>
        <w:pStyle w:val="Para1C"/>
      </w:pPr>
      <w:r w:rsidRPr="00F54A80">
        <w:t>SQL server system administrator (sa)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during Squeeze Server COTS installation</w:t>
      </w:r>
    </w:p>
    <w:p w:rsidR="00294710" w:rsidRPr="00F54A80" w:rsidRDefault="00294710" w:rsidP="00294710">
      <w:pPr>
        <w:pStyle w:val="Para1C"/>
      </w:pPr>
      <w:r w:rsidRPr="00F54A80">
        <w:t>Squeeze Server 3.0 activation credential (Company name and serial number)</w:t>
      </w:r>
    </w:p>
    <w:p w:rsidR="00294710" w:rsidRPr="00F54A80" w:rsidRDefault="009304F1" w:rsidP="00294710">
      <w:pPr>
        <w:rPr>
          <w:lang w:val="en-US"/>
        </w:rPr>
      </w:pPr>
      <w:r w:rsidRPr="00F54A80">
        <w:rPr>
          <w:lang w:val="en-US"/>
        </w:rPr>
        <w:tab/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INTEL-FS installation</w:t>
      </w:r>
    </w:p>
    <w:p w:rsidR="00AD151C" w:rsidRPr="00F54A80" w:rsidRDefault="00820E8D" w:rsidP="00AD151C">
      <w:pPr>
        <w:pStyle w:val="Para1C"/>
        <w:rPr>
          <w:color w:val="000000"/>
        </w:rPr>
      </w:pPr>
      <w:r w:rsidRPr="00F54A80">
        <w:rPr>
          <w:color w:val="000000"/>
        </w:rPr>
        <w:t xml:space="preserve">A valid certificate used for SSL authentication </w:t>
      </w:r>
    </w:p>
    <w:p w:rsidR="00DD2997" w:rsidRPr="00F54A80" w:rsidRDefault="00DD2997" w:rsidP="00DD2997">
      <w:pPr>
        <w:pStyle w:val="Para1C"/>
      </w:pPr>
      <w:r w:rsidRPr="00F54A80">
        <w:t>Logical identifier of the site (server name</w:t>
      </w:r>
      <w:r w:rsidR="006224AA" w:rsidRPr="00F54A80">
        <w:t>)</w:t>
      </w:r>
    </w:p>
    <w:p w:rsidR="006224AA" w:rsidRPr="00F54A80" w:rsidRDefault="006224AA" w:rsidP="006224AA">
      <w:pPr>
        <w:pStyle w:val="Para1C"/>
      </w:pPr>
      <w:r w:rsidRPr="00F54A80">
        <w:t>Default organizational node name</w:t>
      </w:r>
    </w:p>
    <w:p w:rsidR="006224AA" w:rsidRPr="00F54A80" w:rsidRDefault="006224AA" w:rsidP="006224AA">
      <w:pPr>
        <w:pStyle w:val="Para1C"/>
      </w:pPr>
      <w:r w:rsidRPr="00F54A80">
        <w:t>Guest account login name</w:t>
      </w:r>
    </w:p>
    <w:p w:rsidR="006224AA" w:rsidRPr="00F54A80" w:rsidRDefault="00294710" w:rsidP="006224AA">
      <w:pPr>
        <w:pStyle w:val="Para1C"/>
      </w:pPr>
      <w:r w:rsidRPr="00F54A80">
        <w:t>Intel FS administrator password</w:t>
      </w:r>
    </w:p>
    <w:p w:rsidR="002E4901" w:rsidRPr="00F54A80" w:rsidRDefault="00AD151C" w:rsidP="00AD151C">
      <w:pPr>
        <w:pStyle w:val="Para1C"/>
      </w:pPr>
      <w:r w:rsidRPr="00F54A80">
        <w:t xml:space="preserve">SMTP </w:t>
      </w:r>
      <w:r w:rsidR="00DB279F" w:rsidRPr="00F54A80">
        <w:t>(</w:t>
      </w:r>
      <w:r w:rsidR="00DB279F" w:rsidRPr="00F54A80">
        <w:rPr>
          <w:color w:val="000000"/>
        </w:rPr>
        <w:t>E-Mail</w:t>
      </w:r>
      <w:r w:rsidR="00DB279F" w:rsidRPr="00F54A80">
        <w:t>) server</w:t>
      </w:r>
      <w:r w:rsidR="00DD2997" w:rsidRPr="00F54A80">
        <w:t xml:space="preserve"> hostname</w:t>
      </w:r>
    </w:p>
    <w:p w:rsidR="00294710" w:rsidRDefault="00294710" w:rsidP="00294710">
      <w:pPr>
        <w:pStyle w:val="Para1C"/>
      </w:pPr>
      <w:r w:rsidRPr="00F54A80">
        <w:t xml:space="preserve">Optionnaly, publication source of the site if the default value “ACO” is not relevant. </w:t>
      </w:r>
    </w:p>
    <w:p w:rsidR="001D284C" w:rsidRDefault="001D284C" w:rsidP="001D284C">
      <w:pPr>
        <w:pStyle w:val="Para1C"/>
      </w:pPr>
      <w:r>
        <w:t>Optionnaly, a domain value file.</w:t>
      </w:r>
    </w:p>
    <w:p w:rsidR="00A2411F" w:rsidRPr="00A2411F" w:rsidRDefault="00A2411F" w:rsidP="00A2411F">
      <w:pPr>
        <w:pStyle w:val="Para1C"/>
      </w:pPr>
      <w:r w:rsidRPr="00A2411F">
        <w:t>Optionnaly, a new “groups of permition” .csv configuration file</w:t>
      </w:r>
    </w:p>
    <w:p w:rsidR="00294710" w:rsidRPr="00F54A80" w:rsidRDefault="00DB279F" w:rsidP="00294710">
      <w:pPr>
        <w:pStyle w:val="Para1C"/>
      </w:pPr>
      <w:r w:rsidRPr="00F54A80">
        <w:t xml:space="preserve">NATO systems </w:t>
      </w:r>
      <w:r w:rsidR="00911EB0" w:rsidRPr="00F54A80">
        <w:t xml:space="preserve">server </w:t>
      </w:r>
      <w:r w:rsidR="00294710" w:rsidRPr="00F54A80">
        <w:t xml:space="preserve">interfacing with the INTEL-FS server IP addresses </w:t>
      </w:r>
    </w:p>
    <w:p w:rsidR="00294710" w:rsidRPr="00F54A80" w:rsidRDefault="009304F1" w:rsidP="00294710">
      <w:pPr>
        <w:ind w:firstLine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>nformation</w:t>
      </w:r>
      <w:r w:rsidRPr="00F54A80">
        <w:rPr>
          <w:lang w:val="en-US"/>
        </w:rPr>
        <w:t>s</w:t>
      </w:r>
      <w:r w:rsidR="00294710" w:rsidRPr="00F54A80">
        <w:rPr>
          <w:lang w:val="en-US"/>
        </w:rPr>
        <w:t xml:space="preserve"> below are used during cartographic server installation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t>ArcGISServer 10.0 SP5 software authorization file</w:t>
      </w:r>
    </w:p>
    <w:p w:rsidR="00BF2F56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 xml:space="preserve">Core GIS server hostname. </w:t>
      </w:r>
    </w:p>
    <w:p w:rsidR="00294710" w:rsidRPr="00F54A80" w:rsidRDefault="00294710" w:rsidP="00294710">
      <w:pPr>
        <w:pStyle w:val="Para1C"/>
        <w:rPr>
          <w:color w:val="000000"/>
        </w:rPr>
      </w:pPr>
      <w:r w:rsidRPr="00F54A80">
        <w:rPr>
          <w:color w:val="000000"/>
        </w:rPr>
        <w:t>Mandatory informations to configure Core GIS map services (IE WMS and WFS url)</w:t>
      </w:r>
    </w:p>
    <w:p w:rsidR="00172326" w:rsidRPr="00F54A80" w:rsidRDefault="00C40150" w:rsidP="00172326">
      <w:pPr>
        <w:pStyle w:val="Para1C"/>
        <w:rPr>
          <w:color w:val="000000"/>
        </w:rPr>
      </w:pPr>
      <w:r w:rsidRPr="00F54A80">
        <w:rPr>
          <w:color w:val="000000"/>
        </w:rPr>
        <w:t xml:space="preserve">ArcSOM, ArcSOC and Webservices </w:t>
      </w:r>
      <w:r w:rsidR="00911EB0" w:rsidRPr="00F54A80">
        <w:rPr>
          <w:color w:val="000000"/>
        </w:rPr>
        <w:t>ArcGISServer</w:t>
      </w:r>
      <w:r w:rsidR="00172326" w:rsidRPr="00F54A80">
        <w:rPr>
          <w:color w:val="000000"/>
        </w:rPr>
        <w:t xml:space="preserve"> local services</w:t>
      </w:r>
      <w:r w:rsidRPr="00F54A80">
        <w:rPr>
          <w:color w:val="000000"/>
        </w:rPr>
        <w:t xml:space="preserve"> </w:t>
      </w:r>
      <w:r w:rsidR="00172326" w:rsidRPr="00F54A80">
        <w:rPr>
          <w:color w:val="000000"/>
        </w:rPr>
        <w:t xml:space="preserve"> account password</w:t>
      </w:r>
    </w:p>
    <w:p w:rsidR="00294710" w:rsidRPr="00F54A80" w:rsidRDefault="009304F1" w:rsidP="00294710">
      <w:pPr>
        <w:ind w:left="709"/>
        <w:rPr>
          <w:lang w:val="en-US"/>
        </w:rPr>
      </w:pPr>
      <w:r w:rsidRPr="00F54A80">
        <w:rPr>
          <w:lang w:val="en-US"/>
        </w:rPr>
        <w:t>I</w:t>
      </w:r>
      <w:r w:rsidR="00294710" w:rsidRPr="00F54A80">
        <w:rPr>
          <w:lang w:val="en-US"/>
        </w:rPr>
        <w:t xml:space="preserve">nformation below </w:t>
      </w:r>
      <w:r w:rsidRPr="00F54A80">
        <w:rPr>
          <w:lang w:val="en-US"/>
        </w:rPr>
        <w:t>is</w:t>
      </w:r>
      <w:r w:rsidR="00294710" w:rsidRPr="00F54A80">
        <w:rPr>
          <w:lang w:val="en-US"/>
        </w:rPr>
        <w:t xml:space="preserve"> used for iBridge configuration.</w:t>
      </w:r>
    </w:p>
    <w:p w:rsidR="004B1D84" w:rsidRPr="00F54A80" w:rsidRDefault="00C84C55" w:rsidP="004B1D84">
      <w:pPr>
        <w:pStyle w:val="Para1C"/>
      </w:pPr>
      <w:bookmarkStart w:id="133" w:name="_Ref419206814"/>
      <w:r>
        <w:t>The UNC of a</w:t>
      </w:r>
      <w:r w:rsidR="004B1D84" w:rsidRPr="00F54A80">
        <w:t xml:space="preserve"> shared folder </w:t>
      </w:r>
      <w:r>
        <w:t xml:space="preserve">created </w:t>
      </w:r>
      <w:r w:rsidR="004B1D84" w:rsidRPr="00F54A80">
        <w:t xml:space="preserve">on a specific server </w:t>
      </w:r>
      <w:r w:rsidR="00DD2997" w:rsidRPr="00F54A80">
        <w:t>and the list of credentials accessing this shared folders</w:t>
      </w:r>
      <w:r w:rsidR="00294710" w:rsidRPr="00F54A80">
        <w:t>.</w:t>
      </w:r>
      <w:r w:rsidR="004B1D84" w:rsidRPr="00F54A80">
        <w:t xml:space="preserve"> </w:t>
      </w:r>
      <w:r w:rsidR="00860F79">
        <w:t>This folder includ</w:t>
      </w:r>
      <w:r w:rsidR="006321DC">
        <w:t>ing</w:t>
      </w:r>
      <w:r w:rsidR="00860F79">
        <w:t xml:space="preserve"> .ibg (ibridge mapping configuration) files and BSO/LEP icons shall be mounted on this workstation.</w:t>
      </w:r>
      <w:bookmarkEnd w:id="133"/>
    </w:p>
    <w:p w:rsidR="00820E8D" w:rsidRDefault="001C04BF" w:rsidP="00820E8D">
      <w:pPr>
        <w:pStyle w:val="Heading3"/>
        <w:rPr>
          <w:lang w:val="en-US"/>
        </w:rPr>
      </w:pPr>
      <w:bookmarkStart w:id="134" w:name="_Toc340215088"/>
      <w:bookmarkStart w:id="135" w:name="_Toc326565813"/>
      <w:bookmarkStart w:id="136" w:name="_Toc440979176"/>
      <w:bookmarkStart w:id="137" w:name="_Toc4296353"/>
      <w:bookmarkStart w:id="138" w:name="_Toc4296576"/>
      <w:bookmarkStart w:id="139" w:name="_Toc6039562"/>
      <w:bookmarkStart w:id="140" w:name="_Toc18293095"/>
      <w:bookmarkStart w:id="141" w:name="_Toc17527099"/>
      <w:bookmarkStart w:id="142" w:name="_Toc23061555"/>
      <w:bookmarkStart w:id="143" w:name="_Toc23221106"/>
      <w:bookmarkEnd w:id="112"/>
      <w:bookmarkEnd w:id="113"/>
      <w:r w:rsidRPr="00F54A80">
        <w:rPr>
          <w:lang w:val="en-US"/>
        </w:rPr>
        <w:t>Workstation</w:t>
      </w:r>
      <w:r w:rsidR="00820E8D" w:rsidRPr="00F54A80">
        <w:rPr>
          <w:lang w:val="en-US"/>
        </w:rPr>
        <w:t xml:space="preserve"> prerequisites</w:t>
      </w:r>
      <w:bookmarkEnd w:id="134"/>
      <w:bookmarkEnd w:id="135"/>
      <w:bookmarkEnd w:id="136"/>
    </w:p>
    <w:p w:rsidR="00867CC6" w:rsidRDefault="00867CC6" w:rsidP="00867CC6">
      <w:pPr>
        <w:pStyle w:val="Para1C"/>
      </w:pPr>
      <w:r>
        <w:t>To avoid media player display issue, the following KB</w:t>
      </w:r>
      <w:r w:rsidR="00C84C55">
        <w:t xml:space="preserve"> </w:t>
      </w:r>
    </w:p>
    <w:p w:rsidR="00867CC6" w:rsidRDefault="00867CC6" w:rsidP="00867CC6">
      <w:pPr>
        <w:ind w:left="2160"/>
      </w:pPr>
      <w:r>
        <w:t>IE10-Windows6.1-KB3078071-x64.msu</w:t>
      </w:r>
    </w:p>
    <w:p w:rsidR="00867CC6" w:rsidRDefault="00867CC6" w:rsidP="00867CC6">
      <w:pPr>
        <w:ind w:left="2160"/>
      </w:pPr>
      <w:r>
        <w:t>IE10-Windows6.1-KB3087985-x64.msu</w:t>
      </w:r>
    </w:p>
    <w:p w:rsidR="00C84C55" w:rsidRPr="00867CC6" w:rsidRDefault="00C84C55" w:rsidP="00C84C55">
      <w:pPr>
        <w:ind w:left="1786"/>
        <w:jc w:val="left"/>
        <w:rPr>
          <w:lang w:val="en-US"/>
        </w:rPr>
      </w:pPr>
      <w:r>
        <w:rPr>
          <w:lang w:val="en-US"/>
        </w:rPr>
        <w:t>shall be installed</w:t>
      </w:r>
    </w:p>
    <w:p w:rsidR="001C04BF" w:rsidRPr="00F54A80" w:rsidRDefault="001C04BF" w:rsidP="00820E8D">
      <w:pPr>
        <w:pStyle w:val="Para1C"/>
      </w:pPr>
      <w:r w:rsidRPr="00F54A80">
        <w:t>Windows 7  Enterprise SP1</w:t>
      </w:r>
    </w:p>
    <w:p w:rsidR="00820E8D" w:rsidRPr="00F54A80" w:rsidRDefault="00820E8D" w:rsidP="00820E8D">
      <w:pPr>
        <w:pStyle w:val="Para1C"/>
      </w:pPr>
      <w:r w:rsidRPr="00F54A80">
        <w:t xml:space="preserve">Microsoft Windows Internet Explorer </w:t>
      </w:r>
      <w:r w:rsidR="000A0E7A" w:rsidRPr="00F54A80">
        <w:t>8.0 9.0 or 10.0</w:t>
      </w:r>
    </w:p>
    <w:p w:rsidR="00820E8D" w:rsidRPr="00F54A80" w:rsidRDefault="00820E8D" w:rsidP="00820E8D">
      <w:pPr>
        <w:pStyle w:val="Para1C"/>
      </w:pPr>
      <w:r w:rsidRPr="00F54A80">
        <w:t>Microsoft SilverLight 5.1</w:t>
      </w:r>
    </w:p>
    <w:p w:rsidR="001C04BF" w:rsidRPr="00F54A80" w:rsidRDefault="001C04BF" w:rsidP="001C04BF">
      <w:pPr>
        <w:pStyle w:val="Para1C"/>
      </w:pPr>
      <w:r w:rsidRPr="00F54A80">
        <w:t>Microsoft Office 2010</w:t>
      </w:r>
      <w:r w:rsidR="008902D6">
        <w:t xml:space="preserve"> SP1</w:t>
      </w:r>
    </w:p>
    <w:p w:rsidR="001C04BF" w:rsidRPr="00F54A80" w:rsidRDefault="001C04BF" w:rsidP="001C04BF">
      <w:pPr>
        <w:pStyle w:val="Para1C"/>
      </w:pPr>
      <w:r w:rsidRPr="00F54A80">
        <w:t>Microsoft Windows Media Player 12</w:t>
      </w:r>
    </w:p>
    <w:p w:rsidR="001C04BF" w:rsidRPr="00F54A80" w:rsidRDefault="001C04BF" w:rsidP="001C04BF">
      <w:pPr>
        <w:pStyle w:val="Para1C"/>
      </w:pPr>
      <w:r w:rsidRPr="00F54A80">
        <w:lastRenderedPageBreak/>
        <w:t xml:space="preserve">Adobe Acrobat Reader </w:t>
      </w:r>
      <w:r w:rsidR="008902D6">
        <w:t>11.0.9</w:t>
      </w:r>
    </w:p>
    <w:p w:rsidR="000A0E7A" w:rsidRPr="00F54A80" w:rsidRDefault="000A0E7A" w:rsidP="00486F39">
      <w:pPr>
        <w:pStyle w:val="Para1C"/>
      </w:pPr>
      <w:r w:rsidRPr="00F54A80">
        <w:t>A valid certificate used for SSL authentication shall be installed. To learn how to install this certificate, please refer to chapter “</w:t>
      </w:r>
      <w:r w:rsidR="002551C3" w:rsidRPr="00F54A80">
        <w:t>Certification Authority certificate installation</w:t>
      </w:r>
      <w:r w:rsidRPr="00F54A80">
        <w:t>” in document</w:t>
      </w:r>
      <w:r w:rsidR="00262499" w:rsidRPr="00F54A80">
        <w:t xml:space="preserve"> </w:t>
      </w:r>
      <w:r w:rsidRPr="00F54A80">
        <w:t xml:space="preserve">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Pr="00F54A80">
        <w:t xml:space="preserve"> .</w:t>
      </w:r>
    </w:p>
    <w:p w:rsidR="00486F39" w:rsidRPr="00F54A80" w:rsidRDefault="0041106F" w:rsidP="00486F39">
      <w:pPr>
        <w:pStyle w:val="Para1C"/>
      </w:pPr>
      <w:r w:rsidRPr="00F54A80">
        <w:t>“</w:t>
      </w:r>
      <w:r w:rsidR="00486F39" w:rsidRPr="00F54A80">
        <w:t>Include local directory path when uploading files to a server</w:t>
      </w:r>
      <w:r w:rsidRPr="00F54A80">
        <w:t>”</w:t>
      </w:r>
      <w:r w:rsidR="00486F39" w:rsidRPr="00F54A80">
        <w:t xml:space="preserve"> I</w:t>
      </w:r>
      <w:r w:rsidR="00341EED" w:rsidRPr="00F54A80">
        <w:t>nternet Explorer</w:t>
      </w:r>
      <w:r w:rsidR="00486F39" w:rsidRPr="00F54A80">
        <w:t xml:space="preserve"> security setting shall be enabled. To learn how to configure that setting, please refer to chapter “I</w:t>
      </w:r>
      <w:r w:rsidR="00C65FAE" w:rsidRPr="00F54A80">
        <w:t>nternet</w:t>
      </w:r>
      <w:r w:rsidR="00486F39" w:rsidRPr="00F54A80">
        <w:t xml:space="preserve"> </w:t>
      </w:r>
      <w:r w:rsidR="00C65FAE" w:rsidRPr="00F54A80">
        <w:t>explorer</w:t>
      </w:r>
      <w:r w:rsidR="00486F39" w:rsidRPr="00F54A80">
        <w:t xml:space="preserve"> </w:t>
      </w:r>
      <w:r w:rsidR="00C65FAE" w:rsidRPr="00F54A80">
        <w:t>configuration</w:t>
      </w:r>
      <w:r w:rsidR="00486F39" w:rsidRPr="00F54A80">
        <w:t xml:space="preserve">” in document </w:t>
      </w:r>
      <w:hyperlink w:anchor="Technical_Manual" w:history="1">
        <w:r w:rsidR="002551C3" w:rsidRPr="00F54A80">
          <w:rPr>
            <w:rStyle w:val="Hyperlink"/>
          </w:rPr>
          <w:t>“Technical Manual for the INTEL-FS Project”</w:t>
        </w:r>
      </w:hyperlink>
      <w:r w:rsidR="00486F39" w:rsidRPr="00F54A80">
        <w:t>.</w:t>
      </w:r>
    </w:p>
    <w:p w:rsidR="000F36B6" w:rsidRPr="00F54A80" w:rsidRDefault="000F36B6" w:rsidP="00341EED">
      <w:pPr>
        <w:pStyle w:val="Para1C"/>
      </w:pPr>
      <w:r w:rsidRPr="00F54A80">
        <w:t xml:space="preserve">Internet Explorer pop up windows blocking from </w:t>
      </w:r>
      <w:r w:rsidR="005259B1" w:rsidRPr="00F54A80">
        <w:t>INTEL-FS</w:t>
      </w:r>
      <w:r w:rsidRPr="00F54A80">
        <w:t xml:space="preserve"> site shall be turned off</w:t>
      </w:r>
      <w:r w:rsidR="00341EED" w:rsidRPr="00F54A80">
        <w:t xml:space="preserve">.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341EED" w:rsidRDefault="0041106F" w:rsidP="00341EED">
      <w:pPr>
        <w:pStyle w:val="Para1C"/>
      </w:pPr>
      <w:r w:rsidRPr="00F54A80">
        <w:t>“</w:t>
      </w:r>
      <w:r w:rsidR="000518B2" w:rsidRPr="00F54A80">
        <w:t>Compatibility View” Internet Explorer 10 mode shall be enabled.</w:t>
      </w:r>
      <w:r w:rsidR="00341EED" w:rsidRPr="00F54A80">
        <w:t xml:space="preserve"> To learn how to configure that setting, please refer to chapter “Internet explorer configuration” in document </w:t>
      </w:r>
      <w:hyperlink w:anchor="Technical_Manual" w:history="1">
        <w:r w:rsidR="00341EED" w:rsidRPr="00F54A80">
          <w:rPr>
            <w:rStyle w:val="Hyperlink"/>
          </w:rPr>
          <w:t>“Technical Manual for the INTEL-FS Project”</w:t>
        </w:r>
      </w:hyperlink>
      <w:r w:rsidR="00341EED" w:rsidRPr="00F54A80">
        <w:t>.</w:t>
      </w:r>
    </w:p>
    <w:p w:rsidR="0059428D" w:rsidRDefault="0059428D" w:rsidP="0059428D">
      <w:pPr>
        <w:pStyle w:val="Para1C"/>
      </w:pPr>
      <w:r>
        <w:t xml:space="preserve">INTEL-FS server shall be declared as part of the local intranet. </w:t>
      </w:r>
      <w:r w:rsidRPr="00F54A80">
        <w:t>To learn how to configure that setting, please refer to chapter “</w:t>
      </w:r>
      <w:r>
        <w:t>Declaring INTEL-FS server as part of the local intranet</w:t>
      </w:r>
      <w:r w:rsidRPr="00F54A80">
        <w:t xml:space="preserve">” in document </w:t>
      </w:r>
      <w:hyperlink w:anchor="Technical_Manual" w:history="1">
        <w:r w:rsidRPr="00F54A80">
          <w:rPr>
            <w:rStyle w:val="Hyperlink"/>
          </w:rPr>
          <w:t>“Technical Manual for the INTEL-FS Project”</w:t>
        </w:r>
      </w:hyperlink>
      <w:r w:rsidRPr="00F54A80">
        <w:t>.</w:t>
      </w:r>
    </w:p>
    <w:p w:rsidR="003341C7" w:rsidRDefault="003341C7" w:rsidP="003341C7">
      <w:pPr>
        <w:rPr>
          <w:lang w:val="en-US"/>
        </w:rPr>
      </w:pPr>
    </w:p>
    <w:p w:rsidR="003341C7" w:rsidRDefault="003341C7" w:rsidP="003341C7">
      <w:pPr>
        <w:pStyle w:val="Heading2"/>
        <w:rPr>
          <w:lang w:val="en-US"/>
        </w:rPr>
      </w:pPr>
      <w:bookmarkStart w:id="144" w:name="_Toc440979177"/>
      <w:r>
        <w:rPr>
          <w:lang w:val="en-US"/>
        </w:rPr>
        <w:t>Installation package</w:t>
      </w:r>
      <w:bookmarkEnd w:id="144"/>
    </w:p>
    <w:p w:rsidR="003341C7" w:rsidRDefault="003341C7" w:rsidP="003341C7">
      <w:pPr>
        <w:rPr>
          <w:lang w:val="en-US"/>
        </w:rPr>
      </w:pPr>
    </w:p>
    <w:p w:rsidR="0041248E" w:rsidRDefault="00C67B5A" w:rsidP="00C67B5A">
      <w:pPr>
        <w:spacing w:before="0" w:after="0"/>
        <w:jc w:val="left"/>
        <w:rPr>
          <w:lang w:val="en-US"/>
        </w:rPr>
      </w:pPr>
      <w:r>
        <w:rPr>
          <w:lang w:val="en-US"/>
        </w:rPr>
        <w:t xml:space="preserve">The </w:t>
      </w:r>
      <w:r w:rsidRPr="00274489">
        <w:rPr>
          <w:lang w:val="en-US"/>
        </w:rPr>
        <w:t xml:space="preserve">section below describes the </w:t>
      </w:r>
      <w:r w:rsidR="0041248E">
        <w:rPr>
          <w:lang w:val="en-US"/>
        </w:rPr>
        <w:t>files,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located</w:t>
      </w:r>
      <w:r w:rsidRPr="00274489">
        <w:rPr>
          <w:lang w:val="en-US"/>
        </w:rPr>
        <w:t xml:space="preserve"> on the DVD</w:t>
      </w:r>
      <w:r w:rsidR="0041248E">
        <w:rPr>
          <w:lang w:val="en-US"/>
        </w:rPr>
        <w:t>,</w:t>
      </w:r>
      <w:r w:rsidRPr="00274489">
        <w:rPr>
          <w:lang w:val="en-US"/>
        </w:rPr>
        <w:t xml:space="preserve"> </w:t>
      </w:r>
      <w:r w:rsidR="0041248E">
        <w:rPr>
          <w:lang w:val="en-US"/>
        </w:rPr>
        <w:t>used</w:t>
      </w:r>
      <w:r w:rsidRPr="00274489">
        <w:rPr>
          <w:lang w:val="en-US"/>
        </w:rPr>
        <w:t xml:space="preserve"> to install INTEL-FS</w:t>
      </w:r>
      <w:r w:rsidRPr="00274489">
        <w:rPr>
          <w:lang w:val="en-US"/>
        </w:rPr>
        <w:br/>
      </w:r>
      <w:r w:rsidRPr="00274489">
        <w:rPr>
          <w:lang w:val="en-US"/>
        </w:rPr>
        <w:br/>
        <w:t xml:space="preserve">The following conventions are used for </w:t>
      </w:r>
      <w:r w:rsidR="0041248E">
        <w:rPr>
          <w:lang w:val="en-US"/>
        </w:rPr>
        <w:t>naming these</w:t>
      </w:r>
      <w:r w:rsidRPr="00274489">
        <w:rPr>
          <w:lang w:val="en-US"/>
        </w:rPr>
        <w:t xml:space="preserve"> files</w:t>
      </w:r>
    </w:p>
    <w:p w:rsidR="0041248E" w:rsidRPr="00AD6B0A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&lt;Date&gt;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rFonts w:ascii="Arial" w:hAnsi="Arial"/>
          <w:sz w:val="20"/>
          <w:szCs w:val="20"/>
          <w:lang w:val="en-US"/>
        </w:rPr>
        <w:tab/>
      </w:r>
      <w:r w:rsidRPr="00215A32">
        <w:rPr>
          <w:rFonts w:ascii="Arial" w:hAnsi="Arial"/>
          <w:sz w:val="20"/>
          <w:szCs w:val="20"/>
          <w:lang w:val="en-US"/>
        </w:rPr>
        <w:t xml:space="preserve">File </w:t>
      </w:r>
      <w:r>
        <w:rPr>
          <w:lang w:val="en-US"/>
        </w:rPr>
        <w:t>c</w:t>
      </w:r>
      <w:r w:rsidRPr="00215A32">
        <w:rPr>
          <w:rFonts w:ascii="Arial" w:hAnsi="Arial"/>
          <w:sz w:val="20"/>
          <w:szCs w:val="20"/>
          <w:lang w:val="en-US"/>
        </w:rPr>
        <w:t>reation date</w:t>
      </w:r>
    </w:p>
    <w:p w:rsidR="0041248E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&lt;Version&gt;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F</w:t>
      </w:r>
      <w:r w:rsidRPr="00215A32">
        <w:rPr>
          <w:rFonts w:ascii="Arial" w:hAnsi="Arial"/>
          <w:sz w:val="20"/>
          <w:szCs w:val="20"/>
          <w:lang w:val="en-US"/>
        </w:rPr>
        <w:t>ile</w:t>
      </w:r>
      <w:r>
        <w:rPr>
          <w:lang w:val="en-US"/>
        </w:rPr>
        <w:t xml:space="preserve"> version</w:t>
      </w:r>
    </w:p>
    <w:p w:rsidR="00D60B54" w:rsidRPr="003341C7" w:rsidRDefault="0041248E" w:rsidP="00274489">
      <w:pPr>
        <w:pStyle w:val="ListParagraph"/>
        <w:numPr>
          <w:ilvl w:val="0"/>
          <w:numId w:val="69"/>
        </w:numPr>
        <w:rPr>
          <w:lang w:val="en-US"/>
        </w:rPr>
      </w:pPr>
      <w:r w:rsidRPr="00215A32">
        <w:rPr>
          <w:rFonts w:ascii="Arial" w:hAnsi="Arial"/>
          <w:sz w:val="20"/>
          <w:szCs w:val="20"/>
          <w:lang w:val="en-US"/>
        </w:rPr>
        <w:t xml:space="preserve">&lt;Patch&gt; </w:t>
      </w:r>
      <w:r>
        <w:rPr>
          <w:rFonts w:ascii="Arial" w:hAnsi="Arial"/>
          <w:sz w:val="20"/>
          <w:szCs w:val="20"/>
          <w:lang w:val="en-US"/>
        </w:rPr>
        <w:tab/>
      </w:r>
      <w:r>
        <w:rPr>
          <w:lang w:val="en-US"/>
        </w:rPr>
        <w:t>P</w:t>
      </w:r>
      <w:r w:rsidRPr="00215A32">
        <w:rPr>
          <w:rFonts w:ascii="Arial" w:hAnsi="Arial"/>
          <w:sz w:val="20"/>
          <w:szCs w:val="20"/>
          <w:lang w:val="en-US"/>
        </w:rPr>
        <w:t>atch</w:t>
      </w:r>
      <w:r>
        <w:rPr>
          <w:lang w:val="en-US"/>
        </w:rPr>
        <w:t xml:space="preserve"> number</w:t>
      </w:r>
      <w:r w:rsidR="00C67B5A" w:rsidRPr="00274489">
        <w:rPr>
          <w:lang w:val="en-US"/>
        </w:rPr>
        <w:br/>
      </w:r>
    </w:p>
    <w:p w:rsidR="003341C7" w:rsidRDefault="00354474" w:rsidP="003341C7">
      <w:pPr>
        <w:rPr>
          <w:lang w:val="en-US"/>
        </w:rPr>
      </w:pPr>
      <w:r>
        <w:rPr>
          <w:lang w:val="en-US"/>
        </w:rPr>
        <w:t xml:space="preserve">The </w:t>
      </w:r>
      <w:r w:rsidR="003341C7">
        <w:rPr>
          <w:lang w:val="en-US"/>
        </w:rPr>
        <w:t xml:space="preserve">INTEL-FS installation package </w:t>
      </w:r>
      <w:r w:rsidR="00A913E2">
        <w:rPr>
          <w:lang w:val="en-US"/>
        </w:rPr>
        <w:t>located on DVD “</w:t>
      </w:r>
      <w:r w:rsidR="00A913E2" w:rsidRPr="00274489">
        <w:rPr>
          <w:b/>
          <w:lang w:val="en-US"/>
        </w:rPr>
        <w:t>DVD IntelFS Application</w:t>
      </w:r>
      <w:r w:rsidR="00A913E2">
        <w:rPr>
          <w:lang w:val="en-US"/>
        </w:rPr>
        <w:t xml:space="preserve">” </w:t>
      </w:r>
      <w:r w:rsidR="003341C7">
        <w:rPr>
          <w:lang w:val="en-US"/>
        </w:rPr>
        <w:t>is composed of: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INTEL-FS installer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&lt;Date&gt;_NU_IntelFSInstaller_&lt;Version&gt;_win64_en.exe</w:t>
      </w:r>
      <w:r w:rsidRPr="00274489">
        <w:rPr>
          <w:sz w:val="20"/>
          <w:szCs w:val="20"/>
          <w:lang w:val="en-US"/>
        </w:rPr>
        <w:t>)</w:t>
      </w:r>
    </w:p>
    <w:p w:rsidR="008967A5" w:rsidRDefault="00B67EAD" w:rsidP="00F17F2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Optionally a list of patches </w:t>
      </w:r>
      <w:r w:rsidRPr="00274489">
        <w:rPr>
          <w:sz w:val="20"/>
          <w:szCs w:val="20"/>
          <w:lang w:val="en-US"/>
        </w:rPr>
        <w:t>(</w:t>
      </w:r>
      <w:r w:rsidR="00F17F23" w:rsidRPr="00274489">
        <w:rPr>
          <w:sz w:val="20"/>
          <w:szCs w:val="20"/>
          <w:lang w:val="en-US"/>
        </w:rPr>
        <w:t>&lt;Date&gt;_NU_Patch-&lt;Patch&gt;_&lt;Version&gt;_win64_en.zip</w:t>
      </w:r>
      <w:r w:rsidRPr="00274489">
        <w:rPr>
          <w:sz w:val="20"/>
          <w:szCs w:val="20"/>
          <w:lang w:val="en-US"/>
        </w:rPr>
        <w:t>)</w:t>
      </w:r>
    </w:p>
    <w:p w:rsidR="003341C7" w:rsidRDefault="003341C7" w:rsidP="00F17F23">
      <w:pPr>
        <w:pStyle w:val="ListParagraph"/>
        <w:numPr>
          <w:ilvl w:val="0"/>
          <w:numId w:val="24"/>
        </w:numPr>
      </w:pPr>
      <w:r w:rsidRPr="005D46E0">
        <w:t xml:space="preserve">INTEL-FS cartographic server installer </w:t>
      </w:r>
      <w:r w:rsidRPr="00274489">
        <w:rPr>
          <w:sz w:val="18"/>
          <w:szCs w:val="18"/>
          <w:lang w:val="en-US"/>
        </w:rPr>
        <w:t>(</w:t>
      </w:r>
      <w:r w:rsidR="00852440" w:rsidRPr="00274489">
        <w:rPr>
          <w:sz w:val="18"/>
          <w:szCs w:val="18"/>
          <w:lang w:val="en-US"/>
        </w:rPr>
        <w:t>&lt;Date&gt;</w:t>
      </w:r>
      <w:r w:rsidR="00F17F23" w:rsidRPr="00274489">
        <w:rPr>
          <w:sz w:val="18"/>
          <w:szCs w:val="18"/>
          <w:lang w:val="en-US"/>
        </w:rPr>
        <w:t>_NU_CartographicServerInstaller_&lt;Version&gt;_en.exe</w:t>
      </w:r>
      <w:r w:rsidRPr="00274489">
        <w:rPr>
          <w:sz w:val="18"/>
          <w:szCs w:val="18"/>
          <w:lang w:val="en-US"/>
        </w:rPr>
        <w:t>)</w:t>
      </w:r>
    </w:p>
    <w:p w:rsidR="002B1C30" w:rsidRDefault="00131B74" w:rsidP="00F17F23">
      <w:pPr>
        <w:pStyle w:val="ListParagraph"/>
        <w:numPr>
          <w:ilvl w:val="0"/>
          <w:numId w:val="24"/>
        </w:numPr>
      </w:pPr>
      <w:r>
        <w:t>JOI</w:t>
      </w:r>
      <w:r w:rsidR="00F17F23">
        <w:t>I</w:t>
      </w:r>
      <w:r>
        <w:t>S migration tools (</w:t>
      </w:r>
      <w:r w:rsidR="00F17F23">
        <w:t>&lt;Date&gt;_NU_JOII</w:t>
      </w:r>
      <w:r w:rsidR="00F17F23" w:rsidRPr="00F17F23">
        <w:t>S-Migration-Tools_</w:t>
      </w:r>
      <w:r w:rsidR="00F17F23">
        <w:rPr>
          <w:lang w:val="en-US"/>
        </w:rPr>
        <w:t>&lt;Version&gt;</w:t>
      </w:r>
      <w:r w:rsidR="00F17F23" w:rsidRPr="00F17F23">
        <w:t>_</w:t>
      </w:r>
      <w:r w:rsidR="00F17F23">
        <w:t>win64_en.</w:t>
      </w:r>
      <w:r>
        <w:t>zip)</w:t>
      </w:r>
    </w:p>
    <w:p w:rsidR="00131B74" w:rsidRPr="005D46E0" w:rsidRDefault="00131B74" w:rsidP="00F17F23">
      <w:pPr>
        <w:pStyle w:val="ListParagraph"/>
        <w:numPr>
          <w:ilvl w:val="0"/>
          <w:numId w:val="24"/>
        </w:numPr>
      </w:pPr>
      <w:r>
        <w:t>NITB migration tools (</w:t>
      </w:r>
      <w:r w:rsidR="00F17F23">
        <w:t>&lt;Date&gt;</w:t>
      </w:r>
      <w:r w:rsidR="00F17F23" w:rsidRPr="00F17F23">
        <w:t>_NU_NITB-Migration-Tools_</w:t>
      </w:r>
      <w:r w:rsidR="00F17F23">
        <w:t>&lt;Version&gt;</w:t>
      </w:r>
      <w:r w:rsidR="00F17F23" w:rsidRPr="00F17F23">
        <w:t>_win64_en.zip</w:t>
      </w:r>
      <w: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SqueezeServer installer (SqueezeServerInstaller.exe)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Configuration scripts folder zipped (</w:t>
      </w:r>
      <w:r>
        <w:rPr>
          <w:sz w:val="18"/>
          <w:szCs w:val="18"/>
          <w:lang w:val="en-US"/>
        </w:rPr>
        <w:t>&lt;Date&gt;</w:t>
      </w:r>
      <w:r w:rsidRPr="00AD6B0A">
        <w:rPr>
          <w:sz w:val="18"/>
          <w:szCs w:val="18"/>
          <w:lang w:val="en-US"/>
        </w:rPr>
        <w:t>_NU_ConfigurationScripts_</w:t>
      </w:r>
      <w:r>
        <w:rPr>
          <w:sz w:val="18"/>
          <w:szCs w:val="18"/>
          <w:lang w:val="en-US"/>
        </w:rPr>
        <w:t>&lt;Version&gt;</w:t>
      </w:r>
      <w:r w:rsidRPr="00274489">
        <w:rPr>
          <w:sz w:val="18"/>
          <w:szCs w:val="18"/>
          <w:lang w:val="en-US"/>
        </w:rPr>
        <w:t>.zip</w:t>
      </w:r>
      <w:r>
        <w:rPr>
          <w:lang w:val="en-US"/>
        </w:rPr>
        <w:t>)</w:t>
      </w:r>
    </w:p>
    <w:p w:rsidR="003341C7" w:rsidRDefault="003341C7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Gazetteer installation zipped file (</w:t>
      </w:r>
      <w:r w:rsidR="00852440">
        <w:rPr>
          <w:lang w:val="en-US"/>
        </w:rPr>
        <w:t>&lt;Date&gt;_NU_Gazetteer_&lt;Version&gt;</w:t>
      </w:r>
      <w:r w:rsidR="00852440" w:rsidRPr="00852440">
        <w:rPr>
          <w:lang w:val="en-US"/>
        </w:rPr>
        <w:t>.zip</w:t>
      </w:r>
      <w:r>
        <w:rPr>
          <w:lang w:val="en-US"/>
        </w:rPr>
        <w:t>)</w:t>
      </w:r>
    </w:p>
    <w:p w:rsidR="0000589D" w:rsidRP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configuration files folder  zipped  (</w:t>
      </w:r>
      <w:r w:rsidR="00852440">
        <w:rPr>
          <w:lang w:val="en-US"/>
        </w:rPr>
        <w:t>&lt;Date&gt;</w:t>
      </w:r>
      <w:r w:rsidR="00852440" w:rsidRPr="00852440">
        <w:rPr>
          <w:lang w:val="en-US"/>
        </w:rPr>
        <w:t>_NU</w:t>
      </w:r>
      <w:r w:rsidR="00852440">
        <w:rPr>
          <w:lang w:val="en-US"/>
        </w:rPr>
        <w:t>_iBridge-Mapping-Files_&lt;Version&gt;</w:t>
      </w:r>
      <w:r w:rsidRPr="0000589D">
        <w:rPr>
          <w:lang w:val="en-US"/>
        </w:rPr>
        <w:t>.zip)</w:t>
      </w:r>
    </w:p>
    <w:p w:rsidR="0000589D" w:rsidRDefault="0000589D" w:rsidP="00852440">
      <w:pPr>
        <w:pStyle w:val="ListParagraph"/>
        <w:numPr>
          <w:ilvl w:val="0"/>
          <w:numId w:val="24"/>
        </w:numPr>
        <w:rPr>
          <w:lang w:val="en-US"/>
        </w:rPr>
      </w:pPr>
      <w:r w:rsidRPr="0000589D">
        <w:rPr>
          <w:lang w:val="en-US"/>
        </w:rPr>
        <w:t>iBridge symbology files folder zipped  (</w:t>
      </w:r>
      <w:r w:rsidR="00852440">
        <w:rPr>
          <w:lang w:val="en-US"/>
        </w:rPr>
        <w:t>&lt;Date&gt;_NU_iBridge-Symbology_&lt;Version&gt;</w:t>
      </w:r>
      <w:r w:rsidRPr="0000589D"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icons files folder zipped (</w:t>
      </w:r>
      <w:r w:rsidR="00852440">
        <w:rPr>
          <w:lang w:val="en-US"/>
        </w:rPr>
        <w:t>&lt;Date&gt;_NU_iBridge-Icons_&lt;Version&gt;</w:t>
      </w:r>
      <w:r>
        <w:rPr>
          <w:lang w:val="en-US"/>
        </w:rPr>
        <w:t>.zip)</w:t>
      </w:r>
    </w:p>
    <w:p w:rsidR="006170AB" w:rsidRDefault="006170AB" w:rsidP="00852440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iBridge printers icons files folder zipped (</w:t>
      </w:r>
      <w:r w:rsidR="00852440">
        <w:rPr>
          <w:lang w:val="en-US"/>
        </w:rPr>
        <w:t>&lt;Date&gt;_NU_iBridge-Printers_Icons_&lt;Version&gt;</w:t>
      </w:r>
      <w:r>
        <w:rPr>
          <w:lang w:val="en-US"/>
        </w:rPr>
        <w:t>.zip)</w:t>
      </w:r>
    </w:p>
    <w:p w:rsidR="00255D49" w:rsidRDefault="00255D4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Geolocalized image file used to validate cartographic server installation (n_3001a.nsf)</w:t>
      </w:r>
    </w:p>
    <w:p w:rsidR="00C22553" w:rsidRPr="00274489" w:rsidRDefault="00C22553" w:rsidP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Transition filters files folder zipped  (</w:t>
      </w:r>
      <w:r>
        <w:rPr>
          <w:lang w:val="en-US"/>
        </w:rPr>
        <w:t>&lt;Date&gt;</w:t>
      </w:r>
      <w:r w:rsidRPr="00274489">
        <w:rPr>
          <w:lang w:val="en-US"/>
        </w:rPr>
        <w:t>_NU_AdvancedFilters</w:t>
      </w:r>
      <w:r>
        <w:rPr>
          <w:lang w:val="en-US"/>
        </w:rPr>
        <w:t>_&lt;Version&gt;</w:t>
      </w:r>
      <w:r w:rsidRPr="00274489">
        <w:rPr>
          <w:lang w:val="en-US"/>
        </w:rPr>
        <w:t xml:space="preserve">.zip)           </w:t>
      </w:r>
    </w:p>
    <w:p w:rsidR="00C22553" w:rsidRPr="00274489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>External servers messages schemas files folder zipped</w:t>
      </w:r>
      <w:r>
        <w:rPr>
          <w:lang w:val="en-US"/>
        </w:rPr>
        <w:t xml:space="preserve"> </w:t>
      </w:r>
      <w:r w:rsidRPr="00274489">
        <w:rPr>
          <w:sz w:val="16"/>
          <w:szCs w:val="16"/>
          <w:lang w:val="en-US"/>
        </w:rPr>
        <w:t>(&lt;Date&gt;_NU_Schema_&lt;Version&gt;.zip</w:t>
      </w:r>
      <w:r>
        <w:rPr>
          <w:lang w:val="en-US"/>
        </w:rPr>
        <w:t>)</w:t>
      </w:r>
      <w:r w:rsidRPr="00274489">
        <w:rPr>
          <w:lang w:val="en-US"/>
        </w:rPr>
        <w:t xml:space="preserve">                            </w:t>
      </w:r>
    </w:p>
    <w:p w:rsidR="00C22553" w:rsidRDefault="00C22553">
      <w:pPr>
        <w:pStyle w:val="ListParagraph"/>
        <w:numPr>
          <w:ilvl w:val="0"/>
          <w:numId w:val="24"/>
        </w:numPr>
        <w:rPr>
          <w:lang w:val="en-US"/>
        </w:rPr>
      </w:pPr>
      <w:r w:rsidRPr="00274489">
        <w:rPr>
          <w:lang w:val="en-US"/>
        </w:rPr>
        <w:t xml:space="preserve">LEP templates files folder zipped </w:t>
      </w:r>
      <w:r w:rsidRPr="00653140">
        <w:rPr>
          <w:lang w:val="en-US"/>
        </w:rPr>
        <w:t>(</w:t>
      </w:r>
      <w:r>
        <w:rPr>
          <w:lang w:val="en-US"/>
        </w:rPr>
        <w:t>&lt;Date&gt;</w:t>
      </w:r>
      <w:r w:rsidRPr="00653140">
        <w:rPr>
          <w:lang w:val="en-US"/>
        </w:rPr>
        <w:t>_</w:t>
      </w:r>
      <w:r w:rsidRPr="00274489">
        <w:rPr>
          <w:lang w:val="en-US"/>
        </w:rPr>
        <w:t>NU_LEPTemplates</w:t>
      </w:r>
      <w:r>
        <w:rPr>
          <w:lang w:val="en-US"/>
        </w:rPr>
        <w:t>_&lt;Version&gt;</w:t>
      </w:r>
      <w:r w:rsidRPr="00274489">
        <w:rPr>
          <w:lang w:val="en-US"/>
        </w:rPr>
        <w:t>.zip</w:t>
      </w:r>
      <w:r>
        <w:rPr>
          <w:lang w:val="en-US"/>
        </w:rPr>
        <w:t>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 w:rsidRPr="00F96A4F">
        <w:rPr>
          <w:lang w:val="en-US"/>
        </w:rPr>
        <w:t>Commercial EULA files</w:t>
      </w:r>
      <w:r>
        <w:rPr>
          <w:lang w:val="en-US"/>
        </w:rPr>
        <w:t xml:space="preserve"> zipped (&lt;Date&gt;_NU_</w:t>
      </w:r>
      <w:r w:rsidRPr="00F96A4F">
        <w:rPr>
          <w:rStyle w:val="hps"/>
          <w:lang w:val="en-US"/>
        </w:rPr>
        <w:t xml:space="preserve"> </w:t>
      </w:r>
      <w:r>
        <w:rPr>
          <w:rStyle w:val="hps"/>
          <w:lang w:val="en-US"/>
        </w:rPr>
        <w:t>CommercialEULAFiles_&lt;Version&gt;.zip)</w:t>
      </w:r>
    </w:p>
    <w:p w:rsidR="00F96A4F" w:rsidRDefault="00F96A4F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lang w:val="en-US"/>
        </w:rPr>
        <w:t>Free &amp; OSS</w:t>
      </w:r>
      <w:r w:rsidRPr="00F96A4F">
        <w:rPr>
          <w:lang w:val="en-US"/>
        </w:rPr>
        <w:t xml:space="preserve"> EULA files</w:t>
      </w:r>
      <w:r>
        <w:rPr>
          <w:lang w:val="en-US"/>
        </w:rPr>
        <w:t xml:space="preserve"> zipped (&lt;Date&gt;_NU_</w:t>
      </w:r>
      <w:r>
        <w:rPr>
          <w:rStyle w:val="hps"/>
          <w:lang w:val="en-US"/>
        </w:rPr>
        <w:t>FreeOSSEULAFiles_&lt;Version&gt;.zip)</w:t>
      </w:r>
    </w:p>
    <w:p w:rsidR="008D67F8" w:rsidRDefault="008D67F8" w:rsidP="00F96A4F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Documentation files zipped (&lt;Date&gt;_NU_DocumentationFiles_&lt;Version&gt;.zip)</w:t>
      </w:r>
    </w:p>
    <w:p w:rsidR="003C2E77" w:rsidRDefault="003C2E77" w:rsidP="003C2E77">
      <w:pPr>
        <w:pStyle w:val="ListParagraph"/>
        <w:numPr>
          <w:ilvl w:val="0"/>
          <w:numId w:val="24"/>
        </w:numPr>
        <w:rPr>
          <w:rStyle w:val="hps"/>
          <w:lang w:val="en-US"/>
        </w:rPr>
      </w:pPr>
      <w:r>
        <w:rPr>
          <w:rStyle w:val="hps"/>
          <w:lang w:val="en-US"/>
        </w:rPr>
        <w:t>WebServices certificates tools zipped (&lt;Date&gt;_NU_WSCertificateTools_&lt;Version&gt;</w:t>
      </w:r>
      <w:r w:rsidRPr="003C2E77">
        <w:rPr>
          <w:rStyle w:val="hps"/>
          <w:lang w:val="en-US"/>
        </w:rPr>
        <w:t>.zip</w:t>
      </w:r>
      <w:r>
        <w:rPr>
          <w:rStyle w:val="hps"/>
          <w:lang w:val="en-US"/>
        </w:rPr>
        <w:t>)</w:t>
      </w:r>
    </w:p>
    <w:p w:rsidR="00F96A4F" w:rsidRDefault="00F96A4F" w:rsidP="00274489">
      <w:pPr>
        <w:pStyle w:val="ListParagraph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COTS are located on DVD “</w:t>
      </w:r>
      <w:r w:rsidRPr="00274489">
        <w:rPr>
          <w:b/>
          <w:lang w:val="en-US"/>
        </w:rPr>
        <w:t>DVD IntelFS COTS (1)</w:t>
      </w:r>
      <w:r>
        <w:rPr>
          <w:lang w:val="en-US"/>
        </w:rPr>
        <w:t>”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SQLSysClrTypes (64 bit) installer (</w:t>
      </w:r>
      <w:r w:rsidRPr="00DB5D1D">
        <w:rPr>
          <w:lang w:val="en-US"/>
        </w:rPr>
        <w:t>SQLSysClrTypes (64 bit).msi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>Microsoft .NET Framework 4.0</w:t>
      </w:r>
      <w:r>
        <w:rPr>
          <w:lang w:val="en-US"/>
        </w:rPr>
        <w:t xml:space="preserve"> (</w:t>
      </w:r>
      <w:r w:rsidRPr="00DB5D1D">
        <w:rPr>
          <w:lang w:val="en-US"/>
        </w:rPr>
        <w:t>dotNetFx40_Full_x86_x64.exe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0"/>
          <w:numId w:val="24"/>
        </w:numPr>
        <w:rPr>
          <w:lang w:val="en-US"/>
        </w:rPr>
      </w:pPr>
      <w:r w:rsidRPr="00DB5D1D">
        <w:rPr>
          <w:lang w:val="en-US"/>
        </w:rPr>
        <w:t xml:space="preserve">Patches for Microsoft .NET Framework 4.0: 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2487367</w:t>
      </w:r>
      <w:r>
        <w:rPr>
          <w:lang w:val="en-US"/>
        </w:rPr>
        <w:t xml:space="preserve">  (</w:t>
      </w:r>
      <w:r w:rsidRPr="00946076">
        <w:rPr>
          <w:lang w:val="en-US"/>
        </w:rPr>
        <w:t>NDP40-KB2487367-x64.exe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2604121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NDP40-KB2604121-x64.exe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2656351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NDP40-KB2656351-x64.exe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2656368 </w:t>
      </w:r>
      <w:r>
        <w:rPr>
          <w:lang w:val="en-US"/>
        </w:rPr>
        <w:t xml:space="preserve"> (</w:t>
      </w:r>
      <w:r w:rsidRPr="00946076">
        <w:rPr>
          <w:lang w:val="en-US"/>
        </w:rPr>
        <w:t>NDP40-KB2656368-v2-x64.exe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2686827 </w:t>
      </w:r>
      <w:r>
        <w:rPr>
          <w:lang w:val="en-US"/>
        </w:rPr>
        <w:t xml:space="preserve"> (</w:t>
      </w:r>
      <w:r w:rsidRPr="00946076">
        <w:rPr>
          <w:lang w:val="en-US"/>
        </w:rPr>
        <w:t>NDP40-KB2686827-x64.exe</w:t>
      </w:r>
      <w:r>
        <w:rPr>
          <w:lang w:val="en-US"/>
        </w:rPr>
        <w:t>)</w:t>
      </w:r>
    </w:p>
    <w:p w:rsidR="003341C7" w:rsidRPr="00DB5D1D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 xml:space="preserve">2729449 </w:t>
      </w:r>
      <w:r>
        <w:rPr>
          <w:lang w:val="en-US"/>
        </w:rPr>
        <w:t xml:space="preserve"> (</w:t>
      </w:r>
      <w:r w:rsidRPr="00946076">
        <w:rPr>
          <w:lang w:val="en-US"/>
        </w:rPr>
        <w:t>NDP40-KB2729449-x64.exe</w:t>
      </w:r>
      <w:r>
        <w:rPr>
          <w:lang w:val="en-US"/>
        </w:rPr>
        <w:t>)</w:t>
      </w:r>
    </w:p>
    <w:p w:rsidR="003341C7" w:rsidRDefault="003341C7" w:rsidP="003341C7">
      <w:pPr>
        <w:pStyle w:val="ListParagraph"/>
        <w:numPr>
          <w:ilvl w:val="1"/>
          <w:numId w:val="24"/>
        </w:numPr>
        <w:rPr>
          <w:lang w:val="en-US"/>
        </w:rPr>
      </w:pPr>
      <w:r w:rsidRPr="00DB5D1D">
        <w:rPr>
          <w:lang w:val="en-US"/>
        </w:rPr>
        <w:t>2737019</w:t>
      </w:r>
      <w:r>
        <w:rPr>
          <w:lang w:val="en-US"/>
        </w:rPr>
        <w:t xml:space="preserve">  (</w:t>
      </w:r>
      <w:r w:rsidRPr="00AD5F70">
        <w:rPr>
          <w:lang w:val="en-US"/>
        </w:rPr>
        <w:t>NDP40-KB2737019-x64.exe</w:t>
      </w:r>
      <w:r>
        <w:rPr>
          <w:lang w:val="en-US"/>
        </w:rPr>
        <w:t>)</w:t>
      </w:r>
    </w:p>
    <w:p w:rsidR="00A913E2" w:rsidRDefault="00A913E2" w:rsidP="00274489">
      <w:pPr>
        <w:pStyle w:val="ListParagraph"/>
        <w:ind w:left="1440"/>
        <w:rPr>
          <w:lang w:val="en-US"/>
        </w:rPr>
      </w:pPr>
    </w:p>
    <w:p w:rsidR="00A913E2" w:rsidRDefault="00A913E2" w:rsidP="00274489">
      <w:pPr>
        <w:pStyle w:val="ListParagraph"/>
        <w:ind w:left="0"/>
        <w:rPr>
          <w:lang w:val="en-US"/>
        </w:rPr>
      </w:pPr>
      <w:r>
        <w:rPr>
          <w:lang w:val="en-US"/>
        </w:rPr>
        <w:t>The following documentations are located on DVD “</w:t>
      </w:r>
      <w:r w:rsidRPr="00274489">
        <w:rPr>
          <w:b/>
          <w:lang w:val="en-US"/>
        </w:rPr>
        <w:t>DVD IntelFS Documents</w:t>
      </w:r>
      <w:r>
        <w:rPr>
          <w:lang w:val="en-US"/>
        </w:rPr>
        <w:t xml:space="preserve">” </w:t>
      </w:r>
    </w:p>
    <w:p w:rsid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installation guide</w:t>
      </w:r>
      <w:r w:rsidR="002C2011">
        <w:rPr>
          <w:lang w:val="en-US"/>
        </w:rPr>
        <w:t xml:space="preserve"> up to date</w:t>
      </w:r>
    </w:p>
    <w:p w:rsidR="00131B74" w:rsidRPr="00131B74" w:rsidRDefault="00131B74" w:rsidP="00131B74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INTEL-FS technical manual</w:t>
      </w:r>
      <w:r w:rsidR="002C2011">
        <w:rPr>
          <w:lang w:val="en-US"/>
        </w:rPr>
        <w:t xml:space="preserve"> up to date</w:t>
      </w:r>
    </w:p>
    <w:p w:rsidR="0059428D" w:rsidRPr="0059428D" w:rsidRDefault="0059428D" w:rsidP="0059428D">
      <w:pPr>
        <w:rPr>
          <w:lang w:val="en-US"/>
        </w:rPr>
      </w:pPr>
      <w:r>
        <w:rPr>
          <w:lang w:val="en-US"/>
        </w:rPr>
        <w:t xml:space="preserve"> </w:t>
      </w:r>
    </w:p>
    <w:p w:rsidR="0041106F" w:rsidRDefault="000518B2" w:rsidP="00341EED">
      <w:pPr>
        <w:pStyle w:val="Para1C"/>
        <w:numPr>
          <w:ilvl w:val="0"/>
          <w:numId w:val="0"/>
        </w:numPr>
      </w:pPr>
      <w:r w:rsidRPr="00F54A80">
        <w:t xml:space="preserve"> </w:t>
      </w:r>
    </w:p>
    <w:p w:rsidR="00C67B5A" w:rsidRDefault="00C67B5A" w:rsidP="00274489">
      <w:pPr>
        <w:jc w:val="left"/>
      </w:pPr>
      <w:r>
        <w:rPr>
          <w:lang w:val="en-US"/>
        </w:rPr>
        <w:t>The INTEL-FS configuration scripts</w:t>
      </w:r>
      <w:r w:rsidR="0041248E">
        <w:rPr>
          <w:lang w:val="en-US"/>
        </w:rPr>
        <w:t>,</w:t>
      </w:r>
      <w:r>
        <w:rPr>
          <w:lang w:val="en-US"/>
        </w:rPr>
        <w:t xml:space="preserve">  zipped </w:t>
      </w:r>
      <w:r w:rsidR="0041248E">
        <w:rPr>
          <w:lang w:val="en-US"/>
        </w:rPr>
        <w:t xml:space="preserve">in the archive </w:t>
      </w:r>
      <w:r>
        <w:rPr>
          <w:lang w:val="en-US"/>
        </w:rPr>
        <w:t>&lt;Date&gt;</w:t>
      </w:r>
      <w:r w:rsidRPr="00215A32">
        <w:rPr>
          <w:lang w:val="en-US"/>
        </w:rPr>
        <w:t>_NU_ConfigurationScripts_</w:t>
      </w:r>
      <w:r>
        <w:rPr>
          <w:lang w:val="en-US"/>
        </w:rPr>
        <w:t>&lt;Version&gt;</w:t>
      </w:r>
      <w:r w:rsidRPr="00215A32">
        <w:rPr>
          <w:lang w:val="en-US"/>
        </w:rPr>
        <w:t>.zip</w:t>
      </w:r>
      <w:r w:rsidR="00A913E2">
        <w:rPr>
          <w:lang w:val="en-US"/>
        </w:rPr>
        <w:t xml:space="preserve"> on DVD “</w:t>
      </w:r>
      <w:r w:rsidR="00A913E2" w:rsidRPr="007F5874">
        <w:rPr>
          <w:b/>
          <w:lang w:val="en-US"/>
        </w:rPr>
        <w:t>DVD IntelFS Application</w:t>
      </w:r>
      <w:r w:rsidR="00A913E2">
        <w:rPr>
          <w:lang w:val="en-US"/>
        </w:rPr>
        <w:t>”</w:t>
      </w:r>
      <w:r w:rsidR="0041248E">
        <w:rPr>
          <w:lang w:val="en-US"/>
        </w:rPr>
        <w:t>,</w:t>
      </w:r>
      <w:r>
        <w:rPr>
          <w:lang w:val="en-US"/>
        </w:rPr>
        <w:t xml:space="preserve"> are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SqueezeServer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SetSqueezeIISConfiguration.cmd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ArcGIS Server IIS Configuration script </w:t>
      </w:r>
      <w:r w:rsidRPr="00AD6B0A">
        <w:rPr>
          <w:lang w:val="en-US"/>
        </w:rPr>
        <w:t>file (</w:t>
      </w:r>
      <w:r w:rsidRPr="00274489">
        <w:rPr>
          <w:lang w:val="en-US"/>
        </w:rPr>
        <w:t>SetArcGISIISConfiguration.cmd</w:t>
      </w:r>
      <w:r w:rsidRPr="00AD6B0A"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ACL Configuration script file (</w:t>
      </w:r>
      <w:r w:rsidR="001A7636">
        <w:rPr>
          <w:lang w:val="en-US"/>
        </w:rPr>
        <w:t>SetFoldersPermissions</w:t>
      </w:r>
      <w:r w:rsidRPr="00852440">
        <w:rPr>
          <w:lang w:val="en-US"/>
        </w:rPr>
        <w:t>.ps1</w:t>
      </w:r>
      <w:r>
        <w:rPr>
          <w:lang w:val="en-US"/>
        </w:rPr>
        <w:t>)</w:t>
      </w:r>
    </w:p>
    <w:p w:rsidR="00C67B5A" w:rsidRDefault="00C67B5A" w:rsidP="00C67B5A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ArcGIS IIS issues fixing script (FixArcGISIISIssue.ps1)</w:t>
      </w:r>
    </w:p>
    <w:p w:rsidR="00AD6B0A" w:rsidRPr="00181533" w:rsidRDefault="00AD6B0A" w:rsidP="00274489">
      <w:pPr>
        <w:rPr>
          <w:lang w:val="en-US"/>
        </w:rPr>
      </w:pPr>
      <w:r>
        <w:rPr>
          <w:lang w:val="en-US"/>
        </w:rPr>
        <w:t>This archive shall be unzipped before starting INTEL-FS system installation.</w:t>
      </w:r>
    </w:p>
    <w:p w:rsidR="00C67B5A" w:rsidRPr="00AF2AAA" w:rsidRDefault="00C67B5A" w:rsidP="00274489">
      <w:pPr>
        <w:jc w:val="left"/>
      </w:pPr>
    </w:p>
    <w:p w:rsidR="00820E8D" w:rsidRDefault="00294710">
      <w:pPr>
        <w:pStyle w:val="Heading2"/>
        <w:rPr>
          <w:lang w:val="en-US"/>
        </w:rPr>
      </w:pPr>
      <w:bookmarkStart w:id="145" w:name="_Toc340215089"/>
      <w:bookmarkStart w:id="146" w:name="_Toc326565814"/>
      <w:r w:rsidRPr="00F54A80">
        <w:rPr>
          <w:lang w:val="en-US"/>
        </w:rPr>
        <w:br w:type="page"/>
      </w:r>
      <w:bookmarkStart w:id="147" w:name="_Ref417893885"/>
      <w:bookmarkStart w:id="148" w:name="_Toc440979178"/>
      <w:r w:rsidR="00820E8D" w:rsidRPr="00F54A80">
        <w:rPr>
          <w:lang w:val="en-US"/>
        </w:rPr>
        <w:lastRenderedPageBreak/>
        <w:t>Windows Server</w:t>
      </w:r>
      <w:bookmarkEnd w:id="145"/>
      <w:bookmarkEnd w:id="146"/>
      <w:bookmarkEnd w:id="147"/>
      <w:bookmarkEnd w:id="148"/>
    </w:p>
    <w:p w:rsidR="005A546B" w:rsidRPr="005A546B" w:rsidRDefault="005A546B" w:rsidP="005A546B">
      <w:pPr>
        <w:rPr>
          <w:lang w:val="en-US"/>
        </w:rPr>
      </w:pPr>
      <w:r>
        <w:rPr>
          <w:lang w:val="en-US"/>
        </w:rPr>
        <w:t xml:space="preserve">As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_Ref417983994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1.8</w:t>
      </w:r>
      <w:r>
        <w:rPr>
          <w:lang w:val="en-US"/>
        </w:rPr>
        <w:fldChar w:fldCharType="end"/>
      </w:r>
      <w:r>
        <w:rPr>
          <w:lang w:val="en-US"/>
        </w:rPr>
        <w:t>, Windows Server is already installed on INTEL-FS server, this chapter describes how to configure it.</w:t>
      </w: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49" w:name="_Toc340215090"/>
      <w:bookmarkStart w:id="150" w:name="_Toc326565815"/>
      <w:bookmarkStart w:id="151" w:name="_Toc440979179"/>
      <w:r w:rsidRPr="00F54A80">
        <w:rPr>
          <w:lang w:val="en-US"/>
        </w:rPr>
        <w:t>“Internet Explorer Enhanced Security Configuration”</w:t>
      </w:r>
      <w:bookmarkEnd w:id="149"/>
      <w:bookmarkEnd w:id="150"/>
      <w:r w:rsidR="00F75B66">
        <w:rPr>
          <w:lang w:val="en-US"/>
        </w:rPr>
        <w:t xml:space="preserve"> uninstallation</w:t>
      </w:r>
      <w:bookmarkEnd w:id="151"/>
    </w:p>
    <w:tbl>
      <w:tblPr>
        <w:tblW w:w="897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5150"/>
      </w:tblGrid>
      <w:tr w:rsidR="00820E8D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Open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E34191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Programs and Features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3E7DEE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Turn Windows features on or off</w:t>
            </w:r>
            <w:r w:rsidR="003E7DEE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3E7DEE" w:rsidRPr="00F54A80" w:rsidRDefault="003E7DEE" w:rsidP="00A959AE">
            <w:pPr>
              <w:spacing w:line="260" w:lineRule="exac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“Server Manager” </w:t>
            </w:r>
            <w:r w:rsidRPr="007215B5">
              <w:rPr>
                <w:rFonts w:ascii="Times New Roman" w:hAnsi="Times New Roman"/>
                <w:color w:val="000000"/>
                <w:lang w:val="en-US"/>
              </w:rPr>
              <w:t>node</w:t>
            </w:r>
          </w:p>
          <w:p w:rsidR="00820E8D" w:rsidRPr="00F54A80" w:rsidRDefault="00820E8D" w:rsidP="00A959A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In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Security Information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area, click on </w:t>
            </w:r>
            <w:r w:rsidR="00E34191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Configure IE ESC</w:t>
            </w:r>
            <w:r w:rsidR="00E34191"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</w:p>
          <w:p w:rsidR="00820E8D" w:rsidRPr="00F54A80" w:rsidRDefault="00820E8D" w:rsidP="00A959AE">
            <w:pPr>
              <w:rPr>
                <w:lang w:val="en-US"/>
              </w:rPr>
            </w:pP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5A546B" w:rsidRDefault="00931834" w:rsidP="005A54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44BD7" wp14:editId="657E3FC9">
                  <wp:extent cx="3238500" cy="2257425"/>
                  <wp:effectExtent l="0" t="0" r="0" b="952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E" w:rsidRPr="00F54A80" w:rsidTr="00A959AE">
        <w:trPr>
          <w:trHeight w:val="5543"/>
        </w:trPr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FAD" w:rsidRPr="00F54A80" w:rsidRDefault="00E34191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286FAD" w:rsidRPr="00F54A80">
              <w:rPr>
                <w:rFonts w:ascii="Times New Roman" w:hAnsi="Times New Roman"/>
                <w:b/>
                <w:color w:val="000000"/>
                <w:lang w:val="en-US"/>
              </w:rPr>
              <w:t>Internet Explorer Enhanced Security Configuration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286FAD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Turn on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Off”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Administrators”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Users”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  <w:p w:rsidR="003E7DEE" w:rsidRPr="00F54A80" w:rsidRDefault="003E7DEE" w:rsidP="003E7DEE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OK”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 to validate and close that window</w:t>
            </w:r>
          </w:p>
        </w:tc>
        <w:tc>
          <w:tcPr>
            <w:tcW w:w="5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DEE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61E334" wp14:editId="41560BEC">
                  <wp:extent cx="3133725" cy="3295650"/>
                  <wp:effectExtent l="0" t="0" r="9525" b="0"/>
                  <wp:docPr id="3" name="Picture 1" descr="Description: Uninstall_IE_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Uninstall_IE_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spacing w:line="260" w:lineRule="exact"/>
        <w:ind w:left="360"/>
        <w:rPr>
          <w:color w:val="000000"/>
          <w:lang w:val="en-US"/>
        </w:rPr>
      </w:pP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2" w:name="_Toc325975904"/>
      <w:bookmarkStart w:id="153" w:name="_Toc325975905"/>
      <w:bookmarkStart w:id="154" w:name="_Toc340215091"/>
      <w:bookmarkStart w:id="155" w:name="_Toc326565816"/>
      <w:bookmarkStart w:id="156" w:name="_Toc440979180"/>
      <w:bookmarkEnd w:id="152"/>
      <w:bookmarkEnd w:id="153"/>
      <w:r>
        <w:rPr>
          <w:lang w:val="en-US"/>
        </w:rPr>
        <w:lastRenderedPageBreak/>
        <w:t>“N</w:t>
      </w:r>
      <w:r w:rsidR="00820E8D" w:rsidRPr="00F54A80">
        <w:rPr>
          <w:lang w:val="en-US"/>
        </w:rPr>
        <w:t>etwork DTC access</w:t>
      </w:r>
      <w:bookmarkEnd w:id="154"/>
      <w:bookmarkEnd w:id="155"/>
      <w:r>
        <w:rPr>
          <w:lang w:val="en-US"/>
        </w:rPr>
        <w:t>” activation</w:t>
      </w:r>
      <w:bookmarkEnd w:id="156"/>
      <w:r w:rsidR="00820E8D" w:rsidRPr="00F54A80">
        <w:rPr>
          <w:lang w:val="en-US"/>
        </w:rPr>
        <w:t xml:space="preserve"> </w:t>
      </w:r>
    </w:p>
    <w:p w:rsidR="00820E8D" w:rsidRPr="00F54A80" w:rsidRDefault="00820E8D" w:rsidP="00820E8D">
      <w:pPr>
        <w:rPr>
          <w:lang w:val="en-US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2"/>
        <w:gridCol w:w="5670"/>
      </w:tblGrid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Start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Run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, type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dcomcnfg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and then click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OK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open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In the console tree, </w:t>
            </w:r>
            <w:r w:rsidR="007215B5">
              <w:rPr>
                <w:rFonts w:ascii="Times New Roman" w:hAnsi="Times New Roman"/>
                <w:lang w:val="en-US"/>
              </w:rPr>
              <w:t xml:space="preserve">browse to </w:t>
            </w: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Component Services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Computers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My Computer</w:t>
            </w:r>
            <w:r w:rsidR="007215B5">
              <w:rPr>
                <w:rFonts w:ascii="Times New Roman" w:hAnsi="Times New Roman"/>
                <w:lang w:val="en-US"/>
              </w:rPr>
              <w:t xml:space="preserve">,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Distributed Transaction Coordinator</w:t>
            </w:r>
            <w:r w:rsidR="007215B5">
              <w:rPr>
                <w:rStyle w:val="Strong"/>
                <w:rFonts w:ascii="Times New Roman" w:hAnsi="Times New Roman"/>
                <w:lang w:val="en-US"/>
              </w:rPr>
              <w:t>,</w:t>
            </w:r>
            <w:r w:rsidR="007215B5">
              <w:rPr>
                <w:rFonts w:ascii="Times New Roman" w:hAnsi="Times New Roman"/>
                <w:lang w:val="en-US"/>
              </w:rPr>
              <w:t xml:space="preserve">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>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1421E5" wp14:editId="28651AC5">
                  <wp:extent cx="3514725" cy="24574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036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58BA" w:rsidRDefault="00BF58BA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Following “</w:t>
            </w:r>
            <w:r w:rsidRPr="00BF58BA">
              <w:rPr>
                <w:rFonts w:ascii="Times New Roman" w:hAnsi="Times New Roman"/>
                <w:b/>
                <w:lang w:val="en-US"/>
              </w:rPr>
              <w:t>Windows security alert</w:t>
            </w:r>
            <w:r>
              <w:rPr>
                <w:rFonts w:ascii="Times New Roman" w:hAnsi="Times New Roman"/>
                <w:lang w:val="en-US"/>
              </w:rPr>
              <w:t>” window may appear</w:t>
            </w:r>
          </w:p>
          <w:p w:rsidR="00851036" w:rsidRPr="00F54A80" w:rsidRDefault="00851036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Click “</w:t>
            </w:r>
            <w:r w:rsidRPr="00BF58BA">
              <w:rPr>
                <w:rFonts w:ascii="Times New Roman" w:hAnsi="Times New Roman"/>
                <w:b/>
                <w:lang w:val="en-US"/>
              </w:rPr>
              <w:t>Allow access</w:t>
            </w:r>
            <w:r w:rsidR="00BF58BA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036" w:rsidRDefault="00851036" w:rsidP="00A959AE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0C378" wp14:editId="0317AC83">
                  <wp:extent cx="3434825" cy="2095500"/>
                  <wp:effectExtent l="0" t="0" r="0" b="0"/>
                  <wp:docPr id="319" name="Picture 319" descr="C:\Users\T0140819\Desktop\screenshot\screenshot\fi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0140819\Desktop\screenshot\screenshot\fi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04" cy="210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lastRenderedPageBreak/>
              <w:t>Right 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Local DTC”,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in pop up menu select</w:t>
            </w:r>
            <w:r w:rsidRPr="00F54A80">
              <w:rPr>
                <w:rFonts w:ascii="Times New Roman" w:hAnsi="Times New Roman"/>
                <w:lang w:val="en-US"/>
              </w:rPr>
              <w:t xml:space="preserve"> “ 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to display the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Local DTC Properties</w:t>
            </w:r>
            <w:r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wizard.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Click the </w:t>
            </w:r>
            <w:r w:rsidR="007215B5">
              <w:rPr>
                <w:rFonts w:ascii="Times New Roman" w:hAnsi="Times New Roman"/>
                <w:lang w:val="en-US"/>
              </w:rPr>
              <w:t>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>Security</w:t>
            </w:r>
            <w:r w:rsidR="007215B5" w:rsidRPr="007215B5">
              <w:rPr>
                <w:rStyle w:val="Strong"/>
                <w:rFonts w:ascii="Times New Roman" w:hAnsi="Times New Roman"/>
                <w:b w:val="0"/>
                <w:lang w:val="en-US"/>
              </w:rPr>
              <w:t>”</w:t>
            </w:r>
            <w:r w:rsidRPr="00F54A80">
              <w:rPr>
                <w:rFonts w:ascii="Times New Roman" w:hAnsi="Times New Roman"/>
                <w:lang w:val="en-US"/>
              </w:rPr>
              <w:t xml:space="preserve"> tab.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 xml:space="preserve">Set the following options 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Network DTC Access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Inbound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Allow Outbound</w:t>
            </w:r>
          </w:p>
          <w:p w:rsidR="00E34191" w:rsidRPr="00F54A80" w:rsidRDefault="00E34191" w:rsidP="00E34191">
            <w:pPr>
              <w:spacing w:line="260" w:lineRule="exact"/>
              <w:ind w:left="720"/>
              <w:jc w:val="left"/>
              <w:rPr>
                <w:rFonts w:ascii="Times New Roman" w:hAnsi="Times New Roman"/>
                <w:b/>
                <w:lang w:val="en-US"/>
              </w:rPr>
            </w:pPr>
            <w:r w:rsidRPr="00F54A80">
              <w:rPr>
                <w:rFonts w:ascii="Times New Roman" w:hAnsi="Times New Roman"/>
                <w:b/>
                <w:lang w:val="en-US"/>
              </w:rPr>
              <w:t>- Mutual Authentication Required</w:t>
            </w:r>
          </w:p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Style w:val="Strong"/>
                <w:rFonts w:ascii="Times New Roman" w:hAnsi="Times New Roman"/>
                <w:lang w:val="en-US"/>
              </w:rPr>
              <w:t xml:space="preserve">OK” </w:t>
            </w:r>
            <w:r w:rsidRPr="00F54A80">
              <w:rPr>
                <w:rStyle w:val="Strong"/>
                <w:rFonts w:ascii="Times New Roman" w:hAnsi="Times New Roman"/>
                <w:b w:val="0"/>
                <w:lang w:val="en-US"/>
              </w:rPr>
              <w:t>button</w:t>
            </w:r>
            <w:r w:rsidRPr="00F54A80">
              <w:rPr>
                <w:rFonts w:ascii="Times New Roman" w:hAnsi="Times New Roman"/>
                <w:lang w:val="en-US"/>
              </w:rPr>
              <w:t xml:space="preserve">.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41CFDE" wp14:editId="7DD04CEA">
                  <wp:extent cx="3467100" cy="3771900"/>
                  <wp:effectExtent l="0" t="0" r="0" b="0"/>
                  <wp:docPr id="5" name="Picture 2" descr="Description: network_DTC_a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network_DTC_acc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/>
              </w:rPr>
              <w:t>Y</w:t>
            </w:r>
            <w:r w:rsidRPr="00F54A80">
              <w:rPr>
                <w:rFonts w:ascii="Times New Roman" w:hAnsi="Times New Roman"/>
                <w:b/>
                <w:lang w:val="en-US"/>
              </w:rPr>
              <w:t>ES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23B8F9" wp14:editId="647C0DFC">
                  <wp:extent cx="3305175" cy="1333500"/>
                  <wp:effectExtent l="0" t="0" r="952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E34191" w:rsidP="00E34191">
            <w:pPr>
              <w:spacing w:line="260" w:lineRule="exact"/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/>
              </w:rPr>
              <w:t>OK</w:t>
            </w:r>
            <w:r w:rsidRPr="00F54A80">
              <w:rPr>
                <w:rFonts w:ascii="Times New Roman" w:hAnsi="Times New Roman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E34191">
            <w:pPr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15B1C" wp14:editId="2E80FD7E">
                  <wp:extent cx="2714625" cy="1381125"/>
                  <wp:effectExtent l="0" t="0" r="9525" b="952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System and Security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click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Allow a program through 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in </w:t>
            </w:r>
            <w:r w:rsidR="007215B5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Windows Firewall</w:t>
            </w:r>
            <w:r w:rsidR="007215B5" w:rsidRPr="007215B5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section.</w:t>
            </w:r>
          </w:p>
          <w:p w:rsidR="00820E8D" w:rsidRPr="00F54A80" w:rsidRDefault="00820E8D" w:rsidP="007215B5">
            <w:pPr>
              <w:spacing w:line="260" w:lineRule="exact"/>
              <w:jc w:val="left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8986B8" wp14:editId="2802004F">
                  <wp:extent cx="3581400" cy="2181225"/>
                  <wp:effectExtent l="0" t="0" r="0" b="952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122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“</w:t>
            </w:r>
            <w:r w:rsidR="00BB6122" w:rsidRPr="00F54A80">
              <w:rPr>
                <w:rFonts w:ascii="Times New Roman" w:hAnsi="Times New Roman"/>
                <w:b/>
                <w:color w:val="000000"/>
                <w:lang w:val="en-US"/>
              </w:rPr>
              <w:t>Allowed Programs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”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wizard</w:t>
            </w:r>
            <w:r w:rsidR="00BB6122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displayed, 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Cha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ge settings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6122" w:rsidRPr="00F54A80" w:rsidRDefault="00931834" w:rsidP="00A959A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D2AAC4" wp14:editId="7FEE19C2">
                  <wp:extent cx="3514725" cy="2200275"/>
                  <wp:effectExtent l="0" t="0" r="9525" b="952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191" w:rsidRPr="00F54A80" w:rsidTr="00A959AE">
        <w:tc>
          <w:tcPr>
            <w:tcW w:w="3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Distributed Transaction Coordinator”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for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Domain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Home/Work (Private)”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and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Public”</w:t>
            </w:r>
          </w:p>
          <w:p w:rsidR="00020E7C" w:rsidRPr="00F54A80" w:rsidRDefault="00020E7C" w:rsidP="007215B5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OK”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 to validate and close window</w:t>
            </w:r>
          </w:p>
          <w:p w:rsidR="00E34191" w:rsidRPr="00F54A80" w:rsidRDefault="00E34191" w:rsidP="007215B5">
            <w:pPr>
              <w:spacing w:line="260" w:lineRule="exact"/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4191" w:rsidRPr="00F54A80" w:rsidRDefault="00931834" w:rsidP="00A959AE">
            <w:pPr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F31B8" wp14:editId="1B033EA1">
                  <wp:extent cx="3505200" cy="2428875"/>
                  <wp:effectExtent l="0" t="0" r="0" b="9525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020E7C" w:rsidRPr="00F54A80" w:rsidRDefault="00020E7C" w:rsidP="00020E7C">
      <w:pPr>
        <w:pStyle w:val="Heading3"/>
        <w:numPr>
          <w:ilvl w:val="2"/>
          <w:numId w:val="9"/>
        </w:numPr>
        <w:rPr>
          <w:lang w:val="en-US"/>
        </w:rPr>
      </w:pPr>
      <w:bookmarkStart w:id="157" w:name="_Toc440979181"/>
      <w:r w:rsidRPr="00F54A80">
        <w:rPr>
          <w:lang w:val="en-US"/>
        </w:rPr>
        <w:lastRenderedPageBreak/>
        <w:t>“File services”</w:t>
      </w:r>
      <w:r w:rsidR="00F75B66">
        <w:rPr>
          <w:lang w:val="en-US"/>
        </w:rPr>
        <w:t xml:space="preserve"> server role activation</w:t>
      </w:r>
      <w:bookmarkEnd w:id="157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DB3C6A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4C3E42" w:rsidRPr="00F54A80" w:rsidRDefault="004C3E42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8C0D1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020E7C" w:rsidRPr="00F54A80" w:rsidRDefault="007215B5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Skip this page by default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020E7C" w:rsidRPr="00F54A80" w:rsidRDefault="00020E7C" w:rsidP="00DB3C6A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020E7C" w:rsidRPr="00F54A80" w:rsidRDefault="00020E7C" w:rsidP="00DB3C6A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E7C" w:rsidRPr="00F54A80" w:rsidRDefault="00931834" w:rsidP="00DB3C6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68677C9" wp14:editId="4FAE36EE">
                  <wp:extent cx="4429125" cy="3257550"/>
                  <wp:effectExtent l="0" t="0" r="9525" b="0"/>
                  <wp:docPr id="11" name="Picture 4" descr="Description: Description: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Description: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C0D10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="00020E7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020E7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File Services</w:t>
            </w:r>
            <w:r w:rsidRPr="008C0D1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67146" w:rsidRPr="00F54A80" w:rsidRDefault="00867146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20E7C" w:rsidRPr="00F54A80" w:rsidRDefault="00020E7C" w:rsidP="00020E7C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7E2B4A" wp14:editId="284FA621">
                  <wp:extent cx="4438650" cy="3267075"/>
                  <wp:effectExtent l="0" t="0" r="0" b="9525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020E7C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020E7C">
            <w:pPr>
              <w:tabs>
                <w:tab w:val="left" w:pos="2295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4F737" wp14:editId="5DACA76F">
                  <wp:extent cx="4343400" cy="320040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03ED7" wp14:editId="75979F0F">
                  <wp:extent cx="4410075" cy="3248025"/>
                  <wp:effectExtent l="0" t="0" r="9525" b="9525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867146">
            <w:pPr>
              <w:tabs>
                <w:tab w:val="left" w:pos="2190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BE044D" wp14:editId="18B7CF93">
                  <wp:extent cx="4400550" cy="32385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2E675" wp14:editId="2A700F37">
                  <wp:extent cx="4400550" cy="323850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E7C" w:rsidRPr="00F54A80" w:rsidTr="00DB3C6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867146" w:rsidP="00020E7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7C" w:rsidRPr="00F54A80" w:rsidRDefault="00931834" w:rsidP="00DB3C6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47C5C" wp14:editId="4F23A4EC">
                  <wp:extent cx="4391025" cy="323850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Para1C"/>
        <w:numPr>
          <w:ilvl w:val="0"/>
          <w:numId w:val="0"/>
        </w:numPr>
        <w:ind w:left="1134"/>
      </w:pPr>
      <w:r w:rsidRPr="00F54A80"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58" w:name="_Toc340215092"/>
      <w:bookmarkStart w:id="159" w:name="_Toc326565817"/>
      <w:bookmarkStart w:id="160" w:name="_Toc440979182"/>
      <w:r>
        <w:rPr>
          <w:lang w:val="en-US"/>
        </w:rPr>
        <w:t>“Web Server</w:t>
      </w:r>
      <w:r w:rsidR="00820E8D" w:rsidRPr="00F54A80">
        <w:rPr>
          <w:lang w:val="en-US"/>
        </w:rPr>
        <w:t xml:space="preserve"> (IIS)</w:t>
      </w:r>
      <w:bookmarkEnd w:id="158"/>
      <w:bookmarkEnd w:id="159"/>
      <w:r>
        <w:rPr>
          <w:lang w:val="en-US"/>
        </w:rPr>
        <w:t>” server role activation</w:t>
      </w:r>
      <w:bookmarkEnd w:id="160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087"/>
      </w:tblGrid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15B5" w:rsidRPr="007215B5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215B5" w:rsidRPr="00F54A80" w:rsidRDefault="007215B5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 w:rsid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67146" w:rsidRPr="00F54A80" w:rsidRDefault="00867146" w:rsidP="0086714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 w:rsidR="007215B5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Web Server (IIS)</w:t>
            </w:r>
            <w:r w:rsidR="007215B5"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867146" w:rsidRPr="00F54A80" w:rsidRDefault="00867146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AC0DC" wp14:editId="71458A91">
                  <wp:extent cx="4438650" cy="32766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E1C3EE" wp14:editId="57264079">
                  <wp:extent cx="4438650" cy="3267075"/>
                  <wp:effectExtent l="0" t="0" r="0" b="9525"/>
                  <wp:docPr id="19" name="Picture 6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Select Role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all the roles except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Features\Directory Browsing”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“WebServer\Common HTTP Features\WebDAV Publishing”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Development\ASP”,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Development\CGI”,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“WebServer\Application Development\Server Side Includes”</w:t>
            </w:r>
          </w:p>
          <w:p w:rsidR="00C1058C" w:rsidRPr="00F54A80" w:rsidRDefault="00C1058C" w:rsidP="00C1058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“WebServer\Security\Digest Authentication”</w:t>
            </w:r>
          </w:p>
          <w:p w:rsidR="00C1058C" w:rsidRPr="00F54A80" w:rsidRDefault="00C1058C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“Management Tools\IIS 6 Management Compatibility\IIS 6 WMI Compatibilty”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Scripting Tools”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“Management Tools\IIS 6 Management Compatibility\IIS 6 Management Console”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“FTP Server”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“IIS HostableWeb Core”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458F1" wp14:editId="7D550078">
                  <wp:extent cx="4400550" cy="3238500"/>
                  <wp:effectExtent l="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000397" wp14:editId="38968568">
                  <wp:extent cx="4448175" cy="3276600"/>
                  <wp:effectExtent l="0" t="0" r="9525" b="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A256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8C08D" wp14:editId="764F858F">
                  <wp:extent cx="4352925" cy="3200400"/>
                  <wp:effectExtent l="0" t="0" r="9525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A256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DC3EA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A70FA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once make sure that 35 roles listed </w:t>
            </w:r>
            <w:r w:rsidR="00DC3EA1" w:rsidRPr="00F54A80">
              <w:rPr>
                <w:rFonts w:ascii="Times New Roman" w:hAnsi="Times New Roman"/>
                <w:color w:val="000000"/>
                <w:lang w:val="en-US" w:eastAsia="fr-FR"/>
              </w:rPr>
              <w:t>in cell below have been selected.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C3C2D3" wp14:editId="6815F20A">
                  <wp:extent cx="4371975" cy="3219450"/>
                  <wp:effectExtent l="0" t="0" r="9525" b="0"/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35E39" wp14:editId="0F727C76">
                  <wp:extent cx="4457700" cy="3295650"/>
                  <wp:effectExtent l="0" t="0" r="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56BA" w:rsidRPr="00F54A80" w:rsidRDefault="009F2E37" w:rsidP="005719BA">
            <w:pPr>
              <w:rPr>
                <w:lang w:val="en-US"/>
              </w:rPr>
            </w:pPr>
            <w:r>
              <w:rPr>
                <w:lang w:val="en-US"/>
              </w:rPr>
              <w:t>List below includes roles that shall be selected.</w:t>
            </w:r>
          </w:p>
          <w:tbl>
            <w:tblPr>
              <w:tblW w:w="1183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3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Web Server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Common HTTP Features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Default Document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Errors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Redirection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Application Development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ASP.NET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.NET Extensibility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Extensions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ISAPI Filters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Health and Diagnostics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HTTP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Logging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Monitor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Tracing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Custom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ODBC Logging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Security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Basic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Windows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Client Certificate Mapping Authentication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URL Authorization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Request Filtering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IP and Domain Restrictions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Performance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Static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Dynamic Content Compression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"/>
              <w:gridCol w:w="1182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22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77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  <w:lang w:val="en-US" w:eastAsia="fr-FR"/>
                    </w:rPr>
                    <w:t>Management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Console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Management Scripts and Tools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Management Service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5"/>
              <w:gridCol w:w="11595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450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550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Management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vanish/>
                <w:sz w:val="24"/>
                <w:szCs w:val="24"/>
                <w:lang w:val="en-US" w:eastAsia="fr-F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0"/>
              <w:gridCol w:w="11370"/>
            </w:tblGrid>
            <w:tr w:rsidR="00A256BA" w:rsidRPr="00F54A80" w:rsidTr="005719BA">
              <w:trPr>
                <w:tblCellSpacing w:w="15" w:type="dxa"/>
              </w:trPr>
              <w:tc>
                <w:tcPr>
                  <w:tcW w:w="675" w:type="dxa"/>
                  <w:vAlign w:val="center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</w:p>
              </w:tc>
              <w:tc>
                <w:tcPr>
                  <w:tcW w:w="11325" w:type="dxa"/>
                  <w:hideMark/>
                </w:tcPr>
                <w:p w:rsidR="00A256BA" w:rsidRPr="00F54A80" w:rsidRDefault="00A256BA" w:rsidP="005719BA">
                  <w:pPr>
                    <w:spacing w:before="0" w:after="0"/>
                    <w:jc w:val="left"/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</w:pPr>
                  <w:r w:rsidRPr="00F54A80">
                    <w:rPr>
                      <w:rFonts w:ascii="Times New Roman" w:hAnsi="Times New Roman"/>
                      <w:sz w:val="24"/>
                      <w:szCs w:val="24"/>
                      <w:lang w:val="en-US" w:eastAsia="fr-FR"/>
                    </w:rPr>
                    <w:t>IIS 6 Metabase Compatibility</w:t>
                  </w:r>
                </w:p>
              </w:tc>
            </w:tr>
          </w:tbl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931834" w:rsidP="005719B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61D86D8" wp14:editId="25CAED5A">
                  <wp:extent cx="4448175" cy="3257550"/>
                  <wp:effectExtent l="0" t="0" r="9525" b="0"/>
                  <wp:docPr id="25" name="Picture 8" descr="Description: 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scription: 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BA" w:rsidRPr="00F54A80" w:rsidTr="005719BA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3EA1" w:rsidRPr="00F54A80" w:rsidRDefault="00A256BA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                                                                        </w:t>
            </w: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C3EA1" w:rsidRPr="00F54A80" w:rsidRDefault="00DC3EA1" w:rsidP="005719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Close all windows</w:t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006A36" wp14:editId="2BF795A0">
                  <wp:extent cx="4371975" cy="3228975"/>
                  <wp:effectExtent l="0" t="0" r="9525" b="9525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433E647" wp14:editId="661612C0">
                  <wp:extent cx="4391025" cy="3238500"/>
                  <wp:effectExtent l="0" t="0" r="9525" b="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6BA" w:rsidRPr="00F54A80" w:rsidRDefault="00A256BA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  <w:p w:rsidR="00A256BA" w:rsidRPr="00F54A80" w:rsidRDefault="00931834" w:rsidP="005719B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DA2B3C" wp14:editId="07B994B0">
                  <wp:extent cx="4371975" cy="3209925"/>
                  <wp:effectExtent l="0" t="0" r="9525" b="952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  <w:r w:rsidRPr="00F54A80">
        <w:lastRenderedPageBreak/>
        <w:t>.</w:t>
      </w:r>
    </w:p>
    <w:p w:rsidR="00820E8D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1" w:name="_Toc340215093"/>
      <w:bookmarkStart w:id="162" w:name="_Toc326565818"/>
      <w:bookmarkStart w:id="163" w:name="_Toc440979183"/>
      <w:r>
        <w:rPr>
          <w:lang w:val="en-US"/>
        </w:rPr>
        <w:lastRenderedPageBreak/>
        <w:t>“</w:t>
      </w:r>
      <w:r w:rsidR="00820E8D" w:rsidRPr="00F54A80">
        <w:rPr>
          <w:lang w:val="en-US"/>
        </w:rPr>
        <w:t>network COM+ access</w:t>
      </w:r>
      <w:r>
        <w:rPr>
          <w:lang w:val="en-US"/>
        </w:rPr>
        <w:t>”</w:t>
      </w:r>
      <w:r w:rsidR="00820E8D" w:rsidRPr="00F54A80">
        <w:rPr>
          <w:lang w:val="en-US"/>
        </w:rPr>
        <w:t xml:space="preserve"> and </w:t>
      </w:r>
      <w:r>
        <w:rPr>
          <w:lang w:val="en-US"/>
        </w:rPr>
        <w:t>“</w:t>
      </w:r>
      <w:r w:rsidR="00820E8D" w:rsidRPr="00F54A80">
        <w:rPr>
          <w:lang w:val="en-US"/>
        </w:rPr>
        <w:t>ASP .NET</w:t>
      </w:r>
      <w:bookmarkEnd w:id="161"/>
      <w:bookmarkEnd w:id="162"/>
      <w:r>
        <w:rPr>
          <w:lang w:val="en-US"/>
        </w:rPr>
        <w:t>” server features activation</w:t>
      </w:r>
      <w:bookmarkEnd w:id="163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8216EC" w:rsidRPr="00F54A80" w:rsidTr="00950560"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216EC" w:rsidRPr="00F54A80" w:rsidRDefault="008216EC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Open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off”</w:t>
            </w:r>
          </w:p>
          <w:p w:rsidR="008216EC" w:rsidRPr="00F54A80" w:rsidRDefault="008216EC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Features Summary”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area,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Features”</w:t>
            </w:r>
          </w:p>
          <w:p w:rsidR="009F56F1" w:rsidRPr="00F54A80" w:rsidRDefault="009F56F1" w:rsidP="009F56F1">
            <w:pPr>
              <w:spacing w:before="0" w:after="0"/>
              <w:jc w:val="left"/>
              <w:rPr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 Features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.NET Framework 3.5.1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WCF Activation</w:t>
            </w:r>
            <w:r w:rsidRPr="009F56F1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F56F1" w:rsidRDefault="009F56F1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16EC" w:rsidP="008216E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Windows Process Activation Service”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</w:p>
          <w:p w:rsidR="008216EC" w:rsidRDefault="008216EC" w:rsidP="008216EC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fr-FR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Process Model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 xml:space="preserve"> 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.NET Environment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”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,</w:t>
            </w:r>
            <w:r w:rsidRPr="00F67A4C">
              <w:rPr>
                <w:rFonts w:ascii="Times New Roman" w:hAnsi="Times New Roman"/>
                <w:color w:val="000000"/>
                <w:lang w:val="fr-FR" w:eastAsia="fr-FR"/>
              </w:rPr>
              <w:t>“</w:t>
            </w:r>
            <w:r w:rsidRPr="00F67A4C">
              <w:rPr>
                <w:rFonts w:ascii="Times New Roman" w:hAnsi="Times New Roman"/>
                <w:b/>
                <w:color w:val="000000"/>
                <w:lang w:val="fr-FR" w:eastAsia="fr-FR"/>
              </w:rPr>
              <w:t>Configuration APIs</w:t>
            </w:r>
            <w:r w:rsidRPr="009F56F1">
              <w:rPr>
                <w:rFonts w:ascii="Times New Roman" w:hAnsi="Times New Roman"/>
                <w:color w:val="000000"/>
                <w:lang w:val="fr-FR" w:eastAsia="fr-FR"/>
              </w:rPr>
              <w:t>"</w:t>
            </w:r>
          </w:p>
          <w:p w:rsidR="008216EC" w:rsidRPr="00F54A80" w:rsidRDefault="008216EC" w:rsidP="00A959AE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16EC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589C906" wp14:editId="41F1E803">
                  <wp:extent cx="4124325" cy="3038475"/>
                  <wp:effectExtent l="0" t="0" r="9525" b="9525"/>
                  <wp:docPr id="30" name="Picture 11" descr="Description: Description: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scription: Description: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6EC" w:rsidRPr="00F54A80" w:rsidTr="00950560">
        <w:tc>
          <w:tcPr>
            <w:tcW w:w="22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16EC" w:rsidRPr="00F54A80" w:rsidRDefault="008216EC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56F1" w:rsidRPr="00F54A80" w:rsidRDefault="009F56F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85E8617" wp14:editId="5D4B19BD">
                  <wp:extent cx="4133850" cy="3048000"/>
                  <wp:effectExtent l="0" t="0" r="0" b="0"/>
                  <wp:docPr id="323" name="Picture 10" descr="Description: Description: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Description: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5274B64" wp14:editId="6F840C19">
                  <wp:extent cx="4305300" cy="3161860"/>
                  <wp:effectExtent l="0" t="0" r="0" b="635"/>
                  <wp:docPr id="31" name="Picture 12" descr="Description: Description: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scription: Description: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16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B31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Pr="00F54A80" w:rsidRDefault="00C27B31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B31" w:rsidRDefault="00C27B3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D113F1" wp14:editId="6AF6DDF0">
                  <wp:extent cx="4302593" cy="3171825"/>
                  <wp:effectExtent l="0" t="0" r="317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89" cy="317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BAD34C7" wp14:editId="5ECE820B">
                  <wp:extent cx="4171950" cy="3076575"/>
                  <wp:effectExtent l="0" t="0" r="0" b="9525"/>
                  <wp:docPr id="32" name="Picture 13" descr="Description: Description: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scription: Description: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C52956" w:rsidRPr="00F54A80" w:rsidRDefault="00F75B66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4" w:name="_Toc325975912"/>
      <w:bookmarkStart w:id="165" w:name="_Toc440979184"/>
      <w:bookmarkStart w:id="166" w:name="_Toc340215094"/>
      <w:bookmarkStart w:id="167" w:name="_Toc326565819"/>
      <w:bookmarkEnd w:id="164"/>
      <w:r>
        <w:rPr>
          <w:lang w:val="en-US"/>
        </w:rPr>
        <w:t>“</w:t>
      </w:r>
      <w:r w:rsidR="00C52956" w:rsidRPr="00F54A80">
        <w:rPr>
          <w:lang w:val="en-US"/>
        </w:rPr>
        <w:t>Application Server</w:t>
      </w:r>
      <w:r>
        <w:rPr>
          <w:lang w:val="en-US"/>
        </w:rPr>
        <w:t>” server role activation</w:t>
      </w:r>
      <w:bookmarkEnd w:id="165"/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6945"/>
      </w:tblGrid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1453" w:rsidRPr="007215B5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Open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7215B5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 Summary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click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</w:p>
          <w:p w:rsidR="00CA1453" w:rsidRPr="00F54A80" w:rsidRDefault="00CA1453" w:rsidP="00CA145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“Add Roles Wizard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, select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5D6AAF" w:rsidRPr="00F54A80">
              <w:rPr>
                <w:rFonts w:ascii="Times New Roman" w:hAnsi="Times New Roman"/>
                <w:b/>
                <w:color w:val="000000"/>
                <w:lang w:val="en-US"/>
              </w:rPr>
              <w:t>Application Server</w:t>
            </w:r>
            <w:r w:rsidRPr="007215B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  <w:p w:rsidR="00CA1453" w:rsidRPr="00F54A80" w:rsidRDefault="00CA1453" w:rsidP="00CA1453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b/>
                <w:color w:val="000000"/>
                <w:lang w:val="en-US"/>
              </w:rPr>
            </w:pPr>
          </w:p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5FD256" wp14:editId="7E150E1F">
                  <wp:extent cx="4333875" cy="3190875"/>
                  <wp:effectExtent l="0" t="0" r="9525" b="952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D2C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5D6AAF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5D6AAF">
              <w:rPr>
                <w:rFonts w:ascii="Times New Roman" w:hAnsi="Times New Roman"/>
                <w:color w:val="000000"/>
                <w:lang w:val="en-US"/>
              </w:rPr>
              <w:lastRenderedPageBreak/>
              <w:t>“</w:t>
            </w:r>
            <w:r w:rsidR="00886D2C" w:rsidRPr="00F54A80">
              <w:rPr>
                <w:rFonts w:ascii="Times New Roman" w:hAnsi="Times New Roman"/>
                <w:b/>
                <w:color w:val="000000"/>
                <w:lang w:val="en-US"/>
              </w:rPr>
              <w:t>Add Roles Wizard</w:t>
            </w:r>
            <w:r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886D2C" w:rsidRPr="00F54A80">
              <w:rPr>
                <w:rFonts w:ascii="Times New Roman" w:hAnsi="Times New Roman"/>
                <w:color w:val="000000"/>
                <w:lang w:val="en-US"/>
              </w:rPr>
              <w:t xml:space="preserve"> is displayed</w:t>
            </w:r>
          </w:p>
          <w:p w:rsidR="00886D2C" w:rsidRPr="00F54A80" w:rsidRDefault="00886D2C" w:rsidP="005D6AAF">
            <w:pPr>
              <w:spacing w:line="260" w:lineRule="exact"/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Click </w:t>
            </w:r>
            <w:r w:rsidR="005D6AAF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Add Required Role Services</w:t>
            </w:r>
            <w:r w:rsidR="005D6AAF" w:rsidRPr="005D6AAF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 xml:space="preserve">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931834" w:rsidP="00814E1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CBB626" wp14:editId="0A177F17">
                  <wp:extent cx="4276725" cy="2047875"/>
                  <wp:effectExtent l="0" t="0" r="9525" b="9525"/>
                  <wp:docPr id="34" name="Picture 14" descr="Description: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scription: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733A12" wp14:editId="59879E87">
                  <wp:extent cx="4267200" cy="3143250"/>
                  <wp:effectExtent l="0" t="0" r="0" b="0"/>
                  <wp:docPr id="35" name="Picture 15" descr="Description: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scription: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814E14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931834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D980A7" wp14:editId="2D2957D1">
                  <wp:extent cx="4276725" cy="3152775"/>
                  <wp:effectExtent l="0" t="0" r="9525" b="9525"/>
                  <wp:docPr id="36" name="Picture 16" descr="Description: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scription: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D2C" w:rsidRPr="00F54A80" w:rsidRDefault="00C52956" w:rsidP="00E665F6">
            <w:pPr>
              <w:jc w:val="left"/>
              <w:rPr>
                <w:rFonts w:ascii="Times New Roman" w:hAnsi="Times New Roman"/>
                <w:b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lastRenderedPageBreak/>
              <w:t xml:space="preserve">Select </w:t>
            </w:r>
            <w:r w:rsidR="008216EC" w:rsidRPr="00F54A80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COM+ Network Access</w:t>
            </w:r>
            <w:r w:rsidR="008216EC" w:rsidRP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“.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NET Framework 3.5.1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>” “</w:t>
            </w:r>
            <w:r w:rsidR="00E665F6" w:rsidRPr="00E665F6">
              <w:rPr>
                <w:rFonts w:ascii="Times New Roman" w:hAnsi="Times New Roman"/>
                <w:b/>
                <w:color w:val="000000"/>
                <w:lang w:val="en-US"/>
              </w:rPr>
              <w:t>TCP Port Sharing</w:t>
            </w:r>
            <w:r w:rsidR="00E665F6">
              <w:rPr>
                <w:rFonts w:ascii="Times New Roman" w:hAnsi="Times New Roman"/>
                <w:color w:val="000000"/>
                <w:lang w:val="en-US"/>
              </w:rPr>
              <w:t xml:space="preserve">”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and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 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“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>HTTP Activation</w:t>
            </w:r>
            <w:r w:rsidR="00E665F6" w:rsidRPr="00E665F6">
              <w:rPr>
                <w:rFonts w:ascii="Times New Roman" w:hAnsi="Times New Roman"/>
                <w:color w:val="000000"/>
                <w:lang w:val="en-US"/>
              </w:rPr>
              <w:t>”</w:t>
            </w:r>
            <w:r w:rsidR="00E665F6">
              <w:rPr>
                <w:rFonts w:ascii="Times New Roman" w:hAnsi="Times New Roman"/>
                <w:b/>
                <w:color w:val="000000"/>
                <w:lang w:val="en-US"/>
              </w:rPr>
              <w:t xml:space="preserve"> </w:t>
            </w:r>
            <w:r w:rsidR="00975946">
              <w:rPr>
                <w:rFonts w:ascii="Times New Roman" w:hAnsi="Times New Roman"/>
                <w:color w:val="000000"/>
                <w:lang w:val="en-US"/>
              </w:rPr>
              <w:t>checkmark</w:t>
            </w:r>
          </w:p>
          <w:p w:rsidR="00886D2C" w:rsidRDefault="00886D2C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</w:p>
          <w:p w:rsidR="00E665F6" w:rsidRPr="00F54A80" w:rsidRDefault="00E665F6" w:rsidP="00E665F6">
            <w:pPr>
              <w:jc w:val="left"/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1ABBE7" wp14:editId="6AA751A0">
                  <wp:extent cx="4393039" cy="3238500"/>
                  <wp:effectExtent l="0" t="0" r="762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26" cy="32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5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/>
              </w:rPr>
              <w:t xml:space="preserve">nstall” </w:t>
            </w:r>
            <w:r w:rsidRPr="00F54A80">
              <w:rPr>
                <w:rFonts w:ascii="Times New Roman" w:hAnsi="Times New Roman"/>
                <w:color w:val="000000"/>
                <w:lang w:val="en-US"/>
              </w:rPr>
              <w:t>button</w:t>
            </w:r>
            <w:r w:rsidR="00DC3EA1" w:rsidRPr="00F54A80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E665F6" w:rsidP="00814E1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3569F" wp14:editId="254ED007">
                  <wp:extent cx="4267200" cy="3145732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73" cy="314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8F7435" wp14:editId="296A0307">
                  <wp:extent cx="4328434" cy="3190875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55" cy="319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5F6" w:rsidRPr="00F54A80" w:rsidTr="00814E14"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Click “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Cl</w:t>
            </w:r>
            <w:r w:rsidRPr="00E665F6">
              <w:rPr>
                <w:rFonts w:ascii="Times New Roman" w:hAnsi="Times New Roman"/>
                <w:b/>
                <w:color w:val="000000"/>
                <w:u w:val="single"/>
                <w:lang w:val="en-US"/>
              </w:rPr>
              <w:t>o</w:t>
            </w:r>
            <w:r w:rsidRPr="00E665F6">
              <w:rPr>
                <w:rFonts w:ascii="Times New Roman" w:hAnsi="Times New Roman"/>
                <w:b/>
                <w:color w:val="000000"/>
                <w:lang w:val="en-US"/>
              </w:rPr>
              <w:t>se</w:t>
            </w:r>
            <w:r>
              <w:rPr>
                <w:rFonts w:ascii="Times New Roman" w:hAnsi="Times New Roman"/>
                <w:color w:val="000000"/>
                <w:lang w:val="en-US"/>
              </w:rPr>
              <w:t>” button</w:t>
            </w:r>
          </w:p>
          <w:p w:rsidR="00E665F6" w:rsidRPr="00F54A80" w:rsidRDefault="00E665F6" w:rsidP="00E665F6">
            <w:pPr>
              <w:rPr>
                <w:rFonts w:ascii="Times New Roman" w:hAnsi="Times New Roman"/>
                <w:color w:val="000000"/>
                <w:lang w:val="en-US"/>
              </w:rPr>
            </w:pPr>
            <w:r w:rsidRPr="00F54A80">
              <w:rPr>
                <w:rFonts w:ascii="Times New Roman" w:hAnsi="Times New Roman"/>
                <w:color w:val="000000"/>
                <w:lang w:val="en-US"/>
              </w:rPr>
              <w:t>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5F6" w:rsidRDefault="00E665F6" w:rsidP="00814E14">
            <w:pPr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02DAFD" wp14:editId="7F9805A1">
                  <wp:extent cx="4315512" cy="3181350"/>
                  <wp:effectExtent l="0" t="0" r="889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03" cy="318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BBC" w:rsidRPr="00F54A80" w:rsidTr="00815BBC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2E37" w:rsidRDefault="00E665F6" w:rsidP="009F2E37">
            <w:pPr>
              <w:rPr>
                <w:lang w:val="en-US"/>
              </w:rPr>
            </w:pPr>
            <w:r>
              <w:rPr>
                <w:lang w:val="en-US"/>
              </w:rPr>
              <w:t>Using Server manager make sure that the 10 following “Role Services” of “Application Server” are installed.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noProof/>
                <w:lang w:val="en-US"/>
              </w:rPr>
              <w:t>.</w:t>
            </w: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NET Framework 3.5.1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COM+ Network Access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Port Sharing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Windows Process Activation Service Support</w:t>
            </w:r>
          </w:p>
          <w:p w:rsidR="005F698B" w:rsidRPr="00F54A80" w:rsidRDefault="005F698B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HTTP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TCP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Named Pipes Activation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Distributed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en-US" w:eastAsia="fr-FR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Incoming Remote Transactions</w:t>
            </w:r>
          </w:p>
          <w:p w:rsidR="00815BBC" w:rsidRPr="00F54A80" w:rsidRDefault="00815BBC" w:rsidP="00815BBC">
            <w:pPr>
              <w:spacing w:before="0" w:after="0"/>
              <w:jc w:val="left"/>
              <w:rPr>
                <w:noProof/>
                <w:lang w:val="en-US"/>
              </w:rPr>
            </w:pPr>
            <w:r w:rsidRPr="00F54A80">
              <w:rPr>
                <w:rFonts w:ascii="Times New Roman" w:hAnsi="Times New Roman"/>
                <w:sz w:val="24"/>
                <w:szCs w:val="24"/>
                <w:lang w:val="en-US" w:eastAsia="fr-FR"/>
              </w:rPr>
              <w:t>Outgoing Remote Transactions</w:t>
            </w:r>
          </w:p>
        </w:tc>
      </w:tr>
    </w:tbl>
    <w:p w:rsidR="00C52956" w:rsidRPr="00F54A80" w:rsidRDefault="00C52956" w:rsidP="0036569E">
      <w:pPr>
        <w:rPr>
          <w:lang w:val="en-US"/>
        </w:rPr>
      </w:pPr>
    </w:p>
    <w:p w:rsidR="00820E8D" w:rsidRPr="00F54A80" w:rsidRDefault="00820E8D" w:rsidP="00820E8D">
      <w:pPr>
        <w:pStyle w:val="Heading3"/>
        <w:numPr>
          <w:ilvl w:val="2"/>
          <w:numId w:val="9"/>
        </w:numPr>
        <w:rPr>
          <w:lang w:val="en-US"/>
        </w:rPr>
      </w:pPr>
      <w:bookmarkStart w:id="168" w:name="_Toc440979185"/>
      <w:bookmarkEnd w:id="166"/>
      <w:bookmarkEnd w:id="167"/>
      <w:r w:rsidRPr="00F54A80">
        <w:rPr>
          <w:lang w:val="en-US"/>
        </w:rPr>
        <w:t xml:space="preserve">“Active Directory Lightweight Directory Services” </w:t>
      </w:r>
      <w:r w:rsidR="00F75B66">
        <w:rPr>
          <w:lang w:val="en-US"/>
        </w:rPr>
        <w:t>server role activation</w:t>
      </w:r>
      <w:bookmarkEnd w:id="168"/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Turn Windows features on or off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panel, double- click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1CFD02" wp14:editId="2122F172">
                  <wp:extent cx="4286250" cy="2552700"/>
                  <wp:effectExtent l="0" t="0" r="0" b="0"/>
                  <wp:docPr id="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Roles Wizard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Lightweight Directory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4957356" wp14:editId="04768AAE">
                  <wp:extent cx="4286250" cy="3152775"/>
                  <wp:effectExtent l="0" t="0" r="0" b="9525"/>
                  <wp:docPr id="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2B2DFEB" wp14:editId="334528BE">
                  <wp:extent cx="4295775" cy="3162300"/>
                  <wp:effectExtent l="0" t="0" r="9525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F38C9DA" wp14:editId="40A49F50">
                  <wp:extent cx="4295775" cy="3152775"/>
                  <wp:effectExtent l="0" t="0" r="9525" b="9525"/>
                  <wp:docPr id="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Installation is in progress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680A84B" wp14:editId="10C4EBC3">
                  <wp:extent cx="4314825" cy="3190875"/>
                  <wp:effectExtent l="0" t="0" r="9525" b="9525"/>
                  <wp:docPr id="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Installation is successfully done.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16EC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Cl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8216E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close all windows.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D955940" wp14:editId="158DDC0C">
                  <wp:extent cx="4314825" cy="3190875"/>
                  <wp:effectExtent l="0" t="0" r="9525" b="9525"/>
                  <wp:docPr id="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Default="00820E8D" w:rsidP="00820E8D">
      <w:pPr>
        <w:pStyle w:val="Para2C"/>
        <w:numPr>
          <w:ilvl w:val="0"/>
          <w:numId w:val="0"/>
        </w:numPr>
        <w:rPr>
          <w:lang w:val="en-US"/>
        </w:rPr>
      </w:pPr>
      <w:bookmarkStart w:id="169" w:name="_Ref150094689"/>
    </w:p>
    <w:p w:rsidR="00230038" w:rsidRDefault="00230038" w:rsidP="00820E8D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After ADLS role configuration, check that “Active Directory Web Services” windows service is disabled. Procedure below describes how to proceed.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0038" w:rsidRPr="00F54A80" w:rsidRDefault="00230038" w:rsidP="00230038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Services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C1DE1" w:rsidRPr="00F54A80" w:rsidRDefault="008C1DE1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230038" w:rsidRDefault="00230038" w:rsidP="0023003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3F6C22" wp14:editId="622441E5">
                  <wp:extent cx="4311143" cy="221194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01" cy="2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startup type is set to disabled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 not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If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not started, this step shall be ignored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695" w:dyaOrig="5610">
                <v:shape id="_x0000_i1025" type="#_x0000_t75" style="width:336pt;height:138pt" o:ole="">
                  <v:imagedata r:id="rId65" o:title=""/>
                </v:shape>
                <o:OLEObject Type="Embed" ProgID="PBrush" ShapeID="_x0000_i1025" DrawAspect="Content" ObjectID="_1588590550" r:id="rId66"/>
              </w:object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service is stopped,  right click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Active Directory Web 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ro</w:t>
            </w:r>
            <w:r w:rsidRPr="00301113">
              <w:rPr>
                <w:rFonts w:ascii="Times New Roman" w:hAnsi="Times New Roman"/>
                <w:b/>
                <w:color w:val="000000"/>
                <w:lang w:val="en-US" w:eastAsia="fr-FR"/>
              </w:rPr>
              <w:t>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301113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00DD76" wp14:editId="503CC797">
                  <wp:extent cx="3362325" cy="378056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7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Startup type: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drop down list select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Disabled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301113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01113" w:rsidRPr="00F54A80" w:rsidRDefault="0030111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1CFE2" wp14:editId="1450FDC0">
                  <wp:extent cx="3324225" cy="37377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73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DE1" w:rsidRPr="00F54A80" w:rsidTr="008C1DE1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30111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711C5B">
              <w:rPr>
                <w:rFonts w:ascii="Times New Roman" w:hAnsi="Times New Roman"/>
                <w:b/>
                <w:color w:val="000000"/>
                <w:lang w:val="en-US" w:eastAsia="fr-FR"/>
              </w:rPr>
              <w:t>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1DE1" w:rsidRPr="00F54A80" w:rsidRDefault="00301113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370C4" wp14:editId="24A9C3A8">
                  <wp:extent cx="4276725" cy="2300229"/>
                  <wp:effectExtent l="0" t="0" r="0" b="508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76" cy="23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DE1" w:rsidRPr="00F54A80" w:rsidRDefault="008C1DE1" w:rsidP="00820E8D">
      <w:pPr>
        <w:pStyle w:val="Para2C"/>
        <w:numPr>
          <w:ilvl w:val="0"/>
          <w:numId w:val="0"/>
        </w:numPr>
        <w:rPr>
          <w:lang w:val="en-US"/>
        </w:rPr>
      </w:pPr>
    </w:p>
    <w:p w:rsidR="001E0E89" w:rsidRPr="00F54A80" w:rsidRDefault="001E0E89" w:rsidP="001E0E89">
      <w:pPr>
        <w:pStyle w:val="Heading3"/>
        <w:numPr>
          <w:ilvl w:val="2"/>
          <w:numId w:val="9"/>
        </w:numPr>
        <w:rPr>
          <w:lang w:val="en-US"/>
        </w:rPr>
      </w:pPr>
      <w:bookmarkStart w:id="170" w:name="_Toc440979186"/>
      <w:r w:rsidRPr="00F54A80">
        <w:rPr>
          <w:lang w:val="en-US"/>
        </w:rPr>
        <w:t>“</w:t>
      </w:r>
      <w:r w:rsidR="005E1215" w:rsidRPr="00F54A80">
        <w:rPr>
          <w:lang w:val="en-US"/>
        </w:rPr>
        <w:t>Audit object access failure</w:t>
      </w:r>
      <w:r w:rsidRPr="00F54A80">
        <w:rPr>
          <w:lang w:val="en-US"/>
        </w:rPr>
        <w:t xml:space="preserve">” </w:t>
      </w:r>
      <w:r w:rsidR="00F75B66">
        <w:rPr>
          <w:lang w:val="en-US"/>
        </w:rPr>
        <w:t>activation</w:t>
      </w:r>
      <w:bookmarkEnd w:id="170"/>
    </w:p>
    <w:p w:rsidR="001E0E89" w:rsidRPr="00F54A80" w:rsidRDefault="00DC3EA1" w:rsidP="001E0E89">
      <w:pPr>
        <w:rPr>
          <w:lang w:val="en-US"/>
        </w:rPr>
      </w:pPr>
      <w:r w:rsidRPr="00F54A80">
        <w:rPr>
          <w:lang w:val="en-US"/>
        </w:rPr>
        <w:t>Setting a</w:t>
      </w:r>
      <w:r w:rsidR="005E1215" w:rsidRPr="00F54A80">
        <w:rPr>
          <w:lang w:val="en-US"/>
        </w:rPr>
        <w:t xml:space="preserve">udit object access failure in local security policy is </w:t>
      </w:r>
      <w:r w:rsidRPr="00F54A80">
        <w:rPr>
          <w:lang w:val="en-US"/>
        </w:rPr>
        <w:t>needed</w:t>
      </w:r>
      <w:r w:rsidR="005E1215" w:rsidRPr="00F54A80">
        <w:rPr>
          <w:lang w:val="en-US"/>
        </w:rPr>
        <w:t xml:space="preserve"> to monitor unauthorized access to audit log </w:t>
      </w:r>
      <w:r w:rsidRPr="00F54A80">
        <w:rPr>
          <w:lang w:val="en-US"/>
        </w:rPr>
        <w:t>file</w:t>
      </w:r>
      <w:r w:rsidR="005E1215" w:rsidRPr="00F54A80">
        <w:rPr>
          <w:lang w:val="en-US"/>
        </w:rPr>
        <w:t xml:space="preserve">.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5E1215" w:rsidP="00C57F94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3BD35" wp14:editId="333E5513">
                  <wp:extent cx="4295775" cy="3133725"/>
                  <wp:effectExtent l="0" t="0" r="9525" b="9525"/>
                  <wp:docPr id="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125F" w:rsidRPr="00F54A80" w:rsidRDefault="001E0E89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Wizard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, expand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 w:rsidR="005E121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Policy</w:t>
            </w:r>
            <w:r w:rsidR="005E1215"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5E1215" w:rsidRPr="00F54A80" w:rsidRDefault="005E1215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5283EE" wp14:editId="6D9C2CFB">
                  <wp:extent cx="4257675" cy="3114675"/>
                  <wp:effectExtent l="0" t="0" r="9525" b="9525"/>
                  <wp:docPr id="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25F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the right pane,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then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Action &gt; Properties”</w:t>
            </w:r>
            <w:r w:rsidRPr="00F54A80">
              <w:rPr>
                <w:rStyle w:val="body"/>
                <w:lang w:val="en-US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768C33" wp14:editId="2DED5379">
                  <wp:extent cx="3505200" cy="4171950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Audit object access Properties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select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ailure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checkmark</w:t>
            </w:r>
          </w:p>
          <w:p w:rsidR="0060125F" w:rsidRPr="00F54A80" w:rsidRDefault="0060125F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60125F" w:rsidRPr="009F56F1" w:rsidRDefault="009F56F1" w:rsidP="0060125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button, then c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="0060125F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="0060125F"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60125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825B9" wp14:editId="41BBD8BD">
                  <wp:extent cx="3524250" cy="4191000"/>
                  <wp:effectExtent l="0" t="0" r="0" b="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9" w:rsidRPr="00F54A80" w:rsidTr="00C57F94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60125F" w:rsidP="00C57F94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0E89" w:rsidRPr="00F54A80" w:rsidRDefault="00931834" w:rsidP="00C57F9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769CC8" wp14:editId="0769817F">
                  <wp:extent cx="4248150" cy="3105150"/>
                  <wp:effectExtent l="0" t="0" r="0" b="0"/>
                  <wp:docPr id="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E89" w:rsidRDefault="001E0E89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463D6D" w:rsidRPr="00463D6D" w:rsidRDefault="00463D6D" w:rsidP="00463D6D">
      <w:pPr>
        <w:rPr>
          <w:lang w:val="en-US"/>
        </w:rPr>
      </w:pPr>
    </w:p>
    <w:p w:rsidR="003A7CCD" w:rsidRDefault="003A7CCD" w:rsidP="00B35D47">
      <w:pPr>
        <w:pStyle w:val="Heading3"/>
        <w:rPr>
          <w:lang w:val="en-US"/>
        </w:rPr>
      </w:pPr>
      <w:bookmarkStart w:id="171" w:name="_Toc440979187"/>
      <w:r>
        <w:rPr>
          <w:lang w:val="en-US"/>
        </w:rPr>
        <w:t xml:space="preserve">“Lock pages in memory” </w:t>
      </w:r>
      <w:r w:rsidR="00F75B66">
        <w:rPr>
          <w:lang w:val="en-US"/>
        </w:rPr>
        <w:t xml:space="preserve">policy </w:t>
      </w:r>
      <w:r>
        <w:rPr>
          <w:lang w:val="en-US"/>
        </w:rPr>
        <w:t>to “Network Service”</w:t>
      </w:r>
      <w:r w:rsidR="00F75B66">
        <w:rPr>
          <w:lang w:val="en-US"/>
        </w:rPr>
        <w:t xml:space="preserve"> account adding</w:t>
      </w:r>
      <w:bookmarkEnd w:id="171"/>
    </w:p>
    <w:p w:rsidR="00F9722A" w:rsidRDefault="00F9722A" w:rsidP="00B35D47">
      <w:pPr>
        <w:rPr>
          <w:lang w:val="en-US"/>
        </w:rPr>
      </w:pPr>
      <w:r>
        <w:rPr>
          <w:lang w:val="en-US"/>
        </w:rPr>
        <w:t>The “Lock pages in memory” policy is added to the user “Network Service” to improve SQLServer performances.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 Administrative Tools &gt; 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99AA2" wp14:editId="20CE2D38">
                  <wp:extent cx="4295775" cy="3133725"/>
                  <wp:effectExtent l="0" t="0" r="9525" b="9525"/>
                  <wp:docPr id="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expand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Local Policies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and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User Rights Assignment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the left pane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A97445" wp14:editId="1FDE3404">
                  <wp:extent cx="4272915" cy="2962910"/>
                  <wp:effectExtent l="0" t="0" r="0" b="8890"/>
                  <wp:docPr id="306" name="Imag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the right pane,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double-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Lock pages in memory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9722A" w:rsidRDefault="00F972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Add </w:t>
            </w:r>
            <w:r w:rsidRPr="009F56F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ser or Group…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7E32BB" wp14:editId="466CE907">
                  <wp:extent cx="3363579" cy="3994749"/>
                  <wp:effectExtent l="0" t="0" r="8890" b="6350"/>
                  <wp:docPr id="307" name="Imag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58" cy="40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="00F9722A">
              <w:rPr>
                <w:rFonts w:ascii="Times New Roman" w:hAnsi="Times New Roman"/>
                <w:b/>
                <w:color w:val="000000"/>
                <w:lang w:val="en-US" w:eastAsia="fr-FR"/>
              </w:rPr>
              <w:t>Enter the object names to select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”, type “</w:t>
            </w:r>
            <w:r w:rsidR="00F9722A" w:rsidRPr="009F56F1">
              <w:rPr>
                <w:rFonts w:ascii="Times New Roman" w:hAnsi="Times New Roman"/>
                <w:b/>
                <w:color w:val="000000"/>
                <w:lang w:val="en-US" w:eastAsia="fr-FR"/>
              </w:rPr>
              <w:t>NETWORK SERVICE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”.</w:t>
            </w:r>
          </w:p>
          <w:p w:rsidR="00F9722A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722A" w:rsidRPr="00F54A80" w:rsidRDefault="00F9722A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  <w:p w:rsidR="003A7CCD" w:rsidRPr="00F54A80" w:rsidRDefault="003A7CCD" w:rsidP="000B22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7CCD" w:rsidRPr="00F54A80" w:rsidRDefault="003A7CCD" w:rsidP="000B22AE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349B1E" wp14:editId="0C2FA51E">
                  <wp:extent cx="4272915" cy="2270125"/>
                  <wp:effectExtent l="0" t="0" r="0" b="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2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CD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3A7CCD">
            <w:pPr>
              <w:spacing w:before="0" w:after="0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Local Security Policy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F9722A">
              <w:rPr>
                <w:rFonts w:ascii="Times New Roman" w:hAnsi="Times New Roman"/>
                <w:color w:val="000000"/>
                <w:lang w:val="en-US" w:eastAsia="fr-FR"/>
              </w:rPr>
              <w:t>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7CCD" w:rsidRPr="00F54A80" w:rsidRDefault="00F9722A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E33DC" wp14:editId="59784F18">
                  <wp:extent cx="4272915" cy="2962910"/>
                  <wp:effectExtent l="0" t="0" r="0" b="8890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CCD" w:rsidRDefault="003A7CCD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D3733E" w:rsidRDefault="00371B75" w:rsidP="00B35D47">
      <w:pPr>
        <w:pStyle w:val="Heading3"/>
        <w:rPr>
          <w:lang w:val="en-US"/>
        </w:rPr>
      </w:pPr>
      <w:bookmarkStart w:id="172" w:name="_Toc440979188"/>
      <w:r>
        <w:rPr>
          <w:lang w:val="en-US"/>
        </w:rPr>
        <w:t>“</w:t>
      </w:r>
      <w:r w:rsidR="00D3733E">
        <w:rPr>
          <w:lang w:val="en-US"/>
        </w:rPr>
        <w:t>Power Options</w:t>
      </w:r>
      <w:r>
        <w:rPr>
          <w:lang w:val="en-US"/>
        </w:rPr>
        <w:t xml:space="preserve">” </w:t>
      </w:r>
      <w:r w:rsidR="00F75B66">
        <w:rPr>
          <w:lang w:val="en-US"/>
        </w:rPr>
        <w:t>configuration</w:t>
      </w:r>
      <w:bookmarkEnd w:id="172"/>
    </w:p>
    <w:p w:rsidR="00D3733E" w:rsidRDefault="00371B75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>”P</w:t>
      </w:r>
      <w:r w:rsidR="00D3733E">
        <w:rPr>
          <w:lang w:val="en-US"/>
        </w:rPr>
        <w:t>ower options</w:t>
      </w:r>
      <w:r>
        <w:rPr>
          <w:lang w:val="en-US"/>
        </w:rPr>
        <w:t>” configuration</w:t>
      </w:r>
      <w:r w:rsidR="00D3733E">
        <w:rPr>
          <w:lang w:val="en-US"/>
        </w:rPr>
        <w:t xml:space="preserve"> are modified to </w:t>
      </w:r>
      <w:r>
        <w:rPr>
          <w:lang w:val="en-US"/>
        </w:rPr>
        <w:t xml:space="preserve">improve </w:t>
      </w:r>
      <w:r w:rsidR="00D3733E">
        <w:rPr>
          <w:lang w:val="en-US"/>
        </w:rPr>
        <w:t>performance.</w:t>
      </w:r>
    </w:p>
    <w:p w:rsidR="00D3733E" w:rsidRPr="00F54A80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D3733E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D3733E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lick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Power Options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D3733E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Click </w:t>
            </w:r>
            <w:r w:rsidR="00D3733E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Change settings that are currently unavailable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733E" w:rsidRPr="00F54A80" w:rsidRDefault="00D3733E" w:rsidP="000B22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F3331" wp14:editId="65DBD915">
                  <wp:extent cx="4272915" cy="2650490"/>
                  <wp:effectExtent l="0" t="0" r="0" b="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3F5" w:rsidRPr="00F54A80" w:rsidTr="000B22AE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color w:val="000000"/>
                <w:lang w:val="en-US" w:eastAsia="fr-FR"/>
              </w:rPr>
              <w:t>High performance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8F33F5" w:rsidRPr="00F54A80" w:rsidRDefault="008F33F5" w:rsidP="000B22AE">
            <w:pPr>
              <w:spacing w:before="0" w:line="260" w:lineRule="exact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the window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33F5" w:rsidRDefault="008F33F5" w:rsidP="000B22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23E541" wp14:editId="021EB44D">
                  <wp:extent cx="4272915" cy="2650490"/>
                  <wp:effectExtent l="0" t="0" r="0" b="0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33E" w:rsidRDefault="00D3733E" w:rsidP="001E0E89">
      <w:pPr>
        <w:pStyle w:val="Para2C"/>
        <w:numPr>
          <w:ilvl w:val="0"/>
          <w:numId w:val="0"/>
        </w:numPr>
        <w:rPr>
          <w:lang w:val="en-US"/>
        </w:rPr>
      </w:pPr>
    </w:p>
    <w:p w:rsidR="00A26F32" w:rsidRDefault="00CB79AD" w:rsidP="00DF2BD1">
      <w:pPr>
        <w:pStyle w:val="Heading3"/>
        <w:keepLines/>
        <w:widowControl w:val="0"/>
        <w:rPr>
          <w:lang w:val="en-US"/>
        </w:rPr>
      </w:pPr>
      <w:bookmarkStart w:id="173" w:name="_Toc440979189"/>
      <w:r>
        <w:rPr>
          <w:lang w:val="en-US"/>
        </w:rPr>
        <w:lastRenderedPageBreak/>
        <w:t>ASP.NET configuration</w:t>
      </w:r>
      <w:bookmarkEnd w:id="173"/>
      <w:r>
        <w:rPr>
          <w:lang w:val="en-US"/>
        </w:rPr>
        <w:t xml:space="preserve"> 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To improve performance, set the retail attribute of deployement element of machine.config </w:t>
      </w:r>
      <w:r w:rsidR="005C183C">
        <w:rPr>
          <w:lang w:val="en-US"/>
        </w:rPr>
        <w:t>file</w:t>
      </w:r>
      <w:r>
        <w:rPr>
          <w:lang w:val="en-US"/>
        </w:rPr>
        <w:t xml:space="preserve"> to true.</w:t>
      </w:r>
    </w:p>
    <w:p w:rsidR="00CB79AD" w:rsidRDefault="00CB79AD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More informations regarding this </w:t>
      </w:r>
      <w:r w:rsidR="00BA525C">
        <w:rPr>
          <w:lang w:val="en-US"/>
        </w:rPr>
        <w:t xml:space="preserve">attribute </w:t>
      </w:r>
      <w:r>
        <w:rPr>
          <w:lang w:val="en-US"/>
        </w:rPr>
        <w:t>are available at the following URL</w:t>
      </w:r>
    </w:p>
    <w:p w:rsidR="00BA525C" w:rsidRDefault="006C54F8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hyperlink r:id="rId81" w:history="1">
        <w:r w:rsidR="00BA525C" w:rsidRPr="00FD43AB">
          <w:rPr>
            <w:rStyle w:val="Hyperlink"/>
            <w:lang w:val="en-US"/>
          </w:rPr>
          <w:t>https://msdn.microsoft.com/en-US/library/ms228298%28v=vs.100%29.aspx</w:t>
        </w:r>
      </w:hyperlink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</w:p>
    <w:p w:rsidR="00BA525C" w:rsidRDefault="00BA525C" w:rsidP="00DF2BD1">
      <w:pPr>
        <w:pStyle w:val="Para2C"/>
        <w:keepNext/>
        <w:keepLines/>
        <w:widowControl w:val="0"/>
        <w:numPr>
          <w:ilvl w:val="0"/>
          <w:numId w:val="0"/>
        </w:numPr>
        <w:rPr>
          <w:lang w:val="en-US"/>
        </w:rPr>
      </w:pPr>
      <w:r>
        <w:rPr>
          <w:lang w:val="en-US"/>
        </w:rPr>
        <w:t>The procedure below describes how to set this attribute.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945"/>
      </w:tblGrid>
      <w:tr w:rsidR="00BA525C" w:rsidRPr="00F54A80" w:rsidTr="00BA525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 w14:anchorId="2C7EC2F1">
                <v:shape id="_x0000_i1026" type="#_x0000_t75" style="width:303pt;height:316.5pt" o:ole="">
                  <v:imagedata r:id="rId82" o:title=""/>
                </v:shape>
                <o:OLEObject Type="Embed" ProgID="PBrush" ShapeID="_x0000_i1026" DrawAspect="Content" ObjectID="_1588590551" r:id="rId83"/>
              </w:objec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1666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, edit machine.config configuration file located in folder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 w:rsidRPr="00BA525C">
              <w:rPr>
                <w:rFonts w:ascii="Times New Roman" w:hAnsi="Times New Roman"/>
                <w:color w:val="000000"/>
                <w:lang w:val="en-US" w:eastAsia="fr-FR"/>
              </w:rPr>
              <w:t>C:\Windows\Microsoft.NET\Framework64\v4.0.30319\Config</w:t>
            </w:r>
            <w:r w:rsidR="000A166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A1666">
              <w:rPr>
                <w:rFonts w:ascii="Times New Roman" w:hAnsi="Times New Roman"/>
                <w:color w:val="000000"/>
                <w:lang w:val="en-US" w:eastAsia="fr-FR"/>
              </w:rPr>
              <w:t xml:space="preserve"> with notepad</w:t>
            </w:r>
          </w:p>
          <w:p w:rsidR="000A1666" w:rsidRPr="000A1666" w:rsidRDefault="000A1666" w:rsidP="00DF2BD1">
            <w:pPr>
              <w:keepNext/>
              <w:keepLines/>
              <w:widowControl w:val="0"/>
              <w:jc w:val="left"/>
              <w:rPr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0A1666">
              <w:rPr>
                <w:b/>
                <w:lang w:val="en-US"/>
              </w:rPr>
              <w:t>notepad C:\Windows\Microsoft.NET\Framework64\v4.0.30319\Config\machine.config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“ </w:t>
            </w:r>
          </w:p>
          <w:p w:rsidR="00BA525C" w:rsidRPr="00F54A80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Pr="00BA525C" w:rsidRDefault="000A1666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79E99" wp14:editId="2C8C4F5E">
                  <wp:extent cx="4277717" cy="16217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60" cy="162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83C" w:rsidRPr="00F54A80" w:rsidTr="004F0FBC">
        <w:tc>
          <w:tcPr>
            <w:tcW w:w="97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431D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notepad  set this block</w:t>
            </w:r>
            <w:r w:rsidR="00C0431D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0431D" w:rsidRPr="005C183C">
              <w:rPr>
                <w:rFonts w:cs="Arial"/>
                <w:lang w:val="fr-FR" w:eastAsia="fr-FR"/>
              </w:rPr>
              <w:t>&lt;deployment retail</w:t>
            </w:r>
            <w:r w:rsidR="0098327A">
              <w:rPr>
                <w:rFonts w:cs="Arial"/>
                <w:lang w:val="fr-FR" w:eastAsia="fr-FR"/>
              </w:rPr>
              <w:t>=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>
              <w:rPr>
                <w:rFonts w:cs="Arial"/>
                <w:lang w:val="fr-FR" w:eastAsia="fr-FR"/>
              </w:rPr>
              <w:t>true</w:t>
            </w:r>
            <w:r w:rsidR="0098327A" w:rsidRPr="0098327A">
              <w:rPr>
                <w:rFonts w:cs="Arial"/>
                <w:lang w:val="fr-FR" w:eastAsia="fr-FR"/>
              </w:rPr>
              <w:t>"</w:t>
            </w:r>
            <w:r w:rsidR="0098327A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inside block  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&lt;configuration&gt;</w:t>
            </w:r>
          </w:p>
          <w:p w:rsid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&lt;system.web&gt;</w:t>
            </w:r>
          </w:p>
          <w:p w:rsidR="005C183C" w:rsidRDefault="0098327A" w:rsidP="00DF2BD1">
            <w:pPr>
              <w:keepNext/>
              <w:keepLines/>
              <w:widowControl w:val="0"/>
              <w:spacing w:before="0" w:after="0"/>
              <w:jc w:val="left"/>
              <w:rPr>
                <w:rFonts w:cs="Arial"/>
                <w:lang w:val="fr-FR" w:eastAsia="fr-FR"/>
              </w:rPr>
            </w:pPr>
            <w:r>
              <w:rPr>
                <w:rFonts w:cs="Arial"/>
                <w:lang w:val="fr-FR" w:eastAsia="fr-FR"/>
              </w:rPr>
              <w:t xml:space="preserve">          &lt;deployment retail=</w:t>
            </w:r>
            <w:r w:rsidRPr="0098327A">
              <w:rPr>
                <w:rFonts w:cs="Arial"/>
                <w:lang w:val="fr-FR" w:eastAsia="fr-FR"/>
              </w:rPr>
              <w:t>"</w:t>
            </w:r>
            <w:r>
              <w:rPr>
                <w:rFonts w:cs="Arial"/>
                <w:lang w:val="fr-FR" w:eastAsia="fr-FR"/>
              </w:rPr>
              <w:t>true</w:t>
            </w:r>
            <w:r w:rsidRPr="0098327A">
              <w:rPr>
                <w:rFonts w:cs="Arial"/>
                <w:lang w:val="fr-FR" w:eastAsia="fr-FR"/>
              </w:rPr>
              <w:t>"</w:t>
            </w:r>
            <w:r w:rsidR="005C183C" w:rsidRPr="005C183C">
              <w:rPr>
                <w:rFonts w:cs="Arial"/>
                <w:lang w:val="fr-FR" w:eastAsia="fr-FR"/>
              </w:rPr>
              <w:t>/&gt;</w:t>
            </w:r>
            <w:r w:rsidR="00C0431D">
              <w:rPr>
                <w:rFonts w:cs="Arial"/>
                <w:lang w:val="fr-FR" w:eastAsia="fr-FR"/>
              </w:rPr>
              <w:t xml:space="preserve">       shall be set at the top position</w:t>
            </w:r>
          </w:p>
          <w:p w:rsidR="00C0431D" w:rsidRPr="005C183C" w:rsidRDefault="00C0431D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hAnsi="Times New Roman"/>
                <w:sz w:val="24"/>
                <w:szCs w:val="24"/>
                <w:lang w:val="fr-FR" w:eastAsia="fr-FR"/>
              </w:rPr>
              <w:t xml:space="preserve">         …………….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 xml:space="preserve">    &lt;/system.web&gt;</w:t>
            </w:r>
          </w:p>
          <w:p w:rsidR="005C183C" w:rsidRP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sz w:val="24"/>
                <w:szCs w:val="24"/>
                <w:lang w:val="fr-FR" w:eastAsia="fr-FR"/>
              </w:rPr>
            </w:pPr>
            <w:r w:rsidRPr="005C183C">
              <w:rPr>
                <w:rFonts w:cs="Arial"/>
                <w:lang w:val="fr-FR" w:eastAsia="fr-FR"/>
              </w:rPr>
              <w:t>&lt;/configuration&gt;</w:t>
            </w:r>
          </w:p>
          <w:p w:rsidR="005C183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Inside machine.config file </w:t>
            </w:r>
          </w:p>
        </w:tc>
      </w:tr>
      <w:tr w:rsidR="00BA525C" w:rsidRPr="00F54A80" w:rsidTr="004F0FBC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machine.config file</w:t>
            </w:r>
          </w:p>
          <w:p w:rsidR="005C183C" w:rsidRPr="00F54A80" w:rsidRDefault="005C183C" w:rsidP="00DF2BD1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525C" w:rsidRDefault="00BA525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</w:p>
        </w:tc>
      </w:tr>
    </w:tbl>
    <w:p w:rsidR="001E0E89" w:rsidRPr="00F54A80" w:rsidRDefault="00C872FA" w:rsidP="00DF2BD1">
      <w:pPr>
        <w:pStyle w:val="Heading3"/>
        <w:keepLines/>
        <w:widowControl w:val="0"/>
        <w:rPr>
          <w:lang w:val="en-US"/>
        </w:rPr>
      </w:pPr>
      <w:bookmarkStart w:id="174" w:name="_Toc440979190"/>
      <w:r w:rsidRPr="00F54A80">
        <w:rPr>
          <w:lang w:val="en-US"/>
        </w:rPr>
        <w:lastRenderedPageBreak/>
        <w:t>ACL configuration</w:t>
      </w:r>
      <w:bookmarkEnd w:id="174"/>
    </w:p>
    <w:p w:rsidR="00C872FA" w:rsidRPr="00F54A80" w:rsidRDefault="00DE4112" w:rsidP="00274489">
      <w:pPr>
        <w:keepNext/>
        <w:keepLines/>
        <w:widowControl w:val="0"/>
        <w:jc w:val="left"/>
        <w:rPr>
          <w:lang w:val="en-US"/>
        </w:rPr>
      </w:pPr>
      <w:r w:rsidRPr="00F54A80">
        <w:rPr>
          <w:lang w:val="en-US"/>
        </w:rPr>
        <w:t>On each server partition used for INTEL-FS installation (Web Appli, Data, DB et DB Log), set the default ACL</w:t>
      </w:r>
      <w:r w:rsidR="00B31F55" w:rsidRPr="00F54A80">
        <w:rPr>
          <w:lang w:val="en-US"/>
        </w:rPr>
        <w:t xml:space="preserve"> using </w:t>
      </w:r>
      <w:r w:rsidR="00642620" w:rsidRPr="00F54A80">
        <w:rPr>
          <w:lang w:val="en-US"/>
        </w:rPr>
        <w:t xml:space="preserve">SetFolderPermissions.ps1 </w:t>
      </w:r>
      <w:r w:rsidR="00B31F55" w:rsidRPr="00F54A80">
        <w:rPr>
          <w:lang w:val="en-US"/>
        </w:rPr>
        <w:t xml:space="preserve">powershell script </w:t>
      </w:r>
      <w:r w:rsidR="00405B38">
        <w:rPr>
          <w:lang w:val="en-US"/>
        </w:rPr>
        <w:t xml:space="preserve">extracted  from </w:t>
      </w:r>
      <w:r w:rsidR="00DE0F4D">
        <w:rPr>
          <w:lang w:val="en-US"/>
        </w:rPr>
        <w:t>“</w:t>
      </w:r>
      <w:r w:rsidR="00DE0F4D" w:rsidRPr="00DE0F4D">
        <w:rPr>
          <w:b/>
          <w:lang w:val="en-US"/>
        </w:rPr>
        <w:t>20160114_NU_ConfigurationScripts_1.0.0.zip</w:t>
      </w:r>
      <w:r w:rsidR="00DE0F4D">
        <w:rPr>
          <w:b/>
          <w:lang w:val="en-US"/>
        </w:rPr>
        <w:t>”</w:t>
      </w:r>
      <w:r w:rsidR="00405B38" w:rsidRPr="00274489">
        <w:rPr>
          <w:lang w:val="en-US"/>
        </w:rPr>
        <w:t xml:space="preserve"> archive file</w:t>
      </w:r>
      <w:r w:rsidR="00405B38" w:rsidRPr="00F54A80">
        <w:rPr>
          <w:lang w:val="en-US"/>
        </w:rPr>
        <w:t xml:space="preserve"> </w:t>
      </w:r>
      <w:r w:rsidR="00405B38">
        <w:rPr>
          <w:lang w:val="en-US"/>
        </w:rPr>
        <w:t xml:space="preserve">located </w:t>
      </w:r>
      <w:r w:rsidR="00D321A9" w:rsidRPr="00F54A80">
        <w:rPr>
          <w:lang w:val="en-US"/>
        </w:rPr>
        <w:t>on the</w:t>
      </w:r>
      <w:r w:rsidR="00E30FFD">
        <w:rPr>
          <w:lang w:val="en-US"/>
        </w:rPr>
        <w:t xml:space="preserve"> </w:t>
      </w:r>
      <w:r w:rsidR="00E30FFD" w:rsidRPr="00274489">
        <w:rPr>
          <w:b/>
          <w:lang w:val="en-US"/>
        </w:rPr>
        <w:t>“DVD IntelFS Application”</w:t>
      </w:r>
      <w:r w:rsidR="00D321A9" w:rsidRPr="00F54A80">
        <w:rPr>
          <w:lang w:val="en-US"/>
        </w:rPr>
        <w:t xml:space="preserve"> installation disk</w:t>
      </w:r>
    </w:p>
    <w:p w:rsidR="00B31F55" w:rsidRPr="00F54A80" w:rsidRDefault="00D321A9" w:rsidP="00DF2BD1">
      <w:pPr>
        <w:keepNext/>
        <w:keepLines/>
        <w:widowControl w:val="0"/>
        <w:rPr>
          <w:lang w:val="en-US"/>
        </w:rPr>
      </w:pPr>
      <w:r w:rsidRPr="00F54A80">
        <w:rPr>
          <w:lang w:val="en-US"/>
        </w:rPr>
        <w:t>Copy</w:t>
      </w:r>
      <w:r w:rsidR="00B31F55" w:rsidRPr="00F54A80">
        <w:rPr>
          <w:lang w:val="en-US"/>
        </w:rPr>
        <w:t xml:space="preserve"> th</w:t>
      </w:r>
      <w:r w:rsidR="00AE0843">
        <w:rPr>
          <w:lang w:val="en-US"/>
        </w:rPr>
        <w:t>is</w:t>
      </w:r>
      <w:r w:rsidR="00B31F55" w:rsidRPr="00F54A80">
        <w:rPr>
          <w:lang w:val="en-US"/>
        </w:rPr>
        <w:t xml:space="preserve"> script on </w:t>
      </w:r>
      <w:r w:rsidR="00AE0843">
        <w:rPr>
          <w:lang w:val="en-US"/>
        </w:rPr>
        <w:t xml:space="preserve">INTEL-FS </w:t>
      </w:r>
      <w:r w:rsidRPr="00F54A80">
        <w:rPr>
          <w:lang w:val="en-US"/>
        </w:rPr>
        <w:t xml:space="preserve">server </w:t>
      </w:r>
      <w:r w:rsidR="00B31F55" w:rsidRPr="00F54A80">
        <w:rPr>
          <w:lang w:val="en-US"/>
        </w:rPr>
        <w:t>desktop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Using a command prompt window run in administrative mode,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Browse to the folder where </w:t>
            </w:r>
            <w:r w:rsidR="00AE0843">
              <w:rPr>
                <w:lang w:val="en-US" w:eastAsia="fr-FR"/>
              </w:rPr>
              <w:t xml:space="preserve">the script </w:t>
            </w:r>
            <w:r w:rsidR="00852440" w:rsidRPr="00852440">
              <w:rPr>
                <w:lang w:val="en-US" w:eastAsia="fr-FR"/>
              </w:rPr>
              <w:t>SetFoldersPermissions.ps1</w:t>
            </w:r>
            <w:r w:rsidR="00AE0843">
              <w:rPr>
                <w:lang w:val="en-US" w:eastAsia="fr-FR"/>
              </w:rPr>
              <w:t xml:space="preserve"> has just been copied 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Execute powershell interpretor</w:t>
            </w:r>
          </w:p>
          <w:p w:rsidR="00DE4112" w:rsidRPr="00F54A80" w:rsidRDefault="00DE4112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powershell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CD9641" wp14:editId="7309EB91">
                  <wp:extent cx="4097548" cy="23824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710" cy="238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843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AE0843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get-executionpolicy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Keep in mind the return value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0843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9EFD1B" wp14:editId="1460D026">
                  <wp:extent cx="4124508" cy="2398143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723" cy="239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Type in </w:t>
            </w:r>
            <w:r w:rsidRPr="009F56F1">
              <w:rPr>
                <w:b/>
                <w:lang w:val="en-US" w:eastAsia="fr-FR"/>
              </w:rPr>
              <w:t>set-executionpolicy unrestricted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E0563" wp14:editId="57C1A106">
                  <wp:extent cx="4070335" cy="2366644"/>
                  <wp:effectExtent l="0" t="0" r="698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19" cy="236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112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For each drive</w:t>
            </w:r>
            <w:r w:rsidR="009F56F1">
              <w:rPr>
                <w:lang w:val="en-US" w:eastAsia="fr-FR"/>
              </w:rPr>
              <w:t>s</w:t>
            </w:r>
            <w:r w:rsidR="00907D39">
              <w:rPr>
                <w:lang w:val="en-US" w:eastAsia="fr-FR"/>
              </w:rPr>
              <w:t xml:space="preserve"> containing Web application, Data, DB and DB Log Folder (E.G. E:, F: G:)</w:t>
            </w:r>
            <w:r w:rsidR="00DC27A2" w:rsidRPr="00F54A80">
              <w:rPr>
                <w:lang w:val="en-US" w:eastAsia="fr-FR"/>
              </w:rPr>
              <w:t>,</w:t>
            </w:r>
            <w:r w:rsidRPr="00F54A80">
              <w:rPr>
                <w:lang w:val="en-US" w:eastAsia="fr-FR"/>
              </w:rPr>
              <w:t xml:space="preserve"> execute </w:t>
            </w:r>
            <w:r w:rsidR="00405B38">
              <w:rPr>
                <w:lang w:val="en-US" w:eastAsia="fr-FR"/>
              </w:rPr>
              <w:t>SetFoldersPermissions</w:t>
            </w:r>
            <w:r w:rsidR="00852440" w:rsidRPr="00852440">
              <w:rPr>
                <w:lang w:val="en-US" w:eastAsia="fr-FR"/>
              </w:rPr>
              <w:t>.ps1</w:t>
            </w:r>
            <w:r w:rsidRPr="00F54A80">
              <w:rPr>
                <w:lang w:val="en-US" w:eastAsia="fr-FR"/>
              </w:rPr>
              <w:t xml:space="preserve"> script</w:t>
            </w:r>
          </w:p>
          <w:p w:rsidR="00907D39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907D39" w:rsidRPr="00F54A80" w:rsidRDefault="00907D39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WARNING: This script shall not be executed on the OS (C:) drive</w:t>
            </w: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Type in</w:t>
            </w:r>
          </w:p>
          <w:p w:rsidR="00B31F55" w:rsidRPr="009F56F1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</w:t>
            </w:r>
            <w:r w:rsidR="009F56F1" w:rsidRPr="009F56F1">
              <w:rPr>
                <w:b/>
                <w:lang w:val="en-US" w:eastAsia="fr-FR"/>
              </w:rPr>
              <w:t>E:\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F:\</w:t>
            </w:r>
          </w:p>
          <w:p w:rsidR="009F56F1" w:rsidRPr="009F56F1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b/>
                <w:lang w:val="en-US" w:eastAsia="fr-FR"/>
              </w:rPr>
            </w:pPr>
            <w:r w:rsidRPr="009F56F1">
              <w:rPr>
                <w:b/>
                <w:lang w:val="en-US" w:eastAsia="fr-FR"/>
              </w:rPr>
              <w:t>.\</w:t>
            </w:r>
            <w:r w:rsidR="00405B38" w:rsidRPr="00852440">
              <w:rPr>
                <w:b/>
                <w:lang w:val="en-US" w:eastAsia="fr-FR"/>
              </w:rPr>
              <w:t xml:space="preserve"> </w:t>
            </w:r>
            <w:r w:rsidR="00852440" w:rsidRPr="00852440">
              <w:rPr>
                <w:b/>
                <w:lang w:val="en-US" w:eastAsia="fr-FR"/>
              </w:rPr>
              <w:t>SetFoldersPermissions.ps1</w:t>
            </w:r>
            <w:r w:rsidRPr="009F56F1">
              <w:rPr>
                <w:b/>
                <w:lang w:val="en-US" w:eastAsia="fr-FR"/>
              </w:rPr>
              <w:t xml:space="preserve"> G:\</w:t>
            </w:r>
          </w:p>
          <w:p w:rsidR="009F56F1" w:rsidRPr="00F54A80" w:rsidRDefault="009F56F1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B31F55" w:rsidRPr="00F54A80" w:rsidRDefault="00B31F55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4112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B38E6" wp14:editId="72D2A199">
                  <wp:extent cx="4055321" cy="3122762"/>
                  <wp:effectExtent l="0" t="0" r="254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460" cy="3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8FC" w:rsidRPr="00F54A80" w:rsidTr="00DE411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Type in </w:t>
            </w:r>
            <w:r w:rsidRPr="002418FC">
              <w:rPr>
                <w:b/>
                <w:lang w:val="en-US" w:eastAsia="fr-FR"/>
              </w:rPr>
              <w:t>set-executionpolicy &lt;value&gt;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Where </w:t>
            </w:r>
            <w:r w:rsidRPr="002418FC">
              <w:rPr>
                <w:b/>
                <w:lang w:val="en-US" w:eastAsia="fr-FR"/>
              </w:rPr>
              <w:t>&lt;value&gt;</w:t>
            </w:r>
            <w:r>
              <w:rPr>
                <w:lang w:val="en-US" w:eastAsia="fr-FR"/>
              </w:rPr>
              <w:t xml:space="preserve"> is the value previously returned by get-executionpolicy command</w:t>
            </w:r>
          </w:p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</w:p>
          <w:p w:rsidR="002418FC" w:rsidRPr="00F54A80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 xml:space="preserve">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18FC" w:rsidRDefault="002418FC" w:rsidP="00DF2BD1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8E66D1" wp14:editId="130B198C">
                  <wp:extent cx="4114800" cy="2392499"/>
                  <wp:effectExtent l="0" t="0" r="0" b="825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6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8FC" w:rsidRPr="002418FC" w:rsidRDefault="002418FC" w:rsidP="00DF2BD1">
            <w:pPr>
              <w:keepNext/>
              <w:keepLines/>
              <w:widowControl w:val="0"/>
              <w:tabs>
                <w:tab w:val="left" w:pos="992"/>
              </w:tabs>
              <w:rPr>
                <w:lang w:val="fr-FR" w:eastAsia="fr-FR"/>
              </w:rPr>
            </w:pPr>
            <w:r>
              <w:rPr>
                <w:lang w:val="fr-FR" w:eastAsia="fr-FR"/>
              </w:rPr>
              <w:tab/>
            </w:r>
          </w:p>
        </w:tc>
      </w:tr>
    </w:tbl>
    <w:p w:rsidR="00820E8D" w:rsidRPr="00F54A80" w:rsidRDefault="00820E8D" w:rsidP="00820E8D">
      <w:pPr>
        <w:pStyle w:val="Heading2"/>
        <w:rPr>
          <w:lang w:val="en-US"/>
        </w:rPr>
      </w:pPr>
      <w:bookmarkStart w:id="175" w:name="_Toc325975915"/>
      <w:bookmarkStart w:id="176" w:name="_Toc325975916"/>
      <w:bookmarkStart w:id="177" w:name="_Toc325975992"/>
      <w:bookmarkStart w:id="178" w:name="_Toc325975998"/>
      <w:bookmarkStart w:id="179" w:name="_Toc325976005"/>
      <w:bookmarkStart w:id="180" w:name="_Ref417893906"/>
      <w:bookmarkStart w:id="181" w:name="_Toc440979191"/>
      <w:bookmarkEnd w:id="169"/>
      <w:bookmarkEnd w:id="175"/>
      <w:bookmarkEnd w:id="176"/>
      <w:bookmarkEnd w:id="177"/>
      <w:bookmarkEnd w:id="178"/>
      <w:bookmarkEnd w:id="179"/>
      <w:r w:rsidRPr="00F54A80">
        <w:rPr>
          <w:lang w:val="en-US"/>
        </w:rPr>
        <w:t>SQL S</w:t>
      </w:r>
      <w:r w:rsidR="002C38B8" w:rsidRPr="00F54A80">
        <w:rPr>
          <w:lang w:val="en-US"/>
        </w:rPr>
        <w:t>erver</w:t>
      </w:r>
      <w:bookmarkEnd w:id="180"/>
      <w:bookmarkEnd w:id="181"/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 xml:space="preserve">This chapter </w:t>
      </w:r>
      <w:r w:rsidR="008C1DE1">
        <w:rPr>
          <w:lang w:val="en-US"/>
        </w:rPr>
        <w:t>shall</w:t>
      </w:r>
      <w:r w:rsidRPr="00F54A80">
        <w:rPr>
          <w:lang w:val="en-US"/>
        </w:rPr>
        <w:t xml:space="preserve"> be ignored if </w:t>
      </w:r>
      <w:r w:rsidR="008C1DE1">
        <w:rPr>
          <w:lang w:val="en-US"/>
        </w:rPr>
        <w:t xml:space="preserve">INTEL-FS </w:t>
      </w:r>
      <w:r w:rsidR="003724DE">
        <w:rPr>
          <w:lang w:val="en-US"/>
        </w:rPr>
        <w:t xml:space="preserve">SQL databases are hosted on a remote </w:t>
      </w:r>
      <w:r w:rsidR="00DC27A2" w:rsidRPr="00F54A80">
        <w:rPr>
          <w:lang w:val="en-US"/>
        </w:rPr>
        <w:t>SQL server.</w:t>
      </w:r>
    </w:p>
    <w:p w:rsidR="005B34A8" w:rsidRPr="00F54A80" w:rsidRDefault="005B34A8" w:rsidP="005B34A8">
      <w:pPr>
        <w:pStyle w:val="Heading3"/>
        <w:rPr>
          <w:lang w:val="en-US"/>
        </w:rPr>
      </w:pPr>
      <w:bookmarkStart w:id="182" w:name="_Toc440979192"/>
      <w:r w:rsidRPr="00F54A80">
        <w:rPr>
          <w:lang w:val="en-US"/>
        </w:rPr>
        <w:lastRenderedPageBreak/>
        <w:t>SQL Server installation</w:t>
      </w:r>
      <w:bookmarkEnd w:id="182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956" w:rsidRPr="00F54A80" w:rsidRDefault="00C5295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Insert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Microsoft SQL Server 2008 R2 installation disk</w:t>
            </w:r>
            <w:r w:rsidRPr="00F54A80">
              <w:rPr>
                <w:rFonts w:ascii="Times New Roman" w:hAnsi="Times New Roman"/>
                <w:lang w:val="en-US" w:eastAsia="fr-FR"/>
              </w:rPr>
              <w:t>” in DVD drive</w:t>
            </w:r>
          </w:p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Browse to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46318A">
              <w:rPr>
                <w:rFonts w:ascii="Times New Roman" w:hAnsi="Times New Roman"/>
                <w:b/>
                <w:lang w:val="en-US" w:eastAsia="fr-FR"/>
              </w:rPr>
              <w:t>D:\English\SQLServer2008R2\Enterprise</w:t>
            </w:r>
            <w:r w:rsidR="0046318A">
              <w:rPr>
                <w:rFonts w:ascii="Times New Roman" w:hAnsi="Times New Roman"/>
                <w:lang w:val="en-US" w:eastAsia="fr-FR"/>
              </w:rPr>
              <w:t>” folder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Launch </w:t>
            </w:r>
            <w:r w:rsidR="00C5295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2008 R2 Enterprise</w:t>
            </w:r>
            <w:r w:rsidR="00C52956" w:rsidRPr="00F54A80">
              <w:rPr>
                <w:rFonts w:ascii="Times New Roman" w:hAnsi="Times New Roman"/>
                <w:b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installation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 by </w:t>
            </w:r>
            <w:r w:rsidR="0046318A">
              <w:rPr>
                <w:rFonts w:ascii="Times New Roman" w:hAnsi="Times New Roman"/>
                <w:lang w:val="en-US" w:eastAsia="fr-FR"/>
              </w:rPr>
              <w:t>double-</w:t>
            </w:r>
            <w:r w:rsidR="00F62E41" w:rsidRPr="00F54A80">
              <w:rPr>
                <w:rFonts w:ascii="Times New Roman" w:hAnsi="Times New Roman"/>
                <w:lang w:val="en-US" w:eastAsia="fr-FR"/>
              </w:rPr>
              <w:t xml:space="preserve">clicking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="00F62E41" w:rsidRPr="0046318A">
              <w:rPr>
                <w:rFonts w:ascii="Times New Roman" w:hAnsi="Times New Roman"/>
                <w:b/>
                <w:lang w:val="en-US" w:eastAsia="fr-FR"/>
              </w:rPr>
              <w:t>setup.exe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F62E4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DFDD7D" wp14:editId="4640BEC7">
                  <wp:extent cx="4105275" cy="3076575"/>
                  <wp:effectExtent l="0" t="0" r="9525" b="9525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E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F62E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on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Options</w:t>
            </w:r>
            <w:r w:rsidR="0046318A" w:rsidRP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verify that the processor type has been correctly detected x86 (32 bits) or x64 (64 bits)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2E41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CE3C53D" wp14:editId="0912930D">
                  <wp:extent cx="4095750" cy="3238500"/>
                  <wp:effectExtent l="0" t="0" r="0" b="0"/>
                  <wp:docPr id="57" name="Picture 30" descr="Description: Description: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escription: Description: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installation or add features to an existing installation</w:t>
            </w:r>
            <w:r w:rsidR="0046318A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89FFDB1" wp14:editId="1CD429F9">
                  <wp:extent cx="4057650" cy="3209925"/>
                  <wp:effectExtent l="0" t="0" r="0" b="9525"/>
                  <wp:docPr id="58" name="Picture 31" descr="Description: Description: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escription: Description: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46318A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46318A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="0046318A">
              <w:rPr>
                <w:rFonts w:ascii="Times New Roman" w:hAnsi="Times New Roman"/>
                <w:lang w:val="en-US" w:eastAsia="fr-FR"/>
              </w:rPr>
              <w:t>” button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25AF18D" wp14:editId="45F17BA0">
                  <wp:extent cx="4076700" cy="3057525"/>
                  <wp:effectExtent l="0" t="0" r="0" b="9525"/>
                  <wp:docPr id="59" name="Picture 32" descr="Description: Description: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scription: Description: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Enter the product keys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enter the key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05EE4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12300" w:dyaOrig="9225">
                <v:shape id="_x0000_i1027" type="#_x0000_t75" style="width:319.5pt;height:240pt" o:ole="">
                  <v:imagedata r:id="rId94" o:title=""/>
                </v:shape>
                <o:OLEObject Type="Embed" ProgID="PBrush" ShapeID="_x0000_i1027" DrawAspect="Content" ObjectID="_1588590552" r:id="rId95"/>
              </w:object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Check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 accept the license terms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C2074F3" wp14:editId="64338796">
                  <wp:extent cx="4038600" cy="3048000"/>
                  <wp:effectExtent l="0" t="0" r="0" b="0"/>
                  <wp:docPr id="61" name="Picture 34" descr="Description: Description: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escription: Description: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Click 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="008216EC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7E56241" wp14:editId="25F72C82">
                  <wp:extent cx="4105275" cy="3086100"/>
                  <wp:effectExtent l="0" t="0" r="9525" b="0"/>
                  <wp:docPr id="62" name="Picture 35" descr="Description: Description: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escription: Description: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673495A" wp14:editId="5FD1B82B">
                  <wp:extent cx="4114800" cy="3086100"/>
                  <wp:effectExtent l="0" t="0" r="0" b="0"/>
                  <wp:docPr id="63" name="Picture 36" descr="Description: Description: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escription: Description: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1E06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Feature Installation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B93257D" wp14:editId="2711D40D">
                  <wp:extent cx="4114800" cy="3086100"/>
                  <wp:effectExtent l="0" t="0" r="0" b="0"/>
                  <wp:docPr id="64" name="Picture 37" descr="Description: Description: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escription: Description: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the following options: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Full-Text Search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Management Tools –Complete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00AD91" wp14:editId="1F0F9262">
                  <wp:extent cx="4067175" cy="3050540"/>
                  <wp:effectExtent l="0" t="0" r="9525" b="0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6F7313" wp14:editId="559E5F97">
                  <wp:extent cx="4105275" cy="3076575"/>
                  <wp:effectExtent l="0" t="0" r="9525" b="9525"/>
                  <wp:docPr id="66" name="Picture 39" descr="Description: Description: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escription: Description: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Instance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button.</w:t>
            </w:r>
          </w:p>
          <w:p w:rsidR="00FD30E5" w:rsidRPr="00F54A80" w:rsidRDefault="00FD30E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Instance root directory:</w:t>
            </w:r>
            <w:r>
              <w:rPr>
                <w:rFonts w:ascii="Times New Roman" w:hAnsi="Times New Roman"/>
                <w:lang w:val="en-US" w:eastAsia="fr-FR"/>
              </w:rPr>
              <w:t>” input field, type</w:t>
            </w:r>
            <w:r w:rsidR="00582813">
              <w:rPr>
                <w:rFonts w:ascii="Times New Roman" w:hAnsi="Times New Roman"/>
                <w:lang w:val="en-US" w:eastAsia="fr-FR"/>
              </w:rPr>
              <w:t xml:space="preserve"> in</w:t>
            </w:r>
            <w:r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582813">
              <w:rPr>
                <w:rFonts w:ascii="Times New Roman" w:hAnsi="Times New Roman"/>
                <w:lang w:val="en-US" w:eastAsia="fr-FR"/>
              </w:rPr>
              <w:t>“</w:t>
            </w:r>
            <w:r w:rsidRPr="00582813">
              <w:rPr>
                <w:rFonts w:ascii="Times New Roman" w:hAnsi="Times New Roman"/>
                <w:b/>
                <w:lang w:val="en-US" w:eastAsia="fr-FR"/>
              </w:rPr>
              <w:t>F:\</w:t>
            </w:r>
            <w:r w:rsidR="00582813" w:rsidRPr="00582813">
              <w:rPr>
                <w:rFonts w:ascii="Times New Roman" w:hAnsi="Times New Roman"/>
                <w:lang w:val="en-US" w:eastAsia="fr-FR"/>
              </w:rPr>
              <w:t>”</w:t>
            </w:r>
          </w:p>
          <w:p w:rsidR="00E11E06" w:rsidRPr="00F54A80" w:rsidRDefault="00E11E06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Other editable values shall be kept unchanged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60CD5" wp14:editId="43E70D36">
                  <wp:extent cx="4067175" cy="3050540"/>
                  <wp:effectExtent l="0" t="0" r="9525" b="0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2B58C" wp14:editId="272B890A">
                  <wp:extent cx="4067175" cy="3050540"/>
                  <wp:effectExtent l="0" t="0" r="952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Service accounts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4B4934" w:rsidRDefault="004B49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NT AUTHORITY\</w:t>
            </w:r>
            <w:r w:rsidR="00FD2B35" w:rsidRPr="00F54A80">
              <w:rPr>
                <w:rFonts w:ascii="Times New Roman" w:hAnsi="Times New Roman"/>
                <w:b/>
                <w:lang w:val="en-US" w:eastAsia="fr-FR"/>
              </w:rPr>
              <w:t>NETWORK SERVICE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the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Account Name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for the following services :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</w:p>
          <w:p w:rsidR="00820E8D" w:rsidRPr="00F54A80" w:rsidRDefault="00820E8D" w:rsidP="00243A03">
            <w:pPr>
              <w:numPr>
                <w:ilvl w:val="0"/>
                <w:numId w:val="24"/>
              </w:num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SQL Server Database Engine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 Server Agent</w:t>
            </w:r>
            <w:r w:rsidRPr="00F54A80">
              <w:rPr>
                <w:rFonts w:ascii="Times New Roman" w:hAnsi="Times New Roman"/>
                <w:lang w:val="en-US" w:eastAsia="fr-FR"/>
              </w:rPr>
              <w:t>” service startup type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Automatic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D2B35" w:rsidRPr="00F54A80" w:rsidRDefault="00FD2B35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FD30E5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34FB8E" wp14:editId="27A355E6">
                  <wp:extent cx="4067175" cy="3050540"/>
                  <wp:effectExtent l="0" t="0" r="9525" b="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Collation</w:t>
            </w:r>
            <w:r>
              <w:rPr>
                <w:rFonts w:ascii="Times New Roman" w:hAnsi="Times New Roman"/>
                <w:lang w:val="en-US" w:eastAsia="fr-FR"/>
              </w:rPr>
              <w:t>” tab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ustomize…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6A184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230DD4" wp14:editId="1BD65D7A">
                  <wp:extent cx="4089109" cy="3067050"/>
                  <wp:effectExtent l="0" t="0" r="6985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32" cy="307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 collation, used for backwards compatibility</w:t>
            </w:r>
            <w:r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associated list select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SQL_Latin1_General_CP1_CI_AS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6A1844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6A184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CCD489" wp14:editId="12023CA0">
                  <wp:extent cx="3914078" cy="30861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78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44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1844" w:rsidRDefault="006A1844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C8A15" wp14:editId="79AA3E2A">
                  <wp:extent cx="4089076" cy="3067024"/>
                  <wp:effectExtent l="0" t="0" r="6985" b="635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722" cy="307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Select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Mixed Mode (SQL Server authentication and Windows authentication)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1E134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SQL server system administrator account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password </w:t>
            </w:r>
            <w:r>
              <w:rPr>
                <w:rFonts w:ascii="Times New Roman" w:hAnsi="Times New Roman"/>
                <w:lang w:val="en-US" w:eastAsia="fr-FR"/>
              </w:rPr>
              <w:t xml:space="preserve">(cf chapter </w:t>
            </w:r>
            <w:r>
              <w:rPr>
                <w:rFonts w:ascii="Times New Roman" w:hAnsi="Times New Roman"/>
                <w:lang w:val="en-US" w:eastAsia="fr-FR"/>
              </w:rPr>
              <w:fldChar w:fldCharType="begin"/>
            </w:r>
            <w:r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lang w:val="en-US" w:eastAsia="fr-FR"/>
              </w:rPr>
            </w:r>
            <w:r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 xml:space="preserve"> )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Enter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and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820E8D" w:rsidRPr="00F54A80">
              <w:rPr>
                <w:rFonts w:ascii="Times New Roman" w:hAnsi="Times New Roman"/>
                <w:b/>
                <w:lang w:val="en-US" w:eastAsia="fr-FR"/>
              </w:rPr>
              <w:t>Confirm password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input fields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Add </w:t>
            </w:r>
            <w:r w:rsidRPr="002F3D35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urrent User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to add </w:t>
            </w:r>
            <w:r w:rsidR="002F3D35">
              <w:rPr>
                <w:rFonts w:ascii="Times New Roman" w:hAnsi="Times New Roman"/>
                <w:lang w:val="en-US" w:eastAsia="fr-FR"/>
              </w:rPr>
              <w:t>the current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2F3D35">
              <w:rPr>
                <w:rFonts w:ascii="Times New Roman" w:hAnsi="Times New Roman"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the 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Specify SQL Server administrators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>” area</w:t>
            </w:r>
          </w:p>
          <w:p w:rsidR="001E1BD8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BD8" w:rsidRPr="00F54A80" w:rsidRDefault="001E1BD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necessary, add “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NCIA SQL Administrators</w:t>
            </w:r>
            <w:r>
              <w:rPr>
                <w:rFonts w:ascii="Times New Roman" w:hAnsi="Times New Roman"/>
                <w:lang w:val="en-US" w:eastAsia="fr-FR"/>
              </w:rPr>
              <w:t>” group to SQL Server admnistrators group, by clicking “</w:t>
            </w:r>
            <w:r w:rsidRPr="001E1BD8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BD8">
              <w:rPr>
                <w:rFonts w:ascii="Times New Roman" w:hAnsi="Times New Roman"/>
                <w:b/>
                <w:lang w:val="en-US" w:eastAsia="fr-FR"/>
              </w:rPr>
              <w:t>dd…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31FB8BD" wp14:editId="42FED84B">
                  <wp:extent cx="4133850" cy="3095625"/>
                  <wp:effectExtent l="0" t="0" r="0" b="9525"/>
                  <wp:docPr id="70" name="Picture 43" descr="Description: Description: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escription: Description: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41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Pr="00F54A80" w:rsidRDefault="008D0B4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B41" w:rsidRDefault="008D0B4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C8079" wp14:editId="6B9989E1">
                  <wp:extent cx="4000500" cy="2129577"/>
                  <wp:effectExtent l="0" t="0" r="0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C4B7A77" wp14:editId="76A61F7D">
                  <wp:extent cx="4162425" cy="3124200"/>
                  <wp:effectExtent l="0" t="0" r="9525" b="0"/>
                  <wp:docPr id="71" name="Picture 44" descr="Description: Description: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escription: Description: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E12ECC7" wp14:editId="17127D90">
                  <wp:extent cx="4114800" cy="3086100"/>
                  <wp:effectExtent l="0" t="0" r="0" b="0"/>
                  <wp:docPr id="72" name="Picture 45" descr="Description: Description: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escription: Description: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Default="00CA4E22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67CD09" wp14:editId="1831B64D">
                  <wp:extent cx="4067175" cy="3050540"/>
                  <wp:effectExtent l="0" t="0" r="9525" b="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0B41" w:rsidRPr="00F54A80" w:rsidRDefault="008D0B4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B6E41" wp14:editId="0B319BFE">
                  <wp:extent cx="4089110" cy="3067050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09" cy="30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 w:rsidR="00205EE4" w:rsidRPr="00F54A80">
              <w:rPr>
                <w:rFonts w:ascii="Times New Roman" w:hAnsi="Times New Roman"/>
                <w:lang w:val="en-US" w:eastAsia="fr-FR"/>
              </w:rPr>
              <w:t xml:space="preserve"> and 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93A13BA" wp14:editId="14137FBE">
                  <wp:extent cx="4114800" cy="3095625"/>
                  <wp:effectExtent l="0" t="0" r="0" b="9525"/>
                  <wp:docPr id="74" name="Picture 47" descr="Description: Description: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escription: Description: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B0E" w:rsidRDefault="003A5B0E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check SQL server features installation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 &gt; Configuration Tools &gt; Sql Server Installation Center (64-bits)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1344" w:rsidRPr="00F54A80" w:rsidRDefault="001E1344" w:rsidP="001332CF">
            <w:pPr>
              <w:spacing w:before="0" w:after="0"/>
              <w:jc w:val="center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186634" wp14:editId="0215ABFD">
                  <wp:extent cx="4086225" cy="3067050"/>
                  <wp:effectExtent l="0" t="0" r="9525" b="0"/>
                  <wp:docPr id="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Tools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73CD3F" wp14:editId="3995B68B">
                  <wp:extent cx="4133850" cy="3095625"/>
                  <wp:effectExtent l="0" t="0" r="0" b="9525"/>
                  <wp:docPr id="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44" w:rsidRPr="00F54A80" w:rsidTr="001332CF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Installed SQL Server features discovery report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Installed features are displayed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Database Engine Services Full-Text Search”</w:t>
            </w: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-Basic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sz w:val="18"/>
                <w:szCs w:val="18"/>
                <w:lang w:val="en-US" w:eastAsia="fr-FR"/>
              </w:rPr>
              <w:t>Management Tools – Complete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1E1344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E1344" w:rsidRPr="00F54A80" w:rsidRDefault="001E1344" w:rsidP="001332C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1344" w:rsidRPr="00F54A80" w:rsidRDefault="001E1344" w:rsidP="001332CF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B602" wp14:editId="7ABB3773">
                  <wp:extent cx="4067175" cy="2590800"/>
                  <wp:effectExtent l="0" t="0" r="9525" b="0"/>
                  <wp:docPr id="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344" w:rsidRDefault="001E1344" w:rsidP="001417BA">
      <w:pPr>
        <w:rPr>
          <w:lang w:val="en-US"/>
        </w:rPr>
      </w:pPr>
    </w:p>
    <w:p w:rsidR="001E1344" w:rsidRPr="00F54A80" w:rsidRDefault="001E1344" w:rsidP="001417BA">
      <w:pPr>
        <w:rPr>
          <w:lang w:val="en-US"/>
        </w:rPr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621"/>
      </w:tblGrid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To install SQL server 2008 R2 </w:t>
            </w:r>
            <w:r w:rsidR="00F704C1">
              <w:rPr>
                <w:rFonts w:ascii="Times New Roman" w:hAnsi="Times New Roman"/>
                <w:lang w:val="en-US" w:eastAsia="fr-FR"/>
              </w:rPr>
              <w:t xml:space="preserve">x64 </w:t>
            </w:r>
            <w:r w:rsidRPr="00F54A80">
              <w:rPr>
                <w:rFonts w:ascii="Times New Roman" w:hAnsi="Times New Roman"/>
                <w:lang w:val="en-US" w:eastAsia="fr-FR"/>
              </w:rPr>
              <w:t>SP2</w:t>
            </w:r>
          </w:p>
          <w:p w:rsidR="00B04DC2" w:rsidRPr="00F54A80" w:rsidRDefault="00D423A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Run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SQLServer2008R2SP2-KB2630458-x64-ENU.exe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E11E06" w:rsidRPr="00F54A80">
              <w:rPr>
                <w:rFonts w:ascii="Times New Roman" w:hAnsi="Times New Roman"/>
                <w:lang w:val="en-US" w:eastAsia="fr-FR"/>
              </w:rPr>
              <w:t xml:space="preserve"> located on SQL server installation disk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="00D423A2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B36FA" wp14:editId="0F890CEF">
                  <wp:extent cx="4095750" cy="3076575"/>
                  <wp:effectExtent l="0" t="0" r="0" b="9525"/>
                  <wp:docPr id="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 xml:space="preserve">I </w:t>
            </w:r>
            <w:r w:rsidRPr="001E1344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1E1344">
              <w:rPr>
                <w:rFonts w:ascii="Times New Roman" w:hAnsi="Times New Roman"/>
                <w:b/>
                <w:lang w:val="en-US" w:eastAsia="fr-FR"/>
              </w:rPr>
              <w:t>ccept the license terms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="001E1344">
              <w:rPr>
                <w:rFonts w:ascii="Times New Roman" w:hAnsi="Times New Roman"/>
                <w:lang w:val="en-US" w:eastAsia="fr-FR"/>
              </w:rPr>
              <w:t xml:space="preserve"> checkmark</w:t>
            </w: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4DC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1E6E5" wp14:editId="04C3B045">
                  <wp:extent cx="4171950" cy="3133725"/>
                  <wp:effectExtent l="0" t="0" r="0" b="9525"/>
                  <wp:docPr id="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7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4DE8B5" wp14:editId="61E556F2">
                  <wp:extent cx="4105275" cy="3076575"/>
                  <wp:effectExtent l="0" t="0" r="9525" b="9525"/>
                  <wp:docPr id="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file check is completed,</w:t>
            </w:r>
          </w:p>
          <w:p w:rsidR="00FE370C" w:rsidRDefault="00FE370C" w:rsidP="00B04DC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25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57109" wp14:editId="210E280F">
                  <wp:extent cx="4133850" cy="3095625"/>
                  <wp:effectExtent l="0" t="0" r="0" b="9525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B04DC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pdate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0A671B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238D5C" wp14:editId="69F2C7F4">
                  <wp:extent cx="4162425" cy="3124200"/>
                  <wp:effectExtent l="0" t="0" r="9525" b="0"/>
                  <wp:docPr id="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B04DC2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Updating is in progress. It may takes few minutes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DCB10" wp14:editId="3A93DC1C">
                  <wp:extent cx="4162425" cy="3114675"/>
                  <wp:effectExtent l="0" t="0" r="9525" b="9525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3A2" w:rsidRPr="00F54A80" w:rsidTr="00D423A2"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0A671B" w:rsidP="000A671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Close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3A2" w:rsidRPr="00F54A80" w:rsidRDefault="00931834" w:rsidP="00B04DC2">
            <w:pPr>
              <w:tabs>
                <w:tab w:val="left" w:pos="96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F9F5" wp14:editId="43D51966">
                  <wp:extent cx="3990975" cy="2990850"/>
                  <wp:effectExtent l="0" t="0" r="9525" b="0"/>
                  <wp:docPr id="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7BA" w:rsidRPr="00F54A80" w:rsidRDefault="001417BA" w:rsidP="001417BA">
      <w:pPr>
        <w:rPr>
          <w:lang w:val="en-US"/>
        </w:rPr>
      </w:pPr>
    </w:p>
    <w:p w:rsidR="002C38B8" w:rsidRPr="00F54A80" w:rsidRDefault="002C38B8" w:rsidP="005B34A8">
      <w:pPr>
        <w:pStyle w:val="Heading3"/>
        <w:rPr>
          <w:lang w:val="en-US"/>
        </w:rPr>
      </w:pPr>
      <w:bookmarkStart w:id="183" w:name="_Toc440979193"/>
      <w:r w:rsidRPr="00F54A80">
        <w:rPr>
          <w:lang w:val="en-US"/>
        </w:rPr>
        <w:t>SQL Server configuration</w:t>
      </w:r>
      <w:bookmarkEnd w:id="183"/>
    </w:p>
    <w:p w:rsidR="006E4604" w:rsidRPr="00F54A80" w:rsidRDefault="006E4604" w:rsidP="006E4604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727"/>
      </w:tblGrid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04938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</w:t>
            </w:r>
            <w:r w:rsidR="00F04938">
              <w:rPr>
                <w:rFonts w:ascii="Times New Roman" w:hAnsi="Times New Roman"/>
                <w:lang w:val="en-US" w:eastAsia="fr-FR"/>
              </w:rPr>
              <w:t xml:space="preserve"> input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area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13C3F63" wp14:editId="5F5890EE">
                  <wp:extent cx="3962400" cy="2933700"/>
                  <wp:effectExtent l="0" t="0" r="0" b="0"/>
                  <wp:docPr id="85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CDDBD" wp14:editId="5F938F59">
                  <wp:extent cx="4210050" cy="2952750"/>
                  <wp:effectExtent l="0" t="0" r="0" b="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Memory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EF348E" wp14:editId="05C002A8">
                  <wp:extent cx="3867150" cy="3476625"/>
                  <wp:effectExtent l="0" t="0" r="0" b="9525"/>
                  <wp:docPr id="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Maximum server memory (in MB):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input fiel</w:t>
            </w:r>
            <w:r w:rsidRPr="00F54A80">
              <w:rPr>
                <w:rFonts w:ascii="Times New Roman" w:hAnsi="Times New Roman"/>
                <w:lang w:val="en-US" w:eastAsia="fr-FR"/>
              </w:rPr>
              <w:t>d, type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in  a value </w:t>
            </w:r>
            <w:r w:rsidR="00040038">
              <w:rPr>
                <w:rFonts w:ascii="Times New Roman" w:hAnsi="Times New Roman"/>
                <w:lang w:val="en-US" w:eastAsia="fr-FR"/>
              </w:rPr>
              <w:t>leaving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24Gb </w:t>
            </w:r>
            <w:r w:rsidR="00040038">
              <w:rPr>
                <w:rFonts w:ascii="Times New Roman" w:hAnsi="Times New Roman"/>
                <w:lang w:val="en-US" w:eastAsia="fr-FR"/>
              </w:rPr>
              <w:t xml:space="preserve">available 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for </w:t>
            </w:r>
            <w:r w:rsidR="00040038">
              <w:rPr>
                <w:rFonts w:ascii="Times New Roman" w:hAnsi="Times New Roman"/>
                <w:lang w:val="en-US" w:eastAsia="fr-FR"/>
              </w:rPr>
              <w:t>the OS</w:t>
            </w:r>
            <w:r w:rsidR="00040038" w:rsidRPr="00040038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040038">
              <w:rPr>
                <w:rFonts w:ascii="Times New Roman" w:hAnsi="Times New Roman"/>
                <w:lang w:val="en-US" w:eastAsia="fr-FR"/>
              </w:rPr>
              <w:t>(E.G. for a server with 64GB type in 40</w:t>
            </w:r>
            <w:r w:rsidR="00A1493C">
              <w:rPr>
                <w:rFonts w:ascii="Times New Roman" w:hAnsi="Times New Roman"/>
                <w:lang w:val="en-US" w:eastAsia="fr-FR"/>
              </w:rPr>
              <w:t>69</w:t>
            </w:r>
            <w:r w:rsidR="00040038">
              <w:rPr>
                <w:rFonts w:ascii="Times New Roman" w:hAnsi="Times New Roman"/>
                <w:lang w:val="en-US" w:eastAsia="fr-FR"/>
              </w:rPr>
              <w:t>0Mb I.E 40GB)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Minimum memory per query (in KB):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” input fi</w:t>
            </w:r>
            <w:r w:rsidRPr="00F54A80">
              <w:rPr>
                <w:rFonts w:ascii="Times New Roman" w:hAnsi="Times New Roman"/>
                <w:lang w:val="en-US" w:eastAsia="fr-FR"/>
              </w:rPr>
              <w:t>e</w:t>
            </w:r>
            <w:r w:rsidR="00F7283B" w:rsidRPr="00F54A80">
              <w:rPr>
                <w:rFonts w:ascii="Times New Roman" w:hAnsi="Times New Roman"/>
                <w:lang w:val="en-US" w:eastAsia="fr-FR"/>
              </w:rPr>
              <w:t>l</w:t>
            </w:r>
            <w:r w:rsidRPr="00F54A80">
              <w:rPr>
                <w:rFonts w:ascii="Times New Roman" w:hAnsi="Times New Roman"/>
                <w:lang w:val="en-US" w:eastAsia="fr-FR"/>
              </w:rPr>
              <w:t>d, type in 1024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F15E28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329D0E" wp14:editId="5ABFFA80">
                  <wp:extent cx="3836596" cy="3444157"/>
                  <wp:effectExtent l="0" t="0" r="0" b="4445"/>
                  <wp:docPr id="292" name="Imag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70" cy="3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1B4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Advanced</w:t>
            </w:r>
            <w:r>
              <w:rPr>
                <w:rFonts w:ascii="Times New Roman" w:hAnsi="Times New Roman"/>
                <w:lang w:val="en-US" w:eastAsia="fr-FR"/>
              </w:rPr>
              <w:t>” page. 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Max Degree of Parallelism</w:t>
            </w:r>
            <w:r>
              <w:rPr>
                <w:rFonts w:ascii="Times New Roman" w:hAnsi="Times New Roman"/>
                <w:lang w:val="en-US" w:eastAsia="fr-FR"/>
              </w:rPr>
              <w:t>” input field, type in 6.</w:t>
            </w:r>
          </w:p>
          <w:p w:rsidR="000231B4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231B4" w:rsidRPr="00F54A80" w:rsidRDefault="000231B4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31B4" w:rsidRPr="00B35D47" w:rsidRDefault="000231B4" w:rsidP="003C531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F9E73B" wp14:editId="3B287709">
                  <wp:extent cx="4134485" cy="3711575"/>
                  <wp:effectExtent l="0" t="0" r="0" b="317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A6B5B61" wp14:editId="239D5A2D">
                  <wp:extent cx="4181475" cy="3771900"/>
                  <wp:effectExtent l="0" t="0" r="9525" b="0"/>
                  <wp:docPr id="8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Search…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04938">
              <w:rPr>
                <w:rFonts w:ascii="Times New Roman" w:hAnsi="Times New Roman"/>
                <w:b/>
                <w:lang w:val="en-US" w:eastAsia="fr-FR"/>
              </w:rPr>
              <w:t>Select User or Group</w:t>
            </w:r>
            <w:r w:rsidRPr="00F54A80">
              <w:rPr>
                <w:rFonts w:ascii="Times New Roman" w:hAnsi="Times New Roman"/>
                <w:lang w:val="en-US" w:eastAsia="fr-FR"/>
              </w:rPr>
              <w:t>” wizard is displayed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”Enter the object name to select</w:t>
            </w:r>
            <w:r w:rsidRPr="00F54A80">
              <w:rPr>
                <w:rFonts w:ascii="Times New Roman" w:hAnsi="Times New Roman"/>
                <w:lang w:val="en-US" w:eastAsia="fr-FR"/>
              </w:rPr>
              <w:t>” area,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NETWORK SERVICE”, 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Check Names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button,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  <w:ins w:id="184" w:author="Windows User" w:date="2018-05-23T14:22:00Z">
              <w:r w:rsidR="00647B95">
                <w:rPr>
                  <w:rFonts w:ascii="Times New Roman" w:hAnsi="Times New Roman"/>
                  <w:lang w:val="en-US" w:eastAsia="fr-FR"/>
                </w:rPr>
                <w:t>.</w:t>
              </w:r>
            </w:ins>
            <w:bookmarkStart w:id="185" w:name="_GoBack"/>
            <w:bookmarkEnd w:id="185"/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0231B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994431" wp14:editId="20D9EF75">
                  <wp:extent cx="4134485" cy="3707130"/>
                  <wp:effectExtent l="0" t="0" r="0" b="7620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Sans titre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Roles”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public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 and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sysadmin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checkmark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s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38B8" w:rsidRPr="00F54A80" w:rsidRDefault="00931834" w:rsidP="003C531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C4254E" wp14:editId="76D81E50">
                  <wp:extent cx="4124325" cy="3695700"/>
                  <wp:effectExtent l="0" t="0" r="9525" b="0"/>
                  <wp:docPr id="91" name="Picture 52" descr="Description: Description: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escription: Description: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folder, 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sa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E25D" wp14:editId="686BFB00">
                  <wp:extent cx="4124325" cy="2600325"/>
                  <wp:effectExtent l="0" t="0" r="9525" b="9525"/>
                  <wp:docPr id="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Status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891A73" wp14:editId="53C87363">
                  <wp:extent cx="3914775" cy="3514725"/>
                  <wp:effectExtent l="0" t="0" r="9525" b="9525"/>
                  <wp:docPr id="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8B8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2C38B8" w:rsidP="003C5319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Disabled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2C38B8" w:rsidRPr="00F54A80" w:rsidRDefault="002C38B8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38B8" w:rsidRPr="00F54A80" w:rsidRDefault="00931834" w:rsidP="003C531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FF6CFD" wp14:editId="2104FF74">
                  <wp:extent cx="3895725" cy="3505200"/>
                  <wp:effectExtent l="0" t="0" r="9525" b="0"/>
                  <wp:docPr id="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Right click on 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localhost&gt;Databases&gt;System Databases&gt;tempdb”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C8BAF0" wp14:editId="4AB87310">
                  <wp:extent cx="4181475" cy="3114675"/>
                  <wp:effectExtent l="0" t="0" r="9525" b="9525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8E1F6B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Files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2F98B" wp14:editId="55CBFCF9">
                  <wp:extent cx="4029075" cy="3619500"/>
                  <wp:effectExtent l="0" t="0" r="9525" b="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field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of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 to 8192. </w:t>
            </w:r>
          </w:p>
          <w:p w:rsidR="00905B7A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Select the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…</w:t>
            </w:r>
            <w:r>
              <w:rPr>
                <w:rFonts w:ascii="Times New Roman" w:hAnsi="Times New Roman"/>
                <w:lang w:val="en-US" w:eastAsia="fr-FR"/>
              </w:rPr>
              <w:t>” button on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Autogrowth</w:t>
            </w:r>
            <w:r>
              <w:rPr>
                <w:rFonts w:ascii="Times New Roman" w:hAnsi="Times New Roman"/>
                <w:lang w:val="en-US" w:eastAsia="fr-FR"/>
              </w:rPr>
              <w:t>” column</w:t>
            </w:r>
            <w:r w:rsidR="00905B7A">
              <w:rPr>
                <w:rFonts w:ascii="Times New Roman" w:hAnsi="Times New Roman"/>
                <w:lang w:val="en-US" w:eastAsia="fr-FR"/>
              </w:rPr>
              <w:t xml:space="preserve"> for the file “tempdev”</w:t>
            </w:r>
            <w:r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Change Autogrowth for tempdev</w:t>
            </w:r>
            <w:r>
              <w:rPr>
                <w:rFonts w:ascii="Times New Roman" w:hAnsi="Times New Roman"/>
                <w:lang w:val="en-US" w:eastAsia="fr-FR"/>
              </w:rPr>
              <w:t>” window, check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Enable Autogrowth</w:t>
            </w:r>
            <w:r>
              <w:rPr>
                <w:rFonts w:ascii="Times New Roman" w:hAnsi="Times New Roman"/>
                <w:lang w:val="en-US" w:eastAsia="fr-FR"/>
              </w:rPr>
              <w:t xml:space="preserve">”, </w:t>
            </w:r>
          </w:p>
          <w:p w:rsidR="0053053C" w:rsidRDefault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lang w:val="en-US" w:eastAsia="fr-FR"/>
              </w:rPr>
              <w:t>” to 10 Megabytes</w:t>
            </w:r>
            <w:r w:rsidR="0053053C">
              <w:rPr>
                <w:rFonts w:ascii="Times New Roman" w:hAnsi="Times New Roman"/>
                <w:lang w:val="en-US" w:eastAsia="fr-FR"/>
              </w:rPr>
              <w:t>,</w:t>
            </w:r>
          </w:p>
          <w:p w:rsidR="008E1F6B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Unrestricted File Growth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="00756584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56584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905B7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756584" w:rsidRPr="00F54A80" w:rsidRDefault="00756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05B7A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B4AE22" wp14:editId="67890160">
                  <wp:extent cx="4134485" cy="2986405"/>
                  <wp:effectExtent l="0" t="0" r="0" b="4445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Sans titre.pn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Add</w:t>
            </w:r>
            <w:r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905B7A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E1F6B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newly created entry,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“tempdev2”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</w:t>
            </w: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“tempdb2.mdf”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</w:t>
            </w:r>
          </w:p>
          <w:p w:rsidR="00574FDA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05B7A" w:rsidRPr="00F54A80" w:rsidRDefault="00905B7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Set the same values of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as for “tempdev”</w:t>
            </w:r>
          </w:p>
          <w:p w:rsidR="00574FDA" w:rsidRPr="00F54A80" w:rsidRDefault="00574FDA" w:rsidP="003C531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F6B" w:rsidRPr="00F54A80" w:rsidRDefault="00931834" w:rsidP="003C5319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6B477" wp14:editId="324604FC">
                  <wp:extent cx="4143375" cy="3409950"/>
                  <wp:effectExtent l="0" t="0" r="9525" b="0"/>
                  <wp:docPr id="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F6B" w:rsidRPr="00F54A80" w:rsidTr="008E1F6B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Repeat the previous action for 4 other files, with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Logical Name</w:t>
            </w:r>
            <w:r>
              <w:rPr>
                <w:rFonts w:ascii="Times New Roman" w:hAnsi="Times New Roman"/>
                <w:lang w:val="en-US" w:eastAsia="fr-FR"/>
              </w:rPr>
              <w:t>” = tempdev3, tempdev4, tempdev5, tempdev6 and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File Name</w:t>
            </w:r>
            <w:r>
              <w:rPr>
                <w:rFonts w:ascii="Times New Roman" w:hAnsi="Times New Roman"/>
                <w:lang w:val="en-US" w:eastAsia="fr-FR"/>
              </w:rPr>
              <w:t xml:space="preserve">”= tempdb3.mdf, </w:t>
            </w:r>
            <w:r w:rsidR="00312D7F">
              <w:rPr>
                <w:rFonts w:ascii="Times New Roman" w:hAnsi="Times New Roman"/>
                <w:lang w:val="en-US" w:eastAsia="fr-FR"/>
              </w:rPr>
              <w:t>tempdb4.mdf, tempdb5.mdf, tempd</w:t>
            </w:r>
            <w:r>
              <w:rPr>
                <w:rFonts w:ascii="Times New Roman" w:hAnsi="Times New Roman"/>
                <w:lang w:val="en-US" w:eastAsia="fr-FR"/>
              </w:rPr>
              <w:t>b6.mdf.</w:t>
            </w:r>
          </w:p>
          <w:p w:rsidR="0053053C" w:rsidRDefault="0053053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The values of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Initial Size (MB)</w:t>
            </w:r>
            <w:r>
              <w:rPr>
                <w:rFonts w:ascii="Times New Roman" w:hAnsi="Times New Roman"/>
                <w:lang w:val="en-US" w:eastAsia="fr-FR"/>
              </w:rPr>
              <w:t>” and “</w:t>
            </w:r>
            <w:r w:rsidRPr="005B1F81">
              <w:rPr>
                <w:rFonts w:ascii="Times New Roman" w:hAnsi="Times New Roman"/>
                <w:b/>
                <w:lang w:val="en-US" w:eastAsia="fr-FR"/>
              </w:rPr>
              <w:t>Autrogrowth</w:t>
            </w:r>
            <w:r>
              <w:rPr>
                <w:rFonts w:ascii="Times New Roman" w:hAnsi="Times New Roman"/>
                <w:lang w:val="en-US" w:eastAsia="fr-FR"/>
              </w:rPr>
              <w:t>” must be the same as for “tempdev”</w:t>
            </w:r>
            <w:r w:rsidR="004061EF">
              <w:rPr>
                <w:rFonts w:ascii="Times New Roman" w:hAnsi="Times New Roman"/>
                <w:lang w:val="en-US" w:eastAsia="fr-FR"/>
              </w:rPr>
              <w:t>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35D47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B35D47">
              <w:rPr>
                <w:rFonts w:ascii="Times New Roman" w:hAnsi="Times New Roman"/>
                <w:lang w:val="en-US" w:eastAsia="fr-FR"/>
              </w:rPr>
              <w:t>”</w:t>
            </w:r>
            <w:r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4061EF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061EF" w:rsidRPr="00B35D47" w:rsidRDefault="004061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Close all windows.</w:t>
            </w:r>
          </w:p>
        </w:tc>
        <w:tc>
          <w:tcPr>
            <w:tcW w:w="6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  <w:p w:rsidR="004061EF" w:rsidRDefault="004061EF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3A0386" wp14:editId="23A60C90">
                  <wp:extent cx="4134485" cy="965835"/>
                  <wp:effectExtent l="0" t="0" r="0" b="5715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Sans titre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F6B" w:rsidRPr="00F54A80" w:rsidRDefault="008E1F6B" w:rsidP="00574FDA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</w:tbl>
    <w:p w:rsidR="002C38B8" w:rsidRPr="00F54A80" w:rsidRDefault="002C38B8" w:rsidP="002C38B8">
      <w:pPr>
        <w:rPr>
          <w:lang w:val="en-US"/>
        </w:rPr>
      </w:pPr>
    </w:p>
    <w:p w:rsidR="00CB6F3B" w:rsidRPr="00F54A80" w:rsidRDefault="00CB6F3B" w:rsidP="00CB6F3B">
      <w:pPr>
        <w:pStyle w:val="Heading2"/>
        <w:rPr>
          <w:lang w:val="en-US"/>
        </w:rPr>
      </w:pPr>
      <w:bookmarkStart w:id="186" w:name="_Ref417893932"/>
      <w:bookmarkStart w:id="187" w:name="_Toc440979194"/>
      <w:r w:rsidRPr="00F54A80">
        <w:rPr>
          <w:lang w:val="en-US"/>
        </w:rPr>
        <w:t>Squeeze Server</w:t>
      </w:r>
      <w:bookmarkEnd w:id="186"/>
      <w:bookmarkEnd w:id="187"/>
      <w:r w:rsidR="00F07BE3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 </w:t>
      </w:r>
    </w:p>
    <w:p w:rsidR="00F07BE3" w:rsidRPr="00F54A80" w:rsidRDefault="00F07BE3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88" w:name="_Ref423948893"/>
      <w:bookmarkStart w:id="189" w:name="_Toc440979195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installation</w:t>
      </w:r>
      <w:bookmarkEnd w:id="188"/>
      <w:bookmarkEnd w:id="189"/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841990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7283B" w:rsidRPr="00F54A80">
              <w:rPr>
                <w:lang w:val="en-US" w:eastAsia="fr-FR"/>
              </w:rPr>
              <w:t xml:space="preserve"> </w:t>
            </w:r>
            <w:r w:rsidR="00F7283B" w:rsidRPr="00F54A80">
              <w:rPr>
                <w:rFonts w:ascii="Times New Roman" w:hAnsi="Times New Roman"/>
                <w:b/>
                <w:lang w:val="en-US" w:eastAsia="fr-FR"/>
              </w:rPr>
              <w:t>SqueezeServerInstaller.exe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CC4D5" wp14:editId="1A57F506">
                  <wp:extent cx="4524375" cy="3390900"/>
                  <wp:effectExtent l="0" t="0" r="9525" b="0"/>
                  <wp:docPr id="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FB242" wp14:editId="614667F7">
                  <wp:extent cx="4533900" cy="3390900"/>
                  <wp:effectExtent l="0" t="0" r="0" b="0"/>
                  <wp:docPr id="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1A3A7D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="00BF45CB" w:rsidRPr="00F54A80">
              <w:rPr>
                <w:rFonts w:ascii="Times New Roman" w:hAnsi="Times New Roman"/>
                <w:b/>
                <w:lang w:val="en-US" w:eastAsia="fr-FR"/>
              </w:rPr>
              <w:t>I accept the terms of the license agreement</w:t>
            </w:r>
            <w:r w:rsidR="00BF45CB" w:rsidRPr="00F54A80">
              <w:rPr>
                <w:rFonts w:ascii="Times New Roman" w:hAnsi="Times New Roman"/>
                <w:lang w:val="en-US" w:eastAsia="fr-FR"/>
              </w:rPr>
              <w:t>” checkmark</w:t>
            </w: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0F4E56" wp14:editId="173D30C1">
                  <wp:extent cx="4591050" cy="3438525"/>
                  <wp:effectExtent l="0" t="0" r="0" b="9525"/>
                  <wp:docPr id="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42B17" wp14:editId="6675D610">
                  <wp:extent cx="4543425" cy="3390900"/>
                  <wp:effectExtent l="0" t="0" r="9525" b="0"/>
                  <wp:docPr id="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color w:val="FF0000"/>
                <w:lang w:val="en-US" w:eastAsia="fr-FR"/>
              </w:rPr>
              <w:lastRenderedPageBreak/>
              <w:t>NOTA</w:t>
            </w:r>
            <w:r w:rsidRPr="00F54A80">
              <w:rPr>
                <w:rFonts w:ascii="Times New Roman" w:hAnsi="Times New Roman"/>
                <w:lang w:val="en-US" w:eastAsia="fr-FR"/>
              </w:rPr>
              <w:t>: Credentials below are used by Squeeze Server installer to create a MySql server account. That’s a temporary step as My Sql will be removed later.</w:t>
            </w: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DC56DF" w:rsidRPr="00F54A80" w:rsidRDefault="00DC56DF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U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 name: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squeeze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,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3C7B53" w:rsidRPr="00F54A80">
              <w:rPr>
                <w:rFonts w:ascii="Times New Roman" w:hAnsi="Times New Roman"/>
                <w:lang w:val="en-US" w:eastAsia="fr-FR"/>
              </w:rPr>
              <w:t>”,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onfirm password: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secured input text field, </w:t>
            </w:r>
            <w:r w:rsidR="00D36378" w:rsidRPr="00F54A80"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“</w:t>
            </w:r>
            <w:r w:rsidR="00DC56DF" w:rsidRPr="00F54A80">
              <w:rPr>
                <w:rFonts w:ascii="Times New Roman" w:hAnsi="Times New Roman"/>
                <w:b/>
                <w:lang w:val="en-US" w:eastAsia="fr-FR"/>
              </w:rPr>
              <w:t>&lt;Any-string&gt;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”,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7B53" w:rsidRPr="00F54A80" w:rsidRDefault="003C7B53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2134E" wp14:editId="51CB7BF7">
                  <wp:extent cx="4524375" cy="3381375"/>
                  <wp:effectExtent l="0" t="0" r="9525" b="9525"/>
                  <wp:docPr id="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8A67" wp14:editId="1A4D3277">
                  <wp:extent cx="4552950" cy="3409950"/>
                  <wp:effectExtent l="0" t="0" r="0" b="0"/>
                  <wp:docPr id="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hange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95B6AE" wp14:editId="708DF492">
                  <wp:extent cx="4514850" cy="3371850"/>
                  <wp:effectExtent l="0" t="0" r="0" b="0"/>
                  <wp:docPr id="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2538A4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BF45CB" w:rsidRPr="00F54A80" w:rsidRDefault="00BF45CB" w:rsidP="00BF45CB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”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ath:</w:t>
            </w:r>
            <w:r w:rsidRPr="00F54A80">
              <w:rPr>
                <w:rFonts w:ascii="Times New Roman" w:hAnsi="Times New Roman"/>
                <w:lang w:val="en-US" w:eastAsia="fr-FR"/>
              </w:rPr>
              <w:t>” input text field, type in “E:\SqzServer”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 if Web Application 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>will be install</w:t>
            </w:r>
            <w:r w:rsidR="004C67B4">
              <w:rPr>
                <w:rFonts w:ascii="Times New Roman" w:hAnsi="Times New Roman"/>
                <w:lang w:val="en-US" w:eastAsia="fr-FR"/>
              </w:rPr>
              <w:t>e</w:t>
            </w:r>
            <w:r w:rsidR="009A39B2" w:rsidRPr="00F54A80">
              <w:rPr>
                <w:rFonts w:ascii="Times New Roman" w:hAnsi="Times New Roman"/>
                <w:lang w:val="en-US" w:eastAsia="fr-FR"/>
              </w:rPr>
              <w:t xml:space="preserve">d 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 xml:space="preserve">on E: drive 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D27DD0" w:rsidRPr="00F54A80" w:rsidRDefault="00D27DD0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b/>
                <w:lang w:val="en-US" w:eastAsia="fr-FR"/>
              </w:rPr>
              <w:t>WARNING</w:t>
            </w:r>
            <w:r w:rsidRPr="00F54A80">
              <w:rPr>
                <w:rFonts w:ascii="Times New Roman" w:hAnsi="Times New Roman"/>
                <w:lang w:val="en-US" w:eastAsia="fr-FR"/>
              </w:rPr>
              <w:t>: Squeeze server and Web Application shall be installed on the same drive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C6A32" wp14:editId="58B2BBE1">
                  <wp:extent cx="3086100" cy="3152775"/>
                  <wp:effectExtent l="0" t="0" r="0" b="9525"/>
                  <wp:docPr id="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E9E06" wp14:editId="06612C9E">
                  <wp:extent cx="4591050" cy="3438525"/>
                  <wp:effectExtent l="0" t="0" r="0" b="9525"/>
                  <wp:docPr id="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configuration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F9541B" wp14:editId="701C7E2D">
                  <wp:extent cx="4495800" cy="3362325"/>
                  <wp:effectExtent l="0" t="0" r="0" b="9525"/>
                  <wp:docPr id="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1A3A7D" w:rsidP="001A3A7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ext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1738B" wp14:editId="6E5A6440">
                  <wp:extent cx="4543425" cy="3400425"/>
                  <wp:effectExtent l="0" t="0" r="9525" b="9525"/>
                  <wp:docPr id="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Default="00BF45CB" w:rsidP="0088399F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 server installation is in progress</w:t>
            </w:r>
            <w:r w:rsidR="00012D42">
              <w:rPr>
                <w:lang w:val="en-US" w:eastAsia="fr-FR"/>
              </w:rPr>
              <w:t>.</w:t>
            </w:r>
          </w:p>
          <w:p w:rsidR="00012D42" w:rsidRDefault="00AB0C99" w:rsidP="0088399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The installation steps are displayed</w:t>
            </w:r>
          </w:p>
          <w:p w:rsidR="00012D42" w:rsidRDefault="00012D42" w:rsidP="0088399F">
            <w:pPr>
              <w:spacing w:before="0" w:after="0"/>
              <w:jc w:val="left"/>
              <w:rPr>
                <w:lang w:val="en-US" w:eastAsia="fr-FR"/>
              </w:rPr>
            </w:pPr>
          </w:p>
          <w:p w:rsidR="00012D42" w:rsidRPr="00F54A80" w:rsidRDefault="00793D5D" w:rsidP="00AD5722">
            <w:pPr>
              <w:spacing w:before="0" w:after="0"/>
              <w:jc w:val="left"/>
              <w:rPr>
                <w:lang w:val="en-US" w:eastAsia="fr-FR"/>
              </w:rPr>
            </w:pPr>
            <w:r w:rsidRPr="00793D5D">
              <w:rPr>
                <w:b/>
                <w:lang w:val="en-US" w:eastAsia="fr-FR"/>
              </w:rPr>
              <w:t>WARNING</w:t>
            </w:r>
            <w:r w:rsidR="00012D42" w:rsidRPr="00793D5D">
              <w:rPr>
                <w:lang w:val="en-US" w:eastAsia="fr-FR"/>
              </w:rPr>
              <w:t xml:space="preserve"> </w:t>
            </w:r>
            <w:r w:rsidR="00012D42">
              <w:rPr>
                <w:lang w:val="en-US" w:eastAsia="fr-FR"/>
              </w:rPr>
              <w:t>if there is a</w:t>
            </w:r>
            <w:r w:rsidR="00AB0C99">
              <w:rPr>
                <w:lang w:val="en-US" w:eastAsia="fr-FR"/>
              </w:rPr>
              <w:t xml:space="preserve"> blocking </w:t>
            </w:r>
            <w:r w:rsidR="00012D42">
              <w:rPr>
                <w:lang w:val="en-US" w:eastAsia="fr-FR"/>
              </w:rPr>
              <w:t xml:space="preserve"> error</w:t>
            </w:r>
            <w:r w:rsidR="00671514">
              <w:rPr>
                <w:lang w:val="en-US" w:eastAsia="fr-FR"/>
              </w:rPr>
              <w:t xml:space="preserve"> during </w:t>
            </w:r>
            <w:r>
              <w:rPr>
                <w:lang w:val="en-US" w:eastAsia="fr-FR"/>
              </w:rPr>
              <w:t>installation</w:t>
            </w:r>
            <w:r w:rsidR="00AB0C99">
              <w:rPr>
                <w:lang w:val="en-US" w:eastAsia="fr-FR"/>
              </w:rPr>
              <w:t xml:space="preserve">, </w:t>
            </w:r>
            <w:r>
              <w:rPr>
                <w:lang w:val="en-US" w:eastAsia="fr-FR"/>
              </w:rPr>
              <w:t>go to</w:t>
            </w:r>
            <w:r w:rsidR="00AB0C99">
              <w:rPr>
                <w:lang w:val="en-US" w:eastAsia="fr-FR"/>
              </w:rPr>
              <w:t xml:space="preserve"> chapter </w:t>
            </w:r>
            <w:r w:rsidR="00AD5722">
              <w:rPr>
                <w:lang w:val="en-US" w:eastAsia="fr-FR"/>
              </w:rPr>
              <w:fldChar w:fldCharType="begin"/>
            </w:r>
            <w:r w:rsidR="00AD5722">
              <w:rPr>
                <w:lang w:val="en-US" w:eastAsia="fr-FR"/>
              </w:rPr>
              <w:instrText xml:space="preserve"> REF _Ref431990766 \r \h </w:instrText>
            </w:r>
            <w:r w:rsidR="00AD5722">
              <w:rPr>
                <w:lang w:val="en-US" w:eastAsia="fr-FR"/>
              </w:rPr>
            </w:r>
            <w:r w:rsidR="00AD5722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5.4.1</w:t>
            </w:r>
            <w:r w:rsidR="00AD5722">
              <w:rPr>
                <w:lang w:val="en-US" w:eastAsia="fr-FR"/>
              </w:rPr>
              <w:fldChar w:fldCharType="end"/>
            </w:r>
            <w:r w:rsidR="00AB0C99">
              <w:rPr>
                <w:lang w:val="en-US" w:eastAsia="fr-FR"/>
              </w:rPr>
              <w:t xml:space="preserve"> to troubleshoot this issue.</w:t>
            </w:r>
            <w:r w:rsidR="00012D42">
              <w:rPr>
                <w:lang w:val="en-US" w:eastAsia="fr-FR"/>
              </w:rPr>
              <w:t xml:space="preserve"> 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67151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10425" w:dyaOrig="7845">
                <v:shape id="_x0000_i1028" type="#_x0000_t75" style="width:350.25pt;height:262.5pt" o:ole="">
                  <v:imagedata r:id="rId152" o:title=""/>
                </v:shape>
                <o:OLEObject Type="Embed" ProgID="PBrush" ShapeID="_x0000_i1028" DrawAspect="Content" ObjectID="_1588590553" r:id="rId153"/>
              </w:object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DF6AD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Finish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A3A7D" w:rsidRPr="00F54A80" w:rsidRDefault="001A3A7D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931834" w:rsidP="0088399F">
            <w:pPr>
              <w:spacing w:before="0" w:after="0"/>
              <w:jc w:val="center"/>
              <w:rPr>
                <w:i/>
                <w:lang w:val="en-US" w:eastAsia="fr-FR"/>
              </w:rPr>
            </w:pPr>
            <w:r>
              <w:rPr>
                <w:i/>
                <w:noProof/>
                <w:lang w:val="en-US"/>
              </w:rPr>
              <w:drawing>
                <wp:inline distT="0" distB="0" distL="0" distR="0" wp14:anchorId="1CC4D367" wp14:editId="45EEDC53">
                  <wp:extent cx="4524375" cy="3381375"/>
                  <wp:effectExtent l="0" t="0" r="9525" b="9525"/>
                  <wp:docPr id="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3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7D" w:rsidRPr="00F54A80" w:rsidTr="00B21F2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AD3" w:rsidRPr="00F54A80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Server restarting may last a couple of minutes</w:t>
            </w:r>
            <w:r w:rsidR="00DC56DF"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A3A7D" w:rsidRDefault="00DF6AD3" w:rsidP="0088399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server restarting is completed</w:t>
            </w:r>
            <w:r w:rsidR="00D27DD0" w:rsidRPr="00F54A80">
              <w:rPr>
                <w:rFonts w:ascii="Times New Roman" w:hAnsi="Times New Roman"/>
                <w:lang w:val="en-US" w:eastAsia="fr-FR"/>
              </w:rPr>
              <w:t>, log back on server</w:t>
            </w:r>
          </w:p>
          <w:p w:rsidR="0073380B" w:rsidRDefault="0073380B" w:rsidP="00EB1F8D">
            <w:pPr>
              <w:spacing w:before="0" w:after="0"/>
              <w:jc w:val="left"/>
              <w:rPr>
                <w:rFonts w:ascii="Times New Roman" w:hAnsi="Times New Roman"/>
                <w:b/>
                <w:color w:val="002060"/>
                <w:lang w:val="en-US" w:eastAsia="fr-FR"/>
              </w:rPr>
            </w:pPr>
          </w:p>
          <w:p w:rsidR="00F8067C" w:rsidRDefault="00A9177D" w:rsidP="00EB1F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SqueezeS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erver installer </w:t>
            </w:r>
            <w:r w:rsidR="00EE38B0">
              <w:rPr>
                <w:rFonts w:ascii="Times New Roman" w:hAnsi="Times New Roman"/>
                <w:lang w:val="en-US" w:eastAsia="fr-FR"/>
              </w:rPr>
              <w:t>may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not remove </w:t>
            </w:r>
            <w:r>
              <w:rPr>
                <w:rFonts w:ascii="Times New Roman" w:hAnsi="Times New Roman"/>
                <w:lang w:val="en-US" w:eastAsia="fr-FR"/>
              </w:rPr>
              <w:t xml:space="preserve">some </w:t>
            </w:r>
            <w:r w:rsidRPr="00A9177D">
              <w:rPr>
                <w:rFonts w:ascii="Times New Roman" w:hAnsi="Times New Roman"/>
                <w:lang w:val="en-US" w:eastAsia="fr-FR"/>
              </w:rPr>
              <w:t>temporary files used during installation;</w:t>
            </w:r>
          </w:p>
          <w:p w:rsidR="00312D7F" w:rsidRPr="00F54A80" w:rsidRDefault="00A9177D" w:rsidP="00EB1F8D">
            <w:pPr>
              <w:spacing w:before="0" w:after="0"/>
              <w:jc w:val="left"/>
              <w:rPr>
                <w:lang w:val="en-US" w:eastAsia="fr-FR"/>
              </w:rPr>
            </w:pPr>
            <w:r w:rsidRPr="00A9177D">
              <w:rPr>
                <w:rFonts w:ascii="Times New Roman" w:hAnsi="Times New Roman"/>
                <w:lang w:val="en-US" w:eastAsia="fr-FR"/>
              </w:rPr>
              <w:t xml:space="preserve"> these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24 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files 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with 07/11/2007 as creation date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may be located on drives </w:t>
            </w:r>
            <w:r w:rsidRPr="00A9177D">
              <w:rPr>
                <w:rFonts w:ascii="Times New Roman" w:hAnsi="Times New Roman"/>
                <w:lang w:val="en-US" w:eastAsia="fr-FR"/>
              </w:rPr>
              <w:t>F:</w:t>
            </w:r>
            <w:r w:rsidR="00EE38B0">
              <w:rPr>
                <w:rFonts w:ascii="Times New Roman" w:hAnsi="Times New Roman"/>
                <w:lang w:val="en-US" w:eastAsia="fr-FR"/>
              </w:rPr>
              <w:t>\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t>or</w:t>
            </w:r>
            <w:r w:rsidRPr="00A9177D">
              <w:rPr>
                <w:rFonts w:ascii="Times New Roman" w:hAnsi="Times New Roman"/>
                <w:lang w:val="en-US" w:eastAsia="fr-FR"/>
              </w:rPr>
              <w:t xml:space="preserve"> G:</w:t>
            </w:r>
            <w:r w:rsidR="00EE38B0">
              <w:rPr>
                <w:rFonts w:ascii="Times New Roman" w:hAnsi="Times New Roman"/>
                <w:lang w:val="en-US" w:eastAsia="fr-FR"/>
              </w:rPr>
              <w:t>\.</w:t>
            </w:r>
            <w:r w:rsidR="00F8067C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EE38B0">
              <w:rPr>
                <w:rFonts w:ascii="Times New Roman" w:hAnsi="Times New Roman"/>
                <w:lang w:val="en-US" w:eastAsia="fr-FR"/>
              </w:rPr>
              <w:br/>
              <w:t>If  there are such files,</w:t>
            </w:r>
            <w:r>
              <w:rPr>
                <w:rFonts w:ascii="Times New Roman" w:hAnsi="Times New Roman"/>
                <w:lang w:val="en-US" w:eastAsia="fr-FR"/>
              </w:rPr>
              <w:t xml:space="preserve"> removed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them using windows explorer.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3A7D" w:rsidRPr="00F54A80" w:rsidRDefault="00DE0A46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7480C" wp14:editId="1BE3E3C8">
                  <wp:extent cx="4536580" cy="40576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406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8A4" w:rsidRPr="00F54A80" w:rsidRDefault="002538A4" w:rsidP="002538A4">
      <w:pPr>
        <w:pStyle w:val="Heading3"/>
        <w:numPr>
          <w:ilvl w:val="2"/>
          <w:numId w:val="9"/>
        </w:numPr>
        <w:rPr>
          <w:lang w:val="en-US"/>
        </w:rPr>
      </w:pPr>
      <w:bookmarkStart w:id="190" w:name="_Toc440979196"/>
      <w:r w:rsidRPr="00F54A80">
        <w:rPr>
          <w:lang w:val="en-US"/>
        </w:rPr>
        <w:t xml:space="preserve">Squeeze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  <w:bookmarkEnd w:id="190"/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Unused COTS removal</w:t>
      </w:r>
    </w:p>
    <w:p w:rsidR="00CE3CCC" w:rsidRPr="00F54A80" w:rsidRDefault="00DF6AD3" w:rsidP="00CE3CCC">
      <w:pPr>
        <w:rPr>
          <w:lang w:val="en-US"/>
        </w:rPr>
      </w:pPr>
      <w:r w:rsidRPr="00F54A80">
        <w:rPr>
          <w:lang w:val="en-US"/>
        </w:rPr>
        <w:t xml:space="preserve"> </w:t>
      </w:r>
      <w:r w:rsidR="00CE3CCC" w:rsidRPr="00F54A80">
        <w:rPr>
          <w:lang w:val="en-US"/>
        </w:rPr>
        <w:t>“My SQL Server 5.5</w:t>
      </w:r>
      <w:r w:rsidR="00604164" w:rsidRPr="00F54A80">
        <w:rPr>
          <w:lang w:val="en-US"/>
        </w:rPr>
        <w:t>” and</w:t>
      </w:r>
      <w:r w:rsidR="00CE3CCC" w:rsidRPr="00F54A80">
        <w:rPr>
          <w:lang w:val="en-US"/>
        </w:rPr>
        <w:t xml:space="preserve"> “MySQL Connector NET 6.3.5”</w:t>
      </w:r>
      <w:r w:rsidR="00DC56DF" w:rsidRPr="00F54A80">
        <w:rPr>
          <w:lang w:val="en-US"/>
        </w:rPr>
        <w:t xml:space="preserve"> which are automatically installed by Squeeze server installer, must be </w:t>
      </w:r>
      <w:r w:rsidR="00DC56DF" w:rsidRPr="00F54A80">
        <w:rPr>
          <w:b/>
          <w:lang w:val="en-US"/>
        </w:rPr>
        <w:t>uninstalled</w:t>
      </w:r>
      <w:r w:rsidR="009A39B2" w:rsidRPr="00F54A80">
        <w:rPr>
          <w:lang w:val="en-US"/>
        </w:rPr>
        <w:t xml:space="preserve"> a</w:t>
      </w:r>
      <w:r w:rsidR="00FE2CE6" w:rsidRPr="00F54A80">
        <w:rPr>
          <w:lang w:val="en-US"/>
        </w:rPr>
        <w:t xml:space="preserve">s there are not </w:t>
      </w:r>
      <w:r w:rsidR="009A39B2" w:rsidRPr="00F54A80">
        <w:rPr>
          <w:lang w:val="en-US"/>
        </w:rPr>
        <w:t>needed</w:t>
      </w:r>
      <w:r w:rsidR="00FE2CE6" w:rsidRPr="00F54A80">
        <w:rPr>
          <w:lang w:val="en-US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E2CE6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CE3CCC" w:rsidRPr="00F54A80" w:rsidRDefault="00CE3CCC" w:rsidP="0088399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A62708" wp14:editId="51341A4C">
                  <wp:extent cx="4562475" cy="2428875"/>
                  <wp:effectExtent l="0" t="0" r="9525" b="9525"/>
                  <wp:docPr id="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FE2CE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E1BEE2" wp14:editId="2D64C5CF">
                  <wp:extent cx="4057650" cy="1133475"/>
                  <wp:effectExtent l="0" t="0" r="0" b="9525"/>
                  <wp:docPr id="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056AA6" wp14:editId="00D90A9F">
                  <wp:extent cx="3790950" cy="1400175"/>
                  <wp:effectExtent l="0" t="0" r="0" b="9525"/>
                  <wp:docPr id="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FE2CE6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ED2555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Connector Net 6.3.5</w:t>
            </w:r>
            <w:r w:rsidR="00ED2555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D2555" w:rsidRPr="00F54A80" w:rsidRDefault="00ED2555" w:rsidP="00ED255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wizard, 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ED2555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791E9A" wp14:editId="3E97AD33">
                  <wp:extent cx="4495800" cy="2390775"/>
                  <wp:effectExtent l="0" t="0" r="0" b="9525"/>
                  <wp:docPr id="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C45CB" wp14:editId="2C6E7130">
                  <wp:extent cx="4057650" cy="1133475"/>
                  <wp:effectExtent l="0" t="0" r="0" b="9525"/>
                  <wp:docPr id="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73E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7D73EE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88399F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F8FC41" wp14:editId="21F21DD6">
                  <wp:extent cx="3790950" cy="3362325"/>
                  <wp:effectExtent l="0" t="0" r="0" b="9525"/>
                  <wp:docPr id="99" name="Picture 99" descr="C:\Users\T0140819\Desktop\screenshot\screenshot\fi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0140819\Desktop\screenshot\screenshot\fi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ED2555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uninstallation is in progress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F5483" wp14:editId="2A0A0127">
                  <wp:extent cx="3790950" cy="1400175"/>
                  <wp:effectExtent l="0" t="0" r="0" b="9525"/>
                  <wp:docPr id="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A4" w:rsidRPr="00F54A80" w:rsidTr="00CE3CCC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C9B" w:rsidRPr="00F54A80" w:rsidRDefault="00B83C9B" w:rsidP="00B83C9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MySQL Server 5.5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uninstallation is completed, </w:t>
            </w:r>
            <w:r w:rsidRPr="00F54A80">
              <w:rPr>
                <w:rFonts w:ascii="Times New Roman" w:hAnsi="Times New Roman"/>
                <w:lang w:val="en-US" w:eastAsia="fr-FR"/>
              </w:rPr>
              <w:t>close all windows</w:t>
            </w:r>
          </w:p>
          <w:p w:rsidR="002538A4" w:rsidRPr="00F54A80" w:rsidRDefault="002538A4" w:rsidP="0088399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D6FC3" w:rsidRPr="00F54A80" w:rsidRDefault="005D6FC3" w:rsidP="00037C8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A4" w:rsidRPr="00F54A80" w:rsidRDefault="00931834" w:rsidP="0088399F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B0DA8" wp14:editId="5AA7D3BA">
                  <wp:extent cx="4476750" cy="2524125"/>
                  <wp:effectExtent l="0" t="0" r="0" b="9525"/>
                  <wp:docPr id="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3A2" w:rsidRPr="00F54A80" w:rsidTr="003D58FE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13A2" w:rsidRPr="00F54A80" w:rsidRDefault="001513A2" w:rsidP="009A39B2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To complete MySql server uninstallation</w:t>
            </w:r>
            <w:r w:rsidR="009A39B2" w:rsidRPr="00F54A80">
              <w:rPr>
                <w:noProof/>
                <w:lang w:val="en-US" w:eastAsia="fr-FR"/>
              </w:rPr>
              <w:t>,</w:t>
            </w:r>
            <w:r w:rsidRPr="00F54A80">
              <w:rPr>
                <w:noProof/>
                <w:lang w:val="en-US" w:eastAsia="fr-FR"/>
              </w:rPr>
              <w:t xml:space="preserve"> remove C:\Program Files\MySQL folder.</w:t>
            </w:r>
          </w:p>
        </w:tc>
      </w:tr>
    </w:tbl>
    <w:p w:rsidR="002538A4" w:rsidRPr="00F54A80" w:rsidRDefault="002538A4" w:rsidP="00CB6F3B">
      <w:pPr>
        <w:rPr>
          <w:lang w:val="en-US"/>
        </w:rPr>
      </w:pPr>
    </w:p>
    <w:p w:rsidR="00604164" w:rsidRPr="00F54A80" w:rsidRDefault="00604164" w:rsidP="00604164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494772" w:rsidRPr="00F54A80" w:rsidRDefault="00494772" w:rsidP="00494772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81553" w:rsidRPr="00F54A80" w:rsidRDefault="00B81553" w:rsidP="0018000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B81553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3A592154">
                <v:shape id="_x0000_i1029" type="#_x0000_t75" style="width:261.75pt;height:274.5pt" o:ole="">
                  <v:imagedata r:id="rId82" o:title=""/>
                </v:shape>
                <o:OLEObject Type="Embed" ProgID="PBrush" ShapeID="_x0000_i1029" DrawAspect="Content" ObjectID="_1588590554" r:id="rId164"/>
              </w:objec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 window,  go</w:t>
            </w:r>
            <w:r w:rsidR="003E0CFE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 xml:space="preserve">to the </w:t>
            </w:r>
            <w:r w:rsidR="00AD6B0A">
              <w:rPr>
                <w:rFonts w:ascii="Times New Roman" w:hAnsi="Times New Roman"/>
                <w:lang w:val="en-US" w:eastAsia="fr-FR"/>
              </w:rPr>
              <w:t>folder</w:t>
            </w:r>
            <w:r>
              <w:rPr>
                <w:rFonts w:ascii="Times New Roman" w:hAnsi="Times New Roman"/>
                <w:lang w:val="en-US" w:eastAsia="fr-FR"/>
              </w:rPr>
              <w:t xml:space="preserve"> where 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the configuration file script 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  <w:r w:rsidR="00AD6B0A">
              <w:rPr>
                <w:rFonts w:ascii="Times New Roman" w:hAnsi="Times New Roman"/>
                <w:lang w:val="en-US" w:eastAsia="fr-FR"/>
              </w:rPr>
              <w:t xml:space="preserve">have been extracted from </w:t>
            </w:r>
            <w:r w:rsidR="00AD6B0A" w:rsidRPr="00274489">
              <w:rPr>
                <w:rFonts w:ascii="Times New Roman" w:hAnsi="Times New Roman"/>
                <w:b/>
                <w:lang w:val="en-US" w:eastAsia="fr-FR"/>
              </w:rPr>
              <w:t>&lt;Date&gt;_NU_ConfigurationScripts_&lt;Version&gt;.zip</w:t>
            </w:r>
            <w:r w:rsidR="00AD6B0A" w:rsidRPr="00274489">
              <w:rPr>
                <w:rFonts w:ascii="Times New Roman" w:hAnsi="Times New Roman"/>
                <w:lang w:val="en-US" w:eastAsia="fr-FR"/>
              </w:rPr>
              <w:t xml:space="preserve"> archive file</w:t>
            </w:r>
            <w:r w:rsidR="00AD6B0A">
              <w:rPr>
                <w:rFonts w:ascii="Times New Roman" w:hAnsi="Times New Roman"/>
                <w:lang w:val="en-US" w:eastAsia="fr-FR"/>
              </w:rPr>
              <w:t>.</w:t>
            </w:r>
          </w:p>
          <w:p w:rsidR="00B81553" w:rsidRDefault="00B81553" w:rsidP="00B8155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81553" w:rsidRPr="00F54A80" w:rsidRDefault="00B81553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E38B0">
              <w:rPr>
                <w:rFonts w:ascii="Times New Roman" w:hAnsi="Times New Roman"/>
                <w:b/>
                <w:lang w:val="en-US" w:eastAsia="fr-FR"/>
              </w:rPr>
              <w:t>.\</w:t>
            </w:r>
            <w:r w:rsidR="00852440">
              <w:rPr>
                <w:rFonts w:ascii="Times New Roman" w:hAnsi="Times New Roman"/>
                <w:b/>
                <w:lang w:val="en-US" w:eastAsia="fr-FR"/>
              </w:rPr>
              <w:t>SetSqueezeIISConfiguration.cmd</w:t>
            </w:r>
            <w:r>
              <w:rPr>
                <w:rFonts w:ascii="Times New Roman" w:hAnsi="Times New Roman"/>
                <w:lang w:val="en-US" w:eastAsia="fr-FR"/>
              </w:rPr>
              <w:t xml:space="preserve"> to run</w:t>
            </w:r>
            <w:r w:rsidR="00EE38B0">
              <w:rPr>
                <w:rFonts w:ascii="Times New Roman" w:hAnsi="Times New Roman"/>
                <w:lang w:val="en-US" w:eastAsia="fr-FR"/>
              </w:rPr>
              <w:t xml:space="preserve"> execute this</w:t>
            </w:r>
            <w:r>
              <w:rPr>
                <w:rFonts w:ascii="Times New Roman" w:hAnsi="Times New Roman"/>
                <w:lang w:val="en-US" w:eastAsia="fr-FR"/>
              </w:rPr>
              <w:t xml:space="preserve"> script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18000B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725D69" wp14:editId="057672FE">
                  <wp:extent cx="4487697" cy="233116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500" cy="233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CFE" w:rsidRPr="00F54A80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3FD3" w:rsidRDefault="00703FD3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SqueezeServer </w:t>
            </w:r>
            <w:r w:rsidR="00405B38">
              <w:rPr>
                <w:noProof/>
                <w:lang w:val="fr-FR" w:eastAsia="fr-FR"/>
              </w:rPr>
              <w:t xml:space="preserve">installater </w:t>
            </w:r>
            <w:r>
              <w:rPr>
                <w:noProof/>
                <w:lang w:val="fr-FR" w:eastAsia="fr-FR"/>
              </w:rPr>
              <w:t>set SqueezeServer site to http port to 80 and Default Web Site http port to 90.</w:t>
            </w:r>
          </w:p>
          <w:p w:rsidR="003E0CFE" w:rsidRDefault="00405B38" w:rsidP="003E0CF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 xml:space="preserve">The script </w:t>
            </w:r>
            <w:r w:rsidR="00852440">
              <w:rPr>
                <w:noProof/>
                <w:lang w:val="fr-FR" w:eastAsia="fr-FR"/>
              </w:rPr>
              <w:t>SetSqueezeIISConfiguration.cmd</w:t>
            </w:r>
            <w:r w:rsidR="00A07BAB">
              <w:rPr>
                <w:noProof/>
                <w:lang w:val="fr-FR" w:eastAsia="fr-FR"/>
              </w:rPr>
              <w:t xml:space="preserve">  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</w:t>
            </w:r>
            <w:r w:rsidR="001623C1">
              <w:rPr>
                <w:noProof/>
                <w:lang w:eastAsia="fr-FR"/>
              </w:rPr>
              <w:t>t</w:t>
            </w:r>
            <w:r>
              <w:rPr>
                <w:noProof/>
                <w:lang w:eastAsia="fr-FR"/>
              </w:rPr>
              <w:t xml:space="preserve"> SqueezeServer site https port to 81</w:t>
            </w:r>
          </w:p>
          <w:p w:rsid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Set SqueezeServerPool application pool identity to NetworkService</w:t>
            </w:r>
          </w:p>
          <w:p w:rsidR="00A07BAB" w:rsidRPr="00A07BAB" w:rsidRDefault="00A07BAB" w:rsidP="0092363B">
            <w:pPr>
              <w:pStyle w:val="ListParagraph"/>
              <w:numPr>
                <w:ilvl w:val="0"/>
                <w:numId w:val="46"/>
              </w:num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Deny SqueezeServer </w:t>
            </w:r>
            <w:r w:rsidR="00703FD3">
              <w:rPr>
                <w:noProof/>
                <w:lang w:eastAsia="fr-FR"/>
              </w:rPr>
              <w:t>siteaccess  to all ip except 127.0.0.1</w:t>
            </w:r>
          </w:p>
        </w:tc>
      </w:tr>
      <w:tr w:rsidR="00B81553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Pr="00F54A80" w:rsidRDefault="00B81553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script execution is done, close command prompt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553" w:rsidRDefault="00703FD3" w:rsidP="00B81553">
            <w:pPr>
              <w:tabs>
                <w:tab w:val="left" w:pos="93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638B1" wp14:editId="51599D8A">
                  <wp:extent cx="4471657" cy="2143125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132" cy="21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 Web Site”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site node in left area</w:t>
            </w: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494772" w:rsidRPr="00F54A80" w:rsidRDefault="00494772" w:rsidP="0049477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FD9CA8" wp14:editId="1D6FDDF5">
                  <wp:extent cx="4381500" cy="2038350"/>
                  <wp:effectExtent l="0" t="0" r="0" b="0"/>
                  <wp:docPr id="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F9402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Site Bindings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select http if port is not 80, 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dit…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A2BC52" wp14:editId="691F7818">
                  <wp:extent cx="3867150" cy="2095500"/>
                  <wp:effectExtent l="0" t="0" r="0" b="0"/>
                  <wp:docPr id="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rt: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input text field, type in 8</w:t>
            </w:r>
            <w:r w:rsidR="00FF58A8" w:rsidRPr="00F54A80">
              <w:rPr>
                <w:rFonts w:ascii="Times New Roman" w:hAnsi="Times New Roman"/>
                <w:color w:val="000000"/>
                <w:lang w:val="en-US" w:eastAsia="fr-FR"/>
              </w:rPr>
              <w:t>0</w:t>
            </w: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F168B" wp14:editId="3020CCEE">
                  <wp:extent cx="3867150" cy="2095500"/>
                  <wp:effectExtent l="0" t="0" r="0" b="0"/>
                  <wp:docPr id="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98" w:rsidRPr="00F54A80" w:rsidTr="0022409E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774798" w:rsidP="0077479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lose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798" w:rsidRPr="00F54A80" w:rsidRDefault="00931834" w:rsidP="0022409E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298A8" wp14:editId="628748D5">
                  <wp:extent cx="4448175" cy="2066925"/>
                  <wp:effectExtent l="0" t="0" r="9525" b="9525"/>
                  <wp:docPr id="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02A" w:rsidRPr="00F54A80" w:rsidRDefault="00F9402A" w:rsidP="00CB6F3B">
      <w:pPr>
        <w:rPr>
          <w:lang w:val="en-US"/>
        </w:rPr>
      </w:pPr>
    </w:p>
    <w:p w:rsidR="00604164" w:rsidRPr="00F54A80" w:rsidRDefault="009A32F0" w:rsidP="00604164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SQL </w:t>
      </w:r>
      <w:r w:rsidR="00362870" w:rsidRPr="00F54A80">
        <w:rPr>
          <w:lang w:val="en-US"/>
        </w:rPr>
        <w:t>S</w:t>
      </w:r>
      <w:r w:rsidRPr="00F54A80">
        <w:rPr>
          <w:lang w:val="en-US"/>
        </w:rPr>
        <w:t>erver configuration</w:t>
      </w:r>
    </w:p>
    <w:p w:rsidR="006E4604" w:rsidRPr="00F54A80" w:rsidRDefault="006E4604" w:rsidP="006E4604">
      <w:pPr>
        <w:rPr>
          <w:lang w:val="en-US"/>
        </w:rPr>
      </w:pPr>
      <w:r w:rsidRPr="00F54A80">
        <w:rPr>
          <w:lang w:val="en-US"/>
        </w:rPr>
        <w:t>This chapter can be ignored if INTEL-FS SQL databases will be hosted on a remote SQL server.</w:t>
      </w:r>
    </w:p>
    <w:p w:rsidR="009A39B2" w:rsidRPr="00F54A80" w:rsidRDefault="003C7B53" w:rsidP="003C7B53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 xml:space="preserve">Steps below describe how to set SQL server authentication mode to “windows authentication mode”. </w:t>
      </w:r>
    </w:p>
    <w:p w:rsidR="003C7B53" w:rsidRPr="00F54A80" w:rsidRDefault="009A39B2" w:rsidP="003C7B53">
      <w:pPr>
        <w:rPr>
          <w:lang w:val="en-US"/>
        </w:rPr>
      </w:pPr>
      <w:r w:rsidRPr="00F54A80">
        <w:rPr>
          <w:b/>
          <w:noProof/>
          <w:color w:val="FF0000"/>
          <w:lang w:val="en-US" w:eastAsia="fr-FR"/>
        </w:rPr>
        <w:t>Steps described below shall be performed</w:t>
      </w:r>
      <w:r w:rsidRPr="00F54A80">
        <w:rPr>
          <w:noProof/>
          <w:lang w:val="en-US" w:eastAsia="fr-FR"/>
        </w:rPr>
        <w:t xml:space="preserve"> </w:t>
      </w:r>
      <w:r w:rsidR="003C7B53" w:rsidRPr="00F54A80">
        <w:rPr>
          <w:b/>
          <w:noProof/>
          <w:color w:val="FF0000"/>
          <w:lang w:val="en-US" w:eastAsia="fr-FR"/>
        </w:rPr>
        <w:t>only if INTEL-FS server is member of the NATO domain</w:t>
      </w:r>
      <w:r w:rsidR="003C7B53" w:rsidRPr="00F54A80">
        <w:rPr>
          <w:noProof/>
          <w:lang w:val="en-US" w:eastAsia="fr-FR"/>
        </w:rPr>
        <w:t>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C55D00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Microsoft SQL Server Management Studio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C55D00" w:rsidRPr="00F54A80" w:rsidRDefault="00C55D00" w:rsidP="00246FA0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C55D00" w:rsidRPr="00F54A80" w:rsidRDefault="00C55D00" w:rsidP="00246FA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5D00" w:rsidRPr="00F54A80" w:rsidRDefault="00931834" w:rsidP="00246FA0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02117B" wp14:editId="1965906D">
                  <wp:extent cx="3962400" cy="2933700"/>
                  <wp:effectExtent l="0" t="0" r="0" b="0"/>
                  <wp:docPr id="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explorer pane, select Server name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Properties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6258EC" wp14:editId="1FFA3FD6">
                  <wp:extent cx="4514850" cy="3009900"/>
                  <wp:effectExtent l="0" t="0" r="0" b="0"/>
                  <wp:docPr id="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Security</w:t>
            </w:r>
            <w:r w:rsidRPr="00F54A80">
              <w:rPr>
                <w:rFonts w:ascii="Times New Roman" w:hAnsi="Times New Roman"/>
                <w:lang w:val="en-US" w:eastAsia="fr-FR"/>
              </w:rPr>
              <w:t>” page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6FB002" wp14:editId="7DC03090">
                  <wp:extent cx="4505325" cy="4048125"/>
                  <wp:effectExtent l="0" t="0" r="9525" b="9525"/>
                  <wp:docPr id="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1C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W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indows Authentication mode</w:t>
            </w:r>
            <w:r w:rsidRPr="00F54A80">
              <w:rPr>
                <w:rFonts w:ascii="Times New Roman" w:hAnsi="Times New Roman"/>
                <w:lang w:val="en-US" w:eastAsia="fr-FR"/>
              </w:rPr>
              <w:t>” radio button</w:t>
            </w: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7C1C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13FD79" wp14:editId="06EFD9DC">
                  <wp:extent cx="4476750" cy="4019550"/>
                  <wp:effectExtent l="0" t="0" r="0" b="0"/>
                  <wp:docPr id="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58AAA" wp14:editId="30256903">
                  <wp:extent cx="4476750" cy="904875"/>
                  <wp:effectExtent l="0" t="0" r="0" b="9525"/>
                  <wp:docPr id="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EE38B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 explorer pane, </w:t>
            </w:r>
            <w:r w:rsidR="00EE38B0">
              <w:rPr>
                <w:rFonts w:ascii="Times New Roman" w:hAnsi="Times New Roman"/>
                <w:lang w:val="en-US" w:eastAsia="fr-FR"/>
              </w:rPr>
              <w:t>right click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Server name and select “</w:t>
            </w:r>
            <w:r w:rsidR="00F9424F" w:rsidRPr="00F54A80">
              <w:rPr>
                <w:rFonts w:ascii="Times New Roman" w:hAnsi="Times New Roman"/>
                <w:b/>
                <w:lang w:val="en-US" w:eastAsia="fr-FR"/>
              </w:rPr>
              <w:t>Restart</w:t>
            </w:r>
            <w:r w:rsidRPr="00F54A80">
              <w:rPr>
                <w:rFonts w:ascii="Times New Roman" w:hAnsi="Times New Roman"/>
                <w:lang w:val="en-US" w:eastAsia="fr-FR"/>
              </w:rPr>
              <w:t>” in pop up menu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A55FC" wp14:editId="27015960">
                  <wp:extent cx="4457700" cy="2962275"/>
                  <wp:effectExtent l="0" t="0" r="0" b="9525"/>
                  <wp:docPr id="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E6D85" wp14:editId="7F4C899D">
                  <wp:extent cx="4495800" cy="914400"/>
                  <wp:effectExtent l="0" t="0" r="0" b="0"/>
                  <wp:docPr id="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3EE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Pr="00F54A80" w:rsidRDefault="007D73EE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73EE" w:rsidRDefault="007D73EE" w:rsidP="007D0B1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84771" wp14:editId="0DE99A30">
                  <wp:extent cx="4448175" cy="908687"/>
                  <wp:effectExtent l="0" t="0" r="0" b="5715"/>
                  <wp:docPr id="100" name="Picture 100" descr="C:\Users\T0140819\Desktop\screenshot\screenshot\fi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T0140819\Desktop\screenshot\screenshot\fi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000" cy="91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F24" w:rsidRPr="00F54A80" w:rsidTr="007D0B12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877F24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SQL server is restarting</w:t>
            </w: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B2879" w:rsidRPr="00F54A80" w:rsidRDefault="006B2879" w:rsidP="007D0B1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When restart is done, close all window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F24" w:rsidRPr="00F54A80" w:rsidRDefault="00931834" w:rsidP="007D0B1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CCD8A3" wp14:editId="2E9FBDB5">
                  <wp:extent cx="4457700" cy="1076325"/>
                  <wp:effectExtent l="0" t="0" r="0" b="9525"/>
                  <wp:docPr id="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164" w:rsidRPr="00F54A80" w:rsidRDefault="00604164" w:rsidP="00CB6F3B">
      <w:pPr>
        <w:rPr>
          <w:lang w:val="en-US"/>
        </w:rPr>
      </w:pPr>
    </w:p>
    <w:p w:rsidR="00A9320C" w:rsidRDefault="005B34A8" w:rsidP="00B87C98">
      <w:pPr>
        <w:pStyle w:val="Heading2"/>
        <w:rPr>
          <w:lang w:val="en-US"/>
        </w:rPr>
      </w:pPr>
      <w:bookmarkStart w:id="191" w:name="_Ref417894023"/>
      <w:bookmarkStart w:id="192" w:name="_Toc440979197"/>
      <w:r w:rsidRPr="00F54A80">
        <w:rPr>
          <w:lang w:val="en-US"/>
        </w:rPr>
        <w:t>INTEL-FS application</w:t>
      </w:r>
      <w:bookmarkEnd w:id="191"/>
      <w:bookmarkEnd w:id="192"/>
    </w:p>
    <w:p w:rsidR="003341C7" w:rsidRDefault="003341C7" w:rsidP="003341C7">
      <w:pPr>
        <w:rPr>
          <w:lang w:val="en-US"/>
        </w:rPr>
      </w:pPr>
    </w:p>
    <w:p w:rsidR="00B67EAD" w:rsidRDefault="00B67EAD" w:rsidP="00550284">
      <w:pPr>
        <w:jc w:val="left"/>
        <w:rPr>
          <w:lang w:val="en-US"/>
        </w:rPr>
      </w:pPr>
      <w:r w:rsidRPr="00550284">
        <w:rPr>
          <w:lang w:val="en-US"/>
        </w:rPr>
        <w:t>The installation of</w:t>
      </w:r>
      <w:r w:rsidR="00550284">
        <w:rPr>
          <w:lang w:val="en-US"/>
        </w:rPr>
        <w:t xml:space="preserve"> 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INTEL</w:t>
      </w:r>
      <w:r w:rsidRPr="00550284">
        <w:rPr>
          <w:lang w:val="en-US"/>
        </w:rPr>
        <w:t xml:space="preserve">-FS application begins </w:t>
      </w:r>
      <w:r w:rsidR="00550284">
        <w:rPr>
          <w:lang w:val="en-US"/>
        </w:rPr>
        <w:t xml:space="preserve">with the installation </w:t>
      </w:r>
      <w:r w:rsidRPr="00550284">
        <w:rPr>
          <w:lang w:val="en-US"/>
        </w:rPr>
        <w:t xml:space="preserve">of the </w:t>
      </w:r>
      <w:r w:rsidR="008D4626">
        <w:rPr>
          <w:lang w:val="en-US"/>
        </w:rPr>
        <w:t>application</w:t>
      </w:r>
      <w:r w:rsidRPr="00550284">
        <w:rPr>
          <w:lang w:val="en-US"/>
        </w:rPr>
        <w:t xml:space="preserve"> and </w:t>
      </w:r>
      <w:r w:rsidR="00550284">
        <w:rPr>
          <w:lang w:val="en-US"/>
        </w:rPr>
        <w:t xml:space="preserve">optionaly </w:t>
      </w:r>
      <w:r w:rsidRPr="00550284">
        <w:rPr>
          <w:lang w:val="en-US"/>
        </w:rPr>
        <w:t xml:space="preserve">continues </w:t>
      </w:r>
      <w:r w:rsidR="00550284">
        <w:rPr>
          <w:lang w:val="en-US"/>
        </w:rPr>
        <w:t xml:space="preserve">with </w:t>
      </w:r>
      <w:r w:rsidRPr="00550284">
        <w:rPr>
          <w:lang w:val="en-US"/>
        </w:rPr>
        <w:t>patch</w:t>
      </w:r>
      <w:r w:rsidR="00550284">
        <w:rPr>
          <w:lang w:val="en-US"/>
        </w:rPr>
        <w:t>es</w:t>
      </w:r>
      <w:r w:rsidRPr="00550284">
        <w:rPr>
          <w:lang w:val="en-US"/>
        </w:rPr>
        <w:t xml:space="preserve"> deployment. </w:t>
      </w:r>
      <w:r w:rsidR="00550284">
        <w:rPr>
          <w:lang w:val="en-US"/>
        </w:rPr>
        <w:t>P</w:t>
      </w:r>
      <w:r w:rsidRPr="00550284">
        <w:rPr>
          <w:lang w:val="en-US"/>
        </w:rPr>
        <w:t xml:space="preserve">atches </w:t>
      </w:r>
      <w:r w:rsidR="008D4626"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 w:rsidR="00550284"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 w:rsidR="00550284">
        <w:rPr>
          <w:lang w:val="en-US"/>
        </w:rPr>
        <w:t>ir</w:t>
      </w:r>
      <w:r w:rsidRPr="00550284">
        <w:rPr>
          <w:lang w:val="en-US"/>
        </w:rPr>
        <w:t xml:space="preserve"> creation</w:t>
      </w:r>
      <w:r w:rsidR="00550284">
        <w:rPr>
          <w:lang w:val="en-US"/>
        </w:rPr>
        <w:t>’s</w:t>
      </w:r>
      <w:r w:rsidRPr="00550284">
        <w:rPr>
          <w:lang w:val="en-US"/>
        </w:rPr>
        <w:t xml:space="preserve"> </w:t>
      </w:r>
      <w:r w:rsidR="00550284"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  <w:t>The installation</w:t>
      </w:r>
      <w:r w:rsidR="008D4626">
        <w:rPr>
          <w:lang w:val="en-US"/>
        </w:rPr>
        <w:t xml:space="preserve"> of the</w:t>
      </w:r>
      <w:r w:rsidRPr="00550284">
        <w:rPr>
          <w:lang w:val="en-US"/>
        </w:rPr>
        <w:t xml:space="preserve"> version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_Ref417913745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2.7.1</w:t>
      </w:r>
      <w:r w:rsidR="00550284">
        <w:rPr>
          <w:lang w:val="en-US"/>
        </w:rPr>
        <w:fldChar w:fldCharType="end"/>
      </w:r>
      <w:r w:rsidRPr="00550284">
        <w:rPr>
          <w:lang w:val="en-US"/>
        </w:rPr>
        <w:br/>
        <w:t xml:space="preserve">The deployment of a patch is described in Chapter </w:t>
      </w:r>
      <w:r w:rsidR="00550284">
        <w:rPr>
          <w:lang w:val="en-US"/>
        </w:rPr>
        <w:fldChar w:fldCharType="begin"/>
      </w:r>
      <w:r w:rsidR="00550284">
        <w:rPr>
          <w:lang w:val="en-US"/>
        </w:rPr>
        <w:instrText xml:space="preserve"> REF _Ref436146176 \r \h </w:instrText>
      </w:r>
      <w:r w:rsidR="00550284">
        <w:rPr>
          <w:lang w:val="en-US"/>
        </w:rPr>
      </w:r>
      <w:r w:rsidR="00550284">
        <w:rPr>
          <w:lang w:val="en-US"/>
        </w:rPr>
        <w:fldChar w:fldCharType="separate"/>
      </w:r>
      <w:r w:rsidR="003C1E5B">
        <w:rPr>
          <w:lang w:val="en-US"/>
        </w:rPr>
        <w:t>1.1</w:t>
      </w:r>
      <w:r w:rsidR="00550284">
        <w:rPr>
          <w:lang w:val="en-US"/>
        </w:rPr>
        <w:fldChar w:fldCharType="end"/>
      </w:r>
    </w:p>
    <w:p w:rsidR="00B67EAD" w:rsidRPr="003341C7" w:rsidRDefault="00B67EAD" w:rsidP="003341C7">
      <w:pPr>
        <w:rPr>
          <w:lang w:val="en-US"/>
        </w:rPr>
      </w:pPr>
    </w:p>
    <w:p w:rsidR="00B87C98" w:rsidRPr="00B87C98" w:rsidRDefault="00EE38B0" w:rsidP="00B87C98">
      <w:pPr>
        <w:rPr>
          <w:lang w:val="en-US"/>
        </w:rPr>
      </w:pPr>
      <w:r w:rsidRPr="00EE38B0">
        <w:rPr>
          <w:b/>
          <w:color w:val="FF0000"/>
          <w:lang w:val="en-US"/>
        </w:rPr>
        <w:lastRenderedPageBreak/>
        <w:t>WARNING:</w:t>
      </w:r>
      <w:r>
        <w:rPr>
          <w:lang w:val="en-US"/>
        </w:rPr>
        <w:t xml:space="preserve"> </w:t>
      </w:r>
      <w:r w:rsidR="00B87C98">
        <w:rPr>
          <w:lang w:val="en-US"/>
        </w:rPr>
        <w:t>INTEL-FS application installer create a log file. When INTEL-FS application installer execution is completed, it’s strongly advised to</w:t>
      </w:r>
      <w:r w:rsidR="00292B9D">
        <w:rPr>
          <w:lang w:val="en-US"/>
        </w:rPr>
        <w:t xml:space="preserve"> display and save this log file to keep a record of </w:t>
      </w:r>
      <w:r w:rsidR="000C5DEF">
        <w:rPr>
          <w:lang w:val="en-US"/>
        </w:rPr>
        <w:t>this</w:t>
      </w:r>
      <w:r w:rsidR="00292B9D">
        <w:rPr>
          <w:lang w:val="en-US"/>
        </w:rPr>
        <w:t xml:space="preserve"> installation.</w:t>
      </w:r>
      <w:r w:rsidR="00B87C98">
        <w:rPr>
          <w:lang w:val="en-US"/>
        </w:rPr>
        <w:t xml:space="preserve"> </w:t>
      </w:r>
    </w:p>
    <w:p w:rsidR="00B87C98" w:rsidRPr="00B87C98" w:rsidRDefault="00B87C98" w:rsidP="00B87C98">
      <w:pPr>
        <w:rPr>
          <w:lang w:val="en-US"/>
        </w:rPr>
      </w:pPr>
    </w:p>
    <w:p w:rsidR="00820E8D" w:rsidRDefault="00820E8D" w:rsidP="005B34A8">
      <w:pPr>
        <w:pStyle w:val="Heading3"/>
        <w:rPr>
          <w:lang w:val="en-US"/>
        </w:rPr>
      </w:pPr>
      <w:bookmarkStart w:id="193" w:name="_Ref417913745"/>
      <w:bookmarkStart w:id="194" w:name="_Ref417913747"/>
      <w:bookmarkStart w:id="195" w:name="_Toc440979198"/>
      <w:r w:rsidRPr="00F54A80">
        <w:rPr>
          <w:lang w:val="en-US"/>
        </w:rPr>
        <w:t xml:space="preserve">INTEL-FS </w:t>
      </w:r>
      <w:r w:rsidR="00A56ED1" w:rsidRPr="00F54A80">
        <w:rPr>
          <w:lang w:val="en-US"/>
        </w:rPr>
        <w:t xml:space="preserve">standard </w:t>
      </w:r>
      <w:r w:rsidRPr="00F54A80">
        <w:rPr>
          <w:lang w:val="en-US"/>
        </w:rPr>
        <w:t>installation</w:t>
      </w:r>
      <w:bookmarkEnd w:id="193"/>
      <w:bookmarkEnd w:id="194"/>
      <w:bookmarkEnd w:id="195"/>
    </w:p>
    <w:p w:rsidR="00FC2FCA" w:rsidRPr="00F54A80" w:rsidRDefault="00FC2FCA" w:rsidP="00FC2FC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FA211A" w:rsidRPr="00F54A80" w:rsidTr="000831AF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9480BE4">
                <v:shape id="_x0000_i1030" type="#_x0000_t75" style="width:303pt;height:316.5pt" o:ole="">
                  <v:imagedata r:id="rId82" o:title=""/>
                </v:shape>
                <o:OLEObject Type="Embed" ProgID="PBrush" ShapeID="_x0000_i1030" DrawAspect="Content" ObjectID="_1588590555" r:id="rId180"/>
              </w:object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3D9016" wp14:editId="71CD72D5">
                  <wp:extent cx="3869002" cy="200977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B4339" wp14:editId="380EC67D">
                  <wp:extent cx="3848777" cy="1999268"/>
                  <wp:effectExtent l="0" t="0" r="0" b="127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E30FFD" w:rsidRPr="007F5874">
              <w:rPr>
                <w:b/>
                <w:lang w:val="en-US"/>
              </w:rPr>
              <w:t>“DVD IntelFS Application”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 in DVD drive 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20160114_NU_IntelFSInstaller_</w:t>
            </w:r>
            <w:r w:rsidR="00F17F23">
              <w:rPr>
                <w:rFonts w:ascii="Times New Roman" w:hAnsi="Times New Roman"/>
                <w:b/>
                <w:lang w:val="en-US" w:eastAsia="fr-FR"/>
              </w:rPr>
              <w:t>1.0.0_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win64_en.exe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B06D8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A959AE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1" type="#_x0000_t75" style="width:300.75pt;height:156pt" o:ole="">
                  <v:imagedata r:id="rId183" o:title=""/>
                </v:shape>
                <o:OLEObject Type="Embed" ProgID="PBrush" ShapeID="_x0000_i1031" DrawAspect="Content" ObjectID="_1588590556" r:id="rId184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586" w:rsidRPr="00F54A80" w:rsidRDefault="0011058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Default="0018000B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</w:t>
            </w:r>
            <w:r w:rsidR="00B06D8D">
              <w:rPr>
                <w:rFonts w:ascii="Times New Roman" w:hAnsi="Times New Roman"/>
                <w:lang w:val="en-US" w:eastAsia="fr-FR"/>
              </w:rPr>
              <w:t>nstallshield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 wizard display a list of software that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will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be installed. The content of the list </w:t>
            </w:r>
            <w:r w:rsidR="00A623A0" w:rsidRPr="00F54A80">
              <w:rPr>
                <w:rFonts w:ascii="Times New Roman" w:hAnsi="Times New Roman"/>
                <w:lang w:val="en-US" w:eastAsia="fr-FR"/>
              </w:rPr>
              <w:t xml:space="preserve">may 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be different for each server</w:t>
            </w:r>
          </w:p>
          <w:p w:rsidR="00BF242C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BF242C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274489">
              <w:rPr>
                <w:rFonts w:ascii="Times New Roman" w:hAnsi="Times New Roman"/>
                <w:lang w:val="en-US" w:eastAsia="fr-FR"/>
              </w:rPr>
              <w:t>If all software are already installed the 2 following screens are not displayed, the server does not restart, the screen "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Preparing to Install ...</w:t>
            </w:r>
            <w:r w:rsidRPr="00274489">
              <w:rPr>
                <w:rFonts w:ascii="Times New Roman" w:hAnsi="Times New Roman"/>
                <w:lang w:val="en-US" w:eastAsia="fr-FR"/>
              </w:rPr>
              <w:t>" is displayed</w:t>
            </w:r>
            <w:r w:rsidRPr="00F54A80" w:rsidDel="00BF242C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274489">
              <w:rPr>
                <w:rFonts w:ascii="Times New Roman" w:hAnsi="Times New Roman"/>
                <w:lang w:val="en-US" w:eastAsia="fr-FR"/>
              </w:rPr>
              <w:t>“</w:t>
            </w:r>
            <w:r w:rsidRPr="00AF327B">
              <w:rPr>
                <w:rFonts w:ascii="Times New Roman" w:hAnsi="Times New Roman"/>
                <w:b/>
                <w:lang w:val="en-US" w:eastAsia="fr-FR"/>
              </w:rPr>
              <w:t>Install</w:t>
            </w:r>
            <w:r w:rsidRPr="00274489"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243970" w:rsidP="00A959AE">
            <w:pPr>
              <w:spacing w:before="0" w:after="0"/>
              <w:jc w:val="center"/>
              <w:rPr>
                <w:lang w:val="en-US" w:eastAsia="fr-FR"/>
              </w:rPr>
            </w:pPr>
            <w:r>
              <w:object w:dxaOrig="6045" w:dyaOrig="4545">
                <v:shape id="_x0000_i1032" type="#_x0000_t75" style="width:302.25pt;height:227.25pt" o:ole="">
                  <v:imagedata r:id="rId185" o:title=""/>
                </v:shape>
                <o:OLEObject Type="Embed" ProgID="PBrush" ShapeID="_x0000_i1032" DrawAspect="Content" ObjectID="_1588590557" r:id="rId186"/>
              </w:object>
            </w:r>
          </w:p>
        </w:tc>
      </w:tr>
      <w:tr w:rsidR="00820E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E30FFD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object w:dxaOrig="6075" w:dyaOrig="4545">
                <v:shape id="_x0000_i1033" type="#_x0000_t75" style="width:300.75pt;height:225.75pt" o:ole="">
                  <v:imagedata r:id="rId187" o:title=""/>
                </v:shape>
                <o:OLEObject Type="Embed" ProgID="PBrush" ShapeID="_x0000_i1033" DrawAspect="Content" ObjectID="_1588590558" r:id="rId188"/>
              </w:object>
            </w:r>
          </w:p>
        </w:tc>
      </w:tr>
      <w:tr w:rsidR="00B80361" w:rsidRPr="00F54A80" w:rsidTr="006D547B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0361" w:rsidRPr="00F54A80" w:rsidRDefault="00760088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 xml:space="preserve">After appwarmupx64 installation, INTEL-FS server </w:t>
            </w:r>
            <w:r w:rsidRPr="00F54A80">
              <w:rPr>
                <w:b/>
                <w:noProof/>
                <w:color w:val="FF0000"/>
                <w:lang w:val="en-US" w:eastAsia="fr-FR"/>
              </w:rPr>
              <w:t xml:space="preserve">automatically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reboot</w:t>
            </w:r>
            <w:r w:rsidR="00B80361" w:rsidRPr="00F54A80">
              <w:rPr>
                <w:b/>
                <w:noProof/>
                <w:color w:val="FF0000"/>
                <w:lang w:val="en-US" w:eastAsia="fr-FR"/>
              </w:rPr>
              <w:t>.</w:t>
            </w:r>
            <w:r w:rsidR="002212BF">
              <w:rPr>
                <w:b/>
                <w:noProof/>
                <w:color w:val="FF0000"/>
                <w:lang w:val="en-US" w:eastAsia="fr-FR"/>
              </w:rPr>
              <w:t xml:space="preserve">  – </w:t>
            </w:r>
            <w:r w:rsidR="00596900">
              <w:rPr>
                <w:b/>
                <w:noProof/>
                <w:color w:val="FF0000"/>
                <w:lang w:val="en-US" w:eastAsia="fr-FR"/>
              </w:rPr>
              <w:t>After the reboot of INTEL-FS server, iis shall be stopped again.</w:t>
            </w:r>
            <w:r w:rsidR="00E82C38">
              <w:rPr>
                <w:b/>
                <w:noProof/>
                <w:color w:val="FF0000"/>
                <w:lang w:val="en-US" w:eastAsia="fr-FR"/>
              </w:rPr>
              <w:t xml:space="preserve"> </w:t>
            </w:r>
          </w:p>
          <w:p w:rsidR="00B80361" w:rsidRPr="00F54A80" w:rsidRDefault="00B80361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>When restart is completed, log in back</w: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5D46E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B06D8D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ED22BD" w:rsidP="0061502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70" w:dyaOrig="3570">
                <v:shape id="_x0000_i1034" type="#_x0000_t75" style="width:300pt;height:156pt" o:ole="">
                  <v:imagedata r:id="rId183" o:title=""/>
                </v:shape>
                <o:OLEObject Type="Embed" ProgID="PBrush" ShapeID="_x0000_i1034" DrawAspect="Content" ObjectID="_1588590559" r:id="rId189"/>
              </w:object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INTEL-FS installation will </w:t>
            </w:r>
            <w:r>
              <w:rPr>
                <w:rFonts w:ascii="Times New Roman" w:hAnsi="Times New Roman"/>
                <w:lang w:val="en-US" w:eastAsia="fr-FR"/>
              </w:rPr>
              <w:t>be automatically restarted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56552" wp14:editId="179CF274">
                  <wp:extent cx="3808550" cy="2863970"/>
                  <wp:effectExtent l="0" t="0" r="1905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1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 launched as ‘Administrator’, type in:</w:t>
            </w:r>
          </w:p>
          <w:p w:rsidR="00B06D8D" w:rsidRPr="00E81323" w:rsidRDefault="00B06D8D" w:rsidP="00B13EB6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E81323">
              <w:rPr>
                <w:rFonts w:ascii="Times New Roman" w:hAnsi="Times New Roman"/>
                <w:b/>
                <w:lang w:val="en-US" w:eastAsia="fr-FR"/>
              </w:rPr>
              <w:t>iisreset /stop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F94556" wp14:editId="4EE5D234">
                  <wp:extent cx="3869002" cy="20097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92" cy="20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B13EB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iis is stopped,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B13EB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BDE630" wp14:editId="4D349C59">
                  <wp:extent cx="3848777" cy="1999268"/>
                  <wp:effectExtent l="0" t="0" r="0" b="127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06" cy="200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ED22B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5EE529" wp14:editId="318A4623">
                  <wp:extent cx="3923266" cy="2950234"/>
                  <wp:effectExtent l="0" t="0" r="1270" b="254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519" cy="294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 SQL server is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YES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1B50C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 SQL server is not installed on INTEL-FS server,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radio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ED22BD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0B6E6" wp14:editId="5EB57683">
                  <wp:extent cx="3860311" cy="2902892"/>
                  <wp:effectExtent l="0" t="0" r="6985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771" cy="290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D332B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013D6" wp14:editId="7F15CF35">
                  <wp:extent cx="3890513" cy="2925604"/>
                  <wp:effectExtent l="0" t="0" r="0" b="8255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2" cy="292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 partition size and display a waning pop up if needed.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select other drives.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go the next window. In this window  installation cancellation will be available.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A1A7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68742" wp14:editId="01FFD2A3">
                  <wp:extent cx="3857625" cy="1919404"/>
                  <wp:effectExtent l="0" t="0" r="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IP Address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Select </w:t>
            </w:r>
            <w:r>
              <w:rPr>
                <w:rFonts w:ascii="Times New Roman" w:hAnsi="Times New Roman"/>
                <w:lang w:val="en-US" w:eastAsia="fr-FR"/>
              </w:rPr>
              <w:t xml:space="preserve">INTEL-FS server </w:t>
            </w:r>
            <w:r w:rsidRPr="00F54A80">
              <w:rPr>
                <w:rFonts w:ascii="Times New Roman" w:hAnsi="Times New Roman"/>
                <w:lang w:val="en-US" w:eastAsia="fr-FR"/>
              </w:rPr>
              <w:t>network</w:t>
            </w:r>
            <w:r>
              <w:rPr>
                <w:rFonts w:ascii="Times New Roman" w:hAnsi="Times New Roman"/>
                <w:lang w:val="en-US" w:eastAsia="fr-FR"/>
              </w:rPr>
              <w:t xml:space="preserve"> interface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IP address in dropdown list</w:t>
            </w:r>
          </w:p>
          <w:p w:rsidR="00B06D8D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Alternative DV file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To use </w:t>
            </w:r>
            <w:r>
              <w:rPr>
                <w:rFonts w:ascii="Times New Roman" w:hAnsi="Times New Roman"/>
                <w:lang w:val="en-US" w:eastAsia="fr-FR"/>
              </w:rPr>
              <w:t>an alternative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domain value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file</w:t>
            </w:r>
            <w:r>
              <w:rPr>
                <w:rFonts w:ascii="Times New Roman" w:hAnsi="Times New Roman"/>
                <w:lang w:val="en-US" w:eastAsia="fr-FR"/>
              </w:rPr>
              <w:t xml:space="preserve"> (cf chap</w:t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99771F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2E288A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A04C2C">
              <w:rPr>
                <w:rFonts w:ascii="Times New Roman" w:hAnsi="Times New Roman"/>
                <w:b/>
                <w:lang w:val="en-US" w:eastAsia="fr-FR"/>
              </w:rPr>
              <w:t>Concurrent requests</w:t>
            </w:r>
            <w:r>
              <w:rPr>
                <w:rFonts w:ascii="Times New Roman" w:hAnsi="Times New Roman"/>
                <w:lang w:val="en-US" w:eastAsia="fr-FR"/>
              </w:rPr>
              <w:t xml:space="preserve">” Type in </w:t>
            </w:r>
            <w:r w:rsidR="00A04C2C">
              <w:rPr>
                <w:rFonts w:ascii="Times New Roman" w:hAnsi="Times New Roman"/>
                <w:lang w:val="en-US" w:eastAsia="fr-FR"/>
              </w:rPr>
              <w:t xml:space="preserve">maximum number of IP concurrent requests. </w:t>
            </w:r>
          </w:p>
          <w:p w:rsidR="0077231F" w:rsidRDefault="0077231F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77231F">
              <w:rPr>
                <w:rFonts w:ascii="Times New Roman" w:hAnsi="Times New Roman"/>
                <w:lang w:val="en-US" w:eastAsia="fr-FR"/>
              </w:rPr>
              <w:t>This value is used by “Dynamic IP Restrictions” IIS feature of Default Web Site. IIS dynamically deny request from IP address performing more than this value concurrent requests.</w:t>
            </w:r>
          </w:p>
          <w:p w:rsidR="00DE27D1" w:rsidRDefault="00DE27D1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Usually this value shall not be less than 60.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B06D8D" w:rsidRPr="00F54A80" w:rsidRDefault="00B06D8D" w:rsidP="009639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CB361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Cancel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cancel installation.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F9140" wp14:editId="2E5405F7">
                  <wp:extent cx="3856008" cy="2899657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7" cy="2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7CA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4C2C" w:rsidRPr="0077231F" w:rsidRDefault="00A04C2C" w:rsidP="00A04C2C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</w:t>
            </w:r>
            <w:r w:rsidR="00EC7822">
              <w:rPr>
                <w:rFonts w:ascii="Times New Roman" w:hAnsi="Times New Roman"/>
                <w:color w:val="000000"/>
                <w:lang w:val="en-US" w:eastAsia="fr-FR"/>
              </w:rPr>
              <w:t xml:space="preserve">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Concurrent requests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</w:t>
            </w:r>
            <w:r w:rsidR="0077231F">
              <w:rPr>
                <w:rFonts w:ascii="Times New Roman" w:hAnsi="Times New Roman"/>
                <w:color w:val="000000"/>
                <w:lang w:val="en-US" w:eastAsia="fr-FR"/>
              </w:rPr>
              <w:t xml:space="preserve"> (</w:t>
            </w:r>
            <w:r w:rsidR="0077231F">
              <w:rPr>
                <w:rFonts w:ascii="Times New Roman" w:hAnsi="Times New Roman"/>
                <w:lang w:val="en-US" w:eastAsia="fr-FR"/>
              </w:rPr>
              <w:t>This value shall be an integer)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and display a warning pop up alert if needed.</w:t>
            </w:r>
          </w:p>
          <w:p w:rsidR="00A04C2C" w:rsidRPr="00F54A80" w:rsidRDefault="00A04C2C" w:rsidP="00A04C2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517CA" w:rsidRPr="00F54A80" w:rsidRDefault="00F517CA" w:rsidP="009639A5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7CA" w:rsidRDefault="00F517C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593AB" wp14:editId="01AEF725">
                  <wp:extent cx="3876675" cy="1381125"/>
                  <wp:effectExtent l="0" t="0" r="9525" b="9525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SMTP Server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smtp server hostname:smtpserver port. smtp server ip address can be used instead hosname.if  Smtp server port is not set default port 25 will be used in configuration files.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 )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  <w:r>
              <w:rPr>
                <w:rFonts w:ascii="Times New Roman" w:hAnsi="Times New Roman"/>
                <w:lang w:val="en-US" w:eastAsia="fr-FR"/>
              </w:rPr>
              <w:t>Make sure that INTEL</w:t>
            </w:r>
            <w:r w:rsidRPr="00F54A80">
              <w:rPr>
                <w:rFonts w:ascii="Times New Roman" w:hAnsi="Times New Roman"/>
                <w:lang w:val="en-US" w:eastAsia="fr-FR"/>
              </w:rPr>
              <w:t>-FS server FQDN is correctly set.</w:t>
            </w:r>
          </w:p>
          <w:p w:rsidR="00B06D8D" w:rsidRPr="00F54A80" w:rsidRDefault="00B06D8D" w:rsidP="003013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Coregis 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Core GIS server hostname. </w:t>
            </w:r>
            <w:r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These informations are mandatory.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4257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BE8C3" wp14:editId="6B2D3BA9">
                  <wp:extent cx="3821502" cy="2873708"/>
                  <wp:effectExtent l="0" t="0" r="7620" b="3175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31" cy="28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DefaultOrganisation</w:t>
            </w:r>
            <w:r w:rsidRPr="00F54A80">
              <w:rPr>
                <w:rFonts w:ascii="Times New Roman" w:hAnsi="Times New Roman"/>
                <w:lang w:val="en-US" w:eastAsia="fr-FR"/>
              </w:rPr>
              <w:t>” Name of the command of this site. This value will be used as the default producer code for products produced on this site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EB1584" w:rsidRPr="00F54A80" w:rsidRDefault="00B06D8D" w:rsidP="00EB15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Site ID</w:t>
            </w:r>
            <w:r w:rsidRPr="00F54A80">
              <w:rPr>
                <w:rFonts w:ascii="Times New Roman" w:hAnsi="Times New Roman"/>
                <w:lang w:val="en-US" w:eastAsia="fr-FR"/>
              </w:rPr>
              <w:t>” Logical identifier for this site. (Must be unique when exchanging data with other sites, used in product serial numbers).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Site ID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must only countain lowercase character (a-z), uppercase character (A-Z)</w:t>
            </w:r>
            <w:r w:rsidR="00EB1584">
              <w:rPr>
                <w:rFonts w:ascii="Times New Roman" w:hAnsi="Times New Roman"/>
                <w:lang w:val="en-US" w:eastAsia="fr-FR"/>
              </w:rPr>
              <w:t>,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EB1584">
              <w:rPr>
                <w:rFonts w:ascii="Times New Roman" w:hAnsi="Times New Roman"/>
                <w:lang w:val="en-US" w:eastAsia="fr-FR"/>
              </w:rPr>
              <w:t xml:space="preserve"> and dash (-)</w:t>
            </w:r>
            <w:r w:rsidR="00376535" w:rsidRPr="00F54A80">
              <w:rPr>
                <w:rFonts w:ascii="Times New Roman" w:hAnsi="Times New Roman"/>
                <w:lang w:val="en-US" w:eastAsia="fr-FR"/>
              </w:rPr>
              <w:t xml:space="preserve">. </w:t>
            </w:r>
            <w:r w:rsidR="00376535">
              <w:rPr>
                <w:rFonts w:ascii="Times New Roman" w:hAnsi="Times New Roman"/>
                <w:lang w:val="en-US" w:eastAsia="fr-FR"/>
              </w:rPr>
              <w:t xml:space="preserve">(cf chap 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376535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376535">
              <w:rPr>
                <w:rFonts w:ascii="Times New Roman" w:hAnsi="Times New Roman"/>
                <w:lang w:val="en-US" w:eastAsia="fr-FR"/>
              </w:rPr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376535">
              <w:rPr>
                <w:rFonts w:ascii="Times New Roman" w:hAnsi="Times New Roman"/>
                <w:lang w:val="en-US" w:eastAsia="fr-FR"/>
              </w:rPr>
              <w:fldChar w:fldCharType="end"/>
            </w:r>
            <w:r w:rsidR="00376535">
              <w:rPr>
                <w:rFonts w:ascii="Times New Roman" w:hAnsi="Times New Roman"/>
                <w:lang w:val="en-US" w:eastAsia="fr-FR"/>
              </w:rPr>
              <w:t>)</w:t>
            </w:r>
            <w:r w:rsidR="00EB1584"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780FB1">
            <w:pPr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b/>
                <w:color w:val="FF0000"/>
                <w:lang w:val="en-US"/>
              </w:rPr>
              <w:t>WARNING</w:t>
            </w:r>
            <w:r w:rsidRPr="00F54A80">
              <w:rPr>
                <w:lang w:val="en-US"/>
              </w:rPr>
              <w:t xml:space="preserve">: </w:t>
            </w:r>
            <w:r w:rsidRPr="00F54A80">
              <w:rPr>
                <w:rFonts w:ascii="Times New Roman" w:hAnsi="Times New Roman"/>
                <w:lang w:val="en-US" w:eastAsia="fr-FR"/>
              </w:rPr>
              <w:t>Once objects are created in the database, this value can not be changed.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</w:t>
            </w:r>
            <w:r w:rsidRPr="00F54A80">
              <w:rPr>
                <w:rFonts w:ascii="Times New Roman" w:hAnsi="Times New Roman"/>
                <w:lang w:val="en-US" w:eastAsia="fr-FR"/>
              </w:rPr>
              <w:t>” Site logo displayed in the upper right hand of the screen. The user can select the image of the logo.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Logo Tooltip</w:t>
            </w:r>
            <w:r w:rsidRPr="00F54A80">
              <w:rPr>
                <w:rFonts w:ascii="Times New Roman" w:hAnsi="Times New Roman"/>
                <w:lang w:val="en-US" w:eastAsia="fr-FR"/>
              </w:rPr>
              <w:t>” Text displayed when the mouse rolled over the INTEL-FS login’s window’s logo</w:t>
            </w: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A52EC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C195C" wp14:editId="0745A622">
                  <wp:extent cx="3933646" cy="2958039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96" cy="2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D17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INTEL-FS installer check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Site ID  input value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validity and display a warning pop up alert if needed.</w:t>
            </w:r>
          </w:p>
          <w:p w:rsidR="00644D17" w:rsidRPr="00F54A80" w:rsidRDefault="00644D17" w:rsidP="00644D1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644D17" w:rsidRPr="00F54A80" w:rsidRDefault="00644D17" w:rsidP="00A52E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4D17" w:rsidRDefault="00644D17" w:rsidP="00644D1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935BD7" wp14:editId="4B371B1A">
                  <wp:extent cx="3190875" cy="13811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Organisational node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organizational nodes name – DefaultOn is the default value.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Organisational node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0A2AC5">
              <w:rPr>
                <w:rFonts w:ascii="Times New Roman" w:hAnsi="Times New Roman"/>
                <w:lang w:val="en-US" w:eastAsia="fr-FR"/>
              </w:rPr>
              <w:t xml:space="preserve"> and dash</w:t>
            </w:r>
            <w:r w:rsidR="001C5568">
              <w:rPr>
                <w:rFonts w:ascii="Times New Roman" w:hAnsi="Times New Roman"/>
                <w:lang w:val="en-US" w:eastAsia="fr-FR"/>
              </w:rPr>
              <w:t xml:space="preserve"> (</w:t>
            </w:r>
            <w:r w:rsidR="000A2AC5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0A2AC5">
              <w:rPr>
                <w:rFonts w:ascii="Times New Roman" w:hAnsi="Times New Roman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Guest Account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Type in guest account login name. 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Guest account login name  must only countain lowercase character (a-z), uppercase character (A-Z)</w:t>
            </w:r>
            <w:r w:rsidR="000A2AC5">
              <w:rPr>
                <w:rFonts w:ascii="Times New Roman" w:hAnsi="Times New Roman"/>
                <w:lang w:val="en-US" w:eastAsia="fr-FR"/>
              </w:rPr>
              <w:t>,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digit (0-9)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dash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-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underscore </w:t>
            </w:r>
            <w:r w:rsidR="001C5568">
              <w:rPr>
                <w:rFonts w:ascii="Times New Roman" w:hAnsi="Times New Roman"/>
                <w:lang w:val="en-US" w:eastAsia="fr-FR"/>
              </w:rPr>
              <w:t>(</w:t>
            </w:r>
            <w:r w:rsidR="00A7246C">
              <w:rPr>
                <w:rFonts w:ascii="Times New Roman" w:hAnsi="Times New Roman"/>
                <w:lang w:val="en-US" w:eastAsia="fr-FR"/>
              </w:rPr>
              <w:t>_</w:t>
            </w:r>
            <w:r w:rsidR="001C5568">
              <w:rPr>
                <w:rFonts w:ascii="Times New Roman" w:hAnsi="Times New Roman"/>
                <w:lang w:val="en-US" w:eastAsia="fr-FR"/>
              </w:rPr>
              <w:t>)</w:t>
            </w:r>
            <w:r w:rsidR="00A7246C">
              <w:rPr>
                <w:rFonts w:ascii="Times New Roman" w:hAnsi="Times New Roman"/>
                <w:lang w:val="en-US" w:eastAsia="fr-FR"/>
              </w:rPr>
              <w:t xml:space="preserve">, </w:t>
            </w:r>
            <w:r w:rsidR="001C5568">
              <w:rPr>
                <w:rFonts w:ascii="Times New Roman" w:hAnsi="Times New Roman"/>
                <w:lang w:val="en-US" w:eastAsia="fr-FR"/>
              </w:rPr>
              <w:t>at (@)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1C5568">
              <w:rPr>
                <w:rFonts w:ascii="Times New Roman" w:hAnsi="Times New Roman"/>
                <w:lang w:val="en-US" w:eastAsia="fr-FR"/>
              </w:rPr>
              <w:t>and dot (.).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INTEL-FS administrator account password. This is a secured input field.</w:t>
            </w:r>
            <w:r>
              <w:rPr>
                <w:rFonts w:ascii="Times New Roman" w:hAnsi="Times New Roman"/>
                <w:lang w:val="en-US" w:eastAsia="fr-FR"/>
              </w:rPr>
              <w:t xml:space="preserve"> (cf chap 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begin"/>
            </w:r>
            <w:r w:rsidR="0099771F">
              <w:rPr>
                <w:rFonts w:ascii="Times New Roman" w:hAnsi="Times New Roman"/>
                <w:lang w:val="en-US" w:eastAsia="fr-FR"/>
              </w:rPr>
              <w:instrText xml:space="preserve"> REF _Ref426967911 \r \h </w:instrText>
            </w:r>
            <w:r w:rsidR="0099771F">
              <w:rPr>
                <w:rFonts w:ascii="Times New Roman" w:hAnsi="Times New Roman"/>
                <w:lang w:val="en-US" w:eastAsia="fr-FR"/>
              </w:rPr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2.2.2.4</w:t>
            </w:r>
            <w:r w:rsidR="0099771F">
              <w:rPr>
                <w:rFonts w:ascii="Times New Roman" w:hAnsi="Times New Roman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lang w:val="en-US" w:eastAsia="fr-FR"/>
              </w:rPr>
              <w:t>)</w:t>
            </w:r>
            <w:r w:rsidRPr="00F54A80">
              <w:rPr>
                <w:rFonts w:ascii="Times New Roman" w:hAnsi="Times New Roman"/>
                <w:lang w:val="en-US" w:eastAsia="fr-FR"/>
              </w:rPr>
              <w:t>,</w:t>
            </w:r>
          </w:p>
          <w:p w:rsidR="00B06D8D" w:rsidRPr="00F54A80" w:rsidRDefault="00B06D8D" w:rsidP="009B2F02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administrator account password must countain one lowercase character (a-z), one uppercase character (A-Z), one digit (0-9) and one special character (</w:t>
            </w:r>
            <w:hyperlink r:id="rId200" w:anchor="$%!_&amp;£$/\,;.?()[])" w:history="1">
              <w:r w:rsidRPr="00F54A80">
                <w:rPr>
                  <w:rStyle w:val="Hyperlink"/>
                  <w:rFonts w:ascii="Times New Roman" w:hAnsi="Times New Roman"/>
                  <w:lang w:val="en-US" w:eastAsia="fr-FR"/>
                </w:rPr>
                <w:t>-@#$%!_&amp;£$/\,;.?()[])</w:t>
              </w:r>
            </w:hyperlink>
            <w:r w:rsidRPr="00F54A80">
              <w:rPr>
                <w:rFonts w:ascii="Times New Roman" w:hAnsi="Times New Roman"/>
                <w:lang w:val="en-US" w:eastAsia="fr-FR"/>
              </w:rPr>
              <w:t xml:space="preserve"> – Its length shall be between 14 and 50 characters.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Confirm Administrator password</w:t>
            </w:r>
            <w:r w:rsidRPr="00F54A80">
              <w:rPr>
                <w:rFonts w:ascii="Times New Roman" w:hAnsi="Times New Roman"/>
                <w:lang w:val="en-US" w:eastAsia="fr-FR"/>
              </w:rPr>
              <w:t>” Type in again INTEL-FS administrator account password for verification purpose.This is a secured input field.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D332B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177FAD" wp14:editId="4C89D169">
                  <wp:extent cx="3842966" cy="2889849"/>
                  <wp:effectExtent l="0" t="0" r="5715" b="635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17" cy="288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installer check input values validity and display a warning pop up alert if needed.</w:t>
            </w:r>
          </w:p>
          <w:p w:rsidR="00B06D8D" w:rsidRPr="00F54A80" w:rsidRDefault="00B06D8D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B06D8D" w:rsidRPr="00F54A80" w:rsidRDefault="00B06D8D" w:rsidP="00D931C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9B2F0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ACA57" wp14:editId="446153D5">
                  <wp:extent cx="3762375" cy="1381125"/>
                  <wp:effectExtent l="0" t="0" r="9525" b="9525"/>
                  <wp:docPr id="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2B6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D322B6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initial size. This value is in MB and shall be an integer.</w:t>
            </w:r>
          </w:p>
          <w:p w:rsidR="00D322B6" w:rsidRDefault="00D322B6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Type Exercise SQL database </w:t>
            </w:r>
            <w:r w:rsidR="003A2B79">
              <w:rPr>
                <w:rFonts w:ascii="Times New Roman" w:hAnsi="Times New Roman"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Exercise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1C51D3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The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must be less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logs are stored.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Pr="00F54A80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2B6" w:rsidRDefault="004F52BA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9DF41" wp14:editId="1556A864">
                  <wp:extent cx="3808552" cy="2863970"/>
                  <wp:effectExtent l="0" t="0" r="1905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33" cy="28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Exercice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9B2F0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972595" wp14:editId="1D898E09">
                  <wp:extent cx="3790950" cy="138112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Operationnal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1ABEFE" wp14:editId="3A1DFA4E">
                  <wp:extent cx="3838755" cy="2886683"/>
                  <wp:effectExtent l="0" t="0" r="0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309" cy="28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Operationnal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9B2F0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CB2FBE" wp14:editId="6DF36B8E">
                  <wp:extent cx="3971925" cy="1381125"/>
                  <wp:effectExtent l="0" t="0" r="952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ToolboxMaster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721721" wp14:editId="69EE2015">
                  <wp:extent cx="3881887" cy="2919117"/>
                  <wp:effectExtent l="0" t="0" r="4445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03" cy="29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ToolboxMaster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16B91" wp14:editId="3D587670">
                  <wp:extent cx="3933825" cy="1381125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B79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File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file growth. This value is in MB and shall be an integer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Log initial size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initial size.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Lo f</w:t>
            </w:r>
            <w:r w:rsidRPr="003A2B79">
              <w:rPr>
                <w:rFonts w:ascii="Times New Roman" w:hAnsi="Times New Roman"/>
                <w:b/>
                <w:color w:val="000000"/>
                <w:lang w:val="en-US" w:eastAsia="fr-FR"/>
              </w:rPr>
              <w:t>ile growth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Type Training SQL database log file growth. This value is in MB and shall be an integer.</w:t>
            </w: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A2B79" w:rsidRDefault="003A2B79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2B79" w:rsidRDefault="001A4251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C47B96" wp14:editId="5DC5D540">
                  <wp:extent cx="3865908" cy="2907102"/>
                  <wp:effectExtent l="0" t="0" r="1270" b="762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02" cy="29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315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installer check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Training  SQL DB configuration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input values validity and display a warning pop up alert if needed.</w:t>
            </w:r>
          </w:p>
          <w:p w:rsidR="00F70315" w:rsidRPr="00F54A80" w:rsidRDefault="00F70315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try another values.</w:t>
            </w:r>
          </w:p>
          <w:p w:rsidR="00F70315" w:rsidRDefault="00F70315" w:rsidP="003A2B7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315" w:rsidRDefault="00F70315" w:rsidP="003A2B7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0078F" wp14:editId="7B0ED628">
                  <wp:extent cx="3771900" cy="1381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2B0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AD6B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If t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he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bases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databases are stored or if the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sum of initial sizes of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4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SQL data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>bases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logs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is larger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than the available space on the partition containing the folder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which the </w:t>
            </w:r>
            <w:r w:rsidRPr="001C51D3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4F52BA">
              <w:rPr>
                <w:rFonts w:ascii="Times New Roman" w:hAnsi="Times New Roman"/>
                <w:color w:val="000000"/>
                <w:lang w:val="en-US" w:eastAsia="fr-FR"/>
              </w:rPr>
              <w:t>SQL databases logs are stored, this warning windows is displayed.</w:t>
            </w: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F52BA" w:rsidRDefault="004F52B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buton to enter another values</w:t>
            </w:r>
          </w:p>
          <w:p w:rsidR="00D332B0" w:rsidRPr="00F54A80" w:rsidRDefault="00D332B0" w:rsidP="00F7031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2B0" w:rsidRDefault="00D332B0" w:rsidP="00274489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ABB3D" wp14:editId="7F2DCCA0">
                  <wp:extent cx="3533775" cy="1447800"/>
                  <wp:effectExtent l="0" t="0" r="9525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10228C" wp14:editId="550A0809">
                  <wp:extent cx="3880134" cy="2917799"/>
                  <wp:effectExtent l="0" t="0" r="635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91" cy="291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284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547284" w:rsidP="00AD6B0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installer check that there is enough disk space available to perform the installation. If there is not enough disk space,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Out of Disk Space</w:t>
            </w:r>
            <w:r>
              <w:rPr>
                <w:rFonts w:ascii="Times New Roman" w:hAnsi="Times New Roman"/>
                <w:lang w:val="en-US" w:eastAsia="fr-FR"/>
              </w:rPr>
              <w:t>” window is displayed.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Perform some cleanup on the drive on which there is no enough space</w:t>
            </w: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547284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OK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547284" w:rsidRPr="00F54A80" w:rsidRDefault="00547284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Root folder selection</w:t>
            </w:r>
            <w:r>
              <w:rPr>
                <w:rFonts w:ascii="Times New Roman" w:hAnsi="Times New Roman"/>
                <w:lang w:val="en-US" w:eastAsia="fr-FR"/>
              </w:rPr>
              <w:t xml:space="preserve">” </w:t>
            </w:r>
            <w:r w:rsidR="004338DD">
              <w:rPr>
                <w:rFonts w:ascii="Times New Roman" w:hAnsi="Times New Roman"/>
                <w:lang w:val="en-US" w:eastAsia="fr-FR"/>
              </w:rPr>
              <w:t>window will be displayed</w:t>
            </w:r>
            <w:r>
              <w:rPr>
                <w:rFonts w:ascii="Times New Roman" w:hAnsi="Times New Roman"/>
                <w:lang w:val="en-US" w:eastAsia="fr-FR"/>
              </w:rPr>
              <w:t xml:space="preserve"> 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7284" w:rsidRDefault="00E30FFD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7590" w:dyaOrig="5730">
                <v:shape id="_x0000_i1035" type="#_x0000_t75" style="width:300.75pt;height:227.25pt" o:ole="">
                  <v:imagedata r:id="rId213" o:title=""/>
                </v:shape>
                <o:OLEObject Type="Embed" ProgID="PBrush" ShapeID="_x0000_i1035" DrawAspect="Content" ObjectID="_1588590560" r:id="rId214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INTEL-FS installation is in progress. This step might take several minutes.</w:t>
            </w:r>
          </w:p>
          <w:p w:rsidR="003C22CD" w:rsidRDefault="003C22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3C22CD" w:rsidRPr="00F54A80" w:rsidRDefault="00B6151D" w:rsidP="00B6151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B6151D">
              <w:rPr>
                <w:rFonts w:ascii="Times New Roman" w:hAnsi="Times New Roman"/>
                <w:lang w:val="en-US" w:eastAsia="fr-FR"/>
              </w:rPr>
              <w:t>If the installation is interrupted during this final step (by clicking  "</w:t>
            </w:r>
            <w:r w:rsidRPr="00B6151D">
              <w:rPr>
                <w:rFonts w:ascii="Times New Roman" w:hAnsi="Times New Roman"/>
                <w:b/>
                <w:lang w:val="en-US" w:eastAsia="fr-FR"/>
              </w:rPr>
              <w:t>Cancel</w:t>
            </w:r>
            <w:r w:rsidRPr="00B6151D">
              <w:rPr>
                <w:rFonts w:ascii="Times New Roman" w:hAnsi="Times New Roman"/>
                <w:lang w:val="en-US" w:eastAsia="fr-FR"/>
              </w:rPr>
              <w:t xml:space="preserve">" button),  it might be that some items already installed are not removed. To troubleshoot that issue, please refer to chapter 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begin"/>
            </w:r>
            <w:r w:rsidRPr="00B6151D">
              <w:rPr>
                <w:rFonts w:ascii="Times New Roman" w:hAnsi="Times New Roman"/>
                <w:lang w:val="en-US" w:eastAsia="fr-FR"/>
              </w:rPr>
              <w:instrText xml:space="preserve"> REF _Ref432519309 \r \h </w:instrText>
            </w:r>
            <w:r>
              <w:rPr>
                <w:rFonts w:ascii="Times New Roman" w:hAnsi="Times New Roman"/>
                <w:lang w:val="en-US" w:eastAsia="fr-FR"/>
              </w:rPr>
              <w:instrText xml:space="preserve"> \* MERGEFORMAT </w:instrText>
            </w:r>
            <w:r w:rsidRPr="00B6151D">
              <w:rPr>
                <w:rFonts w:ascii="Times New Roman" w:hAnsi="Times New Roman"/>
                <w:lang w:val="en-US" w:eastAsia="fr-FR"/>
              </w:rPr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lang w:val="en-US" w:eastAsia="fr-FR"/>
              </w:rPr>
              <w:t>5.4.2</w:t>
            </w:r>
            <w:r w:rsidRPr="00B6151D">
              <w:rPr>
                <w:rFonts w:ascii="Times New Roman" w:hAnsi="Times New Roman"/>
                <w:lang w:val="en-US" w:eastAsia="fr-FR"/>
              </w:rPr>
              <w:fldChar w:fldCharType="end"/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1A4251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93548C" wp14:editId="421F394E">
                  <wp:extent cx="3873260" cy="2912629"/>
                  <wp:effectExtent l="0" t="0" r="0" b="254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84" cy="291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During INTEL-FS installation, this “Windows Security Alert” window may appear, if so 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llow access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F23AF2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78A23" wp14:editId="173B3E3A">
                  <wp:extent cx="3914775" cy="2476500"/>
                  <wp:effectExtent l="0" t="0" r="9525" b="0"/>
                  <wp:docPr id="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Pr="00F54A80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INTELFS installation is completed.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To keep INTEL-FS application installation log file,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Show the Windows Installer log</w:t>
            </w:r>
            <w:r w:rsidRPr="00F54A80">
              <w:rPr>
                <w:rFonts w:ascii="Times New Roman" w:hAnsi="Times New Roman"/>
                <w:lang w:val="en-US" w:eastAsia="fr-FR"/>
              </w:rPr>
              <w:t>” checkmark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92B9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>
              <w:rPr>
                <w:rFonts w:ascii="Times New Roman" w:hAnsi="Times New Roman"/>
                <w:lang w:val="en-US" w:eastAsia="fr-FR"/>
              </w:rPr>
              <w:t>” button.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D8D" w:rsidRPr="00F54A80" w:rsidRDefault="00C72E06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CF04EB" wp14:editId="5EFCA102">
                  <wp:extent cx="3925019" cy="2951551"/>
                  <wp:effectExtent l="0" t="0" r="0" b="127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147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application installation l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og file </w:t>
            </w:r>
            <w:r>
              <w:rPr>
                <w:rFonts w:ascii="Times New Roman" w:hAnsi="Times New Roman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lang w:val="en-US" w:eastAsia="fr-FR"/>
              </w:rPr>
              <w:t>open</w:t>
            </w:r>
            <w:r>
              <w:rPr>
                <w:rFonts w:ascii="Times New Roman" w:hAnsi="Times New Roman"/>
                <w:lang w:val="en-US" w:eastAsia="fr-FR"/>
              </w:rPr>
              <w:t xml:space="preserve">ed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notepad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. </w:t>
            </w:r>
          </w:p>
          <w:p w:rsidR="003341C7" w:rsidRPr="00F54A80" w:rsidRDefault="003341C7" w:rsidP="003341C7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4320" w:dyaOrig="2616">
                <v:shape id="_x0000_i1036" type="#_x0000_t75" style="width:303.75pt;height:183.75pt" o:ole="">
                  <v:imagedata r:id="rId218" o:title=""/>
                </v:shape>
                <o:OLEObject Type="Embed" ProgID="PBrush" ShapeID="_x0000_i1036" DrawAspect="Content" ObjectID="_1588590561" r:id="rId219"/>
              </w:object>
            </w:r>
          </w:p>
        </w:tc>
      </w:tr>
      <w:tr w:rsidR="00B06D8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Save this file.</w:t>
            </w:r>
            <w:r w:rsidR="003341C7">
              <w:rPr>
                <w:rFonts w:ascii="Times New Roman" w:hAnsi="Times New Roman"/>
                <w:lang w:val="en-US" w:eastAsia="fr-FR"/>
              </w:rPr>
              <w:t xml:space="preserve"> As the INTEL-FS administrator password is logged in this file, this file shall be kept in a secure folder.</w:t>
            </w: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06D8D" w:rsidRPr="00F54A80" w:rsidRDefault="00B06D8D" w:rsidP="002643A2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6D8D" w:rsidRDefault="003545A5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12600" w:dyaOrig="7875">
                <v:shape id="_x0000_i1037" type="#_x0000_t75" style="width:300.75pt;height:187.5pt" o:ole="">
                  <v:imagedata r:id="rId220" o:title=""/>
                </v:shape>
                <o:OLEObject Type="Embed" ProgID="PBrush" ShapeID="_x0000_i1037" DrawAspect="Content" ObjectID="_1588590562" r:id="rId221"/>
              </w:object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U</w:t>
            </w:r>
            <w:r w:rsidRPr="00F54A80">
              <w:rPr>
                <w:lang w:val="en-US" w:eastAsia="fr-FR"/>
              </w:rPr>
              <w:t>sing Windows Explorer browse to F: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>SQL databases</w:t>
            </w:r>
            <w:r w:rsidRPr="00F54A80">
              <w:rPr>
                <w:lang w:val="en-US" w:eastAsia="fr-FR"/>
              </w:rPr>
              <w:t xml:space="preserve"> have been created: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Operationnal_iBridgeViews.mdf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SqueezeArchive.mdf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6474FC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840E2" wp14:editId="32EDE7AF">
                  <wp:extent cx="3864634" cy="2522737"/>
                  <wp:effectExtent l="0" t="0" r="254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06" cy="25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07D" w:rsidRPr="00F54A80" w:rsidTr="00A959AE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Using Windows Explorer browse to G: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Make sure that t</w:t>
            </w:r>
            <w:r w:rsidRPr="00F54A80">
              <w:rPr>
                <w:lang w:val="en-US" w:eastAsia="fr-FR"/>
              </w:rPr>
              <w:t xml:space="preserve">he following </w:t>
            </w:r>
            <w:r>
              <w:rPr>
                <w:lang w:val="en-US" w:eastAsia="fr-FR"/>
              </w:rPr>
              <w:t xml:space="preserve">SQL databases logs </w:t>
            </w:r>
            <w:r w:rsidRPr="00F54A80">
              <w:rPr>
                <w:lang w:val="en-US" w:eastAsia="fr-FR"/>
              </w:rPr>
              <w:t>have been created: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Exercise_log.ldf</w:t>
            </w:r>
          </w:p>
          <w:p w:rsidR="00E9207D" w:rsidRPr="00F67A4C" w:rsidRDefault="00E9207D" w:rsidP="001F3E89">
            <w:pPr>
              <w:spacing w:before="0" w:after="0"/>
              <w:jc w:val="left"/>
              <w:rPr>
                <w:lang w:val="fr-FR" w:eastAsia="fr-FR"/>
              </w:rPr>
            </w:pPr>
            <w:r w:rsidRPr="00F67A4C">
              <w:rPr>
                <w:lang w:val="fr-FR" w:eastAsia="fr-FR"/>
              </w:rPr>
              <w:t>Operationnal_log.ldf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ToolboxMaster_log.ldf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Exercise_iBridgeViews_log.ldf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sz w:val="19"/>
                <w:szCs w:val="19"/>
                <w:lang w:val="en-US" w:eastAsia="fr-FR"/>
              </w:rPr>
            </w:pPr>
            <w:r w:rsidRPr="00F54A80">
              <w:rPr>
                <w:sz w:val="19"/>
                <w:szCs w:val="19"/>
                <w:lang w:val="en-US" w:eastAsia="fr-FR"/>
              </w:rPr>
              <w:t>Operationnal_iBridgeViews_log.ldf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Training_iBridgeViews_log.ldf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SqueezeAuth_log.ldf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SqueezeArchive_log.ldf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Close all windows</w:t>
            </w:r>
          </w:p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207D" w:rsidRPr="00F54A80" w:rsidRDefault="00E9207D" w:rsidP="001F3E89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DDE649" wp14:editId="3AD863D3">
                  <wp:extent cx="3812875" cy="2556869"/>
                  <wp:effectExtent l="0" t="0" r="0" b="0"/>
                  <wp:docPr id="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077" cy="255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0E7" w:rsidRDefault="006F40E7" w:rsidP="00820E8D">
      <w:pPr>
        <w:rPr>
          <w:lang w:val="en-US"/>
        </w:rPr>
      </w:pPr>
    </w:p>
    <w:p w:rsidR="001C51D3" w:rsidRPr="00F54A80" w:rsidRDefault="001C51D3" w:rsidP="00820E8D">
      <w:pPr>
        <w:rPr>
          <w:lang w:val="en-US"/>
        </w:rPr>
      </w:pPr>
    </w:p>
    <w:p w:rsidR="00B128C6" w:rsidRDefault="00B128C6" w:rsidP="00B128C6">
      <w:pPr>
        <w:pStyle w:val="Heading3"/>
        <w:rPr>
          <w:lang w:val="en-US"/>
        </w:rPr>
      </w:pPr>
      <w:bookmarkStart w:id="196" w:name="_Toc440979199"/>
      <w:bookmarkStart w:id="197" w:name="_Ref150090181"/>
      <w:r w:rsidRPr="00F54A80">
        <w:rPr>
          <w:lang w:val="en-US"/>
        </w:rPr>
        <w:t xml:space="preserve">INTEL-FS </w:t>
      </w:r>
      <w:r>
        <w:rPr>
          <w:lang w:val="en-US"/>
        </w:rPr>
        <w:t>patch</w:t>
      </w:r>
      <w:r w:rsidRPr="00F54A80">
        <w:rPr>
          <w:lang w:val="en-US"/>
        </w:rPr>
        <w:t xml:space="preserve"> installation</w:t>
      </w:r>
      <w:bookmarkEnd w:id="196"/>
    </w:p>
    <w:p w:rsidR="00B128C6" w:rsidRPr="00103F6D" w:rsidRDefault="00B128C6" w:rsidP="00B128C6">
      <w:pPr>
        <w:jc w:val="left"/>
        <w:rPr>
          <w:lang w:val="en-US"/>
        </w:rPr>
      </w:pPr>
      <w:r>
        <w:rPr>
          <w:lang w:val="en-US"/>
        </w:rPr>
        <w:t xml:space="preserve">This procedure describes how to </w:t>
      </w:r>
      <w:r w:rsidR="00852440">
        <w:rPr>
          <w:lang w:val="en-US"/>
        </w:rPr>
        <w:t>install the patch N of INTEL-FS</w:t>
      </w:r>
      <w:r>
        <w:rPr>
          <w:lang w:val="en-US"/>
        </w:rPr>
        <w:t>. P</w:t>
      </w:r>
      <w:r w:rsidRPr="00550284">
        <w:rPr>
          <w:lang w:val="en-US"/>
        </w:rPr>
        <w:t xml:space="preserve">atches </w:t>
      </w:r>
      <w:r>
        <w:rPr>
          <w:lang w:val="en-US"/>
        </w:rPr>
        <w:t>shall</w:t>
      </w:r>
      <w:r w:rsidRPr="00550284">
        <w:rPr>
          <w:lang w:val="en-US"/>
        </w:rPr>
        <w:t xml:space="preserve"> be installed </w:t>
      </w:r>
      <w:r>
        <w:rPr>
          <w:lang w:val="en-US"/>
        </w:rPr>
        <w:t>by following</w:t>
      </w:r>
      <w:r w:rsidRPr="00550284">
        <w:rPr>
          <w:lang w:val="en-US"/>
        </w:rPr>
        <w:t xml:space="preserve"> the</w:t>
      </w:r>
      <w:r>
        <w:rPr>
          <w:lang w:val="en-US"/>
        </w:rPr>
        <w:t>ir</w:t>
      </w:r>
      <w:r w:rsidRPr="00550284">
        <w:rPr>
          <w:lang w:val="en-US"/>
        </w:rPr>
        <w:t xml:space="preserve"> creation</w:t>
      </w:r>
      <w:r>
        <w:rPr>
          <w:lang w:val="en-US"/>
        </w:rPr>
        <w:t>’s</w:t>
      </w:r>
      <w:r w:rsidRPr="00550284">
        <w:rPr>
          <w:lang w:val="en-US"/>
        </w:rPr>
        <w:t xml:space="preserve"> </w:t>
      </w:r>
      <w:r>
        <w:rPr>
          <w:lang w:val="en-US"/>
        </w:rPr>
        <w:t>index</w:t>
      </w:r>
      <w:r w:rsidRPr="00550284">
        <w:rPr>
          <w:lang w:val="en-US"/>
        </w:rPr>
        <w:t xml:space="preserve"> (P1, P2, and so on until the last)</w:t>
      </w:r>
      <w:r w:rsidRPr="00550284">
        <w:rPr>
          <w:lang w:val="en-US"/>
        </w:rPr>
        <w:br/>
      </w:r>
    </w:p>
    <w:p w:rsidR="00B128C6" w:rsidRPr="00F54A80" w:rsidRDefault="00B128C6" w:rsidP="00B128C6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B128C6" w:rsidRPr="00F54A80" w:rsidTr="00B128C6">
        <w:trPr>
          <w:trHeight w:val="70"/>
        </w:trPr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extract  compressed folder “</w:t>
            </w:r>
            <w:r w:rsidR="00852440">
              <w:rPr>
                <w:rFonts w:ascii="Times New Roman" w:hAnsi="Times New Roman"/>
                <w:color w:val="000000"/>
                <w:lang w:val="en-US" w:eastAsia="fr-FR"/>
              </w:rPr>
              <w:t>&lt;Date&gt;_NU_Patch-&lt;Patch&gt;_&lt;Version&gt;</w:t>
            </w:r>
            <w:r w:rsidR="00852440" w:rsidRPr="00852440">
              <w:rPr>
                <w:rFonts w:ascii="Times New Roman" w:hAnsi="Times New Roman"/>
                <w:color w:val="000000"/>
                <w:lang w:val="en-US" w:eastAsia="fr-FR"/>
              </w:rPr>
              <w:t>_win64_en.zip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located on </w:t>
            </w:r>
            <w:r w:rsidR="00107C2F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 to the desktop 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BD2C08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BD2C08">
              <w:rPr>
                <w:rFonts w:ascii="Times New Roman" w:hAnsi="Times New Roman"/>
                <w:b/>
                <w:color w:val="000000"/>
                <w:lang w:val="en-US" w:eastAsia="fr-FR"/>
              </w:rPr>
              <w:t>xtract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A7A5F4F" wp14:editId="63A72261">
                  <wp:extent cx="3856243" cy="2717321"/>
                  <wp:effectExtent l="0" t="0" r="0" b="6985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2" cy="272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Extraction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DDEC46C" wp14:editId="06222D44">
                  <wp:extent cx="3501668" cy="1586963"/>
                  <wp:effectExtent l="0" t="0" r="381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43" cy="158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38" type="#_x0000_t75" style="width:303pt;height:316.5pt" o:ole="">
                  <v:imagedata r:id="rId82" o:title=""/>
                </v:shape>
                <o:OLEObject Type="Embed" ProgID="PBrush" ShapeID="_x0000_i1038" DrawAspect="Content" ObjectID="_1588590563" r:id="rId226"/>
              </w:object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Pr="00F54A80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In the dos command prompt window, goto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where &lt;patch folder&gt; is the folder where the zipped  has been previously extracted.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82F4EDC" wp14:editId="79F140DC">
                  <wp:extent cx="3829445" cy="1989228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62" cy="199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Execute script file 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Type in </w:t>
            </w:r>
            <w:r w:rsidRPr="00E64BDA">
              <w:rPr>
                <w:rFonts w:ascii="Times New Roman" w:hAnsi="Times New Roman"/>
                <w:b/>
                <w:lang w:val="en-US" w:eastAsia="fr-FR"/>
              </w:rPr>
              <w:t>.\Patch.bat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37522A30" wp14:editId="66294D6D">
                  <wp:extent cx="3846395" cy="1693787"/>
                  <wp:effectExtent l="0" t="0" r="1905" b="1905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082" cy="170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598C2E34" wp14:editId="71D57866">
                  <wp:extent cx="3819971" cy="1682151"/>
                  <wp:effectExtent l="0" t="0" r="952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12" cy="168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Using notepad.exe, update config.PUBLIC.txt patch configuration file located in &lt;patch folder&gt;\patch where &lt;patch folder&gt; is the folder where the zipped  has been previously extracted.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Check that values are correct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If needed, replace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>ORGANISATIONALNODE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organisational node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ADMINISTRATORPASSWORD </w:t>
            </w:r>
            <w:r>
              <w:rPr>
                <w:rFonts w:ascii="Times New Roman" w:hAnsi="Times New Roman"/>
                <w:lang w:val="en-US" w:eastAsia="fr-FR"/>
              </w:rPr>
              <w:t xml:space="preserve"> value with the administrator password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GUESTACCOUNTNAME </w:t>
            </w:r>
            <w:r>
              <w:rPr>
                <w:rFonts w:ascii="Times New Roman" w:hAnsi="Times New Roman"/>
                <w:lang w:val="en-US" w:eastAsia="fr-FR"/>
              </w:rPr>
              <w:t>value with the guest account  name which has been entered during INTEL-FS installation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1F7D5F">
              <w:rPr>
                <w:rFonts w:ascii="Times New Roman" w:hAnsi="Times New Roman"/>
                <w:lang w:val="en-US" w:eastAsia="fr-FR"/>
              </w:rPr>
              <w:t xml:space="preserve">ORGANISATIONALNODES </w:t>
            </w:r>
            <w:r>
              <w:rPr>
                <w:rFonts w:ascii="Times New Roman" w:hAnsi="Times New Roman"/>
                <w:lang w:val="en-US" w:eastAsia="fr-FR"/>
              </w:rPr>
              <w:t>value with the list of orgnisational node which has been entered during INTEL-FS installation an created during INTEL-FS configuration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replacements are completed, set PUBLICLOCKED value to false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Save and close config.PUBLIC.txt file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tabs>
                <w:tab w:val="left" w:pos="530"/>
              </w:tabs>
              <w:spacing w:before="0" w:after="0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578D665" wp14:editId="27C5A567">
                  <wp:extent cx="3859417" cy="3605842"/>
                  <wp:effectExtent l="0" t="0" r="8255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97" cy="360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 the Dos command prompt, press any key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467298C" wp14:editId="64B1C47C">
                  <wp:extent cx="3761117" cy="179218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251" cy="179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Type in “</w:t>
            </w:r>
            <w:r w:rsidRPr="008967A5">
              <w:rPr>
                <w:rFonts w:ascii="Times New Roman" w:hAnsi="Times New Roman"/>
                <w:b/>
                <w:lang w:val="en-US" w:eastAsia="fr-FR"/>
              </w:rPr>
              <w:t>0</w:t>
            </w:r>
            <w:r>
              <w:rPr>
                <w:rFonts w:ascii="Times New Roman" w:hAnsi="Times New Roman"/>
                <w:lang w:val="en-US" w:eastAsia="fr-FR"/>
              </w:rPr>
              <w:t>” to launch patch application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12CBC714" wp14:editId="2EA111AC">
                  <wp:extent cx="3856008" cy="1837405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1" cy="183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Patch deployment is in progress. This step might take several minutes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42FD14B" wp14:editId="697D13F8">
                  <wp:extent cx="3847381" cy="1833294"/>
                  <wp:effectExtent l="0" t="0" r="127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06" cy="183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When patch deployment is completed, press any key to continue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7E73F652" wp14:editId="41BD90D7">
                  <wp:extent cx="3804249" cy="1812741"/>
                  <wp:effectExtent l="0" t="0" r="635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77" cy="181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C6" w:rsidRPr="00F54A80" w:rsidTr="00B128C6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Inside &lt;patch folder&gt;</w:t>
            </w:r>
            <w:r w:rsidRPr="008114C3">
              <w:rPr>
                <w:rFonts w:ascii="Times New Roman" w:hAnsi="Times New Roman"/>
                <w:lang w:val="en-US" w:eastAsia="fr-FR"/>
              </w:rPr>
              <w:t>\Patch</w:t>
            </w:r>
            <w:r>
              <w:rPr>
                <w:rFonts w:ascii="Times New Roman" w:hAnsi="Times New Roman"/>
                <w:lang w:val="en-US" w:eastAsia="fr-FR"/>
              </w:rPr>
              <w:t xml:space="preserve"> folder, where &lt;patch folder&gt; is the folder where the zipped  has been extracted, a log file (Patch.log)  is  created; 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In case of </w:t>
            </w:r>
            <w:r>
              <w:rPr>
                <w:rFonts w:ascii="Times New Roman" w:hAnsi="Times New Roman"/>
                <w:lang w:val="en-US" w:eastAsia="fr-FR"/>
              </w:rPr>
              <w:t xml:space="preserve"> issues</w:t>
            </w:r>
            <w:r w:rsidRPr="003341C7">
              <w:rPr>
                <w:rFonts w:ascii="Times New Roman" w:hAnsi="Times New Roman"/>
                <w:lang w:val="en-US" w:eastAsia="fr-FR"/>
              </w:rPr>
              <w:t xml:space="preserve"> during the execution of the INTEL-FS installer, this file should be analyzed to identify </w:t>
            </w:r>
            <w:r>
              <w:rPr>
                <w:rFonts w:ascii="Times New Roman" w:hAnsi="Times New Roman"/>
                <w:lang w:val="en-US" w:eastAsia="fr-FR"/>
              </w:rPr>
              <w:t>these issues</w:t>
            </w:r>
            <w:r w:rsidRPr="003341C7">
              <w:rPr>
                <w:rFonts w:ascii="Times New Roman" w:hAnsi="Times New Roman"/>
                <w:lang w:val="en-US" w:eastAsia="fr-FR"/>
              </w:rPr>
              <w:t>.</w:t>
            </w: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B128C6" w:rsidRDefault="00B128C6" w:rsidP="00B128C6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8C6" w:rsidRDefault="00B128C6" w:rsidP="00B128C6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206A54E9" wp14:editId="2A482917">
                  <wp:extent cx="3794280" cy="23848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31" cy="23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C6" w:rsidRDefault="00B128C6" w:rsidP="00B128C6">
      <w:pPr>
        <w:keepNext/>
        <w:keepLines/>
        <w:widowControl w:val="0"/>
        <w:rPr>
          <w:lang w:val="en-US"/>
        </w:rPr>
      </w:pPr>
    </w:p>
    <w:p w:rsidR="00B128C6" w:rsidRDefault="00B128C6" w:rsidP="00B128C6">
      <w:pPr>
        <w:keepNext/>
        <w:keepLines/>
        <w:widowControl w:val="0"/>
      </w:pPr>
      <w:r>
        <w:rPr>
          <w:lang w:val="en"/>
        </w:rPr>
        <w:t>When patches deployement is completed, run the "IISRESET" command in a dos command prompt running as administrator to restart INTEL-FS server.</w:t>
      </w:r>
    </w:p>
    <w:p w:rsidR="00B128C6" w:rsidRDefault="00B128C6" w:rsidP="00B128C6">
      <w:pPr>
        <w:rPr>
          <w:lang w:val="en-US"/>
        </w:rPr>
      </w:pPr>
    </w:p>
    <w:p w:rsidR="00B128C6" w:rsidRPr="00F54A80" w:rsidRDefault="00B128C6" w:rsidP="00B128C6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198" w:name="_Toc440979200"/>
      <w:r w:rsidRPr="00F54A80">
        <w:rPr>
          <w:lang w:val="en-US"/>
        </w:rPr>
        <w:t>INTEL-FS configuration</w:t>
      </w:r>
      <w:bookmarkEnd w:id="198"/>
    </w:p>
    <w:p w:rsidR="00820E8D" w:rsidRDefault="006027DC" w:rsidP="005B34A8">
      <w:pPr>
        <w:pStyle w:val="Heading4"/>
        <w:rPr>
          <w:lang w:val="en-US"/>
        </w:rPr>
      </w:pPr>
      <w:bookmarkStart w:id="199" w:name="_Toc325976021"/>
      <w:bookmarkStart w:id="200" w:name="_Toc325976022"/>
      <w:bookmarkStart w:id="201" w:name="_Toc334507805"/>
      <w:bookmarkStart w:id="202" w:name="_Toc340215102"/>
      <w:bookmarkStart w:id="203" w:name="_Ref338848688"/>
      <w:bookmarkEnd w:id="197"/>
      <w:bookmarkEnd w:id="199"/>
      <w:bookmarkEnd w:id="200"/>
      <w:bookmarkEnd w:id="201"/>
      <w:r w:rsidRPr="00F54A80">
        <w:rPr>
          <w:lang w:val="en-US"/>
        </w:rPr>
        <w:t xml:space="preserve">SSL </w:t>
      </w:r>
      <w:r w:rsidR="00820E8D" w:rsidRPr="00F54A80">
        <w:rPr>
          <w:lang w:val="en-US"/>
        </w:rPr>
        <w:t xml:space="preserve">Certificate </w:t>
      </w:r>
      <w:bookmarkEnd w:id="202"/>
      <w:bookmarkEnd w:id="203"/>
      <w:r w:rsidRPr="00F54A80">
        <w:rPr>
          <w:lang w:val="en-US"/>
        </w:rPr>
        <w:t>configuration</w:t>
      </w:r>
    </w:p>
    <w:p w:rsidR="003F440C" w:rsidRPr="003F440C" w:rsidRDefault="003F440C" w:rsidP="003F440C">
      <w:pPr>
        <w:rPr>
          <w:lang w:val="en-US"/>
        </w:rPr>
      </w:pPr>
      <w:r>
        <w:rPr>
          <w:rStyle w:val="hps"/>
          <w:lang w:val="en"/>
        </w:rPr>
        <w:t>An SSL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must be</w:t>
      </w:r>
      <w:r>
        <w:rPr>
          <w:lang w:val="en"/>
        </w:rPr>
        <w:t xml:space="preserve"> </w:t>
      </w:r>
      <w:r>
        <w:rPr>
          <w:rStyle w:val="hps"/>
          <w:lang w:val="en"/>
        </w:rPr>
        <w:t>installed for the</w:t>
      </w:r>
      <w:r>
        <w:rPr>
          <w:lang w:val="en"/>
        </w:rPr>
        <w:t xml:space="preserve"> </w:t>
      </w:r>
      <w:r>
        <w:rPr>
          <w:rStyle w:val="hps"/>
          <w:lang w:val="en"/>
        </w:rPr>
        <w:t>HTTPS</w:t>
      </w:r>
      <w:r>
        <w:rPr>
          <w:lang w:val="en"/>
        </w:rPr>
        <w:t xml:space="preserve"> </w:t>
      </w:r>
      <w:r>
        <w:rPr>
          <w:rStyle w:val="hps"/>
          <w:lang w:val="en"/>
        </w:rPr>
        <w:t>connection.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is a self</w:t>
      </w:r>
      <w:r>
        <w:rPr>
          <w:lang w:val="en"/>
        </w:rPr>
        <w:t xml:space="preserve"> </w:t>
      </w:r>
      <w:r>
        <w:rPr>
          <w:rStyle w:val="hps"/>
          <w:lang w:val="en"/>
        </w:rPr>
        <w:t>signed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or</w:t>
      </w:r>
      <w:r>
        <w:rPr>
          <w:lang w:val="en"/>
        </w:rPr>
        <w:t xml:space="preserve"> </w:t>
      </w:r>
      <w:r>
        <w:rPr>
          <w:rStyle w:val="hps"/>
          <w:lang w:val="en"/>
        </w:rPr>
        <w:t>a certificate</w:t>
      </w:r>
      <w:r>
        <w:rPr>
          <w:lang w:val="en"/>
        </w:rPr>
        <w:t xml:space="preserve"> </w:t>
      </w:r>
      <w:r>
        <w:rPr>
          <w:rStyle w:val="hps"/>
          <w:lang w:val="en"/>
        </w:rPr>
        <w:t>provided</w:t>
      </w:r>
      <w:r>
        <w:rPr>
          <w:lang w:val="en"/>
        </w:rPr>
        <w:t xml:space="preserve"> </w:t>
      </w:r>
      <w:r>
        <w:rPr>
          <w:rStyle w:val="hps"/>
          <w:lang w:val="en"/>
        </w:rPr>
        <w:t>by a</w:t>
      </w:r>
      <w:r>
        <w:rPr>
          <w:lang w:val="en"/>
        </w:rPr>
        <w:t xml:space="preserve"> </w:t>
      </w:r>
      <w:r>
        <w:rPr>
          <w:rStyle w:val="hps"/>
          <w:lang w:val="en"/>
        </w:rPr>
        <w:t>certification</w:t>
      </w:r>
      <w:r>
        <w:rPr>
          <w:lang w:val="en"/>
        </w:rPr>
        <w:t xml:space="preserve"> </w:t>
      </w:r>
      <w:r>
        <w:rPr>
          <w:rStyle w:val="hps"/>
          <w:lang w:val="en"/>
        </w:rPr>
        <w:t>authoritie</w:t>
      </w:r>
    </w:p>
    <w:p w:rsidR="002E7346" w:rsidRPr="00F54A80" w:rsidRDefault="00C477E3" w:rsidP="005B34A8">
      <w:pPr>
        <w:pStyle w:val="Heading5"/>
        <w:rPr>
          <w:lang w:val="en-US"/>
        </w:rPr>
      </w:pPr>
      <w:r>
        <w:rPr>
          <w:lang w:val="en-US"/>
        </w:rPr>
        <w:t>Admini</w:t>
      </w:r>
      <w:r w:rsidR="002E7346" w:rsidRPr="00F54A80">
        <w:rPr>
          <w:lang w:val="en-US"/>
        </w:rPr>
        <w:t>Self-signed certificate</w:t>
      </w:r>
    </w:p>
    <w:p w:rsidR="006027DC" w:rsidRPr="00F54A80" w:rsidRDefault="006027DC" w:rsidP="006027DC">
      <w:pPr>
        <w:rPr>
          <w:lang w:val="en-US"/>
        </w:rPr>
      </w:pPr>
      <w:r w:rsidRPr="00F54A80">
        <w:rPr>
          <w:lang w:val="en-US"/>
        </w:rPr>
        <w:t xml:space="preserve">This chapter is </w:t>
      </w:r>
      <w:r w:rsidR="002E7346" w:rsidRPr="00F54A80">
        <w:rPr>
          <w:lang w:val="en-US"/>
        </w:rPr>
        <w:t>only</w:t>
      </w:r>
      <w:r w:rsidRPr="00F54A80">
        <w:rPr>
          <w:lang w:val="en-US"/>
        </w:rPr>
        <w:t xml:space="preserve"> relevant if a self signed certificate</w:t>
      </w:r>
      <w:r w:rsidR="0055568F" w:rsidRPr="00F54A80">
        <w:rPr>
          <w:lang w:val="en-US"/>
        </w:rPr>
        <w:t xml:space="preserve"> </w:t>
      </w:r>
      <w:r w:rsidR="009A39B2" w:rsidRPr="00F54A80">
        <w:rPr>
          <w:lang w:val="en-US"/>
        </w:rPr>
        <w:t>is used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D5D24E8" wp14:editId="695DB20B">
                  <wp:extent cx="3962400" cy="2238375"/>
                  <wp:effectExtent l="0" t="0" r="0" b="9525"/>
                  <wp:docPr id="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844110" wp14:editId="4EC0E053">
                  <wp:extent cx="3962400" cy="2228850"/>
                  <wp:effectExtent l="0" t="0" r="0" b="0"/>
                  <wp:docPr id="15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Create Self-Signed Certificate…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86A9E00" wp14:editId="0D3C5BA4">
                  <wp:extent cx="3962400" cy="2219325"/>
                  <wp:effectExtent l="0" t="0" r="0" b="9525"/>
                  <wp:docPr id="15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Enter certificate name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F945CCC" wp14:editId="59B8DD1E">
                  <wp:extent cx="3952875" cy="3019425"/>
                  <wp:effectExtent l="0" t="0" r="9525" b="9525"/>
                  <wp:docPr id="15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407AE07" wp14:editId="55AC0C1F">
                  <wp:extent cx="3952875" cy="2219325"/>
                  <wp:effectExtent l="0" t="0" r="9525" b="9525"/>
                  <wp:docPr id="153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459E956" wp14:editId="48596D8C">
                  <wp:extent cx="3581400" cy="1666875"/>
                  <wp:effectExtent l="0" t="0" r="0" b="9525"/>
                  <wp:docPr id="15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29CC5D84" wp14:editId="202C59A3">
                  <wp:extent cx="3533775" cy="1914525"/>
                  <wp:effectExtent l="0" t="0" r="9525" b="9525"/>
                  <wp:docPr id="15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777D08" wp14:editId="63048C4C">
                  <wp:extent cx="3867150" cy="2095500"/>
                  <wp:effectExtent l="0" t="0" r="0" b="0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872B22" wp14:editId="1C8E83EE">
                  <wp:extent cx="3867150" cy="2095500"/>
                  <wp:effectExtent l="0" t="0" r="0" b="0"/>
                  <wp:docPr id="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680D5E" wp14:editId="0CD582B4">
                  <wp:extent cx="3924300" cy="1825443"/>
                  <wp:effectExtent l="0" t="0" r="0" b="381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7603E5AA" wp14:editId="0E8EA665">
                  <wp:extent cx="3533775" cy="1914525"/>
                  <wp:effectExtent l="0" t="0" r="9525" b="9525"/>
                  <wp:docPr id="3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C477E3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C477E3" w:rsidRPr="00F54A80" w:rsidRDefault="00C477E3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C477E3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9218EE" wp14:editId="2CD32AB1">
                  <wp:extent cx="3867150" cy="20955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7E3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Pr="00F54A80" w:rsidRDefault="00C477E3" w:rsidP="00C477E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created certificate friendly name)</w:t>
            </w:r>
          </w:p>
          <w:p w:rsidR="00C477E3" w:rsidRPr="00F54A80" w:rsidRDefault="00C477E3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77E3" w:rsidRDefault="000B434A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9A609" wp14:editId="3F038A07">
                  <wp:extent cx="3867150" cy="20955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613738" w:rsidRPr="00F54A80" w:rsidRDefault="00613738" w:rsidP="006137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613738" w:rsidRPr="00F54A80" w:rsidRDefault="00613738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0B434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D2F175" wp14:editId="0885D0DA">
                  <wp:extent cx="4033900" cy="1876425"/>
                  <wp:effectExtent l="0" t="0" r="508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</w:pPr>
    </w:p>
    <w:p w:rsidR="008A3A87" w:rsidRPr="00F54A80" w:rsidRDefault="008A3A87" w:rsidP="005B34A8">
      <w:pPr>
        <w:pStyle w:val="Heading5"/>
        <w:rPr>
          <w:lang w:val="en-US"/>
        </w:rPr>
      </w:pPr>
      <w:r w:rsidRPr="00F54A80">
        <w:rPr>
          <w:lang w:val="en-US"/>
        </w:rPr>
        <w:t>INTEL-FS CA certificate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This chapter is only relevant if an INTEL-FS certification authority certificate </w:t>
      </w:r>
      <w:r w:rsidR="006F1B62" w:rsidRPr="00F54A80">
        <w:rPr>
          <w:lang w:val="en-US"/>
        </w:rPr>
        <w:t>is used</w:t>
      </w:r>
    </w:p>
    <w:p w:rsidR="008A3A87" w:rsidRPr="00F54A80" w:rsidRDefault="008A3A87" w:rsidP="008A3A87">
      <w:pPr>
        <w:rPr>
          <w:lang w:val="en-US"/>
        </w:rPr>
      </w:pP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server. </w:t>
      </w:r>
      <w:r w:rsidR="003C549B" w:rsidRPr="00F54A80">
        <w:rPr>
          <w:lang w:val="en-US"/>
        </w:rPr>
        <w:t xml:space="preserve"> Please refer to chapter </w:t>
      </w:r>
      <w:r w:rsidR="00BF6F53" w:rsidRPr="00F54A80">
        <w:rPr>
          <w:lang w:val="en-US"/>
        </w:rPr>
        <w:t>“Certification Authority certificate installation”</w:t>
      </w:r>
      <w:r w:rsidR="003C549B"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="002551C3" w:rsidRPr="00F54A80">
        <w:rPr>
          <w:lang w:val="en-US"/>
        </w:rPr>
        <w:t xml:space="preserve"> </w:t>
      </w:r>
      <w:r w:rsidR="003C549B" w:rsidRPr="00F54A80">
        <w:rPr>
          <w:lang w:val="en-US"/>
        </w:rPr>
        <w:t>to learn</w:t>
      </w:r>
      <w:r w:rsidRPr="00F54A80">
        <w:rPr>
          <w:lang w:val="en-US"/>
        </w:rPr>
        <w:t xml:space="preserve"> how to install a such certificate.</w:t>
      </w:r>
    </w:p>
    <w:p w:rsidR="008A3A87" w:rsidRPr="00F54A80" w:rsidRDefault="008A3A87" w:rsidP="008A3A87">
      <w:pPr>
        <w:rPr>
          <w:lang w:val="en-US"/>
        </w:rPr>
      </w:pPr>
      <w:r w:rsidRPr="00F54A80">
        <w:rPr>
          <w:lang w:val="en-US"/>
        </w:rPr>
        <w:t xml:space="preserve">The certificate private key .p12 file shall be copy on the server desktop.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10A9E948" wp14:editId="61671777">
                  <wp:extent cx="3962400" cy="2238375"/>
                  <wp:effectExtent l="0" t="0" r="0" b="9525"/>
                  <wp:docPr id="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Certificates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Open Features</w:t>
            </w:r>
            <w:r w:rsidRPr="00F54A80">
              <w:rPr>
                <w:rFonts w:ascii="Times New Roman" w:hAnsi="Times New Roman"/>
                <w:lang w:val="en-US" w:eastAsia="fr-FR"/>
              </w:rPr>
              <w:t>” in pop-up menu.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4AFC25CB" wp14:editId="4642B65C">
                  <wp:extent cx="3962400" cy="2228850"/>
                  <wp:effectExtent l="0" t="0" r="0" b="0"/>
                  <wp:docPr id="160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Import…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85ACA8E" wp14:editId="1E1968FA">
                  <wp:extent cx="3962400" cy="2219325"/>
                  <wp:effectExtent l="0" t="0" r="0" b="9525"/>
                  <wp:docPr id="161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…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DD0BEC" wp14:editId="6E1F330D">
                  <wp:extent cx="2981325" cy="2143125"/>
                  <wp:effectExtent l="0" t="0" r="9525" b="9525"/>
                  <wp:docPr id="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0C0E9D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change the file filter form “.pfx” to “*.*” to allow all file types to be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F65D27" wp14:editId="2F607C82">
                  <wp:extent cx="4124325" cy="2581275"/>
                  <wp:effectExtent l="0" t="0" r="9525" b="9525"/>
                  <wp:docPr id="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If the private key is protected by a password,  type in it 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P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assword: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input area </w:t>
            </w:r>
          </w:p>
          <w:p w:rsidR="008D6008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D30C30">
            <w:pPr>
              <w:spacing w:before="0" w:after="0"/>
              <w:jc w:val="center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954AD0" wp14:editId="3163E142">
                  <wp:extent cx="2981325" cy="2143125"/>
                  <wp:effectExtent l="0" t="0" r="9525" b="9525"/>
                  <wp:docPr id="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E9D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8D6008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certificate should now appear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0E9D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C576B1" wp14:editId="35675CB6">
                  <wp:extent cx="4010025" cy="2343150"/>
                  <wp:effectExtent l="0" t="0" r="9525" b="0"/>
                  <wp:docPr id="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left area,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Default web site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Bindings…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595C87FC" wp14:editId="4DD9AE88">
                  <wp:extent cx="3952875" cy="2219325"/>
                  <wp:effectExtent l="0" t="0" r="9525" b="9525"/>
                  <wp:docPr id="16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3096508" wp14:editId="0A75C4A4">
                  <wp:extent cx="3581400" cy="1666875"/>
                  <wp:effectExtent l="0" t="0" r="0" b="9525"/>
                  <wp:docPr id="16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A87" w:rsidRPr="00F54A80" w:rsidTr="008454FF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8A3A87" w:rsidRPr="00F54A80" w:rsidRDefault="008A3A87" w:rsidP="008454F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A87" w:rsidRPr="00F54A80" w:rsidRDefault="00931834" w:rsidP="008454FF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3058E29" wp14:editId="672B98C7">
                  <wp:extent cx="3533775" cy="1914525"/>
                  <wp:effectExtent l="0" t="0" r="9525" b="9525"/>
                  <wp:docPr id="168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server IP address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90FAFD" wp14:editId="6AF97694">
                  <wp:extent cx="3867150" cy="2095500"/>
                  <wp:effectExtent l="0" t="0" r="0" b="0"/>
                  <wp:docPr id="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F09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5F09" w:rsidRPr="00F54A80" w:rsidRDefault="00915F09" w:rsidP="00915F09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915F09" w:rsidRPr="00F54A80" w:rsidRDefault="00915F09" w:rsidP="006D547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5F09" w:rsidRPr="00F54A80" w:rsidRDefault="00931834" w:rsidP="006D547B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6EE38" wp14:editId="5F2DCE1B">
                  <wp:extent cx="3867150" cy="2095500"/>
                  <wp:effectExtent l="0" t="0" r="0" b="0"/>
                  <wp:docPr id="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dd…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48D412" wp14:editId="33FCB6D1">
                  <wp:extent cx="3924300" cy="1825443"/>
                  <wp:effectExtent l="0" t="0" r="0" b="381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75" cy="182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T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ype: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https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00FE4892" wp14:editId="3632B7F2">
                  <wp:extent cx="3533775" cy="1914525"/>
                  <wp:effectExtent l="0" t="0" r="9525" b="9525"/>
                  <wp:docPr id="13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P address: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” drop-down list, select </w:t>
            </w:r>
            <w:r>
              <w:rPr>
                <w:rFonts w:ascii="Times New Roman" w:hAnsi="Times New Roman"/>
                <w:lang w:val="en-US" w:eastAsia="fr-FR"/>
              </w:rPr>
              <w:t>::1</w:t>
            </w:r>
          </w:p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This will create a loopback binding allowing connection to INTEL-FS application from an internet explorer running on the server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rFonts w:ascii="Times New Roman" w:hAnsi="Times New Roman"/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78D84" wp14:editId="4C8CD4A6">
                  <wp:extent cx="3867150" cy="2095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SL certificate:</w:t>
            </w:r>
            <w:r w:rsidRPr="00F54A80">
              <w:rPr>
                <w:rFonts w:ascii="Times New Roman" w:hAnsi="Times New Roman"/>
                <w:lang w:val="en-US" w:eastAsia="fr-FR"/>
              </w:rPr>
              <w:t>” drop-down list,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&lt;server-name&gt;</w:t>
            </w:r>
            <w:r w:rsidRPr="00F54A80">
              <w:rPr>
                <w:rFonts w:ascii="Times New Roman" w:hAnsi="Times New Roman"/>
                <w:lang w:val="en-US" w:eastAsia="fr-FR"/>
              </w:rPr>
              <w:t>” (ie newly inserted certificate friendly name)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Default="000B434A" w:rsidP="000B434A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C6BA06" wp14:editId="4FDB4A3A">
                  <wp:extent cx="3867150" cy="20955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6D547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OK</w:t>
            </w:r>
            <w:r w:rsidRPr="00F54A80">
              <w:rPr>
                <w:rFonts w:ascii="Times New Roman" w:hAnsi="Times New Roman"/>
                <w:lang w:val="en-US" w:eastAsia="fr-FR"/>
              </w:rPr>
              <w:t>” button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BB68F1" wp14:editId="72B59F2B">
                  <wp:extent cx="4033900" cy="1876425"/>
                  <wp:effectExtent l="0" t="0" r="508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75" cy="18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A87" w:rsidRPr="00F54A80" w:rsidRDefault="008A3A87" w:rsidP="00D30C30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t>VirusScan configuration</w:t>
      </w:r>
    </w:p>
    <w:p w:rsidR="00820E8D" w:rsidRPr="00F54A80" w:rsidRDefault="00820E8D" w:rsidP="00820E8D">
      <w:pPr>
        <w:rPr>
          <w:lang w:val="en-US"/>
        </w:rPr>
      </w:pPr>
      <w:r w:rsidRPr="00F54A80">
        <w:rPr>
          <w:lang w:val="en-US"/>
        </w:rPr>
        <w:t xml:space="preserve">VirusScan default configuration prevents INTEL-FS from sending notification mails. VirusScan </w:t>
      </w:r>
      <w:r w:rsidR="006F1B62" w:rsidRPr="00F54A80">
        <w:rPr>
          <w:lang w:val="en-US"/>
        </w:rPr>
        <w:t xml:space="preserve">shall be configured </w:t>
      </w:r>
      <w:r w:rsidRPr="00F54A80">
        <w:rPr>
          <w:lang w:val="en-US"/>
        </w:rPr>
        <w:t>to allow INTEL-FS to send</w:t>
      </w:r>
      <w:r w:rsidR="000A76EB" w:rsidRPr="00F54A80">
        <w:rPr>
          <w:lang w:val="en-US"/>
        </w:rPr>
        <w:t xml:space="preserve"> mail</w:t>
      </w:r>
      <w:r w:rsidRPr="00F54A80">
        <w:rPr>
          <w:lang w:val="en-US"/>
        </w:rPr>
        <w:t>.</w:t>
      </w:r>
    </w:p>
    <w:p w:rsidR="003C549B" w:rsidRPr="00F54A80" w:rsidRDefault="003C549B" w:rsidP="00820E8D">
      <w:pPr>
        <w:rPr>
          <w:lang w:val="en-US"/>
        </w:rPr>
      </w:pPr>
      <w:r w:rsidRPr="00F54A80">
        <w:rPr>
          <w:lang w:val="en-US"/>
        </w:rPr>
        <w:t>Please refer to chapter “Virus</w:t>
      </w:r>
      <w:r w:rsidR="001517B9" w:rsidRPr="00F54A80">
        <w:rPr>
          <w:lang w:val="en-US"/>
        </w:rPr>
        <w:t>S</w:t>
      </w:r>
      <w:r w:rsidRPr="00F54A80">
        <w:rPr>
          <w:lang w:val="en-US"/>
        </w:rPr>
        <w:t xml:space="preserve">can”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configure VirusScan.</w:t>
      </w:r>
    </w:p>
    <w:p w:rsidR="000736DA" w:rsidRDefault="000736DA" w:rsidP="00820E8D">
      <w:pPr>
        <w:rPr>
          <w:lang w:val="en-US"/>
        </w:rPr>
      </w:pPr>
    </w:p>
    <w:p w:rsidR="000B434A" w:rsidRPr="00F54A80" w:rsidRDefault="000B434A" w:rsidP="00820E8D">
      <w:pPr>
        <w:rPr>
          <w:lang w:val="en-US"/>
        </w:rPr>
      </w:pPr>
    </w:p>
    <w:p w:rsidR="00172326" w:rsidRPr="00F54A80" w:rsidRDefault="00172326" w:rsidP="005B34A8">
      <w:pPr>
        <w:pStyle w:val="Heading4"/>
        <w:rPr>
          <w:lang w:val="en-US"/>
        </w:rPr>
      </w:pPr>
      <w:r w:rsidRPr="00F54A80">
        <w:rPr>
          <w:lang w:val="en-US"/>
        </w:rPr>
        <w:t>“Publication source” configuration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By default, “publication source” of the site is set to “ACO”, to set an other value edit E:\WebAppli\Intelfs\WebSection.AppSettingsMain.config  web app xml configuration file and update value of key “PublicationSource”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lastRenderedPageBreak/>
        <w:t>E.G.</w:t>
      </w:r>
    </w:p>
    <w:p w:rsidR="00172326" w:rsidRPr="00F54A80" w:rsidRDefault="00172326" w:rsidP="00172326">
      <w:pPr>
        <w:rPr>
          <w:lang w:val="en-US"/>
        </w:rPr>
      </w:pPr>
      <w:r w:rsidRPr="00F54A80">
        <w:rPr>
          <w:lang w:val="en-US"/>
        </w:rPr>
        <w:t>&lt;add key="PublicationSource" value="XXXX" /&gt; where XXXX is the new value.</w:t>
      </w:r>
    </w:p>
    <w:p w:rsidR="00172326" w:rsidRPr="00F54A80" w:rsidRDefault="00172326" w:rsidP="00820E8D">
      <w:pPr>
        <w:rPr>
          <w:lang w:val="en-US"/>
        </w:rPr>
      </w:pPr>
      <w:r w:rsidRPr="00F54A80">
        <w:rPr>
          <w:b/>
          <w:color w:val="FF0000"/>
          <w:lang w:val="en-US"/>
        </w:rPr>
        <w:t>WARNING</w:t>
      </w:r>
      <w:r w:rsidRPr="00F54A80">
        <w:rPr>
          <w:lang w:val="en-US"/>
        </w:rPr>
        <w:t xml:space="preserve">: </w:t>
      </w:r>
      <w:r w:rsidRPr="00F54A80">
        <w:rPr>
          <w:rStyle w:val="hps"/>
          <w:lang w:val="en-US"/>
        </w:rPr>
        <w:t>Once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objects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 created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the database,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this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value can not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be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changed.</w:t>
      </w:r>
    </w:p>
    <w:p w:rsidR="000736DA" w:rsidRPr="00F54A80" w:rsidRDefault="00E55C0F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Default </w:t>
      </w:r>
      <w:r w:rsidR="007244A4" w:rsidRPr="00F54A80">
        <w:rPr>
          <w:lang w:val="en-US"/>
        </w:rPr>
        <w:t>“</w:t>
      </w:r>
      <w:r w:rsidRPr="00F54A80">
        <w:rPr>
          <w:lang w:val="en-US"/>
        </w:rPr>
        <w:t>g</w:t>
      </w:r>
      <w:r w:rsidR="000736DA" w:rsidRPr="00F54A80">
        <w:rPr>
          <w:lang w:val="en-US"/>
        </w:rPr>
        <w:t xml:space="preserve">roups </w:t>
      </w:r>
      <w:r w:rsidR="007244A4" w:rsidRPr="00F54A80">
        <w:rPr>
          <w:lang w:val="en-US"/>
        </w:rPr>
        <w:t>of permission”</w:t>
      </w:r>
      <w:r w:rsidR="000736DA" w:rsidRPr="00F54A80">
        <w:rPr>
          <w:lang w:val="en-US"/>
        </w:rPr>
        <w:t xml:space="preserve"> configuration</w:t>
      </w:r>
    </w:p>
    <w:p w:rsidR="003C549B" w:rsidRDefault="000736DA" w:rsidP="00820E8D">
      <w:pPr>
        <w:rPr>
          <w:lang w:val="en-US"/>
        </w:rPr>
      </w:pPr>
      <w:r w:rsidRPr="00F54A80">
        <w:rPr>
          <w:lang w:val="en-US"/>
        </w:rPr>
        <w:t xml:space="preserve">There’s a default group </w:t>
      </w:r>
      <w:r w:rsidR="00020496" w:rsidRPr="00F54A80">
        <w:rPr>
          <w:lang w:val="en-US"/>
        </w:rPr>
        <w:t>of</w:t>
      </w:r>
      <w:r w:rsidRPr="00F54A80">
        <w:rPr>
          <w:lang w:val="en-US"/>
        </w:rPr>
        <w:t xml:space="preserve"> permissions configuration file embedded into INTEL-FS installation. The application </w:t>
      </w:r>
      <w:r w:rsidR="000A76EB" w:rsidRPr="00F54A80">
        <w:rPr>
          <w:lang w:val="en-US"/>
        </w:rPr>
        <w:t>IntelFSGroupFromC</w:t>
      </w:r>
      <w:r w:rsidR="006E1C1E" w:rsidRPr="00F54A80">
        <w:rPr>
          <w:lang w:val="en-US"/>
        </w:rPr>
        <w:t>sv</w:t>
      </w:r>
      <w:r w:rsidR="000A76EB" w:rsidRPr="00F54A80">
        <w:rPr>
          <w:lang w:val="en-US"/>
        </w:rPr>
        <w:t xml:space="preserve"> inserts these default groups and permissions into INTEL-FS databases.</w:t>
      </w:r>
    </w:p>
    <w:p w:rsidR="00A2411F" w:rsidRDefault="00A2411F" w:rsidP="00820E8D">
      <w:pPr>
        <w:rPr>
          <w:lang w:val="en-US"/>
        </w:rPr>
      </w:pPr>
      <w:r>
        <w:rPr>
          <w:lang w:val="en-US"/>
        </w:rPr>
        <w:t xml:space="preserve">If that default “groups of permission” configuration file is not valid, replace </w:t>
      </w:r>
      <w:r w:rsidRPr="00A2411F">
        <w:rPr>
          <w:lang w:val="en-US"/>
        </w:rPr>
        <w:t>CSV file GroupsDefinition.csv located in the directory E:\WebAppli\Tools</w:t>
      </w:r>
      <w:r>
        <w:rPr>
          <w:lang w:val="en-US"/>
        </w:rPr>
        <w:t xml:space="preserve"> with the new “groups of permission” configuration.</w:t>
      </w: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39" type="#_x0000_t75" style="width:303pt;height:316.5pt" o:ole="">
                  <v:imagedata r:id="rId82" o:title=""/>
                </v:shape>
                <o:OLEObject Type="Embed" ProgID="PBrush" ShapeID="_x0000_i1039" DrawAspect="Content" ObjectID="_1588590564" r:id="rId253"/>
              </w:object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8289C" wp14:editId="1A2AC968">
                  <wp:extent cx="4019973" cy="2088199"/>
                  <wp:effectExtent l="0" t="0" r="0" b="762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326" w:rsidRDefault="00172326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  <w:r>
        <w:rPr>
          <w:lang w:val="en-US"/>
        </w:rPr>
        <w:t>Steps below shall be performed on the workstation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4C1978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On a workstation, l</w:t>
            </w:r>
            <w:r w:rsidR="00172326" w:rsidRPr="00F54A80">
              <w:rPr>
                <w:lang w:val="en-US" w:eastAsia="fr-FR"/>
              </w:rPr>
              <w:t xml:space="preserve">aunch Internet explorer 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D615C" wp14:editId="430D0AAC">
                  <wp:extent cx="4029075" cy="2524125"/>
                  <wp:effectExtent l="0" t="0" r="9525" b="9525"/>
                  <wp:docPr id="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https://server-name.domainname/intelfs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F32E3" wp14:editId="6D301676">
                  <wp:extent cx="4029075" cy="2524125"/>
                  <wp:effectExtent l="0" t="0" r="9525" b="9525"/>
                  <wp:docPr id="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DAB190" wp14:editId="28DAD587">
                  <wp:extent cx="3990975" cy="2505075"/>
                  <wp:effectExtent l="0" t="0" r="9525" b="9525"/>
                  <wp:docPr id="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>” type in Administrator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installation.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931834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E6B51" wp14:editId="6BA7E302">
                  <wp:extent cx="4019550" cy="2524125"/>
                  <wp:effectExtent l="0" t="0" r="0" b="9525"/>
                  <wp:docPr id="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326" w:rsidRPr="00F54A80" w:rsidTr="0017232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 result view is displayed</w:t>
            </w: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</w:p>
          <w:p w:rsidR="00172326" w:rsidRPr="00F54A80" w:rsidRDefault="00172326" w:rsidP="00172326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Exit internet explorer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2326" w:rsidRPr="00F54A80" w:rsidRDefault="007C2CC9" w:rsidP="00172326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BCA2D0" wp14:editId="39BECC5F">
                  <wp:extent cx="4093045" cy="2657475"/>
                  <wp:effectExtent l="0" t="0" r="3175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22" cy="265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549B" w:rsidRDefault="003C549B" w:rsidP="00820E8D">
      <w:pPr>
        <w:rPr>
          <w:lang w:val="en-US"/>
        </w:rPr>
      </w:pPr>
    </w:p>
    <w:p w:rsidR="004F7BE9" w:rsidRDefault="004F7BE9" w:rsidP="00820E8D">
      <w:pPr>
        <w:rPr>
          <w:lang w:val="en-US"/>
        </w:rPr>
      </w:pPr>
      <w:r>
        <w:rPr>
          <w:lang w:val="en-US"/>
        </w:rPr>
        <w:t>Steps below shall be performed on INTEL-FS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 INTEL-FS server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a command prompt window running as administrator, set current directory to E:\WebAppli\Tools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it-IT" w:eastAsia="fr-FR"/>
              </w:rPr>
              <w:t xml:space="preserve"> in</w:t>
            </w:r>
            <w:r w:rsidRPr="00F67A4C">
              <w:rPr>
                <w:rFonts w:ascii="Times New Roman" w:hAnsi="Times New Roman"/>
                <w:color w:val="000000"/>
                <w:lang w:val="it-IT" w:eastAsia="fr-FR"/>
              </w:rPr>
              <w:t xml:space="preserve"> 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E:\</w:t>
            </w:r>
          </w:p>
          <w:p w:rsidR="00BC214D" w:rsidRPr="00F67A4C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it-IT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it-IT" w:eastAsia="fr-FR"/>
              </w:rPr>
              <w:t>cd E:\WebAppli\Tools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BC214D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B324F0" wp14:editId="5E9CEF84">
                  <wp:extent cx="4000500" cy="2019300"/>
                  <wp:effectExtent l="0" t="0" r="0" b="0"/>
                  <wp:docPr id="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14D" w:rsidRPr="00F54A80" w:rsidTr="00F704C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Stop iis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EE38B0" w:rsidRPr="00EE38B0" w:rsidRDefault="00F04E5F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</w:t>
            </w:r>
            <w:r w:rsidR="00EE38B0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stop</w:t>
            </w:r>
          </w:p>
          <w:p w:rsid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Run IntelFSGroupFromCsv.exe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BC214D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.\ IntelFSGroup</w:t>
            </w:r>
            <w:r w:rsidR="001C3444">
              <w:rPr>
                <w:rFonts w:ascii="Times New Roman" w:hAnsi="Times New Roman"/>
                <w:b/>
                <w:color w:val="000000"/>
                <w:lang w:val="en-US" w:eastAsia="fr-FR"/>
              </w:rPr>
              <w:t>s</w:t>
            </w: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FromCsv.exe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csv file import is completed, Restart iis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</w:t>
            </w:r>
            <w:r w:rsidR="00EE38B0">
              <w:rPr>
                <w:rFonts w:ascii="Times New Roman" w:hAnsi="Times New Roman"/>
                <w:color w:val="000000"/>
                <w:lang w:val="en-US" w:eastAsia="fr-FR"/>
              </w:rPr>
              <w:t xml:space="preserve"> in</w:t>
            </w:r>
          </w:p>
          <w:p w:rsidR="00BC214D" w:rsidRPr="00EE38B0" w:rsidRDefault="00EE38B0" w:rsidP="00F704C1">
            <w:pPr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</w:t>
            </w:r>
            <w:r w:rsidR="00BC214D" w:rsidRPr="00EE38B0">
              <w:rPr>
                <w:rFonts w:ascii="Times New Roman" w:hAnsi="Times New Roman"/>
                <w:b/>
                <w:color w:val="000000"/>
                <w:lang w:val="en-US" w:eastAsia="fr-FR"/>
              </w:rPr>
              <w:t>isreset /restart</w:t>
            </w: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C214D" w:rsidRPr="00F54A80" w:rsidRDefault="00BC214D" w:rsidP="00F704C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IIS is restarted,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14D" w:rsidRPr="00F54A80" w:rsidRDefault="00F155D4" w:rsidP="00F704C1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3365" w:dyaOrig="7245">
                <v:shape id="_x0000_i1040" type="#_x0000_t75" style="width:315pt;height:170.25pt" o:ole="">
                  <v:imagedata r:id="rId260" o:title=""/>
                </v:shape>
                <o:OLEObject Type="Embed" ProgID="PBrush" ShapeID="_x0000_i1040" DrawAspect="Content" ObjectID="_1588590565" r:id="rId261"/>
              </w:object>
            </w:r>
          </w:p>
        </w:tc>
      </w:tr>
    </w:tbl>
    <w:p w:rsidR="00BC214D" w:rsidRDefault="00BC214D" w:rsidP="00820E8D">
      <w:pPr>
        <w:rPr>
          <w:lang w:val="en-US"/>
        </w:rPr>
      </w:pPr>
    </w:p>
    <w:p w:rsidR="00BC214D" w:rsidRPr="00F54A80" w:rsidRDefault="00BC214D" w:rsidP="00820E8D">
      <w:pPr>
        <w:rPr>
          <w:lang w:val="en-US"/>
        </w:rPr>
      </w:pPr>
    </w:p>
    <w:p w:rsidR="00E55C0F" w:rsidRPr="00F54A80" w:rsidRDefault="00911EB0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NATO systems </w:t>
      </w:r>
      <w:r w:rsidR="00A77121" w:rsidRPr="00F54A80">
        <w:rPr>
          <w:lang w:val="en-US"/>
        </w:rPr>
        <w:t>server</w:t>
      </w:r>
      <w:r w:rsidRPr="00F54A80">
        <w:rPr>
          <w:lang w:val="en-US"/>
        </w:rPr>
        <w:t>’s</w:t>
      </w:r>
      <w:r w:rsidR="00A77121" w:rsidRPr="00F54A80">
        <w:rPr>
          <w:lang w:val="en-US"/>
        </w:rPr>
        <w:t xml:space="preserve"> IP addresses configuration</w:t>
      </w:r>
    </w:p>
    <w:p w:rsidR="00911EB0" w:rsidRPr="00F54A80" w:rsidRDefault="00911EB0" w:rsidP="00911EB0">
      <w:pPr>
        <w:rPr>
          <w:lang w:val="en-US"/>
        </w:rPr>
      </w:pPr>
      <w:r w:rsidRPr="00F54A80">
        <w:rPr>
          <w:lang w:val="en-US"/>
        </w:rPr>
        <w:t>NATO systems server’s IP addresses shall be configured. To learn how to configure these settings, please refer to chapter “</w:t>
      </w:r>
      <w:bookmarkStart w:id="204" w:name="_Toc417549870"/>
      <w:r w:rsidRPr="00F54A80">
        <w:rPr>
          <w:lang w:val="en-US"/>
        </w:rPr>
        <w:t>External server’s IP addresses configuration</w:t>
      </w:r>
      <w:bookmarkEnd w:id="204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9125B8" w:rsidRDefault="00911EB0" w:rsidP="00820E8D">
      <w:pPr>
        <w:rPr>
          <w:lang w:val="en-US"/>
        </w:rPr>
      </w:pPr>
      <w:r w:rsidRPr="00F54A80">
        <w:rPr>
          <w:rStyle w:val="hps"/>
          <w:lang w:val="en-US"/>
        </w:rPr>
        <w:t xml:space="preserve">To learn how to configure </w:t>
      </w:r>
      <w:r w:rsidRPr="00F54A80">
        <w:rPr>
          <w:lang w:val="en-US"/>
        </w:rPr>
        <w:t xml:space="preserve">BICES server’s IP addresses, please refer to chapter “BICES server’s IP addresses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27C8D" w:rsidRDefault="00627C8D" w:rsidP="00820E8D">
      <w:pPr>
        <w:rPr>
          <w:lang w:val="en-US"/>
        </w:rPr>
      </w:pPr>
    </w:p>
    <w:p w:rsidR="00627C8D" w:rsidRDefault="00627C8D" w:rsidP="00627C8D">
      <w:pPr>
        <w:pStyle w:val="Heading4"/>
        <w:rPr>
          <w:lang w:val="en-US"/>
        </w:rPr>
      </w:pPr>
      <w:r>
        <w:rPr>
          <w:lang w:val="en-US"/>
        </w:rPr>
        <w:t>NITB listener activation</w:t>
      </w:r>
    </w:p>
    <w:p w:rsidR="00627C8D" w:rsidRDefault="00627C8D" w:rsidP="00627C8D">
      <w:pPr>
        <w:rPr>
          <w:lang w:val="en"/>
        </w:rPr>
      </w:pPr>
      <w:r>
        <w:rPr>
          <w:lang w:val="en-US"/>
        </w:rPr>
        <w:t xml:space="preserve">NITB listener shall be enabled. </w:t>
      </w:r>
      <w:r>
        <w:rPr>
          <w:rStyle w:val="hps"/>
          <w:lang w:val="en"/>
        </w:rPr>
        <w:t xml:space="preserve">If this listener is not enabled, INTEL-FS do not sent informations to NITB. By default this listener is disabled. </w:t>
      </w:r>
    </w:p>
    <w:p w:rsidR="00627C8D" w:rsidRPr="00F54A80" w:rsidRDefault="00627C8D" w:rsidP="00820E8D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To learn how to enable NITB listener, please refer to chapter “NITB listener activation” in </w:t>
      </w:r>
      <w:r w:rsidRPr="00F54A80">
        <w:rPr>
          <w:lang w:val="en-US"/>
        </w:rPr>
        <w:t xml:space="preserve">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9A5C82" w:rsidP="005B34A8">
      <w:pPr>
        <w:pStyle w:val="Heading4"/>
        <w:rPr>
          <w:lang w:val="en-US"/>
        </w:rPr>
      </w:pPr>
      <w:r>
        <w:rPr>
          <w:lang w:val="en-US"/>
        </w:rPr>
        <w:t>i</w:t>
      </w:r>
      <w:r w:rsidR="008E728B" w:rsidRPr="00F54A80">
        <w:rPr>
          <w:lang w:val="en-US"/>
        </w:rPr>
        <w:t>I</w:t>
      </w:r>
      <w:r w:rsidR="00636087" w:rsidRPr="00F54A80">
        <w:rPr>
          <w:lang w:val="en-US"/>
        </w:rPr>
        <w:t>B</w:t>
      </w:r>
      <w:r w:rsidR="008E728B" w:rsidRPr="00F54A80">
        <w:rPr>
          <w:lang w:val="en-US"/>
        </w:rPr>
        <w:t>ridge configuration</w:t>
      </w:r>
    </w:p>
    <w:p w:rsidR="008B43D0" w:rsidRDefault="008B43D0" w:rsidP="007B537B">
      <w:pPr>
        <w:jc w:val="left"/>
        <w:rPr>
          <w:lang w:val="en-US"/>
        </w:rPr>
      </w:pPr>
      <w:r>
        <w:rPr>
          <w:lang w:val="en-US"/>
        </w:rPr>
        <w:t>On INTEL-FS server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274489">
        <w:rPr>
          <w:rStyle w:val="hps"/>
          <w:b/>
          <w:lang w:val="en-US"/>
        </w:rPr>
        <w:t>“20160114_NU_iBridge-Mapping-Files_1.0.0.zip”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A14D82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>Copy</w:t>
      </w:r>
      <w:r w:rsidR="00A14D82" w:rsidRPr="00274489">
        <w:rPr>
          <w:lang w:val="en-US"/>
        </w:rPr>
        <w:t xml:space="preserve"> </w:t>
      </w:r>
      <w:r w:rsidR="00401A86">
        <w:rPr>
          <w:lang w:val="en-US"/>
        </w:rPr>
        <w:t xml:space="preserve">the extracted </w:t>
      </w:r>
      <w:r w:rsidR="00A14D82" w:rsidRPr="00274489">
        <w:rPr>
          <w:lang w:val="en-US"/>
        </w:rPr>
        <w:t xml:space="preserve">IBridge configuration files (.ibg) </w:t>
      </w:r>
      <w:r w:rsidRPr="00274489">
        <w:rPr>
          <w:lang w:val="en-US"/>
        </w:rPr>
        <w:t>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401A86" w:rsidRPr="003C1E5B" w:rsidRDefault="00401A86" w:rsidP="00274489">
      <w:pPr>
        <w:pStyle w:val="ListParagraph"/>
        <w:numPr>
          <w:ilvl w:val="0"/>
          <w:numId w:val="66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20160114_NU_iBridge-Symbology_1.0.0.zip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Pr="00274489" w:rsidRDefault="004D5D03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>the extracted content</w:t>
      </w:r>
      <w:r w:rsidRPr="00274489">
        <w:rPr>
          <w:lang w:val="en-US"/>
        </w:rPr>
        <w:t xml:space="preserve"> to the dedicated share</w:t>
      </w:r>
      <w:r w:rsidR="000C3EF2" w:rsidRPr="00274489">
        <w:rPr>
          <w:lang w:val="en-US"/>
        </w:rPr>
        <w:t>d</w:t>
      </w:r>
      <w:r w:rsidRPr="00274489">
        <w:rPr>
          <w:lang w:val="en-US"/>
        </w:rPr>
        <w:t xml:space="preserve"> folder. (cf prerequisite </w:t>
      </w:r>
      <w:r w:rsidRPr="00274489">
        <w:rPr>
          <w:lang w:val="en-US"/>
        </w:rPr>
        <w:fldChar w:fldCharType="begin"/>
      </w:r>
      <w:r w:rsidRPr="00274489">
        <w:rPr>
          <w:lang w:val="en-US"/>
        </w:rPr>
        <w:instrText xml:space="preserve"> REF _Ref419206814 \r \h </w:instrText>
      </w:r>
      <w:r w:rsidRPr="00274489">
        <w:rPr>
          <w:lang w:val="en-US"/>
        </w:rPr>
      </w:r>
      <w:r w:rsidRPr="00274489">
        <w:rPr>
          <w:lang w:val="en-US"/>
        </w:rPr>
        <w:fldChar w:fldCharType="separate"/>
      </w:r>
      <w:r w:rsidR="003C1E5B">
        <w:rPr>
          <w:lang w:val="en-US"/>
        </w:rPr>
        <w:t>(36)</w:t>
      </w:r>
      <w:r w:rsidRPr="00274489">
        <w:rPr>
          <w:lang w:val="en-US"/>
        </w:rPr>
        <w:fldChar w:fldCharType="end"/>
      </w:r>
      <w:r w:rsidRPr="00274489">
        <w:rPr>
          <w:lang w:val="en-US"/>
        </w:rPr>
        <w:t>)</w:t>
      </w:r>
    </w:p>
    <w:p w:rsidR="008B43D0" w:rsidRDefault="008B43D0" w:rsidP="004D5D03">
      <w:pPr>
        <w:jc w:val="left"/>
        <w:rPr>
          <w:lang w:val="en-US"/>
        </w:rPr>
      </w:pPr>
      <w:r>
        <w:rPr>
          <w:lang w:val="en-US"/>
        </w:rPr>
        <w:t xml:space="preserve">On each workstation using </w:t>
      </w:r>
      <w:r w:rsidRPr="00F54A80">
        <w:rPr>
          <w:lang w:val="en-US"/>
        </w:rPr>
        <w:t>IBridge Analyst’s Notebook</w:t>
      </w:r>
      <w:r>
        <w:rPr>
          <w:lang w:val="en-US"/>
        </w:rPr>
        <w:t xml:space="preserve">  </w:t>
      </w:r>
    </w:p>
    <w:p w:rsidR="00401A86" w:rsidRPr="003C1E5B" w:rsidRDefault="00401A86" w:rsidP="00274489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8B43D0" w:rsidRDefault="00320D1A" w:rsidP="00274489">
      <w:pPr>
        <w:pStyle w:val="ListParagraph"/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 xml:space="preserve">Bridge icons files (.png) to </w:t>
      </w:r>
      <w:r>
        <w:t>"C:\Program Files (x86)\Common Files\i2 Shared\Images 8.5\Basic\Icons"</w:t>
      </w:r>
    </w:p>
    <w:p w:rsidR="00401A86" w:rsidRPr="007F5874" w:rsidRDefault="00401A86" w:rsidP="00401A86">
      <w:pPr>
        <w:pStyle w:val="ListParagraph"/>
        <w:numPr>
          <w:ilvl w:val="0"/>
          <w:numId w:val="67"/>
        </w:numPr>
        <w:rPr>
          <w:lang w:val="en-US"/>
        </w:rPr>
      </w:pPr>
      <w:r w:rsidRPr="00401A86">
        <w:rPr>
          <w:rStyle w:val="hps"/>
          <w:lang w:val="en-US"/>
        </w:rPr>
        <w:t xml:space="preserve">Unarchive the content of the zip file </w:t>
      </w:r>
      <w:r w:rsidRPr="007F5874">
        <w:rPr>
          <w:rStyle w:val="hps"/>
          <w:b/>
          <w:lang w:val="en-US"/>
        </w:rPr>
        <w:t>“</w:t>
      </w:r>
      <w:r w:rsidRPr="00401A86">
        <w:rPr>
          <w:rStyle w:val="hps"/>
          <w:b/>
          <w:lang w:val="en-US"/>
        </w:rPr>
        <w:t>20160114_NU_iBridge-Printers_Icons_1.0.0.zip</w:t>
      </w:r>
      <w:r w:rsidRPr="007F5874">
        <w:rPr>
          <w:rStyle w:val="hps"/>
          <w:b/>
          <w:lang w:val="en-US"/>
        </w:rPr>
        <w:t>”</w:t>
      </w:r>
      <w:r>
        <w:rPr>
          <w:rStyle w:val="hps"/>
          <w:lang w:val="en-US"/>
        </w:rPr>
        <w:t xml:space="preserve"> located on </w:t>
      </w:r>
      <w:r w:rsidRPr="007F5874">
        <w:rPr>
          <w:b/>
          <w:lang w:val="en-US"/>
        </w:rPr>
        <w:t>“DVD IntelFS Application”</w:t>
      </w:r>
      <w:r>
        <w:rPr>
          <w:b/>
          <w:lang w:val="en-US"/>
        </w:rPr>
        <w:t xml:space="preserve"> </w:t>
      </w:r>
      <w:r>
        <w:rPr>
          <w:rStyle w:val="hps"/>
          <w:lang w:val="en-US"/>
        </w:rPr>
        <w:t xml:space="preserve">DVD </w:t>
      </w:r>
    </w:p>
    <w:p w:rsidR="00320D1A" w:rsidRPr="00274489" w:rsidRDefault="00320D1A" w:rsidP="00274489">
      <w:pPr>
        <w:pStyle w:val="ListParagraph"/>
        <w:rPr>
          <w:lang w:val="en-US"/>
        </w:rPr>
      </w:pPr>
      <w:r w:rsidRPr="00274489">
        <w:rPr>
          <w:lang w:val="en-US"/>
        </w:rPr>
        <w:t xml:space="preserve">Copy </w:t>
      </w:r>
      <w:r w:rsidR="00401A86">
        <w:rPr>
          <w:lang w:val="en-US"/>
        </w:rPr>
        <w:t xml:space="preserve">the extracted </w:t>
      </w:r>
      <w:r w:rsidRPr="00274489">
        <w:rPr>
          <w:lang w:val="en-US"/>
        </w:rPr>
        <w:t>iBridge printers</w:t>
      </w:r>
      <w:r w:rsidR="00401A86">
        <w:rPr>
          <w:lang w:val="en-US"/>
        </w:rPr>
        <w:t xml:space="preserve"> icons</w:t>
      </w:r>
      <w:r w:rsidRPr="00274489">
        <w:rPr>
          <w:lang w:val="en-US"/>
        </w:rPr>
        <w:t xml:space="preserve"> files (.bmp) to </w:t>
      </w:r>
      <w:r>
        <w:t>"</w:t>
      </w:r>
      <w:r w:rsidRPr="00320D1A">
        <w:t xml:space="preserve"> </w:t>
      </w:r>
      <w:r>
        <w:t>C:\Program Files (x86)\Common Files\i2 Shared\Images 8.5\Legacy Support\Basic\Printer\Icons"</w:t>
      </w:r>
    </w:p>
    <w:p w:rsidR="008B43D0" w:rsidRDefault="008B43D0" w:rsidP="004D5D03">
      <w:pPr>
        <w:jc w:val="left"/>
        <w:rPr>
          <w:lang w:val="en-US"/>
        </w:rPr>
      </w:pPr>
    </w:p>
    <w:p w:rsidR="003D5100" w:rsidRPr="00F54A80" w:rsidRDefault="003D5100" w:rsidP="005B34A8">
      <w:pPr>
        <w:pStyle w:val="Heading5"/>
        <w:rPr>
          <w:lang w:val="en-US"/>
        </w:rPr>
      </w:pPr>
      <w:r w:rsidRPr="00F54A80">
        <w:rPr>
          <w:lang w:val="en-US"/>
        </w:rPr>
        <w:lastRenderedPageBreak/>
        <w:t xml:space="preserve">Remote SQL </w:t>
      </w:r>
      <w:r w:rsidR="00792F9E" w:rsidRPr="00F54A80">
        <w:rPr>
          <w:lang w:val="en-US"/>
        </w:rPr>
        <w:t xml:space="preserve">server </w:t>
      </w:r>
      <w:r w:rsidRPr="00F54A80">
        <w:rPr>
          <w:lang w:val="en-US"/>
        </w:rPr>
        <w:t>connection activation</w:t>
      </w:r>
    </w:p>
    <w:p w:rsidR="003D5100" w:rsidRDefault="003D5100" w:rsidP="00B1596D">
      <w:pPr>
        <w:rPr>
          <w:lang w:val="en-US"/>
        </w:rPr>
      </w:pPr>
      <w:r w:rsidRPr="00F54A80">
        <w:rPr>
          <w:lang w:val="en-US"/>
        </w:rPr>
        <w:t xml:space="preserve">Workstations using IBridge Analyst’s Notebook shall be able to remote access INTEL-FS server SQL server.  To allow these connections </w:t>
      </w:r>
      <w:r w:rsidR="00DC419E"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 w:rsidR="00DC419E">
        <w:rPr>
          <w:lang w:val="en-US"/>
        </w:rPr>
        <w:t>, named SQL,</w:t>
      </w:r>
      <w:r w:rsidRPr="00F54A80">
        <w:rPr>
          <w:lang w:val="en-US"/>
        </w:rPr>
        <w:t xml:space="preserve"> on INTEL-FS server firewall</w:t>
      </w:r>
      <w:r w:rsidR="006F1B62" w:rsidRPr="00F54A80">
        <w:rPr>
          <w:lang w:val="en-US"/>
        </w:rPr>
        <w:t xml:space="preserve"> </w:t>
      </w:r>
      <w:r w:rsidR="00DC419E">
        <w:rPr>
          <w:lang w:val="en-US"/>
        </w:rPr>
        <w:t xml:space="preserve">allowing TCP port 1433 </w:t>
      </w:r>
      <w:r w:rsidR="006F1B62" w:rsidRPr="00F54A80">
        <w:rPr>
          <w:lang w:val="en-US"/>
        </w:rPr>
        <w:t>shall be created</w:t>
      </w:r>
      <w:r w:rsidRPr="00F54A80">
        <w:rPr>
          <w:lang w:val="en-US"/>
        </w:rPr>
        <w:t>.</w:t>
      </w:r>
    </w:p>
    <w:p w:rsidR="00DC419E" w:rsidRPr="00F54A80" w:rsidRDefault="00DC419E" w:rsidP="00B1596D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bookmarkStart w:id="205" w:name="_Toc417915786"/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bookmarkEnd w:id="205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3D5100" w:rsidRPr="00F54A80" w:rsidRDefault="003D5100" w:rsidP="00B1596D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>SQL access configuration</w:t>
      </w:r>
    </w:p>
    <w:p w:rsidR="004B7078" w:rsidRPr="00F54A80" w:rsidRDefault="004B7078" w:rsidP="004B7078">
      <w:pPr>
        <w:rPr>
          <w:lang w:val="en-US"/>
        </w:rPr>
      </w:pPr>
      <w:r w:rsidRPr="00F54A80">
        <w:rPr>
          <w:lang w:val="en-US"/>
        </w:rPr>
        <w:t>To access iBridge SQL base, a valid windows account</w:t>
      </w:r>
      <w:r w:rsidR="009C7EBD">
        <w:rPr>
          <w:lang w:val="en-US"/>
        </w:rPr>
        <w:t xml:space="preserve"> or group</w:t>
      </w:r>
      <w:r w:rsidR="006F1B62" w:rsidRPr="00F54A80">
        <w:rPr>
          <w:lang w:val="en-US"/>
        </w:rPr>
        <w:t xml:space="preserve">, with </w:t>
      </w:r>
      <w:r w:rsidRPr="00F54A80">
        <w:rPr>
          <w:lang w:val="en-US"/>
        </w:rPr>
        <w:t>read access on Operational and Operational_IBridgeViews</w:t>
      </w:r>
      <w:r w:rsidR="003D5100" w:rsidRPr="00F54A80">
        <w:rPr>
          <w:lang w:val="en-US"/>
        </w:rPr>
        <w:t xml:space="preserve"> </w:t>
      </w:r>
      <w:r w:rsidR="002D2D49">
        <w:t>Exercise, Exercise _IBridgeViews, Training and Training_IBridgeViews  SQL databases</w:t>
      </w:r>
      <w:r w:rsidR="006F1B62" w:rsidRPr="00F54A80">
        <w:rPr>
          <w:lang w:val="en-US"/>
        </w:rPr>
        <w:t xml:space="preserve"> shall be available.</w:t>
      </w:r>
    </w:p>
    <w:p w:rsidR="004B7078" w:rsidRPr="00F54A80" w:rsidRDefault="00DC419E" w:rsidP="004B7078">
      <w:pPr>
        <w:rPr>
          <w:lang w:val="en-US"/>
        </w:rPr>
      </w:pPr>
      <w:r>
        <w:rPr>
          <w:lang w:val="en-US"/>
        </w:rPr>
        <w:t xml:space="preserve">To learn how to perform these configurations, </w:t>
      </w:r>
      <w:r w:rsidRPr="00F54A80">
        <w:rPr>
          <w:lang w:val="en-US"/>
        </w:rPr>
        <w:t xml:space="preserve">please refer to chapter </w:t>
      </w:r>
      <w:r w:rsidR="00567008">
        <w:rPr>
          <w:lang w:val="en-US"/>
        </w:rPr>
        <w:t>“</w:t>
      </w:r>
      <w:r>
        <w:rPr>
          <w:lang w:val="en-US"/>
        </w:rPr>
        <w:t>SQL Access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4B7078" w:rsidRPr="00F54A80" w:rsidRDefault="004B7078" w:rsidP="004B7078">
      <w:pPr>
        <w:rPr>
          <w:lang w:val="en-US"/>
        </w:rPr>
      </w:pPr>
    </w:p>
    <w:p w:rsidR="004B7078" w:rsidRPr="00F54A80" w:rsidRDefault="004B7078" w:rsidP="005B34A8">
      <w:pPr>
        <w:pStyle w:val="Heading5"/>
        <w:rPr>
          <w:lang w:val="en-US"/>
        </w:rPr>
      </w:pPr>
      <w:r w:rsidRPr="00F54A80">
        <w:rPr>
          <w:lang w:val="en-US"/>
        </w:rPr>
        <w:t xml:space="preserve">Analyst notebook </w:t>
      </w:r>
      <w:r w:rsidR="002D2D49">
        <w:rPr>
          <w:lang w:val="en-US"/>
        </w:rPr>
        <w:t>configuration</w:t>
      </w:r>
    </w:p>
    <w:p w:rsidR="00567008" w:rsidRDefault="00567008" w:rsidP="004B7078">
      <w:pPr>
        <w:rPr>
          <w:lang w:val="en-US"/>
        </w:rPr>
      </w:pPr>
      <w:r>
        <w:rPr>
          <w:lang w:val="en-US"/>
        </w:rPr>
        <w:t xml:space="preserve">To learn how to configure Analyst notebook connection settings, </w:t>
      </w:r>
      <w:r w:rsidRPr="00F54A80">
        <w:rPr>
          <w:lang w:val="en-US"/>
        </w:rPr>
        <w:t>please refer to chapter</w:t>
      </w:r>
      <w:r w:rsidR="0059428D">
        <w:rPr>
          <w:lang w:val="en-US"/>
        </w:rPr>
        <w:t>s</w:t>
      </w:r>
      <w:r w:rsidRPr="00F54A80">
        <w:rPr>
          <w:lang w:val="en-US"/>
        </w:rPr>
        <w:t xml:space="preserve"> </w:t>
      </w:r>
      <w:r>
        <w:rPr>
          <w:lang w:val="en-US"/>
        </w:rPr>
        <w:t>“Analyst notebook connection settings</w:t>
      </w:r>
      <w:r w:rsidRPr="00F54A80">
        <w:rPr>
          <w:lang w:val="en-US"/>
        </w:rPr>
        <w:t xml:space="preserve">” </w:t>
      </w:r>
      <w:r w:rsidR="0059428D">
        <w:rPr>
          <w:lang w:val="en-US"/>
        </w:rPr>
        <w:t xml:space="preserve">and “Analyst notebook configuration”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8E728B" w:rsidRPr="00F54A80" w:rsidRDefault="002D2D49" w:rsidP="003573C6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This configuration shall be performed for each workstation using Analyst notebook to acess </w:t>
      </w:r>
      <w:r w:rsidR="007B537B">
        <w:rPr>
          <w:rStyle w:val="hps"/>
          <w:lang w:val="en-US"/>
        </w:rPr>
        <w:t>SQL databases.</w:t>
      </w:r>
      <w:r>
        <w:rPr>
          <w:rStyle w:val="hps"/>
          <w:lang w:val="en-US"/>
        </w:rPr>
        <w:t xml:space="preserve">  </w:t>
      </w:r>
    </w:p>
    <w:p w:rsidR="001615A1" w:rsidRPr="00F54A80" w:rsidRDefault="001615A1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WebService </w:t>
      </w:r>
      <w:r w:rsidR="00BB78D0">
        <w:rPr>
          <w:lang w:val="en-US"/>
        </w:rPr>
        <w:t>authentication configuration</w:t>
      </w:r>
    </w:p>
    <w:p w:rsidR="00AA7F2E" w:rsidRDefault="00AA7F2E" w:rsidP="00E71A5C">
      <w:pPr>
        <w:rPr>
          <w:lang w:val="en-US"/>
        </w:rPr>
      </w:pPr>
      <w:r>
        <w:rPr>
          <w:lang w:val="en-US"/>
        </w:rPr>
        <w:t>INTEL-FS web services may be used with 2 different authentication methods:</w:t>
      </w:r>
    </w:p>
    <w:p w:rsidR="00AA7F2E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Windows authentication</w:t>
      </w:r>
    </w:p>
    <w:p w:rsidR="00AA7F2E" w:rsidRPr="00274489" w:rsidRDefault="00AA7F2E" w:rsidP="0027448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Certificate authentication</w:t>
      </w:r>
    </w:p>
    <w:p w:rsidR="00AA7F2E" w:rsidRDefault="00BB78D0">
      <w:pPr>
        <w:rPr>
          <w:rStyle w:val="hps"/>
          <w:lang w:val="en"/>
        </w:rPr>
      </w:pPr>
      <w:r>
        <w:rPr>
          <w:rStyle w:val="hps"/>
          <w:lang w:val="en"/>
        </w:rPr>
        <w:t>In</w:t>
      </w:r>
      <w:r>
        <w:rPr>
          <w:lang w:val="en"/>
        </w:rPr>
        <w:t xml:space="preserve"> </w:t>
      </w:r>
      <w:r>
        <w:rPr>
          <w:rStyle w:val="hps"/>
          <w:lang w:val="en"/>
        </w:rPr>
        <w:t xml:space="preserve">both </w:t>
      </w:r>
      <w:r>
        <w:rPr>
          <w:lang w:val="en"/>
        </w:rPr>
        <w:t xml:space="preserve"> </w:t>
      </w:r>
      <w:r>
        <w:rPr>
          <w:rStyle w:val="hps"/>
          <w:lang w:val="en"/>
        </w:rPr>
        <w:t>case,</w:t>
      </w:r>
      <w:r>
        <w:rPr>
          <w:lang w:val="en"/>
        </w:rPr>
        <w:t xml:space="preserve"> </w:t>
      </w:r>
      <w:r>
        <w:rPr>
          <w:rStyle w:val="hps"/>
          <w:lang w:val="en"/>
        </w:rPr>
        <w:t>a user account</w:t>
      </w:r>
      <w:r>
        <w:rPr>
          <w:lang w:val="en"/>
        </w:rPr>
        <w:t xml:space="preserve"> </w:t>
      </w:r>
      <w:r>
        <w:rPr>
          <w:rStyle w:val="hps"/>
          <w:lang w:val="en"/>
        </w:rPr>
        <w:t>shall be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Application.</w:t>
      </w:r>
    </w:p>
    <w:p w:rsidR="00BB78D0" w:rsidRDefault="00BB78D0">
      <w:pPr>
        <w:rPr>
          <w:lang w:val="en-US"/>
        </w:rPr>
      </w:pPr>
      <w:r>
        <w:rPr>
          <w:rStyle w:val="hps"/>
          <w:lang w:val="en"/>
        </w:rPr>
        <w:t>For windows authentication, this user account shall matched the windows session account. In this case the workstation and the INTEL-FS server shall be in the same domain.</w:t>
      </w:r>
    </w:p>
    <w:p w:rsidR="00AA7F2E" w:rsidRPr="00274489" w:rsidRDefault="00BB78D0">
      <w:pPr>
        <w:rPr>
          <w:lang w:val="en-US"/>
        </w:rPr>
      </w:pPr>
      <w:r>
        <w:rPr>
          <w:lang w:val="en-US"/>
        </w:rPr>
        <w:t xml:space="preserve">For certificate authentication a dedicated web services certificate shall be created and </w:t>
      </w:r>
      <w:r>
        <w:rPr>
          <w:rStyle w:val="hps"/>
          <w:lang w:val="en"/>
        </w:rPr>
        <w:t>this user account shall correspond to this certificate</w:t>
      </w:r>
      <w:r>
        <w:rPr>
          <w:lang w:val="en-US"/>
        </w:rPr>
        <w:t xml:space="preserve">. </w:t>
      </w:r>
    </w:p>
    <w:p w:rsidR="00E71A5C" w:rsidRPr="00F54A80" w:rsidRDefault="00BB78D0" w:rsidP="00E71A5C">
      <w:pPr>
        <w:rPr>
          <w:lang w:val="en-US"/>
        </w:rPr>
      </w:pPr>
      <w:r w:rsidRPr="00F54A80">
        <w:rPr>
          <w:lang w:val="en-US"/>
        </w:rPr>
        <w:t>Th</w:t>
      </w:r>
      <w:r>
        <w:rPr>
          <w:lang w:val="en-US"/>
        </w:rPr>
        <w:t>e remainder of this</w:t>
      </w:r>
      <w:r w:rsidRPr="00F54A80">
        <w:rPr>
          <w:lang w:val="en-US"/>
        </w:rPr>
        <w:t xml:space="preserve"> </w:t>
      </w:r>
      <w:r w:rsidR="00E71A5C" w:rsidRPr="00F54A80">
        <w:rPr>
          <w:lang w:val="en-US"/>
        </w:rPr>
        <w:t xml:space="preserve">chapter describes how to </w:t>
      </w:r>
      <w:r w:rsidR="00A30895">
        <w:rPr>
          <w:lang w:val="en-US"/>
        </w:rPr>
        <w:t>creat</w:t>
      </w:r>
      <w:r w:rsidR="008C4B9A">
        <w:rPr>
          <w:lang w:val="en-US"/>
        </w:rPr>
        <w:t>e</w:t>
      </w:r>
      <w:r w:rsidR="00A30895" w:rsidRPr="00F54A80">
        <w:rPr>
          <w:lang w:val="en-US"/>
        </w:rPr>
        <w:t xml:space="preserve"> </w:t>
      </w:r>
      <w:r w:rsidR="00E71A5C" w:rsidRPr="00F54A80">
        <w:rPr>
          <w:lang w:val="en-US"/>
        </w:rPr>
        <w:t>web services certificate.</w:t>
      </w:r>
      <w:r w:rsidR="00AA7F2E">
        <w:rPr>
          <w:lang w:val="en-US"/>
        </w:rPr>
        <w:t xml:space="preserve"> </w:t>
      </w:r>
    </w:p>
    <w:p w:rsidR="00EB78CC" w:rsidRPr="00F54A80" w:rsidRDefault="00A30895" w:rsidP="005B34A8">
      <w:pPr>
        <w:pStyle w:val="Heading5"/>
        <w:rPr>
          <w:lang w:val="en-US"/>
        </w:rPr>
      </w:pPr>
      <w:r>
        <w:rPr>
          <w:lang w:val="en-US"/>
        </w:rPr>
        <w:t>Certificate</w:t>
      </w:r>
      <w:r w:rsidRPr="00F54A80">
        <w:rPr>
          <w:lang w:val="en-US"/>
        </w:rPr>
        <w:t xml:space="preserve"> </w:t>
      </w:r>
      <w:r>
        <w:rPr>
          <w:lang w:val="en-US"/>
        </w:rPr>
        <w:t>creation</w:t>
      </w:r>
    </w:p>
    <w:p w:rsidR="00FC2FCA" w:rsidRPr="00F54A80" w:rsidRDefault="00FC2FCA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On INTEL-FS server, select “</w:t>
            </w:r>
            <w:r w:rsidRPr="00F54A80">
              <w:rPr>
                <w:b/>
                <w:lang w:val="en-US" w:eastAsia="fr-FR"/>
              </w:rPr>
              <w:t>Start</w:t>
            </w:r>
            <w:r w:rsidRPr="00F54A80">
              <w:rPr>
                <w:lang w:val="en-US" w:eastAsia="fr-FR"/>
              </w:rPr>
              <w:t>”, in Search programs and files input area type in mmc</w:t>
            </w:r>
          </w:p>
          <w:p w:rsidR="00E71A5C" w:rsidRPr="00F54A80" w:rsidRDefault="00E71A5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mmc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D7D1C" wp14:editId="45D57310">
                  <wp:extent cx="4000500" cy="2381250"/>
                  <wp:effectExtent l="0" t="0" r="0" b="0"/>
                  <wp:docPr id="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menu bar, </w:t>
            </w:r>
            <w:r w:rsidR="00DB576C">
              <w:rPr>
                <w:lang w:val="en-US" w:eastAsia="fr-FR"/>
              </w:rPr>
              <w:t>click</w:t>
            </w:r>
            <w:r w:rsidR="00DB576C" w:rsidRPr="00F54A80">
              <w:rPr>
                <w:lang w:val="en-US" w:eastAsia="fr-FR"/>
              </w:rPr>
              <w:t xml:space="preserve">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File</w:t>
            </w:r>
            <w:r w:rsidRPr="00F54A80">
              <w:rPr>
                <w:lang w:val="en-US" w:eastAsia="fr-FR"/>
              </w:rPr>
              <w:t>” in popup menu select “</w:t>
            </w:r>
            <w:r w:rsidRPr="00F54A80">
              <w:rPr>
                <w:b/>
                <w:lang w:val="en-US" w:eastAsia="fr-FR"/>
              </w:rPr>
              <w:t>Add/Remove Snap-in…</w:t>
            </w:r>
            <w:r w:rsidRPr="00F54A80">
              <w:rPr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C0920" wp14:editId="6AE6E212">
                  <wp:extent cx="3990975" cy="2781300"/>
                  <wp:effectExtent l="0" t="0" r="9525" b="0"/>
                  <wp:docPr id="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 xml:space="preserve">Available </w:t>
            </w:r>
            <w:r w:rsidRPr="00F54A80">
              <w:rPr>
                <w:b/>
                <w:u w:val="single"/>
                <w:lang w:val="en-US" w:eastAsia="fr-FR"/>
              </w:rPr>
              <w:t>s</w:t>
            </w:r>
            <w:r w:rsidRPr="00F54A80">
              <w:rPr>
                <w:b/>
                <w:lang w:val="en-US" w:eastAsia="fr-FR"/>
              </w:rPr>
              <w:t>nap-ins:</w:t>
            </w:r>
            <w:r w:rsidRPr="00F54A80">
              <w:rPr>
                <w:lang w:val="en-US" w:eastAsia="fr-FR"/>
              </w:rPr>
              <w:t>” area, Select “</w:t>
            </w:r>
            <w:r w:rsidRPr="00F54A80">
              <w:rPr>
                <w:b/>
                <w:lang w:val="en-US" w:eastAsia="fr-FR"/>
              </w:rPr>
              <w:t>Certificates</w:t>
            </w:r>
            <w:r w:rsidRPr="00F54A80">
              <w:rPr>
                <w:lang w:val="en-US" w:eastAsia="fr-FR"/>
              </w:rPr>
              <w:t>”</w:t>
            </w:r>
          </w:p>
          <w:p w:rsidR="00DB576C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</w:p>
          <w:p w:rsidR="00DB576C" w:rsidRPr="00F54A80" w:rsidRDefault="00DB576C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7BB763" wp14:editId="43372B8E">
                  <wp:extent cx="4000500" cy="2771775"/>
                  <wp:effectExtent l="0" t="0" r="0" b="9525"/>
                  <wp:docPr id="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Select “</w:t>
            </w:r>
            <w:r w:rsidRPr="00F54A80">
              <w:rPr>
                <w:b/>
                <w:u w:val="single"/>
                <w:lang w:val="en-US" w:eastAsia="fr-FR"/>
              </w:rPr>
              <w:t>C</w:t>
            </w:r>
            <w:r w:rsidRPr="00F54A80">
              <w:rPr>
                <w:b/>
                <w:lang w:val="en-US" w:eastAsia="fr-FR"/>
              </w:rPr>
              <w:t>omputer account</w:t>
            </w:r>
            <w:r w:rsidRPr="00F54A80">
              <w:rPr>
                <w:lang w:val="en-US" w:eastAsia="fr-FR"/>
              </w:rPr>
              <w:t>” radio button</w:t>
            </w:r>
          </w:p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N</w:t>
            </w:r>
            <w:r w:rsidRPr="00F54A80">
              <w:rPr>
                <w:b/>
                <w:lang w:val="en-US" w:eastAsia="fr-FR"/>
              </w:rPr>
              <w:t>ext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723A7" wp14:editId="059F8C92">
                  <wp:extent cx="4038600" cy="2943225"/>
                  <wp:effectExtent l="0" t="0" r="0" b="9525"/>
                  <wp:docPr id="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E07AC7" wp14:editId="42D317E8">
                  <wp:extent cx="4029075" cy="2933700"/>
                  <wp:effectExtent l="0" t="0" r="9525" b="0"/>
                  <wp:docPr id="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u w:val="single"/>
                <w:lang w:val="en-US" w:eastAsia="fr-FR"/>
              </w:rPr>
              <w:t>A</w:t>
            </w:r>
            <w:r w:rsidRPr="00F54A80">
              <w:rPr>
                <w:b/>
                <w:lang w:val="en-US" w:eastAsia="fr-FR"/>
              </w:rPr>
              <w:t>dd &gt;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90389" wp14:editId="071979F6">
                  <wp:extent cx="4000500" cy="2781300"/>
                  <wp:effectExtent l="0" t="0" r="0" b="0"/>
                  <wp:docPr id="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A5C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Click “</w:t>
            </w:r>
            <w:r w:rsidRPr="00F54A80">
              <w:rPr>
                <w:b/>
                <w:lang w:val="en-US" w:eastAsia="fr-FR"/>
              </w:rPr>
              <w:t>Finish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A5C" w:rsidRPr="00F54A80" w:rsidRDefault="00931834" w:rsidP="000B11C9">
            <w:pPr>
              <w:tabs>
                <w:tab w:val="left" w:pos="1305"/>
              </w:tabs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688803" wp14:editId="0036DD65">
                  <wp:extent cx="4105275" cy="2981325"/>
                  <wp:effectExtent l="0" t="0" r="9525" b="9525"/>
                  <wp:docPr id="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4469D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0B11C9" w:rsidP="000B11C9">
            <w:pPr>
              <w:tabs>
                <w:tab w:val="left" w:pos="1215"/>
              </w:tabs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ab/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3D81A5F" wp14:editId="24788E93">
                  <wp:extent cx="4019550" cy="2800350"/>
                  <wp:effectExtent l="0" t="0" r="0" b="0"/>
                  <wp:docPr id="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89" w:rsidRPr="00F54A80" w:rsidTr="004469D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1E2589" w:rsidP="004469D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2589" w:rsidRPr="00F54A80" w:rsidRDefault="00931834" w:rsidP="004469D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025A05" wp14:editId="354449A2">
                  <wp:extent cx="4019550" cy="2257425"/>
                  <wp:effectExtent l="0" t="0" r="0" b="9525"/>
                  <wp:docPr id="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A5C" w:rsidRDefault="00E71A5C" w:rsidP="00E71A5C">
      <w:pPr>
        <w:rPr>
          <w:lang w:val="en-US"/>
        </w:rPr>
      </w:pPr>
    </w:p>
    <w:p w:rsidR="00947AF7" w:rsidRDefault="00947AF7" w:rsidP="00E71A5C">
      <w:pPr>
        <w:rPr>
          <w:lang w:val="en-US"/>
        </w:rPr>
      </w:pPr>
      <w:r>
        <w:rPr>
          <w:lang w:val="en-US"/>
        </w:rPr>
        <w:t>Server certificate configuration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DB576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 copy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3C2E77"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 it in E:.</w:t>
            </w:r>
          </w:p>
          <w:p w:rsidR="00C87203" w:rsidRDefault="003C2E77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eastAsia="fr-FR"/>
              </w:rPr>
              <w:t>&lt;Date&gt;_NU_WSCertificateTools_&lt;Version&gt;.zip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is located 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DVD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="00250A45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DVD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IntelFS Application</w:t>
            </w:r>
            <w:r w:rsidR="00250A45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C87203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DB576C" w:rsidRPr="00F54A80" w:rsidRDefault="00C87203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folder E:\Tools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576C" w:rsidRPr="00F54A80" w:rsidRDefault="00DB576C" w:rsidP="00A30895">
            <w:pPr>
              <w:spacing w:before="0" w:after="0"/>
              <w:jc w:val="left"/>
              <w:rPr>
                <w:lang w:val="en-US" w:eastAsia="fr-FR"/>
              </w:rPr>
            </w:pP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393FD1" w:rsidRPr="00F54A80" w:rsidRDefault="00393FD1" w:rsidP="00C8720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F54A80" w:rsidRDefault="00393FD1" w:rsidP="00A30895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4A49DCE9">
                <v:shape id="_x0000_i1041" type="#_x0000_t75" style="width:303pt;height:316.5pt" o:ole="">
                  <v:imagedata r:id="rId82" o:title=""/>
                </v:shape>
                <o:OLEObject Type="Embed" ProgID="PBrush" ShapeID="_x0000_i1041" DrawAspect="Content" ObjectID="_1588590566" r:id="rId271"/>
              </w:object>
            </w:r>
          </w:p>
        </w:tc>
      </w:tr>
      <w:tr w:rsidR="00393FD1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the dos command prompt window, goto folder E:\Tools</w:t>
            </w:r>
          </w:p>
          <w:p w:rsidR="00393FD1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393FD1" w:rsidRP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Tools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3FD1" w:rsidRPr="00393FD1" w:rsidRDefault="00393FD1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9A133" wp14:editId="2D39D0BC">
                  <wp:extent cx="4118972" cy="19495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45" cy="195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Using notepad.exe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, edit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E:\Tools\SetupValid.bat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Replace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##SITEID## by the logical identifier of the site (server name) (cf chap 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instrText xml:space="preserve"> \* MERGEFORMAT </w:instrTex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 xml:space="preserve"> )</w:t>
            </w:r>
          </w:p>
          <w:p w:rsidR="00251F13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Note this the value of the key “ServerName” in WebSection.AppSettingsMain.config xml configuration file located in folder E:\WebAppli\Intelfs</w:t>
            </w:r>
          </w:p>
          <w:p w:rsidR="00C87203" w:rsidRPr="00274489" w:rsidRDefault="00251F1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51F13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Save and close SetupValid.bat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C87203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098069" wp14:editId="6D8FF3E4">
                  <wp:extent cx="4047249" cy="924250"/>
                  <wp:effectExtent l="0" t="0" r="0" b="9525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21" cy="93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393FD1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dos command prompt window</w:t>
            </w:r>
            <w:r w:rsidR="007B1CA5">
              <w:rPr>
                <w:rFonts w:ascii="Times New Roman" w:hAnsi="Times New Roman"/>
                <w:color w:val="000000"/>
                <w:lang w:val="en-US" w:eastAsia="fr-FR"/>
              </w:rPr>
              <w:t>, run SetupValid.bat</w:t>
            </w: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.\SetupValid.bat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8C5110" wp14:editId="100EA78F">
                  <wp:extent cx="4075836" cy="1929155"/>
                  <wp:effectExtent l="0" t="0" r="127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08" cy="19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onfirm password: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3EDD23" wp14:editId="0FB6466F">
                  <wp:extent cx="3005943" cy="2061713"/>
                  <wp:effectExtent l="0" t="0" r="4445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88" cy="2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C87203" w:rsidRPr="00274489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B8C512" wp14:editId="716D3EF1">
                  <wp:extent cx="2668521" cy="1742536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499" cy="17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AC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FAC" w:rsidRDefault="00453FAC" w:rsidP="00453FA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453FAC" w:rsidRDefault="00453FAC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3FAC" w:rsidRDefault="00453FAC" w:rsidP="007B1CA5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14A9FA" wp14:editId="3EC98A0D">
                  <wp:extent cx="2668522" cy="1742536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81" cy="17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1CA5" w:rsidRDefault="007B1CA5" w:rsidP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P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assword: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intelfs</w:t>
            </w:r>
          </w:p>
          <w:p w:rsidR="00C87203" w:rsidRDefault="00C87203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1CA5" w:rsidRPr="00274489" w:rsidRDefault="007B1C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7B1CA5" w:rsidP="00274489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1F155" wp14:editId="2F543733">
                  <wp:extent cx="2639683" cy="1723704"/>
                  <wp:effectExtent l="0" t="0" r="889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41" cy="17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D26972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26972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1F3826" w:rsidP="00274489">
            <w:pPr>
              <w:tabs>
                <w:tab w:val="left" w:pos="2242"/>
              </w:tabs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D679E4" wp14:editId="5B0EFBEA">
                  <wp:extent cx="4023350" cy="2320505"/>
                  <wp:effectExtent l="0" t="0" r="0" b="381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090" cy="23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203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274489" w:rsidRDefault="00D26972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brand new created certificate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203" w:rsidRPr="00F54A80" w:rsidRDefault="00D26972" w:rsidP="00A30895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12465" w:dyaOrig="2385">
                <v:shape id="_x0000_i1042" type="#_x0000_t75" style="width:315pt;height:60.75pt" o:ole="">
                  <v:imagedata r:id="rId279" o:title=""/>
                </v:shape>
                <o:OLEObject Type="Embed" ProgID="PBrush" ShapeID="_x0000_i1042" DrawAspect="Content" ObjectID="_1588590567" r:id="rId280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IntelFSPocServer  certificate,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D26972" w:rsidP="00A30895">
            <w:pPr>
              <w:spacing w:before="0" w:after="0"/>
              <w:jc w:val="left"/>
            </w:pPr>
            <w:r>
              <w:object w:dxaOrig="6240" w:dyaOrig="3255">
                <v:shape id="_x0000_i1043" type="#_x0000_t75" style="width:312pt;height:162.75pt" o:ole="">
                  <v:imagedata r:id="rId281" o:title=""/>
                </v:shape>
                <o:OLEObject Type="Embed" ProgID="PBrush" ShapeID="_x0000_i1043" DrawAspect="Content" ObjectID="_1588590568" r:id="rId282"/>
              </w:object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322E9" wp14:editId="6CBF3BDA">
                  <wp:extent cx="3137309" cy="3786997"/>
                  <wp:effectExtent l="0" t="0" r="6350" b="4445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84" cy="378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nter the object names to select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NETWORK SERVICE</w:t>
            </w: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53728" w:rsidRDefault="00453728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C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 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453728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81A05" wp14:editId="57BB2D5F">
                  <wp:extent cx="3766236" cy="2001067"/>
                  <wp:effectExtent l="0" t="0" r="5715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497" cy="200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972" w:rsidRPr="00F54A80" w:rsidTr="00A3089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A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A30895" w:rsidRDefault="00A30895" w:rsidP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A30895" w:rsidRDefault="00A3089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6972" w:rsidRDefault="00A3089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88395" wp14:editId="216CBE74">
                  <wp:extent cx="3347050" cy="4040172"/>
                  <wp:effectExtent l="0" t="0" r="635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43" cy="40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947AF7">
      <w:pPr>
        <w:pStyle w:val="Paragraphe"/>
        <w:jc w:val="center"/>
        <w:rPr>
          <w:lang w:val="en-US"/>
        </w:rPr>
      </w:pPr>
    </w:p>
    <w:p w:rsidR="005B04C7" w:rsidRDefault="005B04C7" w:rsidP="00274489">
      <w:pPr>
        <w:pStyle w:val="Heading5"/>
        <w:rPr>
          <w:lang w:val="en-US"/>
        </w:rPr>
      </w:pPr>
      <w:r>
        <w:rPr>
          <w:lang w:val="en-US"/>
        </w:rPr>
        <w:t>Certificate export</w:t>
      </w:r>
    </w:p>
    <w:p w:rsidR="005B04C7" w:rsidRPr="00D42727" w:rsidRDefault="005B04C7" w:rsidP="00274489">
      <w:pPr>
        <w:rPr>
          <w:lang w:val="en-US"/>
        </w:rPr>
      </w:pPr>
      <w:r>
        <w:rPr>
          <w:lang w:val="en-US"/>
        </w:rPr>
        <w:t>The  procedure below describes how to export the certificate previously created.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453FA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ight click IntelFSPocServer  certificate, in pop up menu select “</w:t>
            </w:r>
            <w:r w:rsidR="00251A77"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 w:rsidR="00251A77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D42727">
            <w:pPr>
              <w:spacing w:before="0" w:after="0"/>
              <w:jc w:val="left"/>
            </w:pPr>
            <w:r>
              <w:object w:dxaOrig="6150" w:dyaOrig="2835">
                <v:shape id="_x0000_i1044" type="#_x0000_t75" style="width:307.5pt;height:141.75pt" o:ole="">
                  <v:imagedata r:id="rId286" o:title=""/>
                </v:shape>
                <o:OLEObject Type="Embed" ProgID="PBrush" ShapeID="_x0000_i1044" DrawAspect="Content" ObjectID="_1588590569" r:id="rId287"/>
              </w:object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251A77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31B04" wp14:editId="34C04F1B">
                  <wp:extent cx="3452986" cy="310974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27" cy="3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tabs>
                <w:tab w:val="left" w:pos="2608"/>
              </w:tabs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A792CD" wp14:editId="47B7B410">
                  <wp:extent cx="3438703" cy="3096883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867" cy="31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DC6769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83B1BC" wp14:editId="70467706">
                  <wp:extent cx="3611116" cy="3252159"/>
                  <wp:effectExtent l="0" t="0" r="8890" b="571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46" cy="32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A77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ClientCertificate.cer</w:t>
            </w: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1A77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511970" wp14:editId="7449CC0E">
                  <wp:extent cx="3602435" cy="3244339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89" cy="325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769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6769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62447" wp14:editId="284AA6EA">
                  <wp:extent cx="3735638" cy="3364302"/>
                  <wp:effectExtent l="0" t="0" r="0" b="762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33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BF5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BF5" w:rsidRDefault="00E71BF5" w:rsidP="00274489">
            <w:pPr>
              <w:spacing w:before="0" w:after="0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220CB" wp14:editId="2DE0F805">
                  <wp:extent cx="1743075" cy="1200150"/>
                  <wp:effectExtent l="0" t="0" r="9525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AF7" w:rsidRDefault="00947AF7" w:rsidP="00E71A5C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Using mmc tool (previously configurated), 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Console Root\Certificates (Local Computer)\Personal\Certificates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node, right click IntelFSPocServer  certificate, in pop up menu select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All Tasks &gt; Manage Private Keys…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object w:dxaOrig="6150" w:dyaOrig="2835" w14:anchorId="7AE7EF16">
                <v:shape id="_x0000_i1045" type="#_x0000_t75" style="width:307.5pt;height:141.75pt" o:ole="">
                  <v:imagedata r:id="rId286" o:title=""/>
                </v:shape>
                <o:OLEObject Type="Embed" ProgID="PBrush" ShapeID="_x0000_i1045" DrawAspect="Content" ObjectID="_1588590570" r:id="rId294"/>
              </w:object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A979D5A" wp14:editId="157C4EC1">
                  <wp:extent cx="3554083" cy="3200795"/>
                  <wp:effectExtent l="0" t="0" r="889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06" cy="320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es, export the private key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radio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BF6B1D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E5F969" wp14:editId="7D9E0CEE">
                  <wp:extent cx="3620696" cy="3260785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827" cy="326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62F3DB" wp14:editId="7631F9E3">
                  <wp:extent cx="3831424" cy="3450566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967" cy="345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C77CA" wp14:editId="6E9C8A06">
                  <wp:extent cx="3812267" cy="3433314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298" cy="34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F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ile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input area, type in Valid</w:t>
            </w:r>
          </w:p>
          <w:p w:rsidR="0086666F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3F68FC" w:rsidRDefault="0086666F" w:rsidP="0086666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67FBF3" wp14:editId="5E393ED1">
                  <wp:extent cx="3908053" cy="351957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18" cy="352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2BB1D7" wp14:editId="08525DC0">
                  <wp:extent cx="3888893" cy="3502325"/>
                  <wp:effectExtent l="0" t="0" r="0" b="317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59" cy="35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3F68FC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E33DA7" wp14:editId="5AC124A1">
                  <wp:extent cx="1743075" cy="1200150"/>
                  <wp:effectExtent l="0" t="0" r="952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FC" w:rsidTr="00D42727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windows explorer, browse to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C:\Windows\System32</w:t>
            </w: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6666F" w:rsidRDefault="0086666F" w:rsidP="00D42727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Copy exported certifcates files ValidClient.pfx and ClientCertificate.cer to install them later on a work station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8FC" w:rsidRDefault="0086666F" w:rsidP="00D42727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72315" wp14:editId="2CF9BA5E">
                  <wp:extent cx="3968910" cy="1816095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859" cy="182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A77" w:rsidRPr="00F54A80" w:rsidRDefault="00251A77" w:rsidP="00E71A5C">
      <w:pPr>
        <w:rPr>
          <w:lang w:val="en-US"/>
        </w:rPr>
      </w:pPr>
    </w:p>
    <w:p w:rsidR="00E71A5C" w:rsidRPr="00F54A80" w:rsidRDefault="00EB78CC" w:rsidP="005B34A8">
      <w:pPr>
        <w:pStyle w:val="Heading5"/>
        <w:rPr>
          <w:lang w:val="en-US"/>
        </w:rPr>
      </w:pPr>
      <w:r w:rsidRPr="00F54A80">
        <w:rPr>
          <w:lang w:val="en-US"/>
        </w:rPr>
        <w:t>Client certificate Installation</w:t>
      </w:r>
    </w:p>
    <w:p w:rsidR="00EB78CC" w:rsidRPr="00F54A80" w:rsidRDefault="00EB78CC" w:rsidP="00E71A5C">
      <w:pPr>
        <w:rPr>
          <w:lang w:val="en-US"/>
        </w:rPr>
      </w:pPr>
      <w:r w:rsidRPr="00F54A80">
        <w:rPr>
          <w:lang w:val="en-US"/>
        </w:rPr>
        <w:t xml:space="preserve">The certificate shall be installed on client using Web Services. </w:t>
      </w:r>
    </w:p>
    <w:p w:rsidR="00CD274B" w:rsidRPr="00F54A80" w:rsidRDefault="00CD274B" w:rsidP="00E71A5C">
      <w:pPr>
        <w:rPr>
          <w:lang w:val="en-US"/>
        </w:rPr>
      </w:pPr>
      <w:r w:rsidRPr="00F54A80">
        <w:rPr>
          <w:lang w:val="en-US"/>
        </w:rPr>
        <w:t xml:space="preserve">The INTEL-FS CA certificate shall be installed on the client.  Please refer to chapter “Certification Authority certificate installation”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install a such certificate.</w:t>
      </w:r>
    </w:p>
    <w:p w:rsidR="001615A1" w:rsidRPr="00F54A80" w:rsidRDefault="001615A1" w:rsidP="003573C6">
      <w:pPr>
        <w:rPr>
          <w:rStyle w:val="hps"/>
          <w:lang w:val="en-US"/>
        </w:rPr>
      </w:pPr>
    </w:p>
    <w:p w:rsidR="00273693" w:rsidRPr="00F54A80" w:rsidRDefault="008219EF" w:rsidP="005B34A8">
      <w:pPr>
        <w:pStyle w:val="Heading4"/>
        <w:rPr>
          <w:lang w:val="en-US"/>
        </w:rPr>
      </w:pPr>
      <w:r w:rsidRPr="00F54A80">
        <w:rPr>
          <w:lang w:val="en-US"/>
        </w:rPr>
        <w:t>INTEL-FS administrators group’s names configuration</w:t>
      </w:r>
    </w:p>
    <w:p w:rsidR="00141362" w:rsidRPr="00F54A80" w:rsidRDefault="00141362" w:rsidP="00141362">
      <w:pPr>
        <w:rPr>
          <w:lang w:val="en-US"/>
        </w:rPr>
      </w:pPr>
      <w:r w:rsidRPr="00F54A80">
        <w:rPr>
          <w:lang w:val="en-US"/>
        </w:rPr>
        <w:t xml:space="preserve">INTEL-FS administrators group’s names shall be configured. Please refer to chapter “INTEL-FS administrators group’s names configuration”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set these group’s names.</w:t>
      </w:r>
    </w:p>
    <w:p w:rsidR="009A490A" w:rsidRDefault="009A490A" w:rsidP="007244A4">
      <w:pPr>
        <w:rPr>
          <w:rStyle w:val="hps"/>
          <w:lang w:val="en-US"/>
        </w:rPr>
      </w:pPr>
    </w:p>
    <w:p w:rsidR="001332CF" w:rsidRDefault="001332CF" w:rsidP="001332CF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Symbols update</w:t>
      </w:r>
    </w:p>
    <w:p w:rsidR="001332CF" w:rsidRPr="001332CF" w:rsidRDefault="001332CF" w:rsidP="001332CF">
      <w:pPr>
        <w:rPr>
          <w:lang w:val="en-US"/>
        </w:rPr>
      </w:pPr>
      <w:r>
        <w:rPr>
          <w:lang w:val="en-US"/>
        </w:rPr>
        <w:t xml:space="preserve">INTEL-FS application symbols shall be updated with the latest symbols available. </w:t>
      </w:r>
      <w:r w:rsidRPr="00F54A80">
        <w:rPr>
          <w:lang w:val="en-US"/>
        </w:rPr>
        <w:t>Please refer to chapter “</w:t>
      </w:r>
      <w:r>
        <w:rPr>
          <w:lang w:val="en-US"/>
        </w:rPr>
        <w:t>Symbols update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1332CF">
        <w:t xml:space="preserve"> to learn how to proceed.</w:t>
      </w:r>
    </w:p>
    <w:p w:rsidR="009A490A" w:rsidRPr="00F54A80" w:rsidRDefault="009A490A" w:rsidP="005B34A8">
      <w:pPr>
        <w:pStyle w:val="Heading4"/>
        <w:rPr>
          <w:lang w:val="en-US"/>
        </w:rPr>
      </w:pPr>
      <w:r w:rsidRPr="00F54A80">
        <w:rPr>
          <w:lang w:val="en-US"/>
        </w:rPr>
        <w:t>Squeeze server’s licen</w:t>
      </w:r>
      <w:r w:rsidR="00141362" w:rsidRPr="00F54A80">
        <w:rPr>
          <w:lang w:val="en-US"/>
        </w:rPr>
        <w:t>s</w:t>
      </w:r>
      <w:r w:rsidRPr="00F54A80">
        <w:rPr>
          <w:lang w:val="en-US"/>
        </w:rPr>
        <w:t>e activation</w:t>
      </w:r>
    </w:p>
    <w:p w:rsidR="00A543F7" w:rsidRDefault="00A543F7" w:rsidP="00A543F7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The</w:t>
      </w:r>
      <w:r>
        <w:rPr>
          <w:lang w:val="en"/>
        </w:rPr>
        <w:t xml:space="preserve"> </w:t>
      </w:r>
      <w:r>
        <w:rPr>
          <w:rStyle w:val="hps"/>
          <w:lang w:val="en"/>
        </w:rPr>
        <w:t>squeeze</w:t>
      </w:r>
      <w:r>
        <w:rPr>
          <w:lang w:val="en"/>
        </w:rPr>
        <w:t xml:space="preserve"> </w:t>
      </w:r>
      <w:r>
        <w:rPr>
          <w:rStyle w:val="hps"/>
          <w:lang w:val="en"/>
        </w:rPr>
        <w:t>server</w:t>
      </w:r>
      <w:r>
        <w:rPr>
          <w:lang w:val="en"/>
        </w:rPr>
        <w:t xml:space="preserve"> </w:t>
      </w:r>
      <w:r>
        <w:rPr>
          <w:rStyle w:val="hps"/>
          <w:lang w:val="en"/>
        </w:rPr>
        <w:t>administration</w:t>
      </w:r>
      <w:r>
        <w:rPr>
          <w:lang w:val="en"/>
        </w:rPr>
        <w:t xml:space="preserve"> </w:t>
      </w:r>
      <w:r>
        <w:rPr>
          <w:rStyle w:val="hps"/>
          <w:lang w:val="en"/>
        </w:rPr>
        <w:t>web console</w:t>
      </w:r>
      <w:r>
        <w:rPr>
          <w:lang w:val="en"/>
        </w:rPr>
        <w:t xml:space="preserve"> </w:t>
      </w:r>
      <w:r>
        <w:rPr>
          <w:rStyle w:val="hps"/>
          <w:lang w:val="en"/>
        </w:rPr>
        <w:t>only works with</w:t>
      </w:r>
      <w:r>
        <w:rPr>
          <w:lang w:val="en"/>
        </w:rPr>
        <w:t xml:space="preserve"> </w:t>
      </w:r>
      <w:r>
        <w:rPr>
          <w:rStyle w:val="hps"/>
          <w:lang w:val="en"/>
        </w:rPr>
        <w:t>IE</w:t>
      </w:r>
      <w:r>
        <w:rPr>
          <w:lang w:val="en"/>
        </w:rPr>
        <w:t xml:space="preserve"> </w:t>
      </w:r>
      <w:r>
        <w:rPr>
          <w:rStyle w:val="hps"/>
          <w:lang w:val="en"/>
        </w:rPr>
        <w:t>9 or</w:t>
      </w:r>
      <w:r>
        <w:rPr>
          <w:lang w:val="en"/>
        </w:rPr>
        <w:t xml:space="preserve"> </w:t>
      </w:r>
      <w:r>
        <w:rPr>
          <w:rStyle w:val="hps"/>
          <w:lang w:val="en"/>
        </w:rPr>
        <w:t>higher</w:t>
      </w:r>
      <w:r>
        <w:rPr>
          <w:lang w:val="en"/>
        </w:rPr>
        <w:t>.</w:t>
      </w:r>
      <w:r w:rsidR="009B11FE">
        <w:rPr>
          <w:lang w:val="en"/>
        </w:rPr>
        <w:t xml:space="preserve"> This web application uses port 81. A workstation where IE9 or higher is available is needed to perform this configuration. This workstation should be temporarily allowed to access INTEL-FS server </w:t>
      </w:r>
      <w:r w:rsidR="001623C1">
        <w:rPr>
          <w:lang w:val="en"/>
        </w:rPr>
        <w:t xml:space="preserve">via </w:t>
      </w:r>
      <w:r w:rsidR="009B11FE">
        <w:rPr>
          <w:lang w:val="en"/>
        </w:rPr>
        <w:t xml:space="preserve">port 81  </w:t>
      </w:r>
      <w:r>
        <w:rPr>
          <w:lang w:val="en"/>
        </w:rPr>
        <w:t xml:space="preserve"> </w:t>
      </w:r>
    </w:p>
    <w:p w:rsidR="001623C1" w:rsidRDefault="009B11FE" w:rsidP="00A543F7">
      <w:pPr>
        <w:jc w:val="left"/>
        <w:rPr>
          <w:lang w:val="en"/>
        </w:rPr>
      </w:pPr>
      <w:r>
        <w:rPr>
          <w:rStyle w:val="hps"/>
          <w:lang w:val="en"/>
        </w:rPr>
        <w:t>The</w:t>
      </w:r>
      <w:r w:rsidR="00A543F7">
        <w:rPr>
          <w:rStyle w:val="hps"/>
          <w:lang w:val="en"/>
        </w:rPr>
        <w:t xml:space="preserve"> following operations are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necessary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on the</w:t>
      </w:r>
      <w:r w:rsidR="00A543F7">
        <w:rPr>
          <w:lang w:val="en"/>
        </w:rPr>
        <w:t xml:space="preserve"> </w:t>
      </w:r>
      <w:r w:rsidR="00A543F7">
        <w:rPr>
          <w:rStyle w:val="hps"/>
          <w:lang w:val="en"/>
        </w:rPr>
        <w:t>INTEL</w:t>
      </w:r>
      <w:r w:rsidR="00A543F7">
        <w:rPr>
          <w:lang w:val="en"/>
        </w:rPr>
        <w:t xml:space="preserve">-FS </w:t>
      </w:r>
      <w:r w:rsidR="00A543F7">
        <w:rPr>
          <w:rStyle w:val="hps"/>
          <w:lang w:val="en"/>
        </w:rPr>
        <w:t>server</w:t>
      </w:r>
    </w:p>
    <w:p w:rsidR="001623C1" w:rsidRPr="001623C1" w:rsidRDefault="001623C1" w:rsidP="001623C1">
      <w:pPr>
        <w:pStyle w:val="ListParagraph"/>
        <w:numPr>
          <w:ilvl w:val="0"/>
          <w:numId w:val="56"/>
        </w:numPr>
        <w:rPr>
          <w:lang w:val="en"/>
        </w:rPr>
      </w:pPr>
      <w:r w:rsidRPr="001623C1">
        <w:rPr>
          <w:rStyle w:val="hps"/>
          <w:lang w:val="en"/>
        </w:rPr>
        <w:t>O</w:t>
      </w:r>
      <w:r w:rsidR="00A543F7" w:rsidRPr="001623C1">
        <w:rPr>
          <w:rStyle w:val="hps"/>
          <w:lang w:val="en"/>
        </w:rPr>
        <w:t>pen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 of the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local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Firewall.</w:t>
      </w:r>
      <w:r w:rsidR="00A543F7" w:rsidRPr="001623C1">
        <w:rPr>
          <w:lang w:val="en"/>
        </w:rPr>
        <w:t xml:space="preserve"> </w:t>
      </w:r>
      <w:r w:rsidR="009B11FE" w:rsidRPr="001623C1">
        <w:rPr>
          <w:rStyle w:val="hps"/>
          <w:lang w:val="en"/>
        </w:rPr>
        <w:t>A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"/>
        </w:rPr>
        <w:t xml:space="preserve">temporarily inbound </w:t>
      </w:r>
      <w:r w:rsidR="00A543F7" w:rsidRPr="001623C1">
        <w:rPr>
          <w:rStyle w:val="hps"/>
          <w:lang w:val="en"/>
        </w:rPr>
        <w:t>rule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allow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inbound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access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to TCP port</w:t>
      </w:r>
      <w:r w:rsidR="00A543F7" w:rsidRPr="001623C1">
        <w:rPr>
          <w:lang w:val="en"/>
        </w:rPr>
        <w:t xml:space="preserve"> </w:t>
      </w:r>
      <w:r w:rsidR="00A543F7" w:rsidRPr="001623C1">
        <w:rPr>
          <w:rStyle w:val="hps"/>
          <w:lang w:val="en"/>
        </w:rPr>
        <w:t>81</w:t>
      </w:r>
      <w:r w:rsidR="009B11FE" w:rsidRPr="001623C1">
        <w:rPr>
          <w:rStyle w:val="hps"/>
          <w:lang w:val="en"/>
        </w:rPr>
        <w:t xml:space="preserve"> shall be created</w:t>
      </w:r>
      <w:r w:rsidR="00A543F7" w:rsidRPr="001623C1">
        <w:rPr>
          <w:rStyle w:val="hps"/>
          <w:lang w:val="en"/>
        </w:rPr>
        <w:t>.</w:t>
      </w:r>
      <w:r w:rsidR="00A543F7" w:rsidRPr="001623C1">
        <w:rPr>
          <w:lang w:val="en"/>
        </w:rPr>
        <w:t xml:space="preserve"> </w:t>
      </w:r>
      <w:r w:rsidR="009B11FE" w:rsidRPr="001623C1">
        <w:rPr>
          <w:lang w:val="en-US"/>
        </w:rPr>
        <w:t>Please refer to chapter “</w:t>
      </w:r>
      <w:bookmarkStart w:id="206" w:name="_Ref419188352"/>
      <w:bookmarkStart w:id="207" w:name="_Toc436210300"/>
      <w:r w:rsidRPr="001623C1">
        <w:t xml:space="preserve">TCP/UDP specific port access Firewall Inbound rule </w:t>
      </w:r>
      <w:bookmarkEnd w:id="206"/>
      <w:r w:rsidRPr="001623C1">
        <w:t>creation</w:t>
      </w:r>
      <w:bookmarkEnd w:id="207"/>
      <w:r w:rsidR="009B11FE" w:rsidRPr="001623C1">
        <w:rPr>
          <w:lang w:val="en-US"/>
        </w:rPr>
        <w:t xml:space="preserve">” in document </w:t>
      </w:r>
      <w:hyperlink w:anchor="Technical_Manual" w:history="1">
        <w:r w:rsidR="009B11FE" w:rsidRPr="001623C1">
          <w:rPr>
            <w:rStyle w:val="Hyperlink"/>
            <w:lang w:val="en-US"/>
          </w:rPr>
          <w:t>“Technical Manual for the INTEL-FS Project”</w:t>
        </w:r>
      </w:hyperlink>
      <w:r w:rsidR="009B11FE" w:rsidRPr="001332CF">
        <w:t xml:space="preserve"> to learn how to proceed.</w:t>
      </w:r>
    </w:p>
    <w:p w:rsidR="009A490A" w:rsidRPr="001623C1" w:rsidRDefault="009B11FE" w:rsidP="001623C1">
      <w:pPr>
        <w:pStyle w:val="ListParagraph"/>
        <w:numPr>
          <w:ilvl w:val="0"/>
          <w:numId w:val="56"/>
        </w:numPr>
        <w:rPr>
          <w:b/>
          <w:lang w:val="en-GB"/>
        </w:rPr>
      </w:pPr>
      <w:r w:rsidRPr="001623C1">
        <w:rPr>
          <w:rStyle w:val="hps"/>
          <w:lang w:val="en"/>
        </w:rPr>
        <w:t xml:space="preserve">Disable temporarily </w:t>
      </w:r>
      <w:r w:rsidR="001623C1" w:rsidRPr="001623C1">
        <w:rPr>
          <w:rStyle w:val="hps"/>
          <w:lang w:val="en"/>
        </w:rPr>
        <w:t xml:space="preserve">IP restrictions on SqueezeServer site </w:t>
      </w:r>
      <w:r w:rsidR="001623C1">
        <w:rPr>
          <w:rStyle w:val="hps"/>
          <w:lang w:val="en"/>
        </w:rPr>
        <w:t xml:space="preserve">using IIS IP Address and Domain Restrictions </w:t>
      </w:r>
      <w:r w:rsidR="00F92839">
        <w:rPr>
          <w:rStyle w:val="hps"/>
          <w:lang w:val="en"/>
        </w:rPr>
        <w:t xml:space="preserve">IIS </w:t>
      </w:r>
      <w:r w:rsidR="001623C1">
        <w:rPr>
          <w:rStyle w:val="hps"/>
          <w:lang w:val="en"/>
        </w:rPr>
        <w:t>feature</w:t>
      </w:r>
    </w:p>
    <w:p w:rsidR="001F3E89" w:rsidRPr="00F54A80" w:rsidRDefault="001F3E89" w:rsidP="009A490A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7229"/>
      </w:tblGrid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083469" w:rsidP="0008346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a workstation where IE 9 or higher is available, launch IE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6F648B" wp14:editId="6370EB68">
                  <wp:extent cx="4552950" cy="2638425"/>
                  <wp:effectExtent l="0" t="0" r="0" b="9525"/>
                  <wp:docPr id="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9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1F3E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URL input area, type </w:t>
            </w:r>
            <w:r w:rsidR="001F3E89">
              <w:rPr>
                <w:rFonts w:ascii="Times New Roman" w:hAnsi="Times New Roman"/>
                <w:b/>
                <w:bCs/>
                <w:lang w:val="en-US" w:eastAsia="fr-FR"/>
              </w:rPr>
              <w:t>http://&lt;fqdn&gt;:81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URL</w:t>
            </w:r>
            <w:r w:rsidR="00083469">
              <w:rPr>
                <w:rFonts w:ascii="Times New Roman" w:hAnsi="Times New Roman"/>
                <w:color w:val="000000"/>
                <w:lang w:val="en-US" w:eastAsia="fr-FR"/>
              </w:rPr>
              <w:t>, where &lt;fqdn&gt; is INTEL-FS server Full Qualified Domain Name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03D67C" wp14:editId="74484DDA">
                  <wp:extent cx="4419600" cy="2619375"/>
                  <wp:effectExtent l="0" t="0" r="0" b="9525"/>
                  <wp:docPr id="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Admin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F9950" wp14:editId="610941F1">
                  <wp:extent cx="4467225" cy="2343150"/>
                  <wp:effectExtent l="0" t="0" r="9525" b="0"/>
                  <wp:docPr id="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Edit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icon (Pencil logo)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339703" wp14:editId="45352D79">
                  <wp:extent cx="4495800" cy="2352675"/>
                  <wp:effectExtent l="0" t="0" r="0" b="9525"/>
                  <wp:docPr id="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Company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company name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Serial Number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 input field type in, squeezeserver activation information Serial Number component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center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1E5D91" wp14:editId="3BF838A7">
                  <wp:extent cx="4543425" cy="2886075"/>
                  <wp:effectExtent l="0" t="0" r="9525" b="9525"/>
                  <wp:docPr id="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90A" w:rsidRPr="00F54A80" w:rsidTr="009A490A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Squeeze server’s licen</w:t>
            </w:r>
            <w:r w:rsidR="00141362" w:rsidRPr="00F54A80">
              <w:rPr>
                <w:rFonts w:ascii="Times New Roman" w:hAnsi="Times New Roman"/>
                <w:color w:val="000000"/>
                <w:lang w:val="en-US" w:eastAsia="fr-FR"/>
              </w:rPr>
              <w:t>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 is activated.</w:t>
            </w:r>
          </w:p>
          <w:p w:rsidR="009A490A" w:rsidRPr="00F54A80" w:rsidRDefault="009A490A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A490A" w:rsidRPr="00F54A80" w:rsidRDefault="00083469" w:rsidP="009A490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Exit Internet Explorer</w:t>
            </w:r>
          </w:p>
        </w:tc>
        <w:tc>
          <w:tcPr>
            <w:tcW w:w="7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90A" w:rsidRPr="00F54A80" w:rsidRDefault="00931834" w:rsidP="009A490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22241" wp14:editId="3308EB4F">
                  <wp:extent cx="4486275" cy="2895600"/>
                  <wp:effectExtent l="0" t="0" r="9525" b="0"/>
                  <wp:docPr id="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23C1" w:rsidRDefault="001623C1" w:rsidP="001C7DC3">
      <w:pPr>
        <w:ind w:left="360"/>
        <w:rPr>
          <w:lang w:val="en-US"/>
        </w:rPr>
      </w:pPr>
    </w:p>
    <w:p w:rsidR="00F92839" w:rsidRPr="00F92839" w:rsidRDefault="001623C1" w:rsidP="00F92839">
      <w:pPr>
        <w:rPr>
          <w:rStyle w:val="hps"/>
          <w:lang w:val="en-US"/>
        </w:rPr>
      </w:pPr>
      <w:r w:rsidRPr="00F92839">
        <w:rPr>
          <w:rStyle w:val="hps"/>
        </w:rPr>
        <w:t>On INTEL-FS</w:t>
      </w:r>
      <w:r w:rsidR="00F92839">
        <w:rPr>
          <w:rStyle w:val="hps"/>
        </w:rPr>
        <w:t xml:space="preserve"> server,</w:t>
      </w:r>
      <w:r w:rsidRPr="00F92839">
        <w:rPr>
          <w:rStyle w:val="hps"/>
        </w:rPr>
        <w:t xml:space="preserve"> remove the temporarily firewall Inbound rule and </w:t>
      </w:r>
      <w:r w:rsidR="00F92839">
        <w:rPr>
          <w:rStyle w:val="hps"/>
          <w:lang w:val="en-US"/>
        </w:rPr>
        <w:t>d</w:t>
      </w:r>
      <w:r w:rsidRPr="00F92839">
        <w:rPr>
          <w:rStyle w:val="hps"/>
          <w:lang w:val="en-US"/>
        </w:rPr>
        <w:t>eny SqueezeServer site</w:t>
      </w:r>
      <w:r w:rsidR="00F92839">
        <w:rPr>
          <w:rStyle w:val="hps"/>
          <w:lang w:val="en-US"/>
        </w:rPr>
        <w:t xml:space="preserve"> </w:t>
      </w:r>
      <w:r w:rsidRPr="00F92839">
        <w:rPr>
          <w:rStyle w:val="hps"/>
          <w:lang w:val="en-US"/>
        </w:rPr>
        <w:t>access  to all ip except 127.0.0.1</w:t>
      </w:r>
      <w:r w:rsidR="00F92839" w:rsidRPr="00F92839">
        <w:rPr>
          <w:rStyle w:val="hps"/>
          <w:lang w:val="en-US"/>
        </w:rPr>
        <w:t xml:space="preserve"> using IIS IP Address and Domain Restrictions IIS feature</w:t>
      </w:r>
    </w:p>
    <w:p w:rsidR="001623C1" w:rsidRDefault="001623C1" w:rsidP="001623C1">
      <w:pPr>
        <w:ind w:left="360"/>
        <w:rPr>
          <w:lang w:val="en-US"/>
        </w:rPr>
      </w:pPr>
    </w:p>
    <w:p w:rsidR="009A490A" w:rsidRDefault="006F582A" w:rsidP="006F582A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Firewall configuration</w:t>
      </w:r>
    </w:p>
    <w:p w:rsidR="006F582A" w:rsidRDefault="006F582A" w:rsidP="007244A4">
      <w:pPr>
        <w:rPr>
          <w:rStyle w:val="Hyperlink"/>
          <w:lang w:val="en-US"/>
        </w:rPr>
      </w:pPr>
      <w:r>
        <w:rPr>
          <w:rStyle w:val="hps"/>
          <w:lang w:val="en-US"/>
        </w:rPr>
        <w:t xml:space="preserve">On INTEL-FS server, some firewall inbounds ports and apps 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7244A4">
      <w:pPr>
        <w:rPr>
          <w:rStyle w:val="Hyperlink"/>
          <w:lang w:val="en-US"/>
        </w:rPr>
      </w:pPr>
    </w:p>
    <w:p w:rsidR="0000336C" w:rsidRPr="0000336C" w:rsidRDefault="0000336C" w:rsidP="0000336C">
      <w:pPr>
        <w:pStyle w:val="Heading4"/>
        <w:rPr>
          <w:rStyle w:val="hps"/>
          <w:lang w:val="en-US"/>
        </w:rPr>
      </w:pPr>
      <w:r w:rsidRPr="0000336C">
        <w:rPr>
          <w:rStyle w:val="hps"/>
          <w:lang w:val="en-US"/>
        </w:rPr>
        <w:t>Remote organisational node import</w:t>
      </w:r>
    </w:p>
    <w:p w:rsidR="0000336C" w:rsidRDefault="0000336C" w:rsidP="0000336C">
      <w:pPr>
        <w:rPr>
          <w:rStyle w:val="Hyperlink"/>
          <w:lang w:val="en-US"/>
        </w:rPr>
      </w:pPr>
      <w:r>
        <w:t xml:space="preserve">Once the different ON have been created, a  procedure must be applied in order to make these ON visible on all INTEL-FS servers and all ON of all INTEL-FS servers on the server. </w:t>
      </w:r>
      <w:r>
        <w:rPr>
          <w:rStyle w:val="hps"/>
          <w:lang w:val="en-US"/>
        </w:rPr>
        <w:t xml:space="preserve">For more information, please refer to chapter “DV Organisational node merging”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00336C" w:rsidRDefault="0000336C" w:rsidP="0000336C"/>
    <w:p w:rsidR="00B3561C" w:rsidRPr="00274489" w:rsidRDefault="00B3561C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 xml:space="preserve">Encoded  </w:t>
      </w:r>
      <w:r w:rsidRPr="00274489">
        <w:rPr>
          <w:rStyle w:val="hps"/>
          <w:lang w:val="en-US"/>
        </w:rPr>
        <w:t>video remote access enabling</w:t>
      </w:r>
    </w:p>
    <w:p w:rsidR="00B3561C" w:rsidRDefault="00B3561C" w:rsidP="00B3561C">
      <w:pPr>
        <w:rPr>
          <w:rStyle w:val="Hyperlink"/>
          <w:lang w:val="en-US"/>
        </w:rPr>
      </w:pPr>
      <w:r>
        <w:t xml:space="preserve">Optionnaly, video remote access shall be enabled  for other INTEL-FS servers. For more information, refer to chapter </w:t>
      </w:r>
      <w:r>
        <w:rPr>
          <w:rStyle w:val="hps"/>
          <w:lang w:val="en-US"/>
        </w:rPr>
        <w:t xml:space="preserve">“Encoded video remote access”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B3561C" w:rsidRDefault="00B3561C" w:rsidP="0000336C"/>
    <w:p w:rsidR="0000336C" w:rsidRDefault="00C505DF" w:rsidP="009C6624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D</w:t>
      </w:r>
      <w:r w:rsidR="009C6624">
        <w:rPr>
          <w:rStyle w:val="hps"/>
          <w:lang w:val="en-US"/>
        </w:rPr>
        <w:t>ocumentation file</w:t>
      </w:r>
      <w:r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update</w:t>
      </w:r>
    </w:p>
    <w:p w:rsidR="008D67F8" w:rsidRDefault="008D67F8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 xml:space="preserve">Unarchive the content of the zip file </w:t>
      </w:r>
      <w:r w:rsidR="00B453B1">
        <w:rPr>
          <w:rStyle w:val="hps"/>
          <w:lang w:val="en-US"/>
        </w:rPr>
        <w:t>20160114_NU_DocumentationFiles_1.0.0.zip</w:t>
      </w:r>
      <w:r w:rsidR="00A913E2">
        <w:rPr>
          <w:rStyle w:val="hps"/>
          <w:lang w:val="en-US"/>
        </w:rPr>
        <w:t xml:space="preserve"> located on “</w:t>
      </w:r>
      <w:r w:rsidR="00A913E2"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 xml:space="preserve">”  </w:t>
      </w:r>
    </w:p>
    <w:p w:rsidR="009C6624" w:rsidRDefault="00B453B1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</w:t>
      </w:r>
      <w:r w:rsidR="009C6624">
        <w:rPr>
          <w:rStyle w:val="hps"/>
          <w:lang w:val="en-US"/>
        </w:rPr>
        <w:t xml:space="preserve">pdate </w:t>
      </w:r>
      <w:r w:rsidR="003E5D11">
        <w:rPr>
          <w:rStyle w:val="hps"/>
          <w:lang w:val="en-US"/>
        </w:rPr>
        <w:t xml:space="preserve">.pdf </w:t>
      </w:r>
      <w:r w:rsidR="00C505DF">
        <w:rPr>
          <w:rStyle w:val="hps"/>
          <w:lang w:val="en-US"/>
        </w:rPr>
        <w:t>documentation</w:t>
      </w:r>
      <w:r w:rsidR="009C6624">
        <w:rPr>
          <w:rStyle w:val="hps"/>
          <w:lang w:val="en-US"/>
        </w:rPr>
        <w:t xml:space="preserve"> file</w:t>
      </w:r>
      <w:r w:rsidR="003E5D11">
        <w:rPr>
          <w:rStyle w:val="hps"/>
          <w:lang w:val="en-US"/>
        </w:rPr>
        <w:t>s</w:t>
      </w:r>
      <w:r w:rsidR="009C6624">
        <w:rPr>
          <w:rStyle w:val="hps"/>
          <w:lang w:val="en-US"/>
        </w:rPr>
        <w:t xml:space="preserve"> located  into folder </w:t>
      </w:r>
      <w:r w:rsidR="009C6624" w:rsidRPr="009C6624">
        <w:rPr>
          <w:rStyle w:val="hps"/>
          <w:lang w:val="en-US"/>
        </w:rPr>
        <w:t>E:\WebAppli\Intelfs\WebHelp\RelatedDoc</w:t>
      </w:r>
      <w:r w:rsidR="009C6624">
        <w:rPr>
          <w:rStyle w:val="hps"/>
          <w:lang w:val="en-US"/>
        </w:rPr>
        <w:t xml:space="preserve"> with the </w:t>
      </w:r>
      <w:r w:rsidR="00A913E2">
        <w:rPr>
          <w:rStyle w:val="hps"/>
          <w:lang w:val="en-US"/>
        </w:rPr>
        <w:t>content of the folder Documents extracted from the archive</w:t>
      </w:r>
      <w:r w:rsidR="001A7636">
        <w:rPr>
          <w:rStyle w:val="hps"/>
          <w:lang w:val="en-US"/>
        </w:rPr>
        <w:t>.</w:t>
      </w:r>
    </w:p>
    <w:p w:rsidR="0086666F" w:rsidRDefault="007B15B6" w:rsidP="003E5D11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These documents are:</w:t>
      </w:r>
    </w:p>
    <w:p w:rsidR="007B15B6" w:rsidRPr="0010216F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Administrator_Manual.pdf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B3561C">
        <w:rPr>
          <w:rStyle w:val="hps"/>
          <w:lang w:val="en-US"/>
        </w:rPr>
        <w:t>Briefing_Manual.pdf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Installation_Guide.pdf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Quick_User_Guide.pdf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Release_Notes.pdf</w:t>
      </w:r>
    </w:p>
    <w:p w:rsidR="007B15B6" w:rsidRPr="007B15B6" w:rsidRDefault="007B15B6" w:rsidP="00274489">
      <w:pPr>
        <w:pStyle w:val="ListParagraph"/>
        <w:numPr>
          <w:ilvl w:val="0"/>
          <w:numId w:val="63"/>
        </w:numPr>
        <w:rPr>
          <w:rStyle w:val="hps"/>
          <w:lang w:val="en-US"/>
        </w:rPr>
      </w:pPr>
      <w:r w:rsidRPr="00D42727">
        <w:rPr>
          <w:rStyle w:val="hps"/>
          <w:lang w:val="en-US"/>
        </w:rPr>
        <w:t>User_Manual.pdf</w:t>
      </w:r>
    </w:p>
    <w:p w:rsidR="009C6624" w:rsidRDefault="00B453B1" w:rsidP="0000336C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Update online help files located into folder </w:t>
      </w:r>
      <w:r w:rsidRPr="00B453B1">
        <w:rPr>
          <w:rStyle w:val="hps"/>
          <w:lang w:val="en-US"/>
        </w:rPr>
        <w:t>E:\WebAppli\Intelfs\WebHelp</w:t>
      </w:r>
      <w:r>
        <w:rPr>
          <w:rStyle w:val="hps"/>
          <w:lang w:val="en-US"/>
        </w:rPr>
        <w:t xml:space="preserve">  </w:t>
      </w:r>
      <w:r w:rsidR="00A913E2">
        <w:rPr>
          <w:rStyle w:val="hps"/>
          <w:lang w:val="en-US"/>
        </w:rPr>
        <w:t>with the content of the folder WebHelp extracted from the archive.</w:t>
      </w:r>
      <w:r w:rsidR="001A7636">
        <w:rPr>
          <w:rStyle w:val="hps"/>
          <w:lang w:val="en-US"/>
        </w:rPr>
        <w:t>.</w:t>
      </w:r>
    </w:p>
    <w:p w:rsidR="00181533" w:rsidRDefault="00181533" w:rsidP="00274489">
      <w:pPr>
        <w:pStyle w:val="Heading4"/>
        <w:rPr>
          <w:rStyle w:val="hps"/>
          <w:lang w:val="en-US"/>
        </w:rPr>
      </w:pPr>
      <w:r>
        <w:rPr>
          <w:rStyle w:val="hps"/>
          <w:lang w:val="en-US"/>
        </w:rPr>
        <w:t>EULA files installation</w:t>
      </w:r>
    </w:p>
    <w:p w:rsidR="00181533" w:rsidRDefault="00181533" w:rsidP="0000336C">
      <w:pPr>
        <w:rPr>
          <w:rStyle w:val="hps"/>
          <w:lang w:val="en-US"/>
        </w:rPr>
      </w:pPr>
      <w:r>
        <w:rPr>
          <w:rStyle w:val="hps"/>
          <w:lang w:val="en-US"/>
        </w:rPr>
        <w:t>Create the folder E:\IntelFsData\Licences</w:t>
      </w:r>
    </w:p>
    <w:p w:rsidR="00181533" w:rsidRDefault="00181533" w:rsidP="00274489">
      <w:pPr>
        <w:jc w:val="left"/>
        <w:rPr>
          <w:rStyle w:val="hps"/>
          <w:lang w:val="en-US"/>
        </w:rPr>
      </w:pPr>
      <w:r>
        <w:rPr>
          <w:rStyle w:val="hps"/>
          <w:lang w:val="en-US"/>
        </w:rPr>
        <w:t>Unarchive the content of the zip files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>FreeOSSEULAFiles_1.0.0.zip and 20160114_</w:t>
      </w:r>
      <w:r w:rsidR="00F96A4F">
        <w:rPr>
          <w:rStyle w:val="hps"/>
          <w:lang w:val="en-US"/>
        </w:rPr>
        <w:t>NU_</w:t>
      </w:r>
      <w:r>
        <w:rPr>
          <w:rStyle w:val="hps"/>
          <w:lang w:val="en-US"/>
        </w:rPr>
        <w:t xml:space="preserve">CommercialEULAFiles_1.0.0.zip located on </w:t>
      </w:r>
      <w:r w:rsidR="00A913E2">
        <w:rPr>
          <w:rStyle w:val="hps"/>
          <w:lang w:val="en-US"/>
        </w:rPr>
        <w:t>“</w:t>
      </w:r>
      <w:r w:rsidRPr="00274489">
        <w:rPr>
          <w:rStyle w:val="hps"/>
          <w:b/>
          <w:lang w:val="en-US"/>
        </w:rPr>
        <w:t>DVD IntelFS Application</w:t>
      </w:r>
      <w:r w:rsidR="00A913E2">
        <w:rPr>
          <w:rStyle w:val="hps"/>
          <w:lang w:val="en-US"/>
        </w:rPr>
        <w:t>”</w:t>
      </w:r>
      <w:r>
        <w:rPr>
          <w:rStyle w:val="hps"/>
          <w:lang w:val="en-US"/>
        </w:rPr>
        <w:t xml:space="preserve"> and copy it in the brand new folder E:\IntelFsData\Licences</w:t>
      </w:r>
    </w:p>
    <w:p w:rsidR="00181533" w:rsidRPr="00F54A80" w:rsidRDefault="00181533">
      <w:pPr>
        <w:rPr>
          <w:rStyle w:val="hps"/>
          <w:lang w:val="en-US"/>
        </w:rPr>
      </w:pPr>
    </w:p>
    <w:p w:rsidR="008B376D" w:rsidRPr="00F54A80" w:rsidRDefault="008B376D" w:rsidP="005B34A8">
      <w:pPr>
        <w:pStyle w:val="Heading3"/>
        <w:rPr>
          <w:lang w:val="en-US"/>
        </w:rPr>
      </w:pPr>
      <w:bookmarkStart w:id="208" w:name="_Ref432769779"/>
      <w:bookmarkStart w:id="209" w:name="_Ref432769782"/>
      <w:bookmarkStart w:id="210" w:name="_Toc440979201"/>
      <w:r w:rsidRPr="00F54A80">
        <w:rPr>
          <w:lang w:val="en-US"/>
        </w:rPr>
        <w:t>INTEL-FS</w:t>
      </w:r>
      <w:r w:rsidR="00A6501B" w:rsidRPr="00F54A80">
        <w:rPr>
          <w:lang w:val="en-US"/>
        </w:rPr>
        <w:t xml:space="preserve"> installation verification</w:t>
      </w:r>
      <w:bookmarkEnd w:id="208"/>
      <w:bookmarkEnd w:id="209"/>
      <w:bookmarkEnd w:id="210"/>
    </w:p>
    <w:p w:rsidR="008B376D" w:rsidRPr="00F54A80" w:rsidRDefault="006F1B62" w:rsidP="006F1B62">
      <w:pPr>
        <w:rPr>
          <w:lang w:val="en-US"/>
        </w:rPr>
      </w:pPr>
      <w:r w:rsidRPr="00F54A80">
        <w:rPr>
          <w:lang w:val="en-US"/>
        </w:rPr>
        <w:t>Procedure bellow shall be performed</w:t>
      </w:r>
      <w:r w:rsidR="008B376D" w:rsidRPr="00F54A80">
        <w:rPr>
          <w:lang w:val="en-US"/>
        </w:rPr>
        <w:t xml:space="preserve"> to check that INTEL-FS has been successfully installed</w:t>
      </w:r>
      <w:r w:rsidRPr="00F54A80">
        <w:rPr>
          <w:lang w:val="en-US"/>
        </w:rPr>
        <w:t>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A211A" w:rsidRPr="00F54A80" w:rsidRDefault="00FA211A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 w14:anchorId="2205368B">
                <v:shape id="_x0000_i1046" type="#_x0000_t75" style="width:303pt;height:316.5pt" o:ole="">
                  <v:imagedata r:id="rId82" o:title=""/>
                </v:shape>
                <o:OLEObject Type="Embed" ProgID="PBrush" ShapeID="_x0000_i1046" DrawAspect="Content" ObjectID="_1588590571" r:id="rId307"/>
              </w:object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Pr="00F54A80" w:rsidRDefault="00FA211A" w:rsidP="00FA211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Pr="00274489">
              <w:rPr>
                <w:rFonts w:ascii="Times New Roman" w:hAnsi="Times New Roman"/>
                <w:b/>
                <w:lang w:val="en-US" w:eastAsia="fr-FR"/>
              </w:rPr>
              <w:t>iisreset /start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380B6A" wp14:editId="191AD9EC">
                  <wp:extent cx="4019973" cy="2088199"/>
                  <wp:effectExtent l="0" t="0" r="0" b="762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69" cy="209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11A" w:rsidRPr="00F54A80" w:rsidTr="003B3FF6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FA211A" w:rsidP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When iis is </w:t>
            </w:r>
            <w:r w:rsidR="00464B20">
              <w:rPr>
                <w:rFonts w:ascii="Times New Roman" w:hAnsi="Times New Roman"/>
                <w:lang w:val="en-US" w:eastAsia="fr-FR"/>
              </w:rPr>
              <w:t>started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211A" w:rsidRDefault="00464B20" w:rsidP="00464B2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26E251" wp14:editId="0CC4FE04">
                  <wp:extent cx="4052366" cy="210502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63" cy="211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4953" w:rsidRPr="00F54A80" w:rsidRDefault="00C24953" w:rsidP="006F1B62">
      <w:pPr>
        <w:rPr>
          <w:lang w:val="en-US"/>
        </w:rPr>
      </w:pPr>
    </w:p>
    <w:p w:rsidR="00C24953" w:rsidRPr="00F54A80" w:rsidRDefault="00C24953" w:rsidP="006F1B62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B376D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953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 xml:space="preserve">On </w:t>
            </w:r>
            <w:r w:rsidR="00C24953" w:rsidRPr="00F54A80">
              <w:rPr>
                <w:lang w:val="en-US" w:eastAsia="fr-FR"/>
              </w:rPr>
              <w:t>the test</w:t>
            </w:r>
            <w:r w:rsidR="00FB3E00" w:rsidRPr="00F54A80">
              <w:rPr>
                <w:lang w:val="en-US" w:eastAsia="fr-FR"/>
              </w:rPr>
              <w:t xml:space="preserve"> workstation</w:t>
            </w:r>
            <w:r w:rsidR="00C24953" w:rsidRPr="00F54A80">
              <w:rPr>
                <w:lang w:val="en-US" w:eastAsia="fr-FR"/>
              </w:rPr>
              <w:t xml:space="preserve"> log on account test cf </w:t>
            </w:r>
            <w:r w:rsidR="00C24953" w:rsidRPr="00F54A80">
              <w:rPr>
                <w:lang w:val="en-US" w:eastAsia="fr-FR"/>
              </w:rPr>
              <w:fldChar w:fldCharType="begin"/>
            </w:r>
            <w:r w:rsidR="00C24953" w:rsidRPr="00F54A80">
              <w:rPr>
                <w:lang w:val="en-US" w:eastAsia="fr-FR"/>
              </w:rPr>
              <w:instrText xml:space="preserve"> REF _Ref417912586 \r \h </w:instrText>
            </w:r>
            <w:r w:rsidR="00C24953" w:rsidRPr="00F54A80">
              <w:rPr>
                <w:lang w:val="en-US" w:eastAsia="fr-FR"/>
              </w:rPr>
            </w:r>
            <w:r w:rsidR="00C24953" w:rsidRPr="00F54A80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2.2.2.3</w:t>
            </w:r>
            <w:r w:rsidR="00C24953" w:rsidRPr="00F54A80">
              <w:rPr>
                <w:lang w:val="en-US" w:eastAsia="fr-FR"/>
              </w:rPr>
              <w:fldChar w:fldCharType="end"/>
            </w:r>
            <w:r w:rsidRPr="00F54A80">
              <w:rPr>
                <w:lang w:val="en-US" w:eastAsia="fr-FR"/>
              </w:rPr>
              <w:t xml:space="preserve">, </w:t>
            </w:r>
          </w:p>
          <w:p w:rsidR="008B376D" w:rsidRPr="00F54A80" w:rsidRDefault="008D7D5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launch Internet explorer </w:t>
            </w:r>
            <w:r w:rsidR="00141362" w:rsidRPr="00F54A80">
              <w:rPr>
                <w:lang w:val="en-US" w:eastAsia="fr-FR"/>
              </w:rPr>
              <w:t>10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51A8F4" wp14:editId="63CBA01C">
                  <wp:extent cx="4029075" cy="2524125"/>
                  <wp:effectExtent l="0" t="0" r="9525" b="9525"/>
                  <wp:docPr id="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1E" w:rsidRPr="00F54A80" w:rsidTr="0036569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CAA" w:rsidRPr="00F54A80" w:rsidRDefault="00D31BF6" w:rsidP="00847CAA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</w:t>
            </w:r>
            <w:r w:rsidR="00847CAA" w:rsidRPr="00F54A80">
              <w:rPr>
                <w:lang w:val="en-US" w:eastAsia="fr-FR"/>
              </w:rPr>
              <w:t xml:space="preserve">  </w:t>
            </w:r>
            <w:r w:rsidR="00847CAA" w:rsidRPr="00F54A80">
              <w:rPr>
                <w:b/>
                <w:lang w:val="en-US" w:eastAsia="fr-FR"/>
              </w:rPr>
              <w:t>http://&lt;fqdn&gt;/intelfs</w:t>
            </w:r>
            <w:r w:rsidR="00847CAA" w:rsidRPr="00F54A80">
              <w:rPr>
                <w:lang w:val="en-US" w:eastAsia="fr-FR"/>
              </w:rPr>
              <w:t xml:space="preserve"> where </w:t>
            </w:r>
            <w:r w:rsidR="00847CAA" w:rsidRPr="00F54A80">
              <w:rPr>
                <w:b/>
                <w:lang w:val="en-US" w:eastAsia="fr-FR"/>
              </w:rPr>
              <w:t>&lt;fqdn&gt;</w:t>
            </w:r>
            <w:r w:rsidR="00847CAA" w:rsidRPr="00F54A80">
              <w:rPr>
                <w:lang w:val="en-US" w:eastAsia="fr-FR"/>
              </w:rPr>
              <w:t xml:space="preserve"> is INTEL-FS server FQDN.</w:t>
            </w: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lang w:val="en-US" w:eastAsia="fr-FR"/>
              </w:rPr>
            </w:pPr>
          </w:p>
          <w:p w:rsidR="00D31BF6" w:rsidRPr="00F54A80" w:rsidRDefault="00D31BF6" w:rsidP="00D31BF6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2E171E" w:rsidRPr="00F54A80" w:rsidRDefault="002E171E" w:rsidP="00814E14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71E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CA3B99" wp14:editId="0A5D25DE">
                  <wp:extent cx="4029075" cy="2524125"/>
                  <wp:effectExtent l="0" t="0" r="9525" b="9525"/>
                  <wp:docPr id="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make sure that all organisational node specified during INTEL-FS installation are displayed.</w:t>
            </w: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CD2984" w:rsidRPr="00F54A80" w:rsidRDefault="00CD2984" w:rsidP="00CD298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CD2984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825B7D" wp14:editId="4DFC99D5">
                  <wp:extent cx="3990975" cy="2505075"/>
                  <wp:effectExtent l="0" t="0" r="9525" b="9525"/>
                  <wp:docPr id="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49F" w:rsidRPr="00F54A80" w:rsidRDefault="00CD2984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Connect to INTEL-FS using Administrator account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8B376D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Username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Administrator</w:t>
            </w:r>
          </w:p>
          <w:p w:rsidR="00BC0E86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="00BC0E86" w:rsidRPr="00F54A80">
              <w:rPr>
                <w:b/>
                <w:lang w:val="en-US" w:eastAsia="fr-FR"/>
              </w:rPr>
              <w:t>Password</w:t>
            </w:r>
            <w:r w:rsidRPr="00F54A80">
              <w:rPr>
                <w:b/>
                <w:lang w:val="en-US" w:eastAsia="fr-FR"/>
              </w:rPr>
              <w:t>:</w:t>
            </w:r>
            <w:r w:rsidRPr="00F54A80">
              <w:rPr>
                <w:lang w:val="en-US" w:eastAsia="fr-FR"/>
              </w:rPr>
              <w:t>”</w:t>
            </w:r>
            <w:r w:rsidR="00BC0E86" w:rsidRPr="00F54A80">
              <w:rPr>
                <w:lang w:val="en-US" w:eastAsia="fr-FR"/>
              </w:rPr>
              <w:t xml:space="preserve"> type in </w:t>
            </w:r>
            <w:r w:rsidR="00CD2984" w:rsidRPr="00F54A80">
              <w:rPr>
                <w:lang w:val="en-US" w:eastAsia="fr-FR"/>
              </w:rPr>
              <w:t xml:space="preserve">the password specified  </w:t>
            </w:r>
            <w:r w:rsidR="002E171E" w:rsidRPr="00F54A80">
              <w:rPr>
                <w:lang w:val="en-US" w:eastAsia="fr-FR"/>
              </w:rPr>
              <w:t>during INTEL-FS installation.</w:t>
            </w: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</w:p>
          <w:p w:rsidR="003A049F" w:rsidRPr="00F54A80" w:rsidRDefault="003A049F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66EE5" wp14:editId="01F94453">
                  <wp:extent cx="4019550" cy="2524125"/>
                  <wp:effectExtent l="0" t="0" r="0" b="9525"/>
                  <wp:docPr id="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76D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851F81" w:rsidP="00814E14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INTEL-FS</w:t>
            </w:r>
            <w:r w:rsidR="003A049F" w:rsidRPr="00F54A80">
              <w:rPr>
                <w:lang w:val="en-US" w:eastAsia="fr-FR"/>
              </w:rPr>
              <w:t xml:space="preserve">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376D" w:rsidRPr="00F54A80" w:rsidRDefault="00931834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BEE4AA" wp14:editId="005736AA">
                  <wp:extent cx="4038600" cy="2524125"/>
                  <wp:effectExtent l="0" t="0" r="0" b="9525"/>
                  <wp:docPr id="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A00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F54A80" w:rsidRDefault="00691A00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C01A49">
              <w:rPr>
                <w:b/>
                <w:lang w:val="en-US" w:eastAsia="fr-FR"/>
              </w:rPr>
              <w:t>New</w:t>
            </w:r>
            <w:r>
              <w:rPr>
                <w:lang w:val="en-US" w:eastAsia="fr-FR"/>
              </w:rPr>
              <w:t>” button in the toolbar and select “</w:t>
            </w:r>
            <w:r w:rsidRPr="00C01A49">
              <w:rPr>
                <w:b/>
                <w:lang w:val="en-US" w:eastAsia="fr-FR"/>
              </w:rPr>
              <w:t>Contacts\Contact</w:t>
            </w:r>
            <w:r>
              <w:rPr>
                <w:lang w:val="en-US" w:eastAsia="fr-FR"/>
              </w:rPr>
              <w:t>” to create a new user account.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1A00" w:rsidRPr="005D46E0" w:rsidRDefault="00691A00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3990" w:dyaOrig="3165">
                <v:shape id="_x0000_i1047" type="#_x0000_t75" style="width:159pt;height:126pt" o:ole="">
                  <v:imagedata r:id="rId310" o:title=""/>
                </v:shape>
                <o:OLEObject Type="Embed" ProgID="PBrush" ShapeID="_x0000_i1047" DrawAspect="Content" ObjectID="_1588590572" r:id="rId311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Create a new account with the following data: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Logon name: </w:t>
            </w:r>
            <w:r w:rsidRPr="00C01A49">
              <w:rPr>
                <w:b/>
                <w:lang w:val="en-US" w:eastAsia="fr-FR"/>
              </w:rPr>
              <w:t>user1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Rotation: </w:t>
            </w:r>
            <w:r w:rsidRPr="00C01A49">
              <w:rPr>
                <w:b/>
                <w:lang w:val="en-US" w:eastAsia="fr-FR"/>
              </w:rPr>
              <w:t>2020-01-01</w:t>
            </w:r>
          </w:p>
          <w:p w:rsidR="00C02CF8" w:rsidRDefault="00C02CF8" w:rsidP="005D46E0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>
              <w:rPr>
                <w:lang w:val="en-US" w:eastAsia="fr-FR"/>
              </w:rPr>
              <w:t xml:space="preserve">Permissions: </w:t>
            </w:r>
            <w:r w:rsidRPr="00C01A49">
              <w:rPr>
                <w:b/>
                <w:lang w:val="en-US" w:eastAsia="fr-FR"/>
              </w:rPr>
              <w:t>Person Readers</w:t>
            </w:r>
          </w:p>
          <w:p w:rsidR="00E3632A" w:rsidRPr="00C01A49" w:rsidRDefault="00E3632A" w:rsidP="00E3632A">
            <w:pPr>
              <w:pStyle w:val="ListParagraph"/>
              <w:numPr>
                <w:ilvl w:val="0"/>
                <w:numId w:val="24"/>
              </w:numPr>
              <w:rPr>
                <w:b/>
                <w:noProof/>
                <w:lang w:val="en-US" w:eastAsia="fr-FR"/>
              </w:rPr>
            </w:pPr>
            <w:r w:rsidRPr="00E3632A">
              <w:rPr>
                <w:lang w:val="en-US" w:eastAsia="fr-FR"/>
              </w:rPr>
              <w:t>NS Email:</w:t>
            </w:r>
            <w:r>
              <w:rPr>
                <w:b/>
                <w:lang w:val="en-US" w:eastAsia="fr-FR"/>
              </w:rPr>
              <w:t xml:space="preserve"> </w:t>
            </w:r>
            <w:r w:rsidRPr="00E3632A">
              <w:rPr>
                <w:b/>
                <w:lang w:val="en-US" w:eastAsia="fr-FR"/>
              </w:rPr>
              <w:t>mail@example.com</w:t>
            </w:r>
          </w:p>
          <w:p w:rsidR="00C02CF8" w:rsidRDefault="00C02CF8" w:rsidP="005D46E0">
            <w:pPr>
              <w:rPr>
                <w:noProof/>
                <w:lang w:val="en-US" w:eastAsia="fr-FR"/>
              </w:rPr>
            </w:pPr>
            <w:r>
              <w:rPr>
                <w:lang w:val="en-US" w:eastAsia="fr-FR"/>
              </w:rPr>
              <w:t>All others mandatory fields could be set to any value.</w:t>
            </w:r>
          </w:p>
          <w:p w:rsidR="00C02CF8" w:rsidRPr="005D46E0" w:rsidRDefault="00C02CF8" w:rsidP="005D46E0">
            <w:pPr>
              <w:rPr>
                <w:lang w:val="en-US" w:eastAsia="fr-FR"/>
              </w:rPr>
            </w:pPr>
            <w:r>
              <w:rPr>
                <w:lang w:val="en-US" w:eastAsia="fr-FR"/>
              </w:rPr>
              <w:t>Save the Contact using the “</w:t>
            </w:r>
            <w:r w:rsidRPr="00C01A49">
              <w:rPr>
                <w:b/>
                <w:lang w:val="en-US" w:eastAsia="fr-FR"/>
              </w:rPr>
              <w:t>Save</w:t>
            </w:r>
            <w:r>
              <w:rPr>
                <w:lang w:val="en-US" w:eastAsia="fr-FR"/>
              </w:rPr>
              <w:t>” button.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11790" w:dyaOrig="6150">
                <v:shape id="_x0000_i1048" type="#_x0000_t75" style="width:315pt;height:164.25pt" o:ole="">
                  <v:imagedata r:id="rId312" o:title=""/>
                </v:shape>
                <o:OLEObject Type="Embed" ProgID="PBrush" ShapeID="_x0000_i1048" DrawAspect="Content" ObjectID="_1588590573" r:id="rId313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Click on the “</w:t>
            </w:r>
            <w:r w:rsidRPr="00C01A49">
              <w:rPr>
                <w:b/>
                <w:lang w:val="en-US" w:eastAsia="fr-FR"/>
              </w:rPr>
              <w:t>Set Password</w:t>
            </w:r>
            <w:r>
              <w:rPr>
                <w:lang w:val="en-US" w:eastAsia="fr-FR"/>
              </w:rPr>
              <w:t>” button and set the password in the opened window.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2CD8C744" wp14:editId="13613554">
                  <wp:extent cx="2814761" cy="1603602"/>
                  <wp:effectExtent l="0" t="0" r="508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45" cy="16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632A" w:rsidRDefault="00E3632A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Click on “</w:t>
            </w:r>
            <w:r w:rsidRPr="00E3632A">
              <w:rPr>
                <w:b/>
                <w:lang w:val="en-US" w:eastAsia="fr-FR"/>
              </w:rPr>
              <w:t>back to list</w:t>
            </w:r>
            <w:r>
              <w:rPr>
                <w:lang w:val="en-US" w:eastAsia="fr-FR"/>
              </w:rPr>
              <w:t>” and click on “</w:t>
            </w:r>
            <w:r w:rsidRPr="00E3632A">
              <w:rPr>
                <w:b/>
                <w:lang w:val="en-US" w:eastAsia="fr-FR"/>
              </w:rPr>
              <w:t>Contact</w:t>
            </w:r>
            <w:r>
              <w:rPr>
                <w:lang w:val="en-US" w:eastAsia="fr-FR"/>
              </w:rPr>
              <w:t>”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Right click on the “</w:t>
            </w:r>
            <w:r w:rsidRPr="00C01A49">
              <w:rPr>
                <w:b/>
                <w:lang w:val="en-US" w:eastAsia="fr-FR"/>
              </w:rPr>
              <w:t>user1</w:t>
            </w:r>
            <w:r>
              <w:rPr>
                <w:lang w:val="en-US" w:eastAsia="fr-FR"/>
              </w:rPr>
              <w:t xml:space="preserve">” in the Result view and </w:t>
            </w:r>
            <w:r w:rsidR="00C01A49">
              <w:rPr>
                <w:lang w:val="en-US" w:eastAsia="fr-FR"/>
              </w:rPr>
              <w:t>select</w:t>
            </w:r>
            <w:r>
              <w:rPr>
                <w:lang w:val="en-US" w:eastAsia="fr-FR"/>
              </w:rPr>
              <w:t xml:space="preserve"> “</w:t>
            </w:r>
            <w:r w:rsidRPr="00C01A49">
              <w:rPr>
                <w:b/>
                <w:lang w:val="en-US" w:eastAsia="fr-FR"/>
              </w:rPr>
              <w:t>Enable</w:t>
            </w:r>
            <w:r>
              <w:rPr>
                <w:lang w:val="en-US" w:eastAsia="fr-FR"/>
              </w:rPr>
              <w:t xml:space="preserve">” in </w:t>
            </w:r>
            <w:r w:rsidR="00C01A49">
              <w:rPr>
                <w:lang w:val="en-US" w:eastAsia="fr-FR"/>
              </w:rPr>
              <w:t>pop up</w:t>
            </w:r>
            <w:r>
              <w:rPr>
                <w:lang w:val="en-US" w:eastAsia="fr-FR"/>
              </w:rPr>
              <w:t xml:space="preserve"> menu.</w:t>
            </w:r>
          </w:p>
          <w:p w:rsidR="00C02CF8" w:rsidRDefault="00C02CF8" w:rsidP="00C02C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9615" w:dyaOrig="8325">
                <v:shape id="_x0000_i1049" type="#_x0000_t75" style="width:315pt;height:272.25pt" o:ole="">
                  <v:imagedata r:id="rId315" o:title=""/>
                </v:shape>
                <o:OLEObject Type="Embed" ProgID="PBrush" ShapeID="_x0000_i1049" DrawAspect="Content" ObjectID="_1588590574" r:id="rId316"/>
              </w:object>
            </w:r>
          </w:p>
        </w:tc>
      </w:tr>
      <w:tr w:rsidR="00C02CF8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7325C3" w:rsidP="00C02C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>Sign out</w:t>
            </w:r>
            <w:r w:rsidR="00C02CF8">
              <w:rPr>
                <w:lang w:val="en-US" w:eastAsia="fr-FR"/>
              </w:rPr>
              <w:t xml:space="preserve"> “</w:t>
            </w:r>
            <w:r w:rsidR="00C02CF8" w:rsidRPr="00C01A49">
              <w:rPr>
                <w:b/>
                <w:lang w:val="en-US" w:eastAsia="fr-FR"/>
              </w:rPr>
              <w:t>Administrator</w:t>
            </w:r>
            <w:r w:rsidR="00C02CF8">
              <w:rPr>
                <w:lang w:val="en-US" w:eastAsia="fr-FR"/>
              </w:rPr>
              <w:t>” and logon using the “</w:t>
            </w:r>
            <w:r w:rsidR="00C02CF8" w:rsidRPr="00C01A49">
              <w:rPr>
                <w:b/>
                <w:lang w:val="en-US" w:eastAsia="fr-FR"/>
              </w:rPr>
              <w:t>user1</w:t>
            </w:r>
            <w:r w:rsidR="00C02CF8">
              <w:rPr>
                <w:lang w:val="en-US" w:eastAsia="fr-FR"/>
              </w:rPr>
              <w:t>” account previously created.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Default="00C02CF8" w:rsidP="00814E14">
            <w:pPr>
              <w:spacing w:before="0" w:after="0"/>
              <w:jc w:val="left"/>
            </w:pPr>
            <w:r>
              <w:object w:dxaOrig="6330" w:dyaOrig="6075">
                <v:shape id="_x0000_i1050" type="#_x0000_t75" style="width:230.25pt;height:221.25pt" o:ole="">
                  <v:imagedata r:id="rId317" o:title=""/>
                </v:shape>
                <o:OLEObject Type="Embed" ProgID="PBrush" ShapeID="_x0000_i1050" DrawAspect="Content" ObjectID="_1588590575" r:id="rId318"/>
              </w:object>
            </w:r>
          </w:p>
        </w:tc>
      </w:tr>
      <w:tr w:rsidR="00C02CF8" w:rsidRPr="00F54A80" w:rsidTr="00DE201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lastRenderedPageBreak/>
              <w:t>INTEL-FS result view is displayed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2CF8" w:rsidRPr="00F54A80" w:rsidRDefault="00C02CF8" w:rsidP="00DE201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478D2B" wp14:editId="3AFF6032">
                  <wp:extent cx="4038600" cy="2524125"/>
                  <wp:effectExtent l="0" t="0" r="0" b="9525"/>
                  <wp:docPr id="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INTEL-FS main window, select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931834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1A3321" wp14:editId="72287870">
                  <wp:extent cx="4029075" cy="2533650"/>
                  <wp:effectExtent l="0" t="0" r="9525" b="0"/>
                  <wp:docPr id="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09" w:rsidRPr="00F54A80" w:rsidTr="008B376D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Help</w:t>
            </w:r>
            <w:r w:rsidRPr="00F54A80">
              <w:rPr>
                <w:lang w:val="en-US" w:eastAsia="fr-FR"/>
              </w:rPr>
              <w:t>” menu, select “</w:t>
            </w:r>
            <w:r w:rsidRPr="00F54A80">
              <w:rPr>
                <w:b/>
                <w:lang w:val="en-US" w:eastAsia="fr-FR"/>
              </w:rPr>
              <w:t>About INTEL-FS</w:t>
            </w:r>
            <w:r w:rsidRPr="00F54A80">
              <w:rPr>
                <w:lang w:val="en-US" w:eastAsia="fr-FR"/>
              </w:rPr>
              <w:t>” item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About INTEL-FS window, make sure INTEL-FS version is correctly displayed</w:t>
            </w: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</w:p>
          <w:p w:rsidR="00490D09" w:rsidRPr="00F54A80" w:rsidRDefault="00490D09" w:rsidP="00851F8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“</w:t>
            </w:r>
            <w:r w:rsidRPr="00F54A80">
              <w:rPr>
                <w:b/>
                <w:lang w:val="en-US" w:eastAsia="fr-FR"/>
              </w:rPr>
              <w:t>Close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0D09" w:rsidRPr="00F54A80" w:rsidRDefault="00CB307A" w:rsidP="00814E14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A15FD8" wp14:editId="6AE69E62">
                  <wp:extent cx="4042086" cy="2842267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44" cy="285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76D" w:rsidRDefault="008B376D" w:rsidP="008B376D">
      <w:pPr>
        <w:rPr>
          <w:lang w:val="en-US"/>
        </w:rPr>
      </w:pPr>
    </w:p>
    <w:p w:rsidR="00820E8D" w:rsidRDefault="00820E8D" w:rsidP="00820E8D">
      <w:pPr>
        <w:pStyle w:val="Heading2"/>
        <w:rPr>
          <w:lang w:val="en-US"/>
        </w:rPr>
      </w:pPr>
      <w:bookmarkStart w:id="211" w:name="_Toc438026327"/>
      <w:bookmarkStart w:id="212" w:name="_Toc438030914"/>
      <w:bookmarkStart w:id="213" w:name="_Toc438031452"/>
      <w:bookmarkStart w:id="214" w:name="_Toc438032816"/>
      <w:bookmarkStart w:id="215" w:name="_Toc438033018"/>
      <w:bookmarkStart w:id="216" w:name="_Toc438200236"/>
      <w:bookmarkStart w:id="217" w:name="_Toc438200401"/>
      <w:bookmarkStart w:id="218" w:name="_Toc438479210"/>
      <w:bookmarkStart w:id="219" w:name="_Toc438481000"/>
      <w:bookmarkStart w:id="220" w:name="_Toc438482295"/>
      <w:bookmarkStart w:id="221" w:name="_Toc438482461"/>
      <w:bookmarkStart w:id="222" w:name="_Toc439853917"/>
      <w:bookmarkStart w:id="223" w:name="_Toc440036529"/>
      <w:bookmarkStart w:id="224" w:name="_Toc440978995"/>
      <w:bookmarkStart w:id="225" w:name="_Toc438026328"/>
      <w:bookmarkStart w:id="226" w:name="_Toc438030915"/>
      <w:bookmarkStart w:id="227" w:name="_Toc438031453"/>
      <w:bookmarkStart w:id="228" w:name="_Toc438032817"/>
      <w:bookmarkStart w:id="229" w:name="_Toc438033019"/>
      <w:bookmarkStart w:id="230" w:name="_Toc438200237"/>
      <w:bookmarkStart w:id="231" w:name="_Toc438200402"/>
      <w:bookmarkStart w:id="232" w:name="_Toc438479211"/>
      <w:bookmarkStart w:id="233" w:name="_Toc438481001"/>
      <w:bookmarkStart w:id="234" w:name="_Toc438482296"/>
      <w:bookmarkStart w:id="235" w:name="_Toc438482462"/>
      <w:bookmarkStart w:id="236" w:name="_Toc439853918"/>
      <w:bookmarkStart w:id="237" w:name="_Toc440036530"/>
      <w:bookmarkStart w:id="238" w:name="_Toc440978996"/>
      <w:bookmarkStart w:id="239" w:name="_Toc438026329"/>
      <w:bookmarkStart w:id="240" w:name="_Toc438030916"/>
      <w:bookmarkStart w:id="241" w:name="_Toc438031454"/>
      <w:bookmarkStart w:id="242" w:name="_Toc438032818"/>
      <w:bookmarkStart w:id="243" w:name="_Toc438033020"/>
      <w:bookmarkStart w:id="244" w:name="_Toc438200238"/>
      <w:bookmarkStart w:id="245" w:name="_Toc438200403"/>
      <w:bookmarkStart w:id="246" w:name="_Toc438479212"/>
      <w:bookmarkStart w:id="247" w:name="_Toc438481002"/>
      <w:bookmarkStart w:id="248" w:name="_Toc438482297"/>
      <w:bookmarkStart w:id="249" w:name="_Toc438482463"/>
      <w:bookmarkStart w:id="250" w:name="_Toc439853919"/>
      <w:bookmarkStart w:id="251" w:name="_Toc440036531"/>
      <w:bookmarkStart w:id="252" w:name="_Toc440978997"/>
      <w:bookmarkStart w:id="253" w:name="_Toc438026351"/>
      <w:bookmarkStart w:id="254" w:name="_Toc438030938"/>
      <w:bookmarkStart w:id="255" w:name="_Toc438031476"/>
      <w:bookmarkStart w:id="256" w:name="_Toc438032840"/>
      <w:bookmarkStart w:id="257" w:name="_Toc438033042"/>
      <w:bookmarkStart w:id="258" w:name="_Toc438200260"/>
      <w:bookmarkStart w:id="259" w:name="_Toc438200425"/>
      <w:bookmarkStart w:id="260" w:name="_Toc438479234"/>
      <w:bookmarkStart w:id="261" w:name="_Toc438481024"/>
      <w:bookmarkStart w:id="262" w:name="_Toc438482319"/>
      <w:bookmarkStart w:id="263" w:name="_Toc438482485"/>
      <w:bookmarkStart w:id="264" w:name="_Toc439853941"/>
      <w:bookmarkStart w:id="265" w:name="_Toc440036553"/>
      <w:bookmarkStart w:id="266" w:name="_Toc440979019"/>
      <w:bookmarkStart w:id="267" w:name="_Toc438026390"/>
      <w:bookmarkStart w:id="268" w:name="_Toc438030977"/>
      <w:bookmarkStart w:id="269" w:name="_Toc438031515"/>
      <w:bookmarkStart w:id="270" w:name="_Toc438032879"/>
      <w:bookmarkStart w:id="271" w:name="_Toc438033081"/>
      <w:bookmarkStart w:id="272" w:name="_Toc438200299"/>
      <w:bookmarkStart w:id="273" w:name="_Toc438200464"/>
      <w:bookmarkStart w:id="274" w:name="_Toc438479273"/>
      <w:bookmarkStart w:id="275" w:name="_Toc438481063"/>
      <w:bookmarkStart w:id="276" w:name="_Toc438482358"/>
      <w:bookmarkStart w:id="277" w:name="_Toc438482524"/>
      <w:bookmarkStart w:id="278" w:name="_Toc439853980"/>
      <w:bookmarkStart w:id="279" w:name="_Toc440036592"/>
      <w:bookmarkStart w:id="280" w:name="_Toc440979058"/>
      <w:bookmarkStart w:id="281" w:name="_Toc438026391"/>
      <w:bookmarkStart w:id="282" w:name="_Toc438030978"/>
      <w:bookmarkStart w:id="283" w:name="_Toc438031516"/>
      <w:bookmarkStart w:id="284" w:name="_Toc438032880"/>
      <w:bookmarkStart w:id="285" w:name="_Toc438033082"/>
      <w:bookmarkStart w:id="286" w:name="_Toc438200300"/>
      <w:bookmarkStart w:id="287" w:name="_Toc438200465"/>
      <w:bookmarkStart w:id="288" w:name="_Toc438479274"/>
      <w:bookmarkStart w:id="289" w:name="_Toc438481064"/>
      <w:bookmarkStart w:id="290" w:name="_Toc438482359"/>
      <w:bookmarkStart w:id="291" w:name="_Toc438482525"/>
      <w:bookmarkStart w:id="292" w:name="_Toc439853981"/>
      <w:bookmarkStart w:id="293" w:name="_Toc440036593"/>
      <w:bookmarkStart w:id="294" w:name="_Toc440979059"/>
      <w:bookmarkStart w:id="295" w:name="_Toc438026422"/>
      <w:bookmarkStart w:id="296" w:name="_Toc438031009"/>
      <w:bookmarkStart w:id="297" w:name="_Toc438031547"/>
      <w:bookmarkStart w:id="298" w:name="_Toc438032911"/>
      <w:bookmarkStart w:id="299" w:name="_Toc438033113"/>
      <w:bookmarkStart w:id="300" w:name="_Toc438200331"/>
      <w:bookmarkStart w:id="301" w:name="_Toc438200496"/>
      <w:bookmarkStart w:id="302" w:name="_Toc438479305"/>
      <w:bookmarkStart w:id="303" w:name="_Toc438481095"/>
      <w:bookmarkStart w:id="304" w:name="_Toc438482390"/>
      <w:bookmarkStart w:id="305" w:name="_Toc438482556"/>
      <w:bookmarkStart w:id="306" w:name="_Toc439854012"/>
      <w:bookmarkStart w:id="307" w:name="_Toc440036624"/>
      <w:bookmarkStart w:id="308" w:name="_Toc440979090"/>
      <w:bookmarkStart w:id="309" w:name="_Toc438026423"/>
      <w:bookmarkStart w:id="310" w:name="_Toc438031010"/>
      <w:bookmarkStart w:id="311" w:name="_Toc438031548"/>
      <w:bookmarkStart w:id="312" w:name="_Toc438032912"/>
      <w:bookmarkStart w:id="313" w:name="_Toc438033114"/>
      <w:bookmarkStart w:id="314" w:name="_Toc438200332"/>
      <w:bookmarkStart w:id="315" w:name="_Toc438200497"/>
      <w:bookmarkStart w:id="316" w:name="_Toc438479306"/>
      <w:bookmarkStart w:id="317" w:name="_Toc438481096"/>
      <w:bookmarkStart w:id="318" w:name="_Toc438482391"/>
      <w:bookmarkStart w:id="319" w:name="_Toc438482557"/>
      <w:bookmarkStart w:id="320" w:name="_Toc439854013"/>
      <w:bookmarkStart w:id="321" w:name="_Toc440036625"/>
      <w:bookmarkStart w:id="322" w:name="_Toc440979091"/>
      <w:bookmarkStart w:id="323" w:name="_Toc438026424"/>
      <w:bookmarkStart w:id="324" w:name="_Toc438031011"/>
      <w:bookmarkStart w:id="325" w:name="_Toc438031549"/>
      <w:bookmarkStart w:id="326" w:name="_Toc438032913"/>
      <w:bookmarkStart w:id="327" w:name="_Toc438033115"/>
      <w:bookmarkStart w:id="328" w:name="_Toc438200333"/>
      <w:bookmarkStart w:id="329" w:name="_Toc438200498"/>
      <w:bookmarkStart w:id="330" w:name="_Toc438479307"/>
      <w:bookmarkStart w:id="331" w:name="_Toc438481097"/>
      <w:bookmarkStart w:id="332" w:name="_Toc438482392"/>
      <w:bookmarkStart w:id="333" w:name="_Toc438482558"/>
      <w:bookmarkStart w:id="334" w:name="_Toc439854014"/>
      <w:bookmarkStart w:id="335" w:name="_Toc440036626"/>
      <w:bookmarkStart w:id="336" w:name="_Toc440979092"/>
      <w:bookmarkStart w:id="337" w:name="_Toc334507807"/>
      <w:bookmarkStart w:id="338" w:name="_Ref417894261"/>
      <w:bookmarkStart w:id="339" w:name="_Toc440979203"/>
      <w:bookmarkStart w:id="340" w:name="_Toc340215103"/>
      <w:bookmarkStart w:id="341" w:name="_Toc326565825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r w:rsidRPr="00F54A80">
        <w:rPr>
          <w:lang w:val="en-US"/>
        </w:rPr>
        <w:lastRenderedPageBreak/>
        <w:t xml:space="preserve">Cartographic </w:t>
      </w:r>
      <w:r w:rsidR="00D31E87" w:rsidRPr="00F54A80">
        <w:rPr>
          <w:lang w:val="en-US"/>
        </w:rPr>
        <w:t>server</w:t>
      </w:r>
      <w:bookmarkEnd w:id="338"/>
      <w:bookmarkEnd w:id="339"/>
    </w:p>
    <w:p w:rsidR="000C5DEF" w:rsidRPr="00B87C98" w:rsidRDefault="000C5DEF" w:rsidP="000C5DEF">
      <w:pPr>
        <w:rPr>
          <w:lang w:val="en-US"/>
        </w:rPr>
      </w:pPr>
      <w:r w:rsidRPr="00EE38B0">
        <w:rPr>
          <w:b/>
          <w:color w:val="FF0000"/>
          <w:lang w:val="en-US"/>
        </w:rPr>
        <w:t>WARNING:</w:t>
      </w:r>
      <w:r>
        <w:rPr>
          <w:lang w:val="en-US"/>
        </w:rPr>
        <w:t xml:space="preserve"> INTEL-FS CARTOGRAPHIC SERVER installer create a log file. When INTEL-FS CARTOGRAPHIC SERVER installer execution is completed, it’s strongly advised to display and save this log file to keep a record of this installation. </w:t>
      </w:r>
    </w:p>
    <w:p w:rsidR="000C5DEF" w:rsidRPr="000C5DEF" w:rsidRDefault="000C5DEF" w:rsidP="000C5DEF">
      <w:pPr>
        <w:rPr>
          <w:lang w:val="en-US"/>
        </w:rPr>
      </w:pPr>
    </w:p>
    <w:p w:rsidR="005B34A8" w:rsidRPr="00F54A80" w:rsidRDefault="005B34A8" w:rsidP="005B34A8">
      <w:pPr>
        <w:pStyle w:val="Heading3"/>
        <w:rPr>
          <w:lang w:val="en-US"/>
        </w:rPr>
      </w:pPr>
      <w:bookmarkStart w:id="342" w:name="_Toc440979204"/>
      <w:r w:rsidRPr="00F54A80">
        <w:rPr>
          <w:lang w:val="en-US"/>
        </w:rPr>
        <w:t>Cartographic server installation</w:t>
      </w:r>
      <w:bookmarkEnd w:id="342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C36C7B" w:rsidP="00A959AE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Insert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 w:rsidR="00DE0F4D">
              <w:rPr>
                <w:b/>
                <w:lang w:val="en-US"/>
              </w:rPr>
              <w:t xml:space="preserve"> </w:t>
            </w:r>
            <w:r w:rsidR="00DE0F4D" w:rsidRPr="00274489">
              <w:rPr>
                <w:lang w:val="en-US"/>
              </w:rPr>
              <w:t xml:space="preserve">DVD 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in DVD drive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 xml:space="preserve">and run </w:t>
            </w:r>
            <w:r w:rsidR="00F17F23" w:rsidRPr="00F17F23">
              <w:rPr>
                <w:rFonts w:ascii="Times New Roman" w:hAnsi="Times New Roman"/>
                <w:b/>
                <w:lang w:val="en-US" w:eastAsia="fr-FR"/>
              </w:rPr>
              <w:t>20160114_NU_CartographicServerInstaller_1.5.2_en.exe</w:t>
            </w:r>
          </w:p>
          <w:p w:rsidR="009D55CD" w:rsidRPr="00F54A80" w:rsidRDefault="009D55C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B7621" w:rsidP="00A959AE">
            <w:pPr>
              <w:spacing w:before="0" w:after="0"/>
              <w:jc w:val="left"/>
              <w:rPr>
                <w:lang w:val="en-US" w:eastAsia="fr-FR"/>
              </w:rPr>
            </w:pPr>
            <w:r>
              <w:object w:dxaOrig="6855" w:dyaOrig="3555">
                <v:shape id="_x0000_i1051" type="#_x0000_t75" style="width:315pt;height:162.75pt" o:ole="">
                  <v:imagedata r:id="rId321" o:title=""/>
                </v:shape>
                <o:OLEObject Type="Embed" ProgID="PBrush" ShapeID="_x0000_i1051" DrawAspect="Content" ObjectID="_1588590576" r:id="rId322"/>
              </w:object>
            </w:r>
          </w:p>
        </w:tc>
      </w:tr>
      <w:tr w:rsidR="0018000B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The wizard display a list of software that need to be installed. 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Click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“Install”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.</w:t>
            </w:r>
          </w:p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000B" w:rsidRPr="00F54A80" w:rsidRDefault="0018000B" w:rsidP="0018000B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05BBD8" wp14:editId="20042C2E">
                  <wp:extent cx="4057650" cy="3048000"/>
                  <wp:effectExtent l="0" t="0" r="0" b="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lastRenderedPageBreak/>
              <w:t xml:space="preserve">Prerequisites installation is in progress – </w:t>
            </w:r>
            <w:r w:rsidR="00561D63"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FAAF7" wp14:editId="68EE9FCB">
                  <wp:extent cx="4086225" cy="3076575"/>
                  <wp:effectExtent l="0" t="0" r="9525" b="9525"/>
                  <wp:docPr id="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Default="006B2B42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INTEL-FS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server</w:t>
            </w:r>
            <w:r w:rsidR="009D55CD">
              <w:rPr>
                <w:rFonts w:ascii="Times New Roman" w:hAnsi="Times New Roman"/>
                <w:color w:val="000000"/>
                <w:lang w:val="en-US" w:eastAsia="fr-FR"/>
              </w:rPr>
              <w:t xml:space="preserve"> needs to be restarted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9D55CD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9D55CD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7E472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E4720" w:rsidRPr="00F54A80" w:rsidRDefault="007E4720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After reboot INTEL-FS CARTOGRAPHIC SERVER installation will automatically restarted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D55CD" w:rsidP="009D55CD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751553" wp14:editId="17BFDE2E">
                  <wp:extent cx="3829050" cy="1447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5C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server restarting is completed, log on back to INTEL-FS</w:t>
            </w:r>
            <w:r w:rsidR="0062512A">
              <w:rPr>
                <w:rFonts w:ascii="Times New Roman" w:hAnsi="Times New Roman"/>
                <w:color w:val="000000"/>
                <w:lang w:val="en-US" w:eastAsia="fr-FR"/>
              </w:rPr>
              <w:t xml:space="preserve"> server</w:t>
            </w:r>
          </w:p>
          <w:p w:rsidR="009D55CD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D55CD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D55CD" w:rsidRPr="00F54A80" w:rsidRDefault="009D55CD" w:rsidP="009D55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D55CD" w:rsidRPr="00F54A80" w:rsidRDefault="009D55CD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55CD" w:rsidRDefault="005607C0" w:rsidP="009D55CD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6855" w:dyaOrig="3555">
                <v:shape id="_x0000_i1052" type="#_x0000_t75" style="width:315pt;height:163.5pt" o:ole="">
                  <v:imagedata r:id="rId326" o:title=""/>
                </v:shape>
                <o:OLEObject Type="Embed" ProgID="PBrush" ShapeID="_x0000_i1052" DrawAspect="Content" ObjectID="_1588590577" r:id="rId327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7E47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INTEL-FS CARTOGRAPHIC SERVER installation resumes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B5A10" wp14:editId="4C7AD900">
                  <wp:extent cx="4040611" cy="3038475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11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5607C0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3AFE4" wp14:editId="7CDF7DF7">
                  <wp:extent cx="4048125" cy="3044126"/>
                  <wp:effectExtent l="0" t="0" r="0" b="444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14" cy="305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lastRenderedPageBreak/>
              <w:t>License file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Select button to display the browser allowing to select a license file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Enter ArcGIS accounts password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Type ArcGIS SOM, SOC and Web Services account password</w:t>
            </w:r>
            <w:r w:rsidR="00847C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C5DEF" w:rsidRPr="00F54A80">
              <w:rPr>
                <w:rFonts w:ascii="Times New Roman" w:hAnsi="Times New Roman"/>
                <w:color w:val="000000"/>
                <w:lang w:val="en-US" w:eastAsia="fr-FR"/>
              </w:rPr>
              <w:t>c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f 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_Ref426967911 \r \h </w:instrTex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2.2.2.4</w:t>
            </w:r>
            <w:r w:rsidR="000C5DEF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</w:p>
          <w:p w:rsidR="00D6516C" w:rsidRPr="00F54A80" w:rsidRDefault="00D6516C" w:rsidP="00A959AE">
            <w:pPr>
              <w:spacing w:before="0" w:after="0"/>
              <w:jc w:val="left"/>
              <w:rPr>
                <w:rFonts w:ascii="Times New Roman" w:hAnsi="Times New Roman"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Confirm ArcGIS accounts password</w:t>
            </w:r>
          </w:p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ype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again </w:t>
            </w:r>
            <w:r w:rsidR="00D6516C" w:rsidRPr="00F54A80">
              <w:rPr>
                <w:rFonts w:ascii="Times New Roman" w:hAnsi="Times New Roman"/>
                <w:color w:val="000000"/>
                <w:lang w:val="en-US" w:eastAsia="fr-FR"/>
              </w:rPr>
              <w:t>the previous password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ext  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05927" wp14:editId="339900B7">
                  <wp:extent cx="4103943" cy="30861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780" cy="308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I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D3444" wp14:editId="688AC8A0">
                  <wp:extent cx="4040610" cy="3038475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86" cy="303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7E4720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INTEL-FS </w:t>
            </w:r>
            <w:r w:rsidR="00820E8D" w:rsidRPr="00F54A80">
              <w:rPr>
                <w:rFonts w:ascii="Times New Roman" w:hAnsi="Times New Roman"/>
                <w:lang w:val="en-US" w:eastAsia="fr-FR"/>
              </w:rPr>
              <w:t>CARTOGRAPHIC SERVER installation is in progress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5607C0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3F9D9C" wp14:editId="368E2A56">
                  <wp:extent cx="4038600" cy="303696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0" cy="30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 installation is completed.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To keep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file, select “Show the Windows Installer log” checkmark</w:t>
            </w:r>
          </w:p>
          <w:p w:rsidR="000C5DEF" w:rsidRDefault="000C5DEF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F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inish</w:t>
            </w:r>
            <w:r w:rsidRPr="00F54A80">
              <w:rPr>
                <w:rFonts w:ascii="Times New Roman" w:hAnsi="Times New Roman"/>
                <w:lang w:val="en-US" w:eastAsia="fr-FR"/>
              </w:rPr>
              <w:t>” button.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0C5DEF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AF5B8" wp14:editId="64B14A77">
                  <wp:extent cx="4015278" cy="3019425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46" cy="302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 log file is opened  in notepad. 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In case of  issues during the execution of the </w:t>
            </w:r>
            <w:r>
              <w:rPr>
                <w:rFonts w:ascii="Times New Roman" w:hAnsi="Times New Roman"/>
                <w:lang w:val="en-US" w:eastAsia="fr-FR"/>
              </w:rPr>
              <w:t>INTEL-FS CARTOGRAPHIC SERVER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installer, this file should be analyzed to identify these issues.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2A109" wp14:editId="2E6875AA">
                  <wp:extent cx="4139956" cy="27051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54" cy="270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EF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P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Save this file. As the </w:t>
            </w:r>
            <w:r w:rsidR="006F046F" w:rsidRPr="00F54A80">
              <w:rPr>
                <w:rFonts w:ascii="Times New Roman" w:hAnsi="Times New Roman"/>
                <w:color w:val="000000"/>
                <w:lang w:val="en-US" w:eastAsia="fr-FR"/>
              </w:rPr>
              <w:t>ArcGIS SOM, SOC and Web Services account password</w:t>
            </w:r>
            <w:r w:rsidR="006F046F" w:rsidRPr="000C5DE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6F046F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Pr="000C5DEF">
              <w:rPr>
                <w:rFonts w:ascii="Times New Roman" w:hAnsi="Times New Roman"/>
                <w:color w:val="000000"/>
                <w:lang w:val="en-US" w:eastAsia="fr-FR"/>
              </w:rPr>
              <w:t>is logged in this file, this file shall be kept in a secure folder.</w:t>
            </w:r>
          </w:p>
          <w:p w:rsidR="000C5DEF" w:rsidRDefault="000C5DEF" w:rsidP="000C5DEF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DEF" w:rsidRDefault="000C5DEF" w:rsidP="00A959AE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76D8B7" wp14:editId="0264E7A6">
                  <wp:extent cx="4068907" cy="2543175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817" cy="254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D6516C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r</w:t>
            </w:r>
            <w:r w:rsidR="006B2B42" w:rsidRPr="00F54A80">
              <w:rPr>
                <w:rFonts w:ascii="Times New Roman" w:hAnsi="Times New Roman"/>
                <w:color w:val="000000"/>
                <w:lang w:val="en-US" w:eastAsia="fr-FR"/>
              </w:rPr>
              <w:t>estart INTEL-FS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 order to complete </w:t>
            </w:r>
            <w:r w:rsidR="0062512A">
              <w:rPr>
                <w:rFonts w:ascii="Times New Roman" w:hAnsi="Times New Roman"/>
                <w:lang w:val="en-US" w:eastAsia="fr-FR"/>
              </w:rPr>
              <w:t xml:space="preserve">INTEL-FS </w:t>
            </w:r>
            <w:r w:rsidR="0062512A" w:rsidRPr="00F54A80">
              <w:rPr>
                <w:rFonts w:ascii="Times New Roman" w:hAnsi="Times New Roman"/>
                <w:lang w:val="en-US" w:eastAsia="fr-FR"/>
              </w:rPr>
              <w:t>CARTOGRAPHIC SERVER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installation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F64872" w:rsidP="00D30C30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76A19" wp14:editId="414E3406">
                  <wp:extent cx="3486150" cy="1628775"/>
                  <wp:effectExtent l="0" t="0" r="0" b="9525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32282">
              <w:rPr>
                <w:rFonts w:ascii="Times New Roman" w:hAnsi="Times New Roman"/>
                <w:color w:val="000000"/>
                <w:lang w:val="en-US" w:eastAsia="fr-FR"/>
              </w:rPr>
              <w:t>Once INTEL-FS server restarting is completed, log on back to the server,</w:t>
            </w:r>
          </w:p>
          <w:p w:rsidR="00232282" w:rsidRPr="00F54A80" w:rsidRDefault="00232282" w:rsidP="00232282">
            <w:pPr>
              <w:spacing w:before="0" w:line="260" w:lineRule="exact"/>
              <w:jc w:val="left"/>
              <w:rPr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Tools&gt; 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32282" w:rsidRPr="00F54A80" w:rsidRDefault="00232282" w:rsidP="00232282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232282" w:rsidRDefault="00232282" w:rsidP="00232282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EAD02" wp14:editId="49B015F8">
                  <wp:extent cx="4018933" cy="2800350"/>
                  <wp:effectExtent l="0" t="0" r="635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344" cy="28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Unfold 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 &gt; Local Users and Group &gt; 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47A8AF" wp14:editId="6F1EF007">
                  <wp:extent cx="3999444" cy="2786770"/>
                  <wp:effectExtent l="0" t="0" r="127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947" cy="27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ArcGISWebServices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232282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pop up menu 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Properties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EB2E11" wp14:editId="2952ED69">
                  <wp:extent cx="3752850" cy="4540594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54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Member O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f” tab</w:t>
            </w:r>
          </w:p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92839" w:rsidRPr="00F54A80" w:rsidRDefault="00F92839" w:rsidP="00F9283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Style w:val="hps"/>
                <w:lang w:val="en"/>
              </w:rPr>
              <w:t>If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Administrators group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already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present in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the list</w:t>
            </w:r>
            <w:r w:rsidR="00C84C55">
              <w:rPr>
                <w:rStyle w:val="hps"/>
                <w:lang w:val="en"/>
              </w:rPr>
              <w:t>,</w:t>
            </w:r>
            <w:r>
              <w:rPr>
                <w:lang w:val="en"/>
              </w:rPr>
              <w:t xml:space="preserve"> the </w:t>
            </w:r>
            <w:r>
              <w:rPr>
                <w:rStyle w:val="hps"/>
                <w:lang w:val="en"/>
              </w:rPr>
              <w:t>remainder of  the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procedure may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be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ignored. In that case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3406B">
            <w:pPr>
              <w:tabs>
                <w:tab w:val="left" w:pos="1725"/>
              </w:tabs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AA790" wp14:editId="2FAB3806">
                  <wp:extent cx="3400926" cy="4114800"/>
                  <wp:effectExtent l="0" t="0" r="952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26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2839" w:rsidRDefault="00F92839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</w:t>
            </w:r>
            <w:r w:rsidRPr="0083406B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d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d…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Administrators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9109A2" wp14:editId="152B6252">
                  <wp:extent cx="3743325" cy="1988894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8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Check Names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67AECB" wp14:editId="70A974C4">
                  <wp:extent cx="3771900" cy="200407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282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Apply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83406B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83406B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3406B" w:rsidRPr="00F54A80" w:rsidRDefault="0083406B" w:rsidP="008219EF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282" w:rsidRDefault="0083406B" w:rsidP="00D30C30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166EF" wp14:editId="5B06AFAC">
                  <wp:extent cx="3600450" cy="4356205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3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0"/>
      <w:bookmarkEnd w:id="341"/>
    </w:tbl>
    <w:p w:rsidR="0083406B" w:rsidRDefault="0083406B" w:rsidP="0083406B">
      <w:pPr>
        <w:rPr>
          <w:lang w:val="en-US"/>
        </w:rPr>
      </w:pPr>
    </w:p>
    <w:p w:rsidR="00820E8D" w:rsidRPr="00F54A80" w:rsidRDefault="00820E8D" w:rsidP="005B34A8">
      <w:pPr>
        <w:pStyle w:val="Heading3"/>
        <w:rPr>
          <w:lang w:val="en-US"/>
        </w:rPr>
      </w:pPr>
      <w:bookmarkStart w:id="343" w:name="_Toc440979205"/>
      <w:r w:rsidRPr="00F54A80">
        <w:rPr>
          <w:lang w:val="en-US"/>
        </w:rPr>
        <w:t xml:space="preserve">Cartographic </w:t>
      </w:r>
      <w:r w:rsidR="00D31E87" w:rsidRPr="00F54A80">
        <w:rPr>
          <w:lang w:val="en-US"/>
        </w:rPr>
        <w:t xml:space="preserve">server </w:t>
      </w:r>
      <w:r w:rsidRPr="00F54A80">
        <w:rPr>
          <w:lang w:val="en-US"/>
        </w:rPr>
        <w:t>configuration</w:t>
      </w:r>
      <w:bookmarkEnd w:id="343"/>
    </w:p>
    <w:p w:rsidR="004644D2" w:rsidRPr="00F54A80" w:rsidRDefault="00404B9E" w:rsidP="005B34A8">
      <w:pPr>
        <w:pStyle w:val="Heading4"/>
        <w:rPr>
          <w:lang w:val="en-US"/>
        </w:rPr>
      </w:pPr>
      <w:r w:rsidRPr="00F54A80">
        <w:rPr>
          <w:lang w:val="en-US"/>
        </w:rPr>
        <w:t>ArcG</w:t>
      </w:r>
      <w:r>
        <w:rPr>
          <w:lang w:val="en-US"/>
        </w:rPr>
        <w:t>IS</w:t>
      </w:r>
      <w:r w:rsidRPr="00F54A80">
        <w:rPr>
          <w:lang w:val="en-US"/>
        </w:rPr>
        <w:t xml:space="preserve"> </w:t>
      </w:r>
      <w:r w:rsidR="00820E8D" w:rsidRPr="00F54A80">
        <w:rPr>
          <w:lang w:val="en-US"/>
        </w:rPr>
        <w:t>server installation check</w:t>
      </w:r>
      <w:r w:rsidR="00561D63" w:rsidRPr="00F54A80">
        <w:rPr>
          <w:lang w:val="en-US"/>
        </w:rPr>
        <w:t xml:space="preserve"> </w:t>
      </w:r>
    </w:p>
    <w:p w:rsidR="004644D2" w:rsidRPr="0062512A" w:rsidRDefault="004644D2" w:rsidP="0062512A">
      <w:pPr>
        <w:spacing w:before="0" w:after="0"/>
        <w:jc w:val="left"/>
        <w:rPr>
          <w:rFonts w:ascii="Times New Roman" w:hAnsi="Times New Roman"/>
          <w:color w:val="000000"/>
          <w:lang w:val="en-US" w:eastAsia="fr-FR"/>
        </w:rPr>
      </w:pPr>
      <w:r w:rsidRPr="00F54A80">
        <w:rPr>
          <w:lang w:val="en-US"/>
        </w:rPr>
        <w:t xml:space="preserve">Once INTEL-FS server restarting is completed, </w:t>
      </w:r>
      <w:r w:rsidR="0062512A" w:rsidRPr="0062512A">
        <w:rPr>
          <w:lang w:val="en-US"/>
        </w:rPr>
        <w:t>log on back to INTEL-FS server</w:t>
      </w:r>
      <w:r w:rsidR="0062512A">
        <w:rPr>
          <w:rFonts w:ascii="Times New Roman" w:hAnsi="Times New Roman"/>
          <w:color w:val="000000"/>
          <w:lang w:val="en-US" w:eastAsia="fr-FR"/>
        </w:rPr>
        <w:t xml:space="preserve"> </w:t>
      </w:r>
      <w:r w:rsidR="0062512A">
        <w:rPr>
          <w:lang w:val="en-US"/>
        </w:rPr>
        <w:t xml:space="preserve">and </w:t>
      </w:r>
      <w:r w:rsidRPr="00F54A80">
        <w:rPr>
          <w:lang w:val="en-US"/>
        </w:rPr>
        <w:t xml:space="preserve">check that ArcGIS </w:t>
      </w:r>
      <w:r w:rsidR="00E77245">
        <w:rPr>
          <w:lang w:val="en-US"/>
        </w:rPr>
        <w:t xml:space="preserve">server </w:t>
      </w:r>
      <w:r w:rsidRPr="00F54A80">
        <w:rPr>
          <w:lang w:val="en-US"/>
        </w:rPr>
        <w:t>installation is correct.</w:t>
      </w:r>
    </w:p>
    <w:p w:rsidR="00561D63" w:rsidRPr="00F54A80" w:rsidRDefault="00561D63" w:rsidP="00561D63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BF6F53" w:rsidRPr="00F54A80">
        <w:rPr>
          <w:lang w:val="en-US"/>
        </w:rPr>
        <w:t>ArcGis installation</w:t>
      </w:r>
      <w:r w:rsidR="0010076E">
        <w:rPr>
          <w:lang w:val="en-US"/>
        </w:rPr>
        <w:t xml:space="preserve"> check</w:t>
      </w:r>
      <w:r w:rsidRPr="00F54A80">
        <w:rPr>
          <w:lang w:val="en-US"/>
        </w:rPr>
        <w:t xml:space="preserve">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ArcGIS </w:t>
      </w:r>
      <w:r w:rsidR="00E3632A">
        <w:rPr>
          <w:lang w:val="en-US"/>
        </w:rPr>
        <w:t>server</w:t>
      </w:r>
      <w:r w:rsidRPr="00F54A80">
        <w:rPr>
          <w:lang w:val="en-US"/>
        </w:rPr>
        <w:t xml:space="preserve"> installation is correct.</w:t>
      </w:r>
    </w:p>
    <w:p w:rsidR="00561D63" w:rsidRDefault="00561D63" w:rsidP="005F3433">
      <w:pPr>
        <w:rPr>
          <w:lang w:val="en-US"/>
        </w:rPr>
      </w:pPr>
    </w:p>
    <w:p w:rsidR="00820E8D" w:rsidRPr="00F54A80" w:rsidRDefault="00820E8D" w:rsidP="005B34A8">
      <w:pPr>
        <w:pStyle w:val="Heading4"/>
        <w:rPr>
          <w:lang w:val="en-US"/>
        </w:rPr>
      </w:pPr>
      <w:r w:rsidRPr="00F54A80">
        <w:rPr>
          <w:lang w:val="en-US"/>
        </w:rPr>
        <w:lastRenderedPageBreak/>
        <w:t xml:space="preserve">Cartographic server configuration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A51350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6451" w:rsidRPr="00F54A80" w:rsidRDefault="00A51350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336451" w:rsidRPr="00F54A80">
              <w:rPr>
                <w:rFonts w:ascii="Times New Roman" w:hAnsi="Times New Roman"/>
                <w:color w:val="000000"/>
                <w:lang w:val="en-US" w:eastAsia="fr-FR"/>
              </w:rPr>
              <w:t>,</w:t>
            </w:r>
          </w:p>
          <w:p w:rsidR="00A51350" w:rsidRPr="00F54A80" w:rsidRDefault="00336451" w:rsidP="00A5135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select “</w:t>
            </w:r>
            <w:r w:rsidR="00697FA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="00697FAA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A51350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1350" w:rsidRPr="00F54A80" w:rsidRDefault="00697FAA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3" type="#_x0000_t75" style="width:303pt;height:316.5pt" o:ole="">
                  <v:imagedata r:id="rId82" o:title=""/>
                </v:shape>
                <o:OLEObject Type="Embed" ProgID="PBrush" ShapeID="_x0000_i1053" DrawAspect="Content" ObjectID="_1588590578" r:id="rId344"/>
              </w:object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Using the 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Command Prompt window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set current directory to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E:\CARTOSERVER-INSTALLATION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:</w:t>
            </w:r>
          </w:p>
          <w:p w:rsidR="00A209CD" w:rsidRPr="00F54A80" w:rsidRDefault="00A209C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E: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cd E:\CARTOSERVER-INSTALLATION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931834" w:rsidP="00A959AE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8E32F3" wp14:editId="2C456979">
                  <wp:extent cx="4057650" cy="1685925"/>
                  <wp:effectExtent l="0" t="0" r="0" b="9525"/>
                  <wp:docPr id="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instal</w:t>
            </w:r>
            <w:r w:rsidR="00140529" w:rsidRPr="00F54A80">
              <w:rPr>
                <w:rFonts w:ascii="Times New Roman" w:hAnsi="Times New Roman"/>
                <w:color w:val="000000"/>
                <w:lang w:val="en-US" w:eastAsia="fr-FR"/>
              </w:rPr>
              <w:t>l_srv_intelfs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.cmd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CARTOGRAPHIC SERVER configuration script is running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Do you really want to install the cartographic server for IntelFS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20E8D" w:rsidRPr="00F54A80" w:rsidRDefault="00820E8D" w:rsidP="003C64D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0E8D" w:rsidRPr="00F54A80" w:rsidRDefault="006B6BFB" w:rsidP="00140529">
            <w:pPr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C0E96" wp14:editId="63F88335">
                  <wp:extent cx="4114800" cy="2752094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29" cy="27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27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D42727">
            <w:pPr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Once </w:t>
            </w:r>
            <w:r w:rsidR="00325383">
              <w:rPr>
                <w:rFonts w:ascii="Times New Roman" w:hAnsi="Times New Roman"/>
                <w:color w:val="000000"/>
                <w:lang w:val="en-US" w:eastAsia="fr-FR"/>
              </w:rPr>
              <w:t xml:space="preserve"> CARTOGRAPHIC SERVER configuration script </w:t>
            </w:r>
            <w:r w:rsidR="0004283A">
              <w:rPr>
                <w:rFonts w:ascii="Times New Roman" w:hAnsi="Times New Roman"/>
                <w:color w:val="000000"/>
                <w:lang w:val="en-US" w:eastAsia="fr-FR"/>
              </w:rPr>
              <w:t>is completed, make sure that iis ConversionService WebSite has been created</w:t>
            </w:r>
          </w:p>
          <w:p w:rsidR="0004283A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04283A" w:rsidRPr="00F54A80" w:rsidRDefault="0004283A" w:rsidP="0004283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Start &gt; Administrative Tool &gt; Internet Information (IIS) Manager”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then browse to </w:t>
            </w:r>
            <w:r>
              <w:rPr>
                <w:rFonts w:ascii="Times New Roman" w:hAnsi="Times New Roman"/>
                <w:b/>
                <w:lang w:val="en-US" w:eastAsia="fr-FR"/>
              </w:rPr>
              <w:t>Sites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node in the left area</w:t>
            </w:r>
          </w:p>
          <w:p w:rsidR="0004283A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4283A" w:rsidRPr="00F54A80" w:rsidRDefault="0004283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If “ConversionService” site does not appear refer to chapter 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begin"/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instrText xml:space="preserve"> REF _Ref438477823 \r \h </w:instrTex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separate"/>
            </w:r>
            <w:r w:rsidR="003C1E5B">
              <w:rPr>
                <w:rFonts w:ascii="Times New Roman" w:hAnsi="Times New Roman"/>
                <w:color w:val="000000"/>
                <w:lang w:val="en-US" w:eastAsia="fr-FR"/>
              </w:rPr>
              <w:t>5.4.3</w:t>
            </w:r>
            <w:r w:rsidR="00C9010D">
              <w:rPr>
                <w:rFonts w:ascii="Times New Roman" w:hAnsi="Times New Roman"/>
                <w:color w:val="000000"/>
                <w:lang w:val="en-US" w:eastAsia="fr-FR"/>
              </w:rPr>
              <w:fldChar w:fldCharType="end"/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 for troubleshooting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2727" w:rsidRDefault="0004283A" w:rsidP="0014052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672478" wp14:editId="39EEEFCD">
                  <wp:extent cx="4039021" cy="2376779"/>
                  <wp:effectExtent l="0" t="0" r="0" b="508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98" cy="238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Make sure IntelFS images directory has been shared</w:t>
            </w:r>
          </w:p>
          <w:p w:rsidR="00820E8D" w:rsidRPr="00F54A80" w:rsidRDefault="00697FAA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command prompt window type in “</w:t>
            </w:r>
            <w:r w:rsidR="00820E8D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</w:t>
            </w:r>
            <w:r w:rsidR="00820E8D"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931834" w:rsidP="00A959AE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726E01" wp14:editId="26F2F0BC">
                  <wp:extent cx="4048125" cy="1704975"/>
                  <wp:effectExtent l="0" t="0" r="9525" b="9525"/>
                  <wp:docPr id="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E8D" w:rsidRPr="00F54A80" w:rsidTr="00A959AE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0E8D" w:rsidRPr="00F54A80" w:rsidRDefault="00820E8D" w:rsidP="00A959A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If the IMAGES share is not displayed, type in the following command</w:t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NET SHARE IMAGES=E:\IntelfsData\images /GRANT:ArcGISSOC,FULL /GRANT:ArcGISSOM,FULL</w:t>
            </w:r>
            <w:r w:rsidR="00931834">
              <w:rPr>
                <w:noProof/>
                <w:lang w:val="en-US"/>
              </w:rPr>
              <w:drawing>
                <wp:inline distT="0" distB="0" distL="0" distR="0" wp14:anchorId="510A2401" wp14:editId="0D140DB0">
                  <wp:extent cx="5972175" cy="2533650"/>
                  <wp:effectExtent l="0" t="0" r="9525" b="0"/>
                  <wp:docPr id="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E8D" w:rsidRPr="00F54A80" w:rsidRDefault="00820E8D" w:rsidP="00A959AE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  <w:lang w:val="en-US" w:eastAsia="fr-FR"/>
              </w:rPr>
            </w:pPr>
          </w:p>
        </w:tc>
      </w:tr>
    </w:tbl>
    <w:p w:rsidR="009D6083" w:rsidRPr="00F54A80" w:rsidRDefault="009D6083" w:rsidP="005B34A8">
      <w:pPr>
        <w:pStyle w:val="Heading4"/>
        <w:rPr>
          <w:lang w:val="en-US"/>
        </w:rPr>
      </w:pPr>
      <w:r w:rsidRPr="00F54A80">
        <w:rPr>
          <w:lang w:val="en-US"/>
        </w:rPr>
        <w:t>Gazetteer installation</w:t>
      </w:r>
    </w:p>
    <w:p w:rsidR="009D6083" w:rsidRPr="00F54A80" w:rsidRDefault="009D6083" w:rsidP="009D6083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D6083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Default="007B4CC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 copy gazetteer default installation zip 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in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E: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 xml:space="preserve"> drive and unzip</w:t>
            </w:r>
            <w:r w:rsidR="00412183">
              <w:rPr>
                <w:rFonts w:ascii="Times New Roman" w:hAnsi="Times New Roman"/>
                <w:color w:val="000000"/>
                <w:lang w:val="en-US" w:eastAsia="fr-FR"/>
              </w:rPr>
              <w:t xml:space="preserve"> it in E:\ drive</w:t>
            </w:r>
            <w:r w:rsidR="00BB734D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BB734D" w:rsidRDefault="00BB734D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Gazetteer default installation zip (</w:t>
            </w:r>
            <w:r w:rsidR="00DE0F4D" w:rsidRPr="00DE0F4D">
              <w:rPr>
                <w:rFonts w:ascii="Times New Roman" w:hAnsi="Times New Roman"/>
                <w:b/>
                <w:color w:val="000000"/>
                <w:lang w:val="en-US" w:eastAsia="fr-FR"/>
              </w:rPr>
              <w:t>20160114_NU_Gazetteer_1.3.1</w:t>
            </w:r>
            <w:r w:rsidRPr="00BB734D">
              <w:rPr>
                <w:rFonts w:ascii="Times New Roman" w:hAnsi="Times New Roman"/>
                <w:b/>
                <w:color w:val="000000"/>
                <w:lang w:val="en-US" w:eastAsia="fr-FR"/>
              </w:rPr>
              <w:t>.zip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) is located on </w:t>
            </w:r>
            <w:r w:rsidR="00DE0F4D" w:rsidRPr="007F5874">
              <w:rPr>
                <w:b/>
                <w:lang w:val="en-US"/>
              </w:rPr>
              <w:t>“DVD IntelFS Application”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DVD.</w:t>
            </w:r>
          </w:p>
          <w:p w:rsidR="00B16917" w:rsidRPr="00F54A80" w:rsidRDefault="00B16917" w:rsidP="00BB734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The folder E:\gazetteer including unzipped files is created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6083" w:rsidRPr="00F54A80" w:rsidRDefault="009D6083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Using the Command Prompt window set current directory to E:\Gazett</w:t>
            </w:r>
            <w:r w:rsidR="00DE201B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</w:t>
            </w:r>
            <w:r w:rsidR="00DE201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er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F613FA" w:rsidRPr="00F54A80" w:rsidRDefault="00F613FA" w:rsidP="007B4CCD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5DCBD0" wp14:editId="0A60D138">
                  <wp:extent cx="4124325" cy="2019300"/>
                  <wp:effectExtent l="0" t="0" r="9525" b="0"/>
                  <wp:docPr id="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16917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16917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Gazetter configuration script is running</w:t>
            </w: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7B4CCD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integrate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</w:t>
            </w:r>
            <w:r w:rsidR="00B16917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.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 xml:space="preserve"> .</w:t>
            </w:r>
            <w:r w:rsidRPr="00F54A80">
              <w:rPr>
                <w:rFonts w:ascii="Times New Roman" w:hAnsi="Times New Roman"/>
                <w:i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931834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6FEFA" wp14:editId="21B0880D">
                  <wp:extent cx="3981450" cy="1562100"/>
                  <wp:effectExtent l="0" t="0" r="0" b="0"/>
                  <wp:docPr id="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CD" w:rsidRPr="00F54A80" w:rsidTr="0047736B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CCD" w:rsidRPr="00F54A80" w:rsidRDefault="007B4CCD" w:rsidP="0047736B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9D6083" w:rsidRPr="00F54A80" w:rsidRDefault="009D6083" w:rsidP="009D6083">
      <w:pPr>
        <w:rPr>
          <w:lang w:val="en-US"/>
        </w:rPr>
      </w:pPr>
    </w:p>
    <w:p w:rsidR="007B4CCD" w:rsidRPr="00F54A80" w:rsidRDefault="007B4CCD" w:rsidP="005B34A8">
      <w:pPr>
        <w:pStyle w:val="Heading4"/>
        <w:rPr>
          <w:lang w:val="en-US"/>
        </w:rPr>
      </w:pPr>
      <w:r w:rsidRPr="00F54A80">
        <w:rPr>
          <w:lang w:val="en-US"/>
        </w:rPr>
        <w:t xml:space="preserve">Gazetteer installation </w:t>
      </w:r>
      <w:r w:rsidR="00667B4E" w:rsidRPr="00F54A80">
        <w:rPr>
          <w:lang w:val="en-US"/>
        </w:rPr>
        <w:t>verification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 xml:space="preserve">Once </w:t>
      </w:r>
      <w:r w:rsidR="00A6357B" w:rsidRPr="00F54A80">
        <w:rPr>
          <w:lang w:val="en-US"/>
        </w:rPr>
        <w:t>default gazetteers installation</w:t>
      </w:r>
      <w:r w:rsidRPr="00F54A80">
        <w:rPr>
          <w:lang w:val="en-US"/>
        </w:rPr>
        <w:t xml:space="preserve"> is completed, check that </w:t>
      </w:r>
      <w:r w:rsidR="00A6357B" w:rsidRPr="00F54A80">
        <w:rPr>
          <w:lang w:val="en-US"/>
        </w:rPr>
        <w:t>gazetteers have been correctly installed</w:t>
      </w:r>
      <w:r w:rsidRPr="00F54A80">
        <w:rPr>
          <w:lang w:val="en-US"/>
        </w:rPr>
        <w:t>.</w:t>
      </w:r>
    </w:p>
    <w:p w:rsidR="007B4CCD" w:rsidRPr="00F54A80" w:rsidRDefault="007B4CCD" w:rsidP="007B4CCD">
      <w:pPr>
        <w:rPr>
          <w:lang w:val="en-US"/>
        </w:rPr>
      </w:pPr>
      <w:r w:rsidRPr="00F54A80">
        <w:rPr>
          <w:lang w:val="en-US"/>
        </w:rPr>
        <w:t>Please refer to chapter “</w:t>
      </w:r>
      <w:r w:rsidR="00A6357B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check”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to learn how to check that </w:t>
      </w:r>
      <w:r w:rsidR="000778EA" w:rsidRPr="00F54A80">
        <w:rPr>
          <w:lang w:val="en-US"/>
        </w:rPr>
        <w:t>gazetteer</w:t>
      </w:r>
      <w:r w:rsidRPr="00F54A80">
        <w:rPr>
          <w:lang w:val="en-US"/>
        </w:rPr>
        <w:t xml:space="preserve"> installation is correct.</w:t>
      </w:r>
    </w:p>
    <w:p w:rsidR="007B4CCD" w:rsidRPr="00F54A80" w:rsidRDefault="007B4CCD" w:rsidP="007B4CCD">
      <w:pPr>
        <w:rPr>
          <w:lang w:val="en-US"/>
        </w:rPr>
      </w:pPr>
    </w:p>
    <w:p w:rsidR="00820E8D" w:rsidRPr="00F54A80" w:rsidRDefault="00A6357B" w:rsidP="005B34A8">
      <w:pPr>
        <w:pStyle w:val="Heading4"/>
        <w:rPr>
          <w:lang w:val="en-US"/>
        </w:rPr>
      </w:pPr>
      <w:r w:rsidRPr="00F54A80">
        <w:rPr>
          <w:lang w:val="en-US"/>
        </w:rPr>
        <w:t>M</w:t>
      </w:r>
      <w:r w:rsidR="00820E8D" w:rsidRPr="00F54A80">
        <w:rPr>
          <w:lang w:val="en-US"/>
        </w:rPr>
        <w:t>ap services configuration</w:t>
      </w:r>
    </w:p>
    <w:p w:rsidR="00A6357B" w:rsidRPr="00F54A80" w:rsidRDefault="006F1B62" w:rsidP="00820E8D">
      <w:pPr>
        <w:rPr>
          <w:lang w:val="en-US"/>
        </w:rPr>
      </w:pPr>
      <w:r w:rsidRPr="00F54A80">
        <w:rPr>
          <w:lang w:val="en-US"/>
        </w:rPr>
        <w:t>.xml</w:t>
      </w:r>
      <w:r w:rsidR="00A6357B" w:rsidRPr="00F54A80">
        <w:rPr>
          <w:lang w:val="en-US"/>
        </w:rPr>
        <w:t xml:space="preserve"> file TimsDirectory</w:t>
      </w:r>
      <w:r w:rsidR="000778EA" w:rsidRPr="00F54A80">
        <w:rPr>
          <w:lang w:val="en-US"/>
        </w:rPr>
        <w:t>.xml</w:t>
      </w:r>
      <w:r w:rsidR="0047736B" w:rsidRPr="00F54A80">
        <w:rPr>
          <w:lang w:val="en-US"/>
        </w:rPr>
        <w:t xml:space="preserve"> located in E:\IntelfsData\TIMS</w:t>
      </w:r>
      <w:r w:rsidR="000778EA" w:rsidRPr="00F54A80">
        <w:rPr>
          <w:lang w:val="en-US"/>
        </w:rPr>
        <w:t>\</w:t>
      </w:r>
      <w:r w:rsidR="0047736B" w:rsidRPr="00F54A80">
        <w:rPr>
          <w:lang w:val="en-US"/>
        </w:rPr>
        <w:t>Data\</w:t>
      </w:r>
      <w:r w:rsidR="007B7D16">
        <w:rPr>
          <w:lang w:val="en-US"/>
        </w:rPr>
        <w:t>Config</w:t>
      </w:r>
      <w:r w:rsidR="0047736B" w:rsidRPr="00F54A80">
        <w:rPr>
          <w:lang w:val="en-US"/>
        </w:rPr>
        <w:t xml:space="preserve"> folder includes </w:t>
      </w:r>
      <w:r w:rsidRPr="00F54A80">
        <w:rPr>
          <w:lang w:val="en-US"/>
        </w:rPr>
        <w:t xml:space="preserve">access to Core GIS WFS and WMS map </w:t>
      </w:r>
      <w:r w:rsidR="0047736B" w:rsidRPr="00F54A80">
        <w:rPr>
          <w:lang w:val="en-US"/>
        </w:rPr>
        <w:t>configuration information.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47736B" w:rsidP="00820E8D">
      <w:pPr>
        <w:rPr>
          <w:lang w:val="en-US"/>
        </w:rPr>
      </w:pPr>
      <w:r w:rsidRPr="00F54A80">
        <w:rPr>
          <w:lang w:val="en-US"/>
        </w:rPr>
        <w:t xml:space="preserve">To learn how to configure access to WMS map services, please refer to chapter “WMS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 xml:space="preserve">To learn how to configure access to WFS map services, please refer to chapter “WFS map service”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 </w:t>
      </w:r>
    </w:p>
    <w:p w:rsidR="0047736B" w:rsidRPr="00F54A80" w:rsidRDefault="0047736B" w:rsidP="0047736B">
      <w:pPr>
        <w:rPr>
          <w:lang w:val="en-US"/>
        </w:rPr>
      </w:pPr>
      <w:r w:rsidRPr="00F54A80">
        <w:rPr>
          <w:lang w:val="en-US"/>
        </w:rPr>
        <w:t>To learn how to customize INTEL-FS cartographic view, please refer to chapter</w:t>
      </w:r>
      <w:r w:rsidR="00A12891" w:rsidRPr="00F54A80">
        <w:rPr>
          <w:lang w:val="en-US"/>
        </w:rPr>
        <w:t>s</w:t>
      </w:r>
      <w:r w:rsidRPr="00F54A80">
        <w:rPr>
          <w:lang w:val="en-US"/>
        </w:rPr>
        <w:t xml:space="preserve"> </w:t>
      </w:r>
      <w:r w:rsidR="00DD2997" w:rsidRPr="00F54A80">
        <w:rPr>
          <w:lang w:val="en-US"/>
        </w:rPr>
        <w:t>“Cartographic windows”</w:t>
      </w:r>
      <w:r w:rsidRPr="00F54A80">
        <w:rPr>
          <w:lang w:val="en-US"/>
        </w:rPr>
        <w:t xml:space="preserve"> in document </w:t>
      </w:r>
      <w:hyperlink w:anchor="Technical_Manual" w:history="1">
        <w:r w:rsidR="002551C3"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47736B" w:rsidRPr="00F54A80" w:rsidRDefault="0047736B" w:rsidP="00820E8D">
      <w:pPr>
        <w:rPr>
          <w:lang w:val="en-US"/>
        </w:rPr>
      </w:pPr>
    </w:p>
    <w:p w:rsidR="0047736B" w:rsidRPr="00F54A80" w:rsidRDefault="00647CEE" w:rsidP="005B34A8">
      <w:pPr>
        <w:pStyle w:val="Heading4"/>
        <w:rPr>
          <w:lang w:val="en-US"/>
        </w:rPr>
      </w:pPr>
      <w:r w:rsidRPr="00F54A80">
        <w:rPr>
          <w:lang w:val="en-US"/>
        </w:rPr>
        <w:t>IIS configuration</w:t>
      </w:r>
    </w:p>
    <w:p w:rsidR="00647CEE" w:rsidRPr="00F54A80" w:rsidRDefault="00647CEE" w:rsidP="00820E8D">
      <w:pPr>
        <w:rPr>
          <w:lang w:val="en-US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6237"/>
      </w:tblGrid>
      <w:tr w:rsidR="00647CEE" w:rsidRPr="00F54A80" w:rsidTr="00FD26F1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7CEE" w:rsidRPr="00F54A80" w:rsidRDefault="00647CEE" w:rsidP="00FD26F1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t xml:space="preserve">Using a dos command prompt run as administrator, execute the following script </w:t>
            </w:r>
            <w:r w:rsidR="00852440">
              <w:rPr>
                <w:noProof/>
                <w:lang w:val="en-US" w:eastAsia="fr-FR"/>
              </w:rPr>
              <w:t>SetArcGISIISConfiguration.cmd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="00405B38" w:rsidRPr="00F54A80">
              <w:rPr>
                <w:lang w:val="en-US"/>
              </w:rPr>
              <w:t xml:space="preserve">powershell script </w:t>
            </w:r>
            <w:r w:rsidR="00405B38">
              <w:rPr>
                <w:lang w:val="en-US"/>
              </w:rPr>
              <w:t xml:space="preserve">extracted  from </w:t>
            </w:r>
            <w:r w:rsidR="00DE0F4D">
              <w:rPr>
                <w:lang w:val="en-US"/>
              </w:rPr>
              <w:t>“</w:t>
            </w:r>
            <w:r w:rsidR="00DE0F4D" w:rsidRPr="00DE0F4D">
              <w:rPr>
                <w:b/>
                <w:lang w:val="en-US"/>
              </w:rPr>
              <w:t>20160114_NU_ConfigurationScripts_1.0.0.zip</w:t>
            </w:r>
            <w:r w:rsidR="00DE0F4D">
              <w:rPr>
                <w:b/>
                <w:lang w:val="en-US"/>
              </w:rPr>
              <w:t>”</w:t>
            </w:r>
            <w:r w:rsidR="00405B38" w:rsidRPr="00215A32">
              <w:rPr>
                <w:lang w:val="en-US"/>
              </w:rPr>
              <w:t xml:space="preserve"> archive file</w:t>
            </w:r>
            <w:r w:rsidR="00405B38" w:rsidRPr="00F54A80">
              <w:rPr>
                <w:lang w:val="en-US"/>
              </w:rPr>
              <w:t xml:space="preserve"> </w:t>
            </w:r>
            <w:r w:rsidR="00405B38">
              <w:rPr>
                <w:lang w:val="en-US"/>
              </w:rPr>
              <w:t xml:space="preserve">located </w:t>
            </w:r>
            <w:r w:rsidR="00405B38" w:rsidRPr="00F54A80">
              <w:rPr>
                <w:lang w:val="en-US"/>
              </w:rPr>
              <w:t xml:space="preserve">on </w:t>
            </w:r>
            <w:r w:rsidR="00DE0F4D" w:rsidRPr="00274489">
              <w:rPr>
                <w:b/>
                <w:lang w:val="en-US"/>
              </w:rPr>
              <w:t>“DVD IntelFS Application”</w:t>
            </w:r>
            <w:r w:rsidR="00405B38" w:rsidRPr="00F54A80">
              <w:rPr>
                <w:lang w:val="en-US"/>
              </w:rPr>
              <w:t xml:space="preserve"> installation disk</w:t>
            </w:r>
          </w:p>
          <w:p w:rsidR="00647CEE" w:rsidRPr="00F54A80" w:rsidRDefault="00647CEE" w:rsidP="00FD26F1">
            <w:pPr>
              <w:spacing w:before="0" w:after="0"/>
              <w:jc w:val="center"/>
              <w:rPr>
                <w:noProof/>
                <w:lang w:val="en-US" w:eastAsia="fr-FR"/>
              </w:rPr>
            </w:pPr>
          </w:p>
        </w:tc>
      </w:tr>
      <w:tr w:rsidR="00464B20" w:rsidRPr="00F54A8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464B20" w:rsidRPr="00F54A80" w:rsidRDefault="00464B20" w:rsidP="00540F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 w:rsidP="00540F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lang w:val="en-US"/>
              </w:rPr>
              <w:object w:dxaOrig="6060" w:dyaOrig="6960">
                <v:shape id="_x0000_i1054" type="#_x0000_t75" style="width:303pt;height:316.5pt" o:ole="">
                  <v:imagedata r:id="rId82" o:title=""/>
                </v:shape>
                <o:OLEObject Type="Embed" ProgID="PBrush" ShapeID="_x0000_i1054" DrawAspect="Content" ObjectID="_1588590579" r:id="rId352"/>
              </w:objec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Pr="00F54A80" w:rsidRDefault="00464B20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 xml:space="preserve">In the dos command prompt window, type in </w:t>
            </w:r>
            <w:r w:rsidR="00852440">
              <w:rPr>
                <w:rFonts w:ascii="Times New Roman" w:hAnsi="Times New Roman"/>
                <w:lang w:val="en-US" w:eastAsia="fr-FR"/>
              </w:rPr>
              <w:t>SetArcGISIISConfiguration.cmd</w:t>
            </w:r>
            <w:r w:rsidR="00DC25DF">
              <w:rPr>
                <w:rFonts w:ascii="Times New Roman" w:hAnsi="Times New Roman"/>
                <w:lang w:val="en-US" w:eastAsia="fr-FR"/>
              </w:rPr>
              <w:t xml:space="preserve"> </w:t>
            </w:r>
            <w:r w:rsidR="00405B38" w:rsidRPr="00274489">
              <w:rPr>
                <w:rFonts w:ascii="Times New Roman" w:hAnsi="Times New Roman"/>
                <w:lang w:val="en-US"/>
              </w:rPr>
              <w:t xml:space="preserve">powershell script 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extracted </w:t>
            </w:r>
            <w:r w:rsidR="00250A45">
              <w:rPr>
                <w:rFonts w:ascii="Times New Roman" w:hAnsi="Times New Roman"/>
                <w:lang w:val="en-US"/>
              </w:rPr>
              <w:t>from</w:t>
            </w:r>
            <w:r w:rsidR="00DE0F4D" w:rsidRPr="00274489">
              <w:rPr>
                <w:rFonts w:ascii="Times New Roman" w:hAnsi="Times New Roman"/>
                <w:lang w:val="en-US"/>
              </w:rPr>
              <w:t>“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20160114_NU_ConfigurationScripts_1.0.0.zip”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archive file located on </w:t>
            </w:r>
            <w:r w:rsidR="00DE0F4D" w:rsidRPr="00274489">
              <w:rPr>
                <w:rFonts w:ascii="Times New Roman" w:hAnsi="Times New Roman"/>
                <w:b/>
                <w:lang w:val="en-US"/>
              </w:rPr>
              <w:t>“DVD IntelFS Application”</w:t>
            </w:r>
            <w:r w:rsidR="00DE0F4D" w:rsidRPr="00274489">
              <w:rPr>
                <w:rFonts w:ascii="Times New Roman" w:hAnsi="Times New Roman"/>
                <w:lang w:val="en-US"/>
              </w:rPr>
              <w:t xml:space="preserve"> installation disk</w:t>
            </w:r>
            <w:r w:rsidR="00DE0F4D" w:rsidDel="00405B38">
              <w:rPr>
                <w:rFonts w:ascii="Times New Roman" w:hAnsi="Times New Roman"/>
                <w:lang w:val="en-US" w:eastAsia="fr-FR"/>
              </w:rPr>
              <w:t xml:space="preserve">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226CD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601C4A" wp14:editId="5E29F3E2">
                  <wp:extent cx="3912348" cy="203229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59" cy="20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033" w:rsidTr="003C5033">
        <w:tc>
          <w:tcPr>
            <w:tcW w:w="100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567A" w:rsidRDefault="00405B38" w:rsidP="003C5033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eastAsia="fr-FR"/>
              </w:rPr>
              <w:t xml:space="preserve">The script </w:t>
            </w:r>
            <w:r w:rsidR="00852440">
              <w:rPr>
                <w:noProof/>
                <w:lang w:eastAsia="fr-FR"/>
              </w:rPr>
              <w:t>SetArcGISIISConfiguration.cmd</w:t>
            </w:r>
            <w:r w:rsidR="003C5033">
              <w:rPr>
                <w:noProof/>
                <w:lang w:val="fr-FR" w:eastAsia="fr-FR"/>
              </w:rPr>
              <w:t xml:space="preserve">  </w:t>
            </w:r>
            <w:r w:rsidR="00FA09AF">
              <w:rPr>
                <w:noProof/>
                <w:lang w:val="fr-FR" w:eastAsia="fr-FR"/>
              </w:rPr>
              <w:t xml:space="preserve">deny access to all ip except 127.0.0.1 for the following </w:t>
            </w:r>
            <w:r w:rsidR="003D567A">
              <w:rPr>
                <w:noProof/>
                <w:lang w:val="fr-FR" w:eastAsia="fr-FR"/>
              </w:rPr>
              <w:t>web applications :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Site/ArcGIS/Manager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Site/ArcGIS/KML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Site/ArcGIS/rest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Site/ArcGIS/Security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Site/ArcGIS/Services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Site/ArcGIS/Tokens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Site/ArcGIS/Wms</w:t>
            </w:r>
          </w:p>
          <w:p w:rsidR="003D567A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lang w:val="de-DE"/>
              </w:rPr>
            </w:pPr>
            <w:r w:rsidRPr="003D567A">
              <w:rPr>
                <w:lang w:val="de-DE"/>
              </w:rPr>
              <w:t>Default Web Site/ArcGIS/Mobile/Content</w:t>
            </w:r>
          </w:p>
          <w:p w:rsidR="003C5033" w:rsidRPr="003D567A" w:rsidRDefault="003D567A" w:rsidP="0092363B">
            <w:pPr>
              <w:pStyle w:val="ListParagraph"/>
              <w:numPr>
                <w:ilvl w:val="0"/>
                <w:numId w:val="48"/>
              </w:numPr>
              <w:rPr>
                <w:noProof/>
                <w:lang w:eastAsia="fr-FR"/>
              </w:rPr>
            </w:pPr>
            <w:r w:rsidRPr="003D567A">
              <w:rPr>
                <w:lang w:val="de-DE"/>
              </w:rPr>
              <w:t>Default Web Site/ArcGIS/Mobile/Admin</w:t>
            </w:r>
            <w:r w:rsidRPr="003D567A">
              <w:rPr>
                <w:noProof/>
                <w:lang w:eastAsia="fr-FR"/>
              </w:rPr>
              <w:t xml:space="preserve"> </w:t>
            </w:r>
          </w:p>
        </w:tc>
      </w:tr>
      <w:tr w:rsidR="00464B20" w:rsidTr="00540FF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464B20" w:rsidP="00226CD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 xml:space="preserve">When </w:t>
            </w:r>
            <w:r w:rsidR="003F5C15">
              <w:rPr>
                <w:rFonts w:ascii="Times New Roman" w:hAnsi="Times New Roman"/>
                <w:lang w:val="en-US" w:eastAsia="fr-FR"/>
              </w:rPr>
              <w:t xml:space="preserve">the </w:t>
            </w:r>
            <w:r w:rsidR="00226CD8">
              <w:rPr>
                <w:rFonts w:ascii="Times New Roman" w:hAnsi="Times New Roman"/>
                <w:lang w:val="en-US" w:eastAsia="fr-FR"/>
              </w:rPr>
              <w:t>configuration script is completed</w:t>
            </w:r>
            <w:r>
              <w:rPr>
                <w:rFonts w:ascii="Times New Roman" w:hAnsi="Times New Roman"/>
                <w:lang w:val="en-US" w:eastAsia="fr-FR"/>
              </w:rPr>
              <w:t>, close Command prompt window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B20" w:rsidRDefault="00540FF8" w:rsidP="00540FF8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7E1D5D" wp14:editId="233940B8">
                  <wp:extent cx="3952596" cy="451485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54" cy="453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7CEE" w:rsidRPr="00F54A80" w:rsidRDefault="00647CEE" w:rsidP="00820E8D">
      <w:pPr>
        <w:rPr>
          <w:lang w:val="en-US"/>
        </w:rPr>
      </w:pPr>
    </w:p>
    <w:p w:rsidR="0048577D" w:rsidRPr="00F54A80" w:rsidRDefault="00A82585" w:rsidP="005B34A8">
      <w:pPr>
        <w:pStyle w:val="Heading4"/>
        <w:rPr>
          <w:lang w:val="en-US"/>
        </w:rPr>
      </w:pPr>
      <w:r w:rsidRPr="00F54A80">
        <w:rPr>
          <w:lang w:val="en-US"/>
        </w:rPr>
        <w:t>ArcMAP access</w:t>
      </w:r>
      <w:r w:rsidR="0048577D" w:rsidRPr="00F54A80">
        <w:rPr>
          <w:lang w:val="en-US"/>
        </w:rPr>
        <w:t xml:space="preserve"> </w:t>
      </w:r>
      <w:r w:rsidRPr="00F54A80">
        <w:rPr>
          <w:lang w:val="en-US"/>
        </w:rPr>
        <w:t>c</w:t>
      </w:r>
      <w:r w:rsidR="0048577D" w:rsidRPr="00F54A80">
        <w:rPr>
          <w:lang w:val="en-US"/>
        </w:rPr>
        <w:t>onfiguration</w:t>
      </w:r>
    </w:p>
    <w:p w:rsidR="0048577D" w:rsidRPr="00F54A80" w:rsidRDefault="0048577D" w:rsidP="00820E8D">
      <w:pPr>
        <w:rPr>
          <w:lang w:val="en-US"/>
        </w:rPr>
      </w:pPr>
    </w:p>
    <w:p w:rsidR="0048577D" w:rsidRDefault="0048577D" w:rsidP="0048577D">
      <w:pPr>
        <w:rPr>
          <w:lang w:val="en-US"/>
        </w:rPr>
      </w:pPr>
      <w:r w:rsidRPr="00F54A80">
        <w:rPr>
          <w:lang w:val="en-US"/>
        </w:rPr>
        <w:t xml:space="preserve">To allow arcmap running on worstations to access Arcgis, </w:t>
      </w:r>
      <w:r w:rsidR="00F54A80">
        <w:rPr>
          <w:lang w:val="en-US"/>
        </w:rPr>
        <w:t>2</w:t>
      </w:r>
      <w:r w:rsidRPr="00F54A80">
        <w:rPr>
          <w:lang w:val="en-US"/>
        </w:rPr>
        <w:t xml:space="preserve"> in</w:t>
      </w:r>
      <w:r w:rsidR="002F6CA2" w:rsidRPr="00F54A80">
        <w:rPr>
          <w:lang w:val="en-US"/>
        </w:rPr>
        <w:t>b</w:t>
      </w:r>
      <w:r w:rsidRPr="00F54A80">
        <w:rPr>
          <w:lang w:val="en-US"/>
        </w:rPr>
        <w:t>ound rules on INTEL-FS serv</w:t>
      </w:r>
      <w:r w:rsidR="006F1B62" w:rsidRPr="00F54A80">
        <w:rPr>
          <w:lang w:val="en-US"/>
        </w:rPr>
        <w:t>er firewall shall be created.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ARCSOC allowing </w:t>
      </w:r>
      <w:r w:rsidRPr="00D82BAC">
        <w:rPr>
          <w:lang w:val="en-US" w:eastAsia="fr-FR"/>
        </w:rPr>
        <w:t>C:\Program Files (x86)\ArcGIS\Server10.0\bin\ArcSOC.exe</w:t>
      </w:r>
      <w:r>
        <w:rPr>
          <w:lang w:val="en-US" w:eastAsia="fr-FR"/>
        </w:rPr>
        <w:t xml:space="preserve"> process remote execution</w:t>
      </w:r>
    </w:p>
    <w:p w:rsidR="00F54A80" w:rsidRDefault="00F54A80" w:rsidP="00040038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 rule named ARCSOM allowing </w:t>
      </w:r>
      <w:r w:rsidRPr="00D82BAC">
        <w:rPr>
          <w:lang w:val="en-US" w:eastAsia="fr-FR"/>
        </w:rPr>
        <w:t>C:\Program Files (x86)\ArcGIS\Server10.0\bin\ArcSO</w:t>
      </w:r>
      <w:r>
        <w:rPr>
          <w:lang w:val="en-US" w:eastAsia="fr-FR"/>
        </w:rPr>
        <w:t>M</w:t>
      </w:r>
      <w:r w:rsidRPr="00D82BAC">
        <w:rPr>
          <w:lang w:val="en-US" w:eastAsia="fr-FR"/>
        </w:rPr>
        <w:t>.exe</w:t>
      </w:r>
      <w:r>
        <w:rPr>
          <w:lang w:val="en-US" w:eastAsia="fr-FR"/>
        </w:rPr>
        <w:t xml:space="preserve"> process remote execution</w:t>
      </w:r>
    </w:p>
    <w:p w:rsidR="00F54A80" w:rsidRDefault="00F54A80" w:rsidP="00F54A80">
      <w:pPr>
        <w:rPr>
          <w:lang w:val="en-US"/>
        </w:rPr>
      </w:pPr>
      <w:r w:rsidRPr="00F54A80">
        <w:rPr>
          <w:lang w:val="en-US"/>
        </w:rPr>
        <w:t xml:space="preserve">To learn how to </w:t>
      </w:r>
      <w:r>
        <w:rPr>
          <w:lang w:val="en-US"/>
        </w:rPr>
        <w:t>create a firewall inbound rule allowing remote process execution</w:t>
      </w:r>
      <w:r w:rsidRPr="00F54A80">
        <w:rPr>
          <w:lang w:val="en-US"/>
        </w:rPr>
        <w:t>, please refer to chapter “</w:t>
      </w:r>
      <w:bookmarkStart w:id="344" w:name="_Toc417915787"/>
      <w:r>
        <w:rPr>
          <w:lang w:val="en-US"/>
        </w:rPr>
        <w:t>RPC</w:t>
      </w:r>
      <w:r w:rsidRPr="00AC43A2">
        <w:rPr>
          <w:lang w:val="en-US"/>
        </w:rPr>
        <w:t xml:space="preserve">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Inbound Firewall rule configuration</w:t>
      </w:r>
      <w:bookmarkEnd w:id="344"/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 xml:space="preserve"> .</w:t>
      </w:r>
    </w:p>
    <w:p w:rsidR="006F582A" w:rsidRDefault="006F582A" w:rsidP="00F54A80">
      <w:pPr>
        <w:rPr>
          <w:lang w:val="en-US"/>
        </w:rPr>
      </w:pPr>
    </w:p>
    <w:p w:rsidR="006F582A" w:rsidRPr="006F582A" w:rsidRDefault="006F582A" w:rsidP="00274489">
      <w:pPr>
        <w:pStyle w:val="Heading4"/>
        <w:rPr>
          <w:rStyle w:val="hps"/>
          <w:rFonts w:ascii="Arial" w:hAnsi="Arial"/>
          <w:b w:val="0"/>
          <w:color w:val="auto"/>
          <w:sz w:val="20"/>
          <w:lang w:val="en-US"/>
        </w:rPr>
      </w:pPr>
      <w:r w:rsidRPr="006F582A">
        <w:rPr>
          <w:rStyle w:val="hps"/>
          <w:lang w:val="en-US"/>
        </w:rPr>
        <w:t>Firewall configuration</w:t>
      </w:r>
    </w:p>
    <w:p w:rsidR="006F582A" w:rsidRPr="00F54A80" w:rsidRDefault="006F582A" w:rsidP="006F582A">
      <w:pPr>
        <w:rPr>
          <w:rStyle w:val="hps"/>
          <w:lang w:val="en-US"/>
        </w:rPr>
      </w:pPr>
      <w:r>
        <w:rPr>
          <w:rStyle w:val="hps"/>
          <w:lang w:val="en-US"/>
        </w:rPr>
        <w:t xml:space="preserve">On INTEL-FS server, firewall inbounds apps </w:t>
      </w:r>
      <w:r>
        <w:t xml:space="preserve">ArcSOC &amp; ArcSOM </w:t>
      </w:r>
      <w:r>
        <w:rPr>
          <w:rStyle w:val="hps"/>
          <w:lang w:val="en-US"/>
        </w:rPr>
        <w:t xml:space="preserve">shall be enabled. For more information, please refer to chapter “TCP/UDP streams” </w:t>
      </w:r>
      <w:r w:rsidRPr="00F54A80">
        <w:rPr>
          <w:lang w:val="en-US"/>
        </w:rPr>
        <w:t xml:space="preserve">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</w:p>
    <w:p w:rsidR="00647CEE" w:rsidRPr="00F54A80" w:rsidRDefault="00647CEE" w:rsidP="00820E8D">
      <w:pPr>
        <w:rPr>
          <w:lang w:val="en-US"/>
        </w:rPr>
      </w:pPr>
    </w:p>
    <w:p w:rsidR="00820E8D" w:rsidRPr="00F54A80" w:rsidRDefault="00A6501B" w:rsidP="005B34A8">
      <w:pPr>
        <w:pStyle w:val="Heading3"/>
        <w:rPr>
          <w:lang w:val="en-US"/>
        </w:rPr>
      </w:pPr>
      <w:bookmarkStart w:id="345" w:name="_Toc440979206"/>
      <w:r w:rsidRPr="00F54A80">
        <w:rPr>
          <w:lang w:val="en-US"/>
        </w:rPr>
        <w:lastRenderedPageBreak/>
        <w:t>Cartographic server installation verification</w:t>
      </w:r>
      <w:bookmarkEnd w:id="345"/>
    </w:p>
    <w:p w:rsidR="006F1B62" w:rsidRPr="00F54A80" w:rsidRDefault="006F1B62" w:rsidP="00D04865">
      <w:pPr>
        <w:rPr>
          <w:lang w:val="en-US"/>
        </w:rPr>
      </w:pPr>
      <w:r w:rsidRPr="00F54A80">
        <w:rPr>
          <w:lang w:val="en-US"/>
        </w:rPr>
        <w:t xml:space="preserve">Procedure bellow shall be performed to check that INTEL-FS Cartographic server has been successfully installed </w:t>
      </w:r>
    </w:p>
    <w:p w:rsidR="00D04865" w:rsidRPr="00F54A80" w:rsidRDefault="00D04865" w:rsidP="00D04865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On a workstation, launch Internet explorer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C40150" w:rsidRPr="00F54A80" w:rsidRDefault="003C64D4" w:rsidP="00C40150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In URL input area, type in the </w:t>
            </w:r>
            <w:r w:rsidR="005259B1" w:rsidRPr="00F54A80">
              <w:rPr>
                <w:lang w:val="en-US" w:eastAsia="fr-FR"/>
              </w:rPr>
              <w:t>INTEL-FS</w:t>
            </w:r>
            <w:r w:rsidRPr="00F54A80">
              <w:rPr>
                <w:lang w:val="en-US" w:eastAsia="fr-FR"/>
              </w:rPr>
              <w:t xml:space="preserve"> URL </w:t>
            </w:r>
            <w:r w:rsidR="00C40150" w:rsidRPr="00F54A80">
              <w:rPr>
                <w:b/>
                <w:lang w:val="en-US" w:eastAsia="fr-FR"/>
              </w:rPr>
              <w:t xml:space="preserve">https://&lt;fqdn&gt;/intelfs </w:t>
            </w:r>
            <w:r w:rsidR="00C40150" w:rsidRPr="00F54A80">
              <w:rPr>
                <w:lang w:val="en-US" w:eastAsia="fr-FR"/>
              </w:rPr>
              <w:t xml:space="preserve">where </w:t>
            </w:r>
            <w:r w:rsidR="00C40150" w:rsidRPr="00F54A80">
              <w:rPr>
                <w:b/>
                <w:lang w:val="en-US" w:eastAsia="fr-FR"/>
              </w:rPr>
              <w:t>&lt;fqdn&gt;</w:t>
            </w:r>
            <w:r w:rsidR="00C40150" w:rsidRPr="00F54A80">
              <w:rPr>
                <w:lang w:val="en-US" w:eastAsia="fr-FR"/>
              </w:rPr>
              <w:t xml:space="preserve"> is INTEL-FS server FQDN.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F54A80">
              <w:rPr>
                <w:lang w:val="en-US" w:eastAsia="fr-FR"/>
              </w:rPr>
              <w:t>This step might take several minutes.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b/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494B4" wp14:editId="2179B0A2">
                  <wp:extent cx="4029075" cy="2524125"/>
                  <wp:effectExtent l="0" t="0" r="9525" b="9525"/>
                  <wp:docPr id="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On which Organisational Node would you like to log in ?</w:t>
            </w:r>
            <w:r w:rsidRPr="00F54A80">
              <w:rPr>
                <w:lang w:val="en-US" w:eastAsia="fr-FR"/>
              </w:rPr>
              <w:t>” drop down list select DefaultON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In “</w:t>
            </w:r>
            <w:r w:rsidRPr="00F54A80">
              <w:rPr>
                <w:b/>
                <w:lang w:val="en-US" w:eastAsia="fr-FR"/>
              </w:rPr>
              <w:t>Authentication Method</w:t>
            </w:r>
            <w:r w:rsidRPr="00F54A80">
              <w:rPr>
                <w:lang w:val="en-US" w:eastAsia="fr-FR"/>
              </w:rPr>
              <w:t>” combo box,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select Select “</w:t>
            </w:r>
            <w:r w:rsidRPr="00F54A80">
              <w:rPr>
                <w:b/>
                <w:lang w:val="en-US" w:eastAsia="fr-FR"/>
              </w:rPr>
              <w:t>Login/Password</w:t>
            </w:r>
            <w:r w:rsidRPr="00F54A80">
              <w:rPr>
                <w:lang w:val="en-US" w:eastAsia="fr-FR"/>
              </w:rPr>
              <w:t>”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OK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79F843" wp14:editId="66361221">
                  <wp:extent cx="3990975" cy="2505075"/>
                  <wp:effectExtent l="0" t="0" r="9525" b="9525"/>
                  <wp:docPr id="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4D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 xml:space="preserve">Connect to INTEL-FS using </w:t>
            </w:r>
            <w:r w:rsidR="00A64BFC">
              <w:rPr>
                <w:lang w:val="en-US" w:eastAsia="fr-FR"/>
              </w:rPr>
              <w:t>INTEL-FS test</w:t>
            </w:r>
            <w:r w:rsidRPr="00F54A80">
              <w:rPr>
                <w:lang w:val="en-US" w:eastAsia="fr-FR"/>
              </w:rPr>
              <w:t xml:space="preserve"> account</w:t>
            </w:r>
            <w:r w:rsidR="00A64BFC">
              <w:rPr>
                <w:lang w:val="en-US" w:eastAsia="fr-FR"/>
              </w:rPr>
              <w:t xml:space="preserve"> (user1) previously created cf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_Ref432769782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Username:</w:t>
            </w:r>
            <w:r w:rsidRPr="00F54A80">
              <w:rPr>
                <w:lang w:val="en-US" w:eastAsia="fr-FR"/>
              </w:rPr>
              <w:t xml:space="preserve">” type in </w:t>
            </w:r>
            <w:r w:rsidR="00A64BFC">
              <w:rPr>
                <w:lang w:val="en-US" w:eastAsia="fr-FR"/>
              </w:rPr>
              <w:t>user1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“</w:t>
            </w:r>
            <w:r w:rsidRPr="00F54A80">
              <w:rPr>
                <w:b/>
                <w:lang w:val="en-US" w:eastAsia="fr-FR"/>
              </w:rPr>
              <w:t>Password:</w:t>
            </w:r>
            <w:r w:rsidRPr="00F54A80">
              <w:rPr>
                <w:lang w:val="en-US" w:eastAsia="fr-FR"/>
              </w:rPr>
              <w:t>” type in the password specified  during INTEL-FS installation</w:t>
            </w:r>
            <w:r w:rsidR="00C40150" w:rsidRPr="00F54A80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t xml:space="preserve">verification step </w:t>
            </w:r>
            <w:r w:rsidR="00C40150" w:rsidRPr="00F54A80">
              <w:rPr>
                <w:lang w:val="en-US" w:eastAsia="fr-FR"/>
              </w:rPr>
              <w:t>cf</w:t>
            </w:r>
            <w:r w:rsidR="00A64BFC">
              <w:rPr>
                <w:lang w:val="en-US" w:eastAsia="fr-FR"/>
              </w:rPr>
              <w:t xml:space="preserve"> </w:t>
            </w:r>
            <w:r w:rsidR="00A64BFC">
              <w:rPr>
                <w:lang w:val="en-US" w:eastAsia="fr-FR"/>
              </w:rPr>
              <w:fldChar w:fldCharType="begin"/>
            </w:r>
            <w:r w:rsidR="00A64BFC">
              <w:rPr>
                <w:lang w:val="en-US" w:eastAsia="fr-FR"/>
              </w:rPr>
              <w:instrText xml:space="preserve"> REF _Ref432769779 \r \h </w:instrText>
            </w:r>
            <w:r w:rsidR="00A64BFC">
              <w:rPr>
                <w:lang w:val="en-US" w:eastAsia="fr-FR"/>
              </w:rPr>
            </w:r>
            <w:r w:rsidR="00A64BFC">
              <w:rPr>
                <w:lang w:val="en-US" w:eastAsia="fr-FR"/>
              </w:rPr>
              <w:fldChar w:fldCharType="separate"/>
            </w:r>
            <w:r w:rsidR="003C1E5B">
              <w:rPr>
                <w:lang w:val="en-US" w:eastAsia="fr-FR"/>
              </w:rPr>
              <w:t>2.7.4</w:t>
            </w:r>
            <w:r w:rsidR="00A64BFC">
              <w:rPr>
                <w:lang w:val="en-US" w:eastAsia="fr-FR"/>
              </w:rPr>
              <w:fldChar w:fldCharType="end"/>
            </w:r>
            <w:r w:rsidR="00C40150" w:rsidRPr="00F54A80">
              <w:rPr>
                <w:lang w:val="en-US" w:eastAsia="fr-FR"/>
              </w:rPr>
              <w:t xml:space="preserve"> </w:t>
            </w: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3C64D4" w:rsidRPr="00F54A80" w:rsidRDefault="003C64D4" w:rsidP="00F722F8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lang w:val="en-US" w:eastAsia="fr-FR"/>
              </w:rPr>
              <w:t>Click “</w:t>
            </w:r>
            <w:r w:rsidRPr="00F54A80">
              <w:rPr>
                <w:b/>
                <w:lang w:val="en-US" w:eastAsia="fr-FR"/>
              </w:rPr>
              <w:t>Sign in</w:t>
            </w:r>
            <w:r w:rsidRPr="00F54A80">
              <w:rPr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4D4" w:rsidRPr="00F54A80" w:rsidRDefault="00931834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627C7E" wp14:editId="344EB4F5">
                  <wp:extent cx="4019550" cy="2524125"/>
                  <wp:effectExtent l="0" t="0" r="0" b="9525"/>
                  <wp:docPr id="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BF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lastRenderedPageBreak/>
              <w:t>INTEL-FS result view is displayed</w:t>
            </w:r>
          </w:p>
          <w:p w:rsidR="00A64BFC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</w:p>
          <w:p w:rsidR="00A64BFC" w:rsidRPr="00F54A80" w:rsidRDefault="00A64BFC" w:rsidP="00F722F8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lang w:val="en-US" w:eastAsia="fr-FR"/>
              </w:rPr>
              <w:t xml:space="preserve">Click geographic view icon </w:t>
            </w:r>
            <w:r>
              <w:object w:dxaOrig="375" w:dyaOrig="375">
                <v:shape id="_x0000_i1055" type="#_x0000_t75" style="width:18.75pt;height:18.75pt" o:ole="">
                  <v:imagedata r:id="rId355" o:title=""/>
                </v:shape>
                <o:OLEObject Type="Embed" ProgID="PBrush" ShapeID="_x0000_i1055" DrawAspect="Content" ObjectID="_1588590580" r:id="rId356"/>
              </w:objec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BFC" w:rsidRDefault="00A64BFC" w:rsidP="00F722F8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E3E9" wp14:editId="4DB4315E">
                  <wp:extent cx="4071024" cy="2619375"/>
                  <wp:effectExtent l="0" t="0" r="571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33" cy="262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15386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Geographic view is displayed</w:t>
            </w:r>
            <w:r w:rsidR="00A64BFC">
              <w:rPr>
                <w:rFonts w:ascii="Times New Roman" w:hAnsi="Times New Roman"/>
                <w:color w:val="000000"/>
                <w:lang w:val="en-US" w:eastAsia="fr-FR"/>
              </w:rPr>
              <w:t xml:space="preserve"> in a new window</w:t>
            </w:r>
          </w:p>
          <w:p w:rsidR="0015386A" w:rsidRPr="00F54A80" w:rsidRDefault="0015386A" w:rsidP="000540DC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="004351CA" w:rsidRPr="00F54A80">
              <w:rPr>
                <w:lang w:val="en-US" w:eastAsia="fr-FR"/>
              </w:rPr>
              <w:t>“</w:t>
            </w:r>
            <w:r w:rsidR="000540DC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4351CA"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D6C72E" wp14:editId="0EA3F5FF">
                  <wp:extent cx="4048125" cy="2743200"/>
                  <wp:effectExtent l="0" t="0" r="9525" b="0"/>
                  <wp:docPr id="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0F9A6" wp14:editId="6316301E">
                  <wp:extent cx="4067175" cy="2486025"/>
                  <wp:effectExtent l="0" t="0" r="9525" b="9525"/>
                  <wp:docPr id="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</w:t>
            </w:r>
            <w:r w:rsidR="000778EA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0CE6E" wp14:editId="023C4282">
                  <wp:extent cx="4105275" cy="2933700"/>
                  <wp:effectExtent l="0" t="0" r="9525" b="0"/>
                  <wp:docPr id="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0DC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0778E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 select a layer (a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corgis</w:t>
            </w:r>
            <w:r w:rsidR="000540DC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map)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Finish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button located at bottom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on “</w:t>
            </w:r>
            <w:r w:rsidR="00401296"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ADD A NEW MAP LAYER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 window,</w:t>
            </w:r>
          </w:p>
          <w:p w:rsidR="000540DC" w:rsidRPr="00F54A80" w:rsidRDefault="000540DC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X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loca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ted at top right on “</w:t>
            </w:r>
            <w:r w:rsidR="005A2B24" w:rsidRP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="005A2B24" w:rsidRPr="00F54A80">
              <w:rPr>
                <w:rFonts w:ascii="Times New Roman" w:hAnsi="Times New Roman"/>
                <w:color w:val="000000"/>
                <w:lang w:val="en-US" w:eastAsia="fr-FR"/>
              </w:rPr>
              <w:t>”  wizard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40DC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D021F5" wp14:editId="37B39EB4">
                  <wp:extent cx="4048125" cy="2895600"/>
                  <wp:effectExtent l="0" t="0" r="9525" b="0"/>
                  <wp:docPr id="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F613F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="00F613FA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wizard window, select the map layer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DC430D" wp14:editId="1D04ED2B">
                  <wp:extent cx="4029075" cy="2895600"/>
                  <wp:effectExtent l="0" t="0" r="9525" b="0"/>
                  <wp:docPr id="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296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newly selected map is loading </w:t>
            </w: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401296" w:rsidRPr="00F54A80" w:rsidRDefault="00401296" w:rsidP="00401296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wizard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1296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0B3AE0" wp14:editId="06DE87D2">
                  <wp:extent cx="4057650" cy="2895600"/>
                  <wp:effectExtent l="0" t="0" r="0" b="0"/>
                  <wp:docPr id="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 map background is displayed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Zooming/Unzooming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0D3664" wp14:editId="6FEC6F85">
                  <wp:extent cx="4076700" cy="2266950"/>
                  <wp:effectExtent l="0" t="0" r="0" b="0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ring menu,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Map layers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 </w:t>
            </w:r>
          </w:p>
          <w:p w:rsidR="00A6501B" w:rsidRPr="00F54A80" w:rsidRDefault="004351CA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Grid</w:t>
            </w:r>
            <w:r w:rsidRPr="00F54A80">
              <w:rPr>
                <w:lang w:val="en-US" w:eastAsia="fr-FR"/>
              </w:rPr>
              <w:t>“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item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F2F4F" wp14:editId="1646DC6B">
                  <wp:extent cx="4114800" cy="2257425"/>
                  <wp:effectExtent l="0" t="0" r="0" b="9525"/>
                  <wp:docPr id="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B24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5A2B2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Select a grid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2B24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2ABDF" wp14:editId="2B0849ED">
                  <wp:extent cx="4076700" cy="2257425"/>
                  <wp:effectExtent l="0" t="0" r="0" b="9525"/>
                  <wp:docPr id="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01B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814E14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Grid are displayed</w:t>
            </w:r>
            <w:r w:rsidR="00401296"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  <w:p w:rsidR="00401296" w:rsidRPr="00F54A80" w:rsidRDefault="00401296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Each Grids type is available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501B" w:rsidRPr="00F54A80" w:rsidRDefault="00931834" w:rsidP="00814E14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08E09C" wp14:editId="079DC6DF">
                  <wp:extent cx="4057650" cy="2247900"/>
                  <wp:effectExtent l="0" t="0" r="0" b="0"/>
                  <wp:docPr id="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5D0B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geographic view window,</w:t>
            </w:r>
          </w:p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INTEL-FS result view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tabs>
                <w:tab w:val="left" w:pos="543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318C6" wp14:editId="053A53E0">
                  <wp:extent cx="4009983" cy="264831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63" cy="26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Pr="00F54A80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New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 in the toolbar and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ISR Products\Ìmage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 to create a new ISR product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5265" w:dyaOrig="6165">
                <v:shape id="_x0000_i1056" type="#_x0000_t75" style="width:224.25pt;height:262.5pt" o:ole="">
                  <v:imagedata r:id="rId369" o:title=""/>
                </v:shape>
                <o:OLEObject Type="Embed" ProgID="PBrush" ShapeID="_x0000_i1056" DrawAspect="Content" ObjectID="_1588590581" r:id="rId370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Create a new ISR Product with the following data:</w:t>
            </w:r>
          </w:p>
          <w:p w:rsidR="008B2758" w:rsidRDefault="00B7208A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Title: ISR1</w:t>
            </w:r>
          </w:p>
          <w:p w:rsidR="00892529" w:rsidRDefault="00892529" w:rsidP="0027448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Attached file : n_3001a.nsf located on </w:t>
            </w:r>
            <w:r w:rsidR="00DE0F4D" w:rsidRPr="007F5874">
              <w:rPr>
                <w:rFonts w:ascii="Times New Roman" w:hAnsi="Times New Roman" w:cs="Times New Roman"/>
                <w:b/>
                <w:lang w:val="en-US"/>
              </w:rPr>
              <w:t>“DVD IntelFS Application”</w:t>
            </w:r>
            <w:r w:rsidR="00DE0F4D" w:rsidRPr="007F5874">
              <w:rPr>
                <w:rFonts w:ascii="Times New Roman" w:hAnsi="Times New Roman" w:cs="Times New Roman"/>
                <w:lang w:val="en-US"/>
              </w:rPr>
              <w:t xml:space="preserve"> installation disk</w:t>
            </w:r>
          </w:p>
          <w:p w:rsidR="00892529" w:rsidRDefault="00892529" w:rsidP="00274489">
            <w:pPr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All others mandatory fields </w:t>
            </w:r>
            <w:r w:rsidR="004F26D6">
              <w:rPr>
                <w:rFonts w:ascii="Times New Roman" w:hAnsi="Times New Roman"/>
                <w:color w:val="000000"/>
                <w:lang w:val="en-US" w:eastAsia="fr-FR"/>
              </w:rPr>
              <w:t>can be set to any value.</w:t>
            </w: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42DE7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Save the ISR using the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Save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542DE7" w:rsidRPr="00274489" w:rsidRDefault="00542DE7" w:rsidP="00274489">
            <w:pPr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8B2758" w:rsidP="00274489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07A17" wp14:editId="7248834B">
                  <wp:extent cx="4007649" cy="2907102"/>
                  <wp:effectExtent l="0" t="0" r="0" b="762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13" cy="29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attached image geolocalization has been processed,</w:t>
            </w:r>
          </w:p>
          <w:p w:rsidR="008B2758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Using Windows explorer, browse to folder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E:\IntelfsData\Log\IntelFS\TacticalImagery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Open file 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TacticalImagery.log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using notepad</w:t>
            </w:r>
          </w:p>
          <w:p w:rsidR="002051DD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Make sure that the following lines  are present</w:t>
            </w:r>
          </w:p>
          <w:p w:rsidR="002051DD" w:rsidRPr="00274489" w:rsidRDefault="002051DD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Call of the web service …….</w:t>
            </w:r>
          </w:p>
          <w:p w:rsidR="002051DD" w:rsidRPr="00F54A80" w:rsidRDefault="002051DD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sz w:val="16"/>
                <w:szCs w:val="16"/>
                <w:lang w:val="en-US" w:eastAsia="fr-FR"/>
              </w:rPr>
              <w:t>AddProduct of …. result : esriJobSucceeded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2051DD" w:rsidP="00274489">
            <w:pPr>
              <w:spacing w:before="0" w:after="0"/>
              <w:rPr>
                <w:noProof/>
                <w:lang w:val="fr-FR" w:eastAsia="fr-FR"/>
              </w:rPr>
            </w:pPr>
            <w:r>
              <w:object w:dxaOrig="15045" w:dyaOrig="450">
                <v:shape id="_x0000_i1057" type="#_x0000_t75" style="width:315pt;height:9.75pt" o:ole="">
                  <v:imagedata r:id="rId372" o:title=""/>
                </v:shape>
                <o:OLEObject Type="Embed" ProgID="PBrush" ShapeID="_x0000_i1057" DrawAspect="Content" ObjectID="_1588590582" r:id="rId373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Back to list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button, </w:t>
            </w:r>
          </w:p>
          <w:p w:rsidR="00F030BF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the brand new ISR</w:t>
            </w:r>
          </w:p>
          <w:p w:rsidR="00F030BF" w:rsidRPr="00F54A80" w:rsidRDefault="00F030BF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In pop up menu select  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A05D0B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Add to Working Dataset</w:t>
            </w:r>
            <w:r w:rsidR="00A05D0B">
              <w:rPr>
                <w:rFonts w:ascii="Times New Roman" w:hAnsi="Times New Roman"/>
                <w:color w:val="000000"/>
                <w:lang w:val="en-US" w:eastAsia="fr-FR"/>
              </w:rPr>
              <w:t>”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F030BF" w:rsidP="00814E14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object w:dxaOrig="4890" w:dyaOrig="8685">
                <v:shape id="_x0000_i1058" type="#_x0000_t75" style="width:225pt;height:399pt" o:ole="">
                  <v:imagedata r:id="rId374" o:title=""/>
                </v:shape>
                <o:OLEObject Type="Embed" ProgID="PBrush" ShapeID="_x0000_i1058" DrawAspect="Content" ObjectID="_1588590583" r:id="rId375"/>
              </w:object>
            </w:r>
          </w:p>
        </w:tc>
      </w:tr>
      <w:tr w:rsidR="008B2758" w:rsidRPr="00F54A80" w:rsidTr="00814E14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Once add to working data set has been completed, open geographic view</w:t>
            </w:r>
          </w:p>
          <w:p w:rsidR="00881DE5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881DE5" w:rsidRPr="00F54A80" w:rsidRDefault="00881DE5" w:rsidP="00814E14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Zoom to Tibet area and make sure that an image is displayed.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758" w:rsidRDefault="00A05D0B" w:rsidP="00274489">
            <w:pPr>
              <w:tabs>
                <w:tab w:val="left" w:pos="910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fr-FR" w:eastAsia="fr-FR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2E1C443" wp14:editId="0A332D76">
                  <wp:extent cx="4077525" cy="2793057"/>
                  <wp:effectExtent l="0" t="0" r="0" b="762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91" cy="279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41" w:rsidRDefault="00824F41" w:rsidP="00274489">
      <w:pPr>
        <w:pStyle w:val="Heading2"/>
        <w:keepLines/>
        <w:widowControl w:val="0"/>
        <w:rPr>
          <w:lang w:val="en-US"/>
        </w:rPr>
      </w:pPr>
      <w:bookmarkStart w:id="346" w:name="_Toc440979207"/>
      <w:r>
        <w:rPr>
          <w:lang w:val="en-US"/>
        </w:rPr>
        <w:lastRenderedPageBreak/>
        <w:t>Post installation</w:t>
      </w:r>
      <w:bookmarkEnd w:id="346"/>
    </w:p>
    <w:p w:rsidR="00824F41" w:rsidRDefault="00824F41" w:rsidP="00274489">
      <w:pPr>
        <w:keepNext/>
        <w:keepLines/>
        <w:widowControl w:val="0"/>
        <w:rPr>
          <w:lang w:val="en-US"/>
        </w:rPr>
      </w:pPr>
      <w:r>
        <w:rPr>
          <w:lang w:val="en-US"/>
        </w:rPr>
        <w:t xml:space="preserve">Once INTEL-FS system installation is completed, the following operation shall be </w:t>
      </w:r>
      <w:r w:rsidRPr="00E047EA">
        <w:t>performed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>
        <w:rPr>
          <w:rFonts w:ascii="Arial" w:eastAsia="Times New Roman" w:hAnsi="Arial" w:cs="Times New Roman"/>
          <w:sz w:val="20"/>
          <w:szCs w:val="20"/>
          <w:lang w:val="en-GB"/>
        </w:rPr>
        <w:t>INTEL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-FS server shall be registered</w:t>
      </w:r>
      <w:r>
        <w:rPr>
          <w:rFonts w:ascii="Arial" w:eastAsia="Times New Roman" w:hAnsi="Arial" w:cs="Times New Roman"/>
          <w:sz w:val="20"/>
          <w:szCs w:val="20"/>
          <w:lang w:val="en-GB"/>
        </w:rPr>
        <w:t xml:space="preserve"> in SCOM administration console on SCOM server</w:t>
      </w: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.</w:t>
      </w:r>
    </w:p>
    <w:p w:rsidR="00E047EA" w:rsidRPr="00E047EA" w:rsidRDefault="00E047EA" w:rsidP="00274489">
      <w:pPr>
        <w:pStyle w:val="ListParagraph"/>
        <w:keepNext/>
        <w:keepLines/>
        <w:widowControl w:val="0"/>
        <w:numPr>
          <w:ilvl w:val="0"/>
          <w:numId w:val="33"/>
        </w:numPr>
        <w:rPr>
          <w:rFonts w:ascii="Arial" w:eastAsia="Times New Roman" w:hAnsi="Arial" w:cs="Times New Roman"/>
          <w:sz w:val="20"/>
          <w:szCs w:val="20"/>
          <w:lang w:val="en-GB"/>
        </w:rPr>
      </w:pPr>
      <w:r w:rsidRPr="00E047EA">
        <w:rPr>
          <w:rFonts w:ascii="Arial" w:eastAsia="Times New Roman" w:hAnsi="Arial" w:cs="Times New Roman"/>
          <w:sz w:val="20"/>
          <w:szCs w:val="20"/>
          <w:lang w:val="en-GB"/>
        </w:rPr>
        <w:t>INTEL-FS  server shall be registered in Symantec backup exec server.</w:t>
      </w:r>
    </w:p>
    <w:p w:rsidR="00E047EA" w:rsidRDefault="00E047EA" w:rsidP="00274489">
      <w:pPr>
        <w:pStyle w:val="ListParagraph"/>
        <w:keepNext/>
        <w:keepLines/>
        <w:widowControl w:val="0"/>
        <w:rPr>
          <w:lang w:val="en-US"/>
        </w:rPr>
      </w:pPr>
    </w:p>
    <w:p w:rsidR="00E047EA" w:rsidRPr="00E047EA" w:rsidRDefault="00E047EA" w:rsidP="00E047EA">
      <w:pPr>
        <w:pStyle w:val="ListParagraph"/>
        <w:rPr>
          <w:lang w:val="en-US"/>
        </w:rPr>
      </w:pPr>
    </w:p>
    <w:p w:rsidR="006374E0" w:rsidRPr="00F54A80" w:rsidRDefault="00820E8D" w:rsidP="00820E8D">
      <w:pPr>
        <w:pStyle w:val="Heading1"/>
        <w:rPr>
          <w:lang w:val="en-US"/>
        </w:rPr>
      </w:pPr>
      <w:r w:rsidRPr="00F54A80">
        <w:rPr>
          <w:lang w:val="en-US"/>
        </w:rPr>
        <w:br w:type="page"/>
      </w:r>
      <w:bookmarkStart w:id="347" w:name="_Ref417894287"/>
      <w:bookmarkStart w:id="348" w:name="_Toc440979208"/>
      <w:r w:rsidR="006374E0" w:rsidRPr="00F54A80">
        <w:rPr>
          <w:lang w:val="en-US"/>
        </w:rPr>
        <w:lastRenderedPageBreak/>
        <w:t>Distributed installation</w:t>
      </w:r>
      <w:bookmarkEnd w:id="347"/>
      <w:bookmarkEnd w:id="348"/>
    </w:p>
    <w:p w:rsidR="006374E0" w:rsidRPr="00F54A80" w:rsidRDefault="006374E0" w:rsidP="006374E0">
      <w:pPr>
        <w:rPr>
          <w:lang w:val="en-US"/>
        </w:rPr>
      </w:pPr>
      <w:r w:rsidRPr="00F54A80">
        <w:rPr>
          <w:lang w:val="en-US"/>
        </w:rPr>
        <w:t>This chapter describes how to install INTEL-FS application on 2 servers</w:t>
      </w:r>
    </w:p>
    <w:p w:rsidR="00630EFB" w:rsidRPr="00F54A80" w:rsidRDefault="00630EFB" w:rsidP="001D284C">
      <w:pPr>
        <w:numPr>
          <w:ilvl w:val="0"/>
          <w:numId w:val="28"/>
        </w:numPr>
        <w:rPr>
          <w:lang w:val="en-US"/>
        </w:rPr>
      </w:pPr>
      <w:r w:rsidRPr="00F54A80">
        <w:rPr>
          <w:rStyle w:val="hps"/>
          <w:lang w:val="en-US"/>
        </w:rPr>
        <w:t>INTEL</w:t>
      </w:r>
      <w:r w:rsidRPr="00F54A80">
        <w:rPr>
          <w:lang w:val="en-US"/>
        </w:rPr>
        <w:t xml:space="preserve">-FS </w:t>
      </w:r>
      <w:r w:rsidRPr="00F54A80">
        <w:rPr>
          <w:rStyle w:val="hps"/>
          <w:lang w:val="en-US"/>
        </w:rPr>
        <w:t>software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 in IIS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is installed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 xml:space="preserve">on a </w:t>
      </w:r>
      <w:r w:rsidR="00615395">
        <w:rPr>
          <w:rStyle w:val="hps"/>
          <w:lang w:val="en-US"/>
        </w:rPr>
        <w:t xml:space="preserve">first </w:t>
      </w:r>
      <w:r w:rsidRPr="00F54A80">
        <w:rPr>
          <w:rStyle w:val="hps"/>
          <w:lang w:val="en-US"/>
        </w:rPr>
        <w:t>server,</w:t>
      </w:r>
      <w:r w:rsidRPr="00F54A80">
        <w:rPr>
          <w:lang w:val="en-US"/>
        </w:rPr>
        <w:t xml:space="preserve"> </w:t>
      </w:r>
    </w:p>
    <w:p w:rsidR="006374E0" w:rsidRPr="00F54A80" w:rsidRDefault="00630EFB" w:rsidP="001D284C">
      <w:pPr>
        <w:numPr>
          <w:ilvl w:val="0"/>
          <w:numId w:val="28"/>
        </w:numPr>
        <w:rPr>
          <w:rStyle w:val="hps"/>
          <w:lang w:val="en-US"/>
        </w:rPr>
      </w:pPr>
      <w:r w:rsidRPr="00F54A80">
        <w:rPr>
          <w:rStyle w:val="hps"/>
          <w:lang w:val="en-US"/>
        </w:rPr>
        <w:t>Databases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hosted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in SQL Server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are</w:t>
      </w:r>
      <w:r w:rsidRPr="00F54A80">
        <w:rPr>
          <w:lang w:val="en-US"/>
        </w:rPr>
        <w:t xml:space="preserve"> </w:t>
      </w:r>
      <w:r w:rsidRPr="00F54A80">
        <w:rPr>
          <w:rStyle w:val="hps"/>
          <w:lang w:val="en-US"/>
        </w:rPr>
        <w:t>deployed on</w:t>
      </w:r>
      <w:r w:rsidRPr="00F54A80">
        <w:rPr>
          <w:lang w:val="en-US"/>
        </w:rPr>
        <w:t xml:space="preserve"> </w:t>
      </w:r>
      <w:r w:rsidR="00615395">
        <w:rPr>
          <w:rStyle w:val="hps"/>
          <w:lang w:val="en-US"/>
        </w:rPr>
        <w:t>a</w:t>
      </w:r>
      <w:r w:rsidRPr="00F54A80">
        <w:rPr>
          <w:rStyle w:val="hps"/>
          <w:lang w:val="en-US"/>
        </w:rPr>
        <w:t xml:space="preserve"> </w:t>
      </w:r>
      <w:r w:rsidR="00857EC4">
        <w:rPr>
          <w:rStyle w:val="hps"/>
          <w:lang w:val="en-US"/>
        </w:rPr>
        <w:t>remote</w:t>
      </w:r>
      <w:r w:rsidRPr="00F54A80">
        <w:rPr>
          <w:rStyle w:val="hps"/>
          <w:lang w:val="en-US"/>
        </w:rPr>
        <w:t xml:space="preserve"> server</w:t>
      </w:r>
      <w:r w:rsidR="00932FD0" w:rsidRPr="00F54A80">
        <w:rPr>
          <w:rStyle w:val="hps"/>
          <w:lang w:val="en-US"/>
        </w:rPr>
        <w:t xml:space="preserve"> on which </w:t>
      </w:r>
      <w:r w:rsidR="00615395">
        <w:rPr>
          <w:rStyle w:val="hps"/>
          <w:lang w:val="en-US"/>
        </w:rPr>
        <w:t xml:space="preserve">Microsoft </w:t>
      </w:r>
      <w:r w:rsidR="00932FD0" w:rsidRPr="00F54A80">
        <w:rPr>
          <w:rStyle w:val="hps"/>
          <w:lang w:val="en-US"/>
        </w:rPr>
        <w:t>SQL server is installed</w:t>
      </w:r>
      <w:r w:rsidRPr="00F54A80">
        <w:rPr>
          <w:rStyle w:val="hps"/>
          <w:lang w:val="en-US"/>
        </w:rPr>
        <w:t>.</w:t>
      </w:r>
    </w:p>
    <w:p w:rsidR="00091DF9" w:rsidRPr="00F54A80" w:rsidRDefault="00091DF9" w:rsidP="00091DF9">
      <w:pPr>
        <w:jc w:val="left"/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and SQL server shall belongs  to the same domain.</w:t>
      </w:r>
    </w:p>
    <w:p w:rsidR="00630EFB" w:rsidRPr="00F54A80" w:rsidRDefault="00630EFB" w:rsidP="00630EFB">
      <w:pPr>
        <w:pStyle w:val="Heading2"/>
        <w:rPr>
          <w:lang w:val="en-US"/>
        </w:rPr>
      </w:pPr>
      <w:bookmarkStart w:id="349" w:name="_Toc440979209"/>
      <w:r w:rsidRPr="00F54A80">
        <w:rPr>
          <w:lang w:val="en-US"/>
        </w:rPr>
        <w:t>INTEL-FS server installation</w:t>
      </w:r>
      <w:bookmarkEnd w:id="349"/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 xml:space="preserve">During  INTEL-FS installation, make sure to set </w:t>
      </w:r>
      <w:r w:rsidR="00615395">
        <w:rPr>
          <w:lang w:val="en-US"/>
        </w:rPr>
        <w:t xml:space="preserve">radio button </w:t>
      </w:r>
      <w:r w:rsidRPr="00F54A80">
        <w:rPr>
          <w:lang w:val="en-US"/>
        </w:rPr>
        <w:t>«</w:t>
      </w:r>
      <w:r w:rsidR="00615395">
        <w:rPr>
          <w:lang w:val="en-US"/>
        </w:rPr>
        <w:t>Create SQL databases on localhost</w:t>
      </w:r>
      <w:r w:rsidRPr="00F54A80">
        <w:rPr>
          <w:lang w:val="en-US"/>
        </w:rPr>
        <w:t>»</w:t>
      </w:r>
      <w:r w:rsidR="00615395">
        <w:rPr>
          <w:lang w:val="en-US"/>
        </w:rPr>
        <w:t xml:space="preserve"> of</w:t>
      </w:r>
      <w:r w:rsidR="00615395" w:rsidRPr="00F54A80">
        <w:rPr>
          <w:lang w:val="en-US"/>
        </w:rPr>
        <w:t xml:space="preserve"> “</w:t>
      </w:r>
      <w:r w:rsidR="00615395">
        <w:rPr>
          <w:lang w:val="en-US"/>
        </w:rPr>
        <w:t>SQL bases location</w:t>
      </w:r>
      <w:r w:rsidR="00615395" w:rsidRPr="00F54A80">
        <w:rPr>
          <w:lang w:val="en-US"/>
        </w:rPr>
        <w:t>” wizard</w:t>
      </w:r>
      <w:r w:rsidR="00615395">
        <w:rPr>
          <w:lang w:val="en-US"/>
        </w:rPr>
        <w:t xml:space="preserve">  to NO.</w:t>
      </w:r>
    </w:p>
    <w:p w:rsidR="008E20E3" w:rsidRPr="00F54A80" w:rsidRDefault="008E20E3" w:rsidP="00874933">
      <w:pPr>
        <w:rPr>
          <w:lang w:val="en-US"/>
        </w:rPr>
      </w:pPr>
      <w:r w:rsidRPr="00F54A80">
        <w:rPr>
          <w:lang w:val="en-US"/>
        </w:rPr>
        <w:t>Just after INTEL-FS installation</w:t>
      </w:r>
      <w:r w:rsidR="003800DD" w:rsidRPr="00F54A80">
        <w:rPr>
          <w:lang w:val="en-US"/>
        </w:rPr>
        <w:t>,</w:t>
      </w:r>
      <w:r w:rsidRPr="00F54A80">
        <w:rPr>
          <w:lang w:val="en-US"/>
        </w:rPr>
        <w:t xml:space="preserve"> update the following files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INTELFSGroupFromCsv.exe.config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This file is located in folder E:\WebAppli\Tools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In this file replace, IntelFSDataSource key value with SQL server FQDN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e.g: &lt;add key="IntelFSDataSource" value="</w:t>
      </w:r>
      <w:r w:rsidRPr="00F54A80">
        <w:rPr>
          <w:b/>
          <w:lang w:val="en-US"/>
        </w:rPr>
        <w:t>SQL-SERVER-FQDN</w:t>
      </w:r>
      <w:r w:rsidRPr="00F54A80">
        <w:rPr>
          <w:lang w:val="en-US"/>
        </w:rPr>
        <w:t>" /&gt;</w:t>
      </w:r>
    </w:p>
    <w:p w:rsidR="00912F75" w:rsidRPr="00F54A80" w:rsidRDefault="00912F75" w:rsidP="001D284C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DataSources.xml</w:t>
      </w:r>
      <w:r w:rsidR="005478A7" w:rsidRPr="00F54A80">
        <w:rPr>
          <w:lang w:val="en-US"/>
        </w:rPr>
        <w:t xml:space="preserve"> and </w:t>
      </w:r>
      <w:r w:rsidR="00615395">
        <w:rPr>
          <w:lang w:val="en-US"/>
        </w:rPr>
        <w:t>MasterDataSource</w:t>
      </w:r>
      <w:r w:rsidRPr="00F54A80">
        <w:rPr>
          <w:lang w:val="en-US"/>
        </w:rPr>
        <w:t>.xml</w:t>
      </w:r>
    </w:p>
    <w:p w:rsidR="00912F75" w:rsidRPr="00F54A80" w:rsidRDefault="00912F75" w:rsidP="00912F75">
      <w:pPr>
        <w:ind w:left="360"/>
        <w:rPr>
          <w:lang w:val="en-US"/>
        </w:rPr>
      </w:pPr>
      <w:r w:rsidRPr="00F54A80">
        <w:rPr>
          <w:lang w:val="en-US"/>
        </w:rPr>
        <w:t>These files are located in folder E:\IntelfsData\Config\System</w:t>
      </w:r>
    </w:p>
    <w:p w:rsidR="000B22AE" w:rsidRDefault="00912F75" w:rsidP="001C7DC3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</w:t>
      </w:r>
      <w:r w:rsidR="005478A7" w:rsidRPr="00F54A80">
        <w:rPr>
          <w:lang w:val="en-US"/>
        </w:rPr>
        <w:t>&lt;SqlServerInstance /&gt; with &lt;SqlServerInstance&gt;</w:t>
      </w:r>
      <w:r w:rsidR="005478A7" w:rsidRPr="00F54A80">
        <w:rPr>
          <w:b/>
          <w:lang w:val="en-US"/>
        </w:rPr>
        <w:t>SQL-SERVER-HOSTNAME</w:t>
      </w:r>
      <w:r w:rsidR="005478A7" w:rsidRPr="00F54A80">
        <w:rPr>
          <w:lang w:val="en-US"/>
        </w:rPr>
        <w:t xml:space="preserve">&lt;/SqlServerInstance&gt; where </w:t>
      </w:r>
      <w:r w:rsidR="005478A7" w:rsidRPr="00F54A80">
        <w:rPr>
          <w:b/>
          <w:lang w:val="en-US"/>
        </w:rPr>
        <w:t xml:space="preserve">SQL-SERVER-HOSTNAME </w:t>
      </w:r>
      <w:r w:rsidR="005478A7" w:rsidRPr="00F54A80">
        <w:rPr>
          <w:lang w:val="en-US"/>
        </w:rPr>
        <w:t>is SQL server’s hostname.</w:t>
      </w:r>
    </w:p>
    <w:p w:rsidR="008C020D" w:rsidRPr="008C020D" w:rsidRDefault="008C020D" w:rsidP="008C020D">
      <w:pPr>
        <w:numPr>
          <w:ilvl w:val="0"/>
          <w:numId w:val="29"/>
        </w:numPr>
        <w:rPr>
          <w:lang w:val="en-US"/>
        </w:rPr>
      </w:pPr>
      <w:r w:rsidRPr="00F54A80">
        <w:rPr>
          <w:lang w:val="en-US"/>
        </w:rPr>
        <w:t>Web.config located in folder E:\SqzServer\Api</w:t>
      </w:r>
      <w:r>
        <w:rPr>
          <w:lang w:val="en-US"/>
        </w:rPr>
        <w:t xml:space="preserve"> and </w:t>
      </w:r>
      <w:r w:rsidRPr="008C020D">
        <w:rPr>
          <w:lang w:val="en-US"/>
        </w:rPr>
        <w:t>SqueezeServerService.exe.config in folder E:\SqzServer\Server</w:t>
      </w:r>
    </w:p>
    <w:p w:rsidR="008C020D" w:rsidRDefault="008C020D" w:rsidP="008C020D">
      <w:pPr>
        <w:ind w:left="360"/>
        <w:rPr>
          <w:lang w:val="en-US"/>
        </w:rPr>
      </w:pPr>
      <w:r w:rsidRPr="00F54A80">
        <w:rPr>
          <w:lang w:val="en-US"/>
        </w:rPr>
        <w:t xml:space="preserve">In these files, replace all the occurrence of string (local) with </w:t>
      </w:r>
      <w:r w:rsidRPr="00F54A80">
        <w:rPr>
          <w:b/>
          <w:lang w:val="en-US"/>
        </w:rPr>
        <w:t>SQL-SERVER-HOSTNAME</w:t>
      </w:r>
      <w:r w:rsidRPr="00F54A80">
        <w:rPr>
          <w:lang w:val="en-US"/>
        </w:rPr>
        <w:t xml:space="preserve"> where </w:t>
      </w:r>
      <w:r w:rsidRPr="00F54A80">
        <w:rPr>
          <w:b/>
          <w:lang w:val="en-US"/>
        </w:rPr>
        <w:t xml:space="preserve">SQL-SERVER-HOSTNAME </w:t>
      </w:r>
      <w:r w:rsidRPr="00F54A80">
        <w:rPr>
          <w:lang w:val="en-US"/>
        </w:rPr>
        <w:t xml:space="preserve">is SQL server’s hostname. </w:t>
      </w:r>
    </w:p>
    <w:p w:rsidR="008C020D" w:rsidRDefault="008C020D" w:rsidP="001C7DC3">
      <w:pPr>
        <w:ind w:left="360"/>
        <w:rPr>
          <w:lang w:val="en-US"/>
        </w:rPr>
      </w:pPr>
    </w:p>
    <w:p w:rsidR="000B22AE" w:rsidRPr="00F54A80" w:rsidRDefault="00615395" w:rsidP="005D46E0">
      <w:pPr>
        <w:rPr>
          <w:lang w:val="en-US"/>
        </w:rPr>
      </w:pPr>
      <w:r w:rsidRPr="00F54A80">
        <w:rPr>
          <w:lang w:val="en-US"/>
        </w:rPr>
        <w:t>INTELFSGroupFromCsv.exe.config</w:t>
      </w:r>
      <w:r>
        <w:rPr>
          <w:lang w:val="en-US"/>
        </w:rPr>
        <w:t xml:space="preserve">, </w:t>
      </w:r>
      <w:r w:rsidRPr="00F54A80">
        <w:rPr>
          <w:lang w:val="en-US"/>
        </w:rPr>
        <w:t>DataSources.xml</w:t>
      </w:r>
      <w:r w:rsidR="00544C22">
        <w:rPr>
          <w:lang w:val="en-US"/>
        </w:rPr>
        <w:t xml:space="preserve">, </w:t>
      </w:r>
      <w:r>
        <w:rPr>
          <w:lang w:val="en-US"/>
        </w:rPr>
        <w:t>MasterDataSource</w:t>
      </w:r>
      <w:r w:rsidRPr="00F54A80">
        <w:rPr>
          <w:lang w:val="en-US"/>
        </w:rPr>
        <w:t>.xml</w:t>
      </w:r>
      <w:r w:rsidR="00544C22">
        <w:rPr>
          <w:lang w:val="en-US"/>
        </w:rPr>
        <w:t xml:space="preserve">, </w:t>
      </w:r>
      <w:r w:rsidR="00544C22" w:rsidRPr="00F54A80">
        <w:rPr>
          <w:lang w:val="en-US"/>
        </w:rPr>
        <w:t>Web.config</w:t>
      </w:r>
      <w:r w:rsidR="00544C22">
        <w:rPr>
          <w:lang w:val="en-US"/>
        </w:rPr>
        <w:t xml:space="preserve"> and </w:t>
      </w:r>
      <w:r w:rsidR="00544C22" w:rsidRPr="008C020D">
        <w:rPr>
          <w:lang w:val="en-US"/>
        </w:rPr>
        <w:t>SqueezeServerService.exe.config</w:t>
      </w:r>
      <w:r w:rsidR="00544C22">
        <w:rPr>
          <w:lang w:val="en-US"/>
        </w:rPr>
        <w:t xml:space="preserve"> files</w:t>
      </w:r>
      <w:r>
        <w:rPr>
          <w:lang w:val="en-US"/>
        </w:rPr>
        <w:t xml:space="preserve"> shall be edited with Notepad.exe running as administrator.</w:t>
      </w:r>
    </w:p>
    <w:p w:rsidR="00912F75" w:rsidRDefault="00857EC4" w:rsidP="00912F75">
      <w:pPr>
        <w:pStyle w:val="Heading2"/>
        <w:rPr>
          <w:lang w:val="en-US"/>
        </w:rPr>
      </w:pPr>
      <w:bookmarkStart w:id="350" w:name="_Toc440979210"/>
      <w:r>
        <w:rPr>
          <w:lang w:val="en-US"/>
        </w:rPr>
        <w:t xml:space="preserve">Remote </w:t>
      </w:r>
      <w:r w:rsidR="006F123F" w:rsidRPr="00F54A80">
        <w:rPr>
          <w:lang w:val="en-US"/>
        </w:rPr>
        <w:t>SQL</w:t>
      </w:r>
      <w:r w:rsidR="00912F75" w:rsidRPr="00F54A80">
        <w:rPr>
          <w:lang w:val="en-US"/>
        </w:rPr>
        <w:t xml:space="preserve"> server </w:t>
      </w:r>
      <w:r w:rsidR="006C40CF">
        <w:rPr>
          <w:lang w:val="en-US"/>
        </w:rPr>
        <w:t>installation</w:t>
      </w:r>
      <w:bookmarkEnd w:id="350"/>
    </w:p>
    <w:p w:rsidR="00615021" w:rsidRPr="00615021" w:rsidRDefault="00615021" w:rsidP="00615021">
      <w:pPr>
        <w:rPr>
          <w:lang w:val="en-US"/>
        </w:rPr>
      </w:pPr>
      <w:r>
        <w:rPr>
          <w:lang w:val="en-US"/>
        </w:rPr>
        <w:t>Following steps shall be performed on remote SQL server.</w:t>
      </w:r>
    </w:p>
    <w:p w:rsidR="00857EC4" w:rsidRPr="00857EC4" w:rsidRDefault="00857EC4" w:rsidP="006C40CF">
      <w:pPr>
        <w:pStyle w:val="Heading3"/>
        <w:rPr>
          <w:lang w:val="en-US"/>
        </w:rPr>
      </w:pPr>
      <w:bookmarkStart w:id="351" w:name="_Toc440979211"/>
      <w:r>
        <w:rPr>
          <w:lang w:val="en-US"/>
        </w:rPr>
        <w:t xml:space="preserve">Remote SQL </w:t>
      </w:r>
      <w:r w:rsidR="006C40CF">
        <w:rPr>
          <w:lang w:val="en-US"/>
        </w:rPr>
        <w:t>Server configuration</w:t>
      </w:r>
      <w:bookmarkEnd w:id="351"/>
    </w:p>
    <w:p w:rsidR="006F123F" w:rsidRDefault="00EA6711" w:rsidP="00EA6711">
      <w:pPr>
        <w:rPr>
          <w:rStyle w:val="hps"/>
          <w:lang w:val="en-US"/>
        </w:rPr>
      </w:pPr>
      <w:r w:rsidRPr="00F54A80">
        <w:rPr>
          <w:rStyle w:val="hps"/>
          <w:lang w:val="en-US"/>
        </w:rPr>
        <w:t>INTEL-FS server computer account</w:t>
      </w:r>
      <w:r w:rsidR="006F123F" w:rsidRPr="00F54A80">
        <w:rPr>
          <w:rStyle w:val="hps"/>
          <w:lang w:val="en-US"/>
        </w:rPr>
        <w:t xml:space="preserve"> shall be </w:t>
      </w:r>
      <w:r w:rsidR="006C40CF">
        <w:rPr>
          <w:rStyle w:val="hps"/>
          <w:lang w:val="en-US"/>
        </w:rPr>
        <w:t>added</w:t>
      </w:r>
      <w:r w:rsidRPr="00F54A80">
        <w:rPr>
          <w:rStyle w:val="hps"/>
          <w:lang w:val="en-US"/>
        </w:rPr>
        <w:t xml:space="preserve"> </w:t>
      </w:r>
      <w:r w:rsidR="006F123F" w:rsidRPr="00F54A80">
        <w:rPr>
          <w:rStyle w:val="hps"/>
          <w:lang w:val="en-US"/>
        </w:rPr>
        <w:t xml:space="preserve">in </w:t>
      </w:r>
      <w:r w:rsidR="00D801FD">
        <w:rPr>
          <w:rStyle w:val="hps"/>
          <w:lang w:val="en-US"/>
        </w:rPr>
        <w:t xml:space="preserve">remote </w:t>
      </w:r>
      <w:r w:rsidR="006F123F" w:rsidRPr="00F54A80">
        <w:rPr>
          <w:rStyle w:val="hps"/>
          <w:lang w:val="en-US"/>
        </w:rPr>
        <w:t xml:space="preserve">SQL server </w:t>
      </w:r>
      <w:r w:rsidR="00D801FD">
        <w:rPr>
          <w:rStyle w:val="hps"/>
          <w:lang w:val="en-US"/>
        </w:rPr>
        <w:t>logins. S</w:t>
      </w:r>
      <w:r w:rsidR="006F123F" w:rsidRPr="00F54A80">
        <w:rPr>
          <w:rStyle w:val="hps"/>
          <w:lang w:val="en-US"/>
        </w:rPr>
        <w:t>ysadmin roles</w:t>
      </w:r>
      <w:r w:rsidR="00D801FD">
        <w:rPr>
          <w:rStyle w:val="hps"/>
          <w:lang w:val="en-US"/>
        </w:rPr>
        <w:t xml:space="preserve"> shall be set on this account</w:t>
      </w:r>
      <w:r w:rsidR="006F123F" w:rsidRPr="00F54A80">
        <w:rPr>
          <w:rStyle w:val="hps"/>
          <w:lang w:val="en-US"/>
        </w:rPr>
        <w:t>.</w:t>
      </w:r>
    </w:p>
    <w:p w:rsidR="006C40CF" w:rsidRDefault="00D801FD" w:rsidP="00EA6711">
      <w:pPr>
        <w:rPr>
          <w:rStyle w:val="hps"/>
          <w:lang w:val="en-US"/>
        </w:rPr>
      </w:pPr>
      <w:r>
        <w:rPr>
          <w:rStyle w:val="hps"/>
          <w:lang w:val="en-US"/>
        </w:rPr>
        <w:t>Procedure below explains how to perform this setting.</w:t>
      </w:r>
      <w:r w:rsidR="00FE6BC8">
        <w:rPr>
          <w:rStyle w:val="hps"/>
          <w:lang w:val="en-US"/>
        </w:rPr>
        <w:t xml:space="preserve"> 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8C6896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lastRenderedPageBreak/>
              <w:t>On remote SQL server</w:t>
            </w:r>
            <w:r w:rsidR="009758C0">
              <w:rPr>
                <w:rFonts w:ascii="Times New Roman" w:hAnsi="Times New Roman"/>
                <w:lang w:val="en-US" w:eastAsia="fr-FR"/>
              </w:rPr>
              <w:t>,</w:t>
            </w:r>
          </w:p>
          <w:p w:rsidR="008C6896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>lick “</w:t>
            </w:r>
            <w:r w:rsidR="008C6896" w:rsidRPr="00F54A80">
              <w:rPr>
                <w:rFonts w:ascii="Times New Roman" w:hAnsi="Times New Roman"/>
                <w:b/>
                <w:lang w:val="en-US" w:eastAsia="fr-FR"/>
              </w:rPr>
              <w:t>Start &gt; All programs &gt; Microsoft SQL Server 2008 R2&gt; SQL Server Management Studio</w:t>
            </w:r>
            <w:r w:rsidR="008C6896" w:rsidRPr="00F54A80">
              <w:rPr>
                <w:rFonts w:ascii="Times New Roman" w:hAnsi="Times New Roman"/>
                <w:lang w:val="en-US" w:eastAsia="fr-FR"/>
              </w:rPr>
              <w:t xml:space="preserve">” 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</w:t>
            </w:r>
            <w:r w:rsidRPr="00F54A80">
              <w:rPr>
                <w:rFonts w:ascii="Times New Roman" w:hAnsi="Times New Roman"/>
                <w:lang w:val="en-US" w:eastAsia="fr-FR"/>
              </w:rPr>
              <w:t>” in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Server name</w:t>
            </w:r>
            <w:r w:rsidRPr="00F54A80">
              <w:rPr>
                <w:rFonts w:ascii="Times New Roman" w:hAnsi="Times New Roman"/>
                <w:lang w:val="en-US" w:eastAsia="fr-FR"/>
              </w:rPr>
              <w:t>:” area</w:t>
            </w:r>
          </w:p>
          <w:p w:rsidR="008C6896" w:rsidRPr="00F54A80" w:rsidRDefault="008C6896" w:rsidP="00615021">
            <w:pPr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</w:p>
          <w:p w:rsidR="008C6896" w:rsidRDefault="008C6896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u w:val="single"/>
                <w:lang w:val="en-US" w:eastAsia="fr-FR"/>
              </w:rPr>
              <w:t>C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 xml:space="preserve">onnect” </w:t>
            </w:r>
            <w:r w:rsidRPr="00F54A80">
              <w:rPr>
                <w:rFonts w:ascii="Times New Roman" w:hAnsi="Times New Roman"/>
                <w:lang w:val="en-US" w:eastAsia="fr-FR"/>
              </w:rPr>
              <w:t>button</w:t>
            </w: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758C0" w:rsidRPr="00F54A80" w:rsidRDefault="009758C0" w:rsidP="003C22CD">
            <w:pPr>
              <w:spacing w:before="0" w:after="0"/>
              <w:jc w:val="left"/>
              <w:rPr>
                <w:b/>
                <w:lang w:val="en-US" w:eastAsia="fr-FR"/>
              </w:rPr>
            </w:pPr>
            <w:r w:rsidRPr="009758C0">
              <w:rPr>
                <w:rFonts w:ascii="Times New Roman" w:hAnsi="Times New Roman"/>
                <w:b/>
                <w:color w:val="FF0000"/>
                <w:lang w:val="en-US" w:eastAsia="fr-FR"/>
              </w:rPr>
              <w:t>WARNING</w:t>
            </w:r>
            <w:r>
              <w:rPr>
                <w:rFonts w:ascii="Times New Roman" w:hAnsi="Times New Roman"/>
                <w:lang w:val="en-US" w:eastAsia="fr-FR"/>
              </w:rPr>
              <w:t>: If  Windows Authentication is not available, “SQL Server Authentication”</w:t>
            </w:r>
            <w:r w:rsidR="003C22CD">
              <w:rPr>
                <w:rFonts w:ascii="Times New Roman" w:hAnsi="Times New Roman"/>
                <w:lang w:val="en-US" w:eastAsia="fr-FR"/>
              </w:rPr>
              <w:t xml:space="preserve"> shall be used</w:t>
            </w:r>
            <w:r>
              <w:rPr>
                <w:rFonts w:ascii="Times New Roman" w:hAnsi="Times New Roman"/>
                <w:lang w:val="en-US" w:eastAsia="fr-FR"/>
              </w:rPr>
              <w:t>, please ask remote SQL server DB admin.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896" w:rsidRPr="00F54A80" w:rsidRDefault="008C6896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6863C9A7" wp14:editId="573BF7F0">
                  <wp:extent cx="3962400" cy="2933700"/>
                  <wp:effectExtent l="0" t="0" r="0" b="0"/>
                  <wp:docPr id="68" name="Picture 48" descr="Description: Description: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scription: Description: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>Unfold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localhost &gt; Security</w:t>
            </w:r>
            <w:r w:rsidRPr="00F54A80">
              <w:rPr>
                <w:rFonts w:ascii="Times New Roman" w:hAnsi="Times New Roman"/>
                <w:lang w:val="en-US" w:eastAsia="fr-FR"/>
              </w:rPr>
              <w:t>”</w:t>
            </w:r>
          </w:p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 w:rsidRPr="00F54A80">
              <w:rPr>
                <w:rFonts w:ascii="Times New Roman" w:hAnsi="Times New Roman"/>
                <w:lang w:val="en-US" w:eastAsia="fr-FR"/>
              </w:rPr>
              <w:t xml:space="preserve">Right click on ”  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Logins</w:t>
            </w:r>
            <w:r w:rsidRPr="00F54A80">
              <w:rPr>
                <w:rFonts w:ascii="Times New Roman" w:hAnsi="Times New Roman"/>
                <w:lang w:val="en-US" w:eastAsia="fr-FR"/>
              </w:rPr>
              <w:t>” and select “</w:t>
            </w:r>
            <w:r w:rsidRPr="00F54A80">
              <w:rPr>
                <w:rFonts w:ascii="Times New Roman" w:hAnsi="Times New Roman"/>
                <w:b/>
                <w:lang w:val="en-US" w:eastAsia="fr-FR"/>
              </w:rPr>
              <w:t>New Login…”</w:t>
            </w:r>
            <w:r w:rsidRPr="00F54A80">
              <w:rPr>
                <w:rFonts w:ascii="Times New Roman" w:hAnsi="Times New Roman"/>
                <w:lang w:val="en-US" w:eastAsia="fr-FR"/>
              </w:rPr>
              <w:t xml:space="preserve"> in popup menu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FE6BC8" w:rsidP="00615021">
            <w:pPr>
              <w:spacing w:before="0" w:after="0"/>
              <w:jc w:val="left"/>
              <w:rPr>
                <w:lang w:val="en-US" w:eastAsia="fr-FR"/>
              </w:rPr>
            </w:pPr>
            <w:r>
              <w:rPr>
                <w:rFonts w:ascii="Times New Roman" w:hAnsi="Times New Roman"/>
                <w:noProof/>
                <w:lang w:val="en-US"/>
              </w:rPr>
              <w:drawing>
                <wp:inline distT="0" distB="0" distL="0" distR="0" wp14:anchorId="32A39E16" wp14:editId="49F47B0C">
                  <wp:extent cx="4019550" cy="3625836"/>
                  <wp:effectExtent l="0" t="0" r="0" b="0"/>
                  <wp:docPr id="69" name="Picture 49" descr="Description: Description: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escription: Description: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362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1FD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Login wizard creation is displayed.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758C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Login name: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  <w:r w:rsidR="00E5287C">
              <w:rPr>
                <w:rFonts w:ascii="Times New Roman" w:hAnsi="Times New Roman"/>
                <w:color w:val="000000"/>
                <w:lang w:val="en-US" w:eastAsia="fr-FR"/>
              </w:rPr>
              <w:t xml:space="preserve">input area,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type in &lt;DOMAIN NAME&gt;\&lt;INTELFS SERVER&gt;$ where </w:t>
            </w:r>
          </w:p>
          <w:p w:rsidR="00D801FD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&lt;DOMAIN NAME&gt;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servers domain name.</w:t>
            </w:r>
          </w:p>
          <w:p w:rsidR="009758C0" w:rsidRPr="00F54A80" w:rsidRDefault="009758C0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&lt;INTELFS SERVER&gt;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 is INTELFS server hostname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01FD" w:rsidRPr="00F54A80" w:rsidRDefault="009758C0" w:rsidP="009758C0">
            <w:pPr>
              <w:tabs>
                <w:tab w:val="left" w:pos="2115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215905" wp14:editId="7160F09A">
                  <wp:extent cx="4000029" cy="359092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55" cy="359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Server Roles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tab,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public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and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sysadmin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checkmarks.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E5287C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E5287C">
            <w:pPr>
              <w:tabs>
                <w:tab w:val="left" w:pos="420"/>
              </w:tabs>
              <w:spacing w:before="0" w:after="0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FB3158" wp14:editId="75A0B7EF">
                  <wp:extent cx="4000028" cy="3590925"/>
                  <wp:effectExtent l="0" t="0" r="63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12" cy="359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BC8" w:rsidRPr="00F54A80" w:rsidTr="00615021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SQL login &lt;DOMAIN NAME&gt;\&lt;INTELFS SERVER&gt;$ has been created</w:t>
            </w:r>
          </w:p>
          <w:p w:rsidR="00E5287C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E5287C" w:rsidRPr="00F54A80" w:rsidRDefault="00E5287C" w:rsidP="0061502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Disconnect Microsoft SQL Server Management Studio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6BC8" w:rsidRPr="00F54A80" w:rsidRDefault="00E5287C" w:rsidP="00615021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BD4A28" wp14:editId="45D29D73">
                  <wp:extent cx="5972810" cy="3683000"/>
                  <wp:effectExtent l="0" t="0" r="889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1FD" w:rsidRPr="00F54A80" w:rsidRDefault="00D801FD" w:rsidP="00EA6711">
      <w:pPr>
        <w:rPr>
          <w:rStyle w:val="hps"/>
          <w:lang w:val="en-US"/>
        </w:rPr>
      </w:pPr>
    </w:p>
    <w:p w:rsidR="006C40CF" w:rsidRPr="00F54A80" w:rsidRDefault="006C40CF" w:rsidP="006C40CF">
      <w:pPr>
        <w:pStyle w:val="Heading3"/>
        <w:rPr>
          <w:lang w:val="en-US"/>
        </w:rPr>
      </w:pPr>
      <w:bookmarkStart w:id="352" w:name="_Toc440979212"/>
      <w:r>
        <w:rPr>
          <w:rStyle w:val="hps"/>
          <w:lang w:val="en-US"/>
        </w:rPr>
        <w:t>Remote SQL server connection configuration</w:t>
      </w:r>
      <w:bookmarkEnd w:id="352"/>
    </w:p>
    <w:p w:rsidR="006F123F" w:rsidRDefault="006F123F" w:rsidP="006F123F">
      <w:pPr>
        <w:rPr>
          <w:lang w:val="en-US"/>
        </w:rPr>
      </w:pPr>
      <w:r w:rsidRPr="00F54A80">
        <w:rPr>
          <w:lang w:val="en-US"/>
        </w:rPr>
        <w:t xml:space="preserve">INTEL-FS server shall be able to remote access server hosting SQL databases.  </w:t>
      </w:r>
    </w:p>
    <w:p w:rsidR="00544C22" w:rsidRDefault="00544C22" w:rsidP="00544C22">
      <w:pPr>
        <w:rPr>
          <w:lang w:val="en-US"/>
        </w:rPr>
      </w:pPr>
      <w:r w:rsidRPr="00F54A80">
        <w:rPr>
          <w:lang w:val="en-US"/>
        </w:rPr>
        <w:t xml:space="preserve">To allow these connections </w:t>
      </w:r>
      <w:r>
        <w:rPr>
          <w:lang w:val="en-US"/>
        </w:rPr>
        <w:t>an</w:t>
      </w:r>
      <w:r w:rsidRPr="00F54A80">
        <w:rPr>
          <w:lang w:val="en-US"/>
        </w:rPr>
        <w:t xml:space="preserve"> indound rule</w:t>
      </w:r>
      <w:r>
        <w:rPr>
          <w:lang w:val="en-US"/>
        </w:rPr>
        <w:t>, named SQL,</w:t>
      </w:r>
      <w:r w:rsidRPr="00F54A80">
        <w:rPr>
          <w:lang w:val="en-US"/>
        </w:rPr>
        <w:t xml:space="preserve"> on </w:t>
      </w:r>
      <w:r w:rsidR="00615021">
        <w:rPr>
          <w:lang w:val="en-US"/>
        </w:rPr>
        <w:t>remote SQL</w:t>
      </w:r>
      <w:r w:rsidRPr="00F54A80">
        <w:rPr>
          <w:lang w:val="en-US"/>
        </w:rPr>
        <w:t xml:space="preserve"> server firewall </w:t>
      </w:r>
      <w:r>
        <w:rPr>
          <w:lang w:val="en-US"/>
        </w:rPr>
        <w:t xml:space="preserve">allowing TCP port 1433 </w:t>
      </w:r>
      <w:r w:rsidR="00615021">
        <w:rPr>
          <w:lang w:val="en-US"/>
        </w:rPr>
        <w:t xml:space="preserve">connection restricted to INTEL-FS server </w:t>
      </w:r>
      <w:r w:rsidRPr="00F54A80">
        <w:rPr>
          <w:lang w:val="en-US"/>
        </w:rPr>
        <w:t>shall be created.</w:t>
      </w:r>
    </w:p>
    <w:p w:rsidR="00544C22" w:rsidRPr="00F54A80" w:rsidRDefault="00544C22" w:rsidP="00544C22">
      <w:pPr>
        <w:rPr>
          <w:lang w:val="en-US"/>
        </w:rPr>
      </w:pPr>
      <w:r>
        <w:rPr>
          <w:lang w:val="en-US"/>
        </w:rPr>
        <w:t xml:space="preserve">To learn how to create TCP port access firewall inbound rule on INTEL-FS server, </w:t>
      </w:r>
      <w:r w:rsidRPr="00F54A80">
        <w:rPr>
          <w:lang w:val="en-US"/>
        </w:rPr>
        <w:t>please refer to chapter “</w:t>
      </w:r>
      <w:r w:rsidRPr="00AC43A2">
        <w:rPr>
          <w:lang w:val="en-US"/>
        </w:rPr>
        <w:t>TCP/UDP port acce</w:t>
      </w:r>
      <w:r>
        <w:rPr>
          <w:lang w:val="en-US"/>
        </w:rPr>
        <w:t>s</w:t>
      </w:r>
      <w:r w:rsidRPr="00AC43A2">
        <w:rPr>
          <w:lang w:val="en-US"/>
        </w:rPr>
        <w:t>s</w:t>
      </w:r>
      <w:r>
        <w:rPr>
          <w:lang w:val="en-US"/>
        </w:rPr>
        <w:t xml:space="preserve"> Firewall Inbound rule configuration</w:t>
      </w:r>
      <w:r w:rsidRPr="00F54A80">
        <w:rPr>
          <w:lang w:val="en-US"/>
        </w:rPr>
        <w:t xml:space="preserve">” in document </w:t>
      </w:r>
      <w:hyperlink w:anchor="Technical_Manual" w:history="1">
        <w:r w:rsidRPr="00F54A80">
          <w:rPr>
            <w:rStyle w:val="Hyperlink"/>
            <w:lang w:val="en-US"/>
          </w:rPr>
          <w:t>“Technical Manual for the INTEL-FS Project”</w:t>
        </w:r>
      </w:hyperlink>
      <w:r w:rsidRPr="00F54A80">
        <w:rPr>
          <w:lang w:val="en-US"/>
        </w:rPr>
        <w:t>.</w:t>
      </w:r>
    </w:p>
    <w:p w:rsidR="006F123F" w:rsidRPr="00F54A80" w:rsidRDefault="006C40CF" w:rsidP="006C40CF">
      <w:pPr>
        <w:pStyle w:val="Heading3"/>
        <w:rPr>
          <w:lang w:val="en-US"/>
        </w:rPr>
      </w:pPr>
      <w:bookmarkStart w:id="353" w:name="_Toc440979213"/>
      <w:r>
        <w:rPr>
          <w:lang w:val="en-US"/>
        </w:rPr>
        <w:t xml:space="preserve">Remote SQL </w:t>
      </w:r>
      <w:r w:rsidR="00170388">
        <w:rPr>
          <w:lang w:val="en-US"/>
        </w:rPr>
        <w:t>data</w:t>
      </w:r>
      <w:r>
        <w:rPr>
          <w:lang w:val="en-US"/>
        </w:rPr>
        <w:t>bases creation</w:t>
      </w:r>
      <w:bookmarkEnd w:id="353"/>
    </w:p>
    <w:p w:rsidR="00912F75" w:rsidRPr="00F54A80" w:rsidRDefault="00912F75" w:rsidP="00912F75">
      <w:pPr>
        <w:rPr>
          <w:lang w:val="en-US"/>
        </w:rPr>
      </w:pPr>
      <w:r w:rsidRPr="00F54A80">
        <w:rPr>
          <w:lang w:val="en-US"/>
        </w:rPr>
        <w:t xml:space="preserve">On SQL server, </w:t>
      </w:r>
      <w:r w:rsidR="006F123F" w:rsidRPr="00F54A80">
        <w:rPr>
          <w:lang w:val="en-US"/>
        </w:rPr>
        <w:t xml:space="preserve">INTEL-FS </w:t>
      </w:r>
      <w:r w:rsidRPr="00F54A80">
        <w:rPr>
          <w:lang w:val="en-US"/>
        </w:rPr>
        <w:t xml:space="preserve">SQL </w:t>
      </w:r>
      <w:r w:rsidR="00170388">
        <w:rPr>
          <w:lang w:val="en-US"/>
        </w:rPr>
        <w:t>data</w:t>
      </w:r>
      <w:r w:rsidRPr="00F54A80">
        <w:rPr>
          <w:lang w:val="en-US"/>
        </w:rPr>
        <w:t xml:space="preserve">bases shall be </w:t>
      </w:r>
      <w:r w:rsidR="006F123F" w:rsidRPr="00F54A80">
        <w:rPr>
          <w:lang w:val="en-US"/>
        </w:rPr>
        <w:t>created.</w:t>
      </w:r>
    </w:p>
    <w:p w:rsidR="005478A7" w:rsidRDefault="006F123F" w:rsidP="00874933">
      <w:pPr>
        <w:rPr>
          <w:lang w:val="en-US"/>
        </w:rPr>
      </w:pPr>
      <w:r w:rsidRPr="00F54A80">
        <w:rPr>
          <w:lang w:val="en-US"/>
        </w:rPr>
        <w:t>Copy folder  E:\IntelfsData\SQLScripts in INTEL-FS server to SQL server.</w:t>
      </w:r>
    </w:p>
    <w:p w:rsidR="005478A7" w:rsidRDefault="005478A7" w:rsidP="006F123F">
      <w:pPr>
        <w:rPr>
          <w:lang w:val="en-US"/>
        </w:rPr>
      </w:pPr>
      <w:r w:rsidRPr="00F54A80">
        <w:rPr>
          <w:lang w:val="en-US"/>
        </w:rPr>
        <w:t xml:space="preserve">Using a command prompt run as administrator execute </w:t>
      </w:r>
      <w:r w:rsidR="00857EC4">
        <w:rPr>
          <w:lang w:val="en-US"/>
        </w:rPr>
        <w:t>scri</w:t>
      </w:r>
      <w:r w:rsidR="006F123F" w:rsidRPr="00F54A80">
        <w:rPr>
          <w:lang w:val="en-US"/>
        </w:rPr>
        <w:t>pt CreateDB.cmd</w:t>
      </w:r>
    </w:p>
    <w:p w:rsidR="00BF2116" w:rsidRDefault="00BF2116" w:rsidP="006F123F">
      <w:pPr>
        <w:rPr>
          <w:lang w:val="en-US"/>
        </w:rPr>
      </w:pPr>
      <w:r>
        <w:rPr>
          <w:lang w:val="en-US"/>
        </w:rPr>
        <w:t>CreateDB.cmd script uses two paramaters: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first parameter is the name of the folder where SQL databases will be created</w:t>
      </w:r>
    </w:p>
    <w:p w:rsidR="00BF2116" w:rsidRDefault="00BF2116" w:rsidP="0092363B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The second parameter is the name of the folder where SQL database logs will be created</w:t>
      </w:r>
    </w:p>
    <w:p w:rsidR="00170388" w:rsidRDefault="00BF2116" w:rsidP="00170388">
      <w:pPr>
        <w:rPr>
          <w:lang w:val="en-US"/>
        </w:rPr>
      </w:pPr>
      <w:r w:rsidRPr="00BF2116">
        <w:rPr>
          <w:lang w:val="en-US"/>
        </w:rPr>
        <w:br/>
        <w:t>These two directories must exist</w:t>
      </w:r>
    </w:p>
    <w:p w:rsidR="00170388" w:rsidRDefault="00170388" w:rsidP="00170388">
      <w:pPr>
        <w:rPr>
          <w:lang w:val="en-US"/>
        </w:rPr>
      </w:pPr>
      <w:r w:rsidRPr="00170388">
        <w:rPr>
          <w:lang w:val="en-US"/>
        </w:rPr>
        <w:t>CreateDB.cmd F:\DB\ F:\DBLog\</w:t>
      </w:r>
      <w:r>
        <w:rPr>
          <w:lang w:val="en-US"/>
        </w:rPr>
        <w:t xml:space="preserve">  create INTEL-FS SQL databases in folder F:\DB and INTEL-FS SQL databases logs in folder </w:t>
      </w:r>
      <w:r w:rsidRPr="00170388">
        <w:rPr>
          <w:lang w:val="en-US"/>
        </w:rPr>
        <w:t>F:\DBLog</w:t>
      </w:r>
    </w:p>
    <w:p w:rsidR="00BF2116" w:rsidRDefault="00BF2116" w:rsidP="00170388">
      <w:pPr>
        <w:rPr>
          <w:lang w:val="en-US"/>
        </w:rPr>
      </w:pPr>
      <w:r w:rsidRPr="00BF2116">
        <w:rPr>
          <w:lang w:val="en-US"/>
        </w:rPr>
        <w:br/>
      </w:r>
      <w:r>
        <w:rPr>
          <w:lang w:val="en-US"/>
        </w:rPr>
        <w:t xml:space="preserve">NOTA: If </w:t>
      </w:r>
      <w:r w:rsidRPr="00BF2116">
        <w:rPr>
          <w:lang w:val="en-US"/>
        </w:rPr>
        <w:t xml:space="preserve"> these parameters are omitted</w:t>
      </w:r>
      <w:r>
        <w:rPr>
          <w:lang w:val="en-US"/>
        </w:rPr>
        <w:t>,</w:t>
      </w:r>
      <w:r w:rsidRPr="00BF2116">
        <w:rPr>
          <w:lang w:val="en-US"/>
        </w:rPr>
        <w:t xml:space="preserve"> </w:t>
      </w:r>
      <w:r>
        <w:rPr>
          <w:lang w:val="en-US"/>
        </w:rPr>
        <w:t>SQL data</w:t>
      </w:r>
      <w:r w:rsidRPr="00BF2116">
        <w:rPr>
          <w:lang w:val="en-US"/>
        </w:rPr>
        <w:t xml:space="preserve">bases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F: and the </w:t>
      </w:r>
      <w:r>
        <w:rPr>
          <w:lang w:val="en-US"/>
        </w:rPr>
        <w:t>SQL databases</w:t>
      </w:r>
      <w:r w:rsidRPr="00BF2116">
        <w:rPr>
          <w:lang w:val="en-US"/>
        </w:rPr>
        <w:t xml:space="preserve"> logs are created </w:t>
      </w:r>
      <w:r>
        <w:rPr>
          <w:lang w:val="en-US"/>
        </w:rPr>
        <w:t>at</w:t>
      </w:r>
      <w:r w:rsidRPr="00BF2116">
        <w:rPr>
          <w:lang w:val="en-US"/>
        </w:rPr>
        <w:t xml:space="preserve"> the root of drive G:</w:t>
      </w:r>
    </w:p>
    <w:p w:rsidR="003059BB" w:rsidRDefault="003059BB" w:rsidP="00BF2116">
      <w:pPr>
        <w:pStyle w:val="ListParagraph"/>
        <w:ind w:left="0"/>
        <w:rPr>
          <w:rFonts w:ascii="Arial" w:hAnsi="Arial"/>
          <w:sz w:val="20"/>
          <w:szCs w:val="20"/>
          <w:lang w:val="en-US"/>
        </w:rPr>
      </w:pPr>
    </w:p>
    <w:p w:rsidR="003059BB" w:rsidRPr="00BF2116" w:rsidRDefault="003059BB" w:rsidP="00BF2116">
      <w:pPr>
        <w:pStyle w:val="ListParagraph"/>
        <w:ind w:left="0"/>
        <w:rPr>
          <w:lang w:val="en-US"/>
        </w:rPr>
      </w:pPr>
    </w:p>
    <w:p w:rsidR="00A15173" w:rsidRPr="00F54A80" w:rsidRDefault="00A15173" w:rsidP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6374E0" w:rsidRPr="00F54A80" w:rsidRDefault="006374E0" w:rsidP="00820E8D">
      <w:pPr>
        <w:pStyle w:val="Heading1"/>
        <w:rPr>
          <w:lang w:val="en-US"/>
        </w:rPr>
      </w:pPr>
      <w:bookmarkStart w:id="354" w:name="_Toc440979214"/>
      <w:r w:rsidRPr="00F54A80">
        <w:rPr>
          <w:lang w:val="en-US"/>
        </w:rPr>
        <w:lastRenderedPageBreak/>
        <w:t>Uninstallation</w:t>
      </w:r>
      <w:bookmarkEnd w:id="354"/>
    </w:p>
    <w:p w:rsidR="00EA6711" w:rsidRDefault="00EA6711" w:rsidP="00EA6711">
      <w:pPr>
        <w:rPr>
          <w:lang w:val="en-US"/>
        </w:rPr>
      </w:pPr>
      <w:r w:rsidRPr="00F54A80">
        <w:rPr>
          <w:lang w:val="en-US"/>
        </w:rPr>
        <w:t xml:space="preserve">To perform a full INTEL-FS uninstallation, </w:t>
      </w:r>
      <w:r w:rsidR="008A549D">
        <w:rPr>
          <w:lang w:val="en-US"/>
        </w:rPr>
        <w:t>follow steps below</w:t>
      </w:r>
    </w:p>
    <w:p w:rsidR="00EF40C0" w:rsidRPr="00274489" w:rsidRDefault="00EF40C0" w:rsidP="00274489">
      <w:pPr>
        <w:numPr>
          <w:ilvl w:val="0"/>
          <w:numId w:val="30"/>
        </w:numPr>
        <w:rPr>
          <w:lang w:val="en-US"/>
        </w:rPr>
      </w:pPr>
      <w:r w:rsidRPr="00274489">
        <w:rPr>
          <w:lang w:val="en-US"/>
        </w:rPr>
        <w:t>VirusScan «Access Protection» and «On-Access Scanner» features shall be disabled</w:t>
      </w:r>
    </w:p>
    <w:p w:rsidR="00EF40C0" w:rsidRPr="00274489" w:rsidRDefault="00EF40C0" w:rsidP="00274489">
      <w:pPr>
        <w:ind w:left="720"/>
        <w:rPr>
          <w:lang w:val="en-US"/>
        </w:rPr>
      </w:pPr>
      <w:r w:rsidRPr="00274489">
        <w:rPr>
          <w:lang w:val="en-US"/>
        </w:rPr>
        <w:t xml:space="preserve">To learn how to proceed, refer to chapter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\r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4.1</w:t>
      </w:r>
      <w:r w:rsidR="006C24A5" w:rsidRPr="00274489">
        <w:rPr>
          <w:lang w:val="en-US"/>
        </w:rPr>
        <w:fldChar w:fldCharType="end"/>
      </w:r>
      <w:r w:rsidR="006C24A5">
        <w:rPr>
          <w:lang w:val="en-US"/>
        </w:rPr>
        <w:t xml:space="preserve"> </w:t>
      </w:r>
      <w:r w:rsidR="006C24A5" w:rsidRPr="00274489">
        <w:rPr>
          <w:lang w:val="en-US"/>
        </w:rPr>
        <w:fldChar w:fldCharType="begin"/>
      </w:r>
      <w:r w:rsidR="006C24A5" w:rsidRPr="00274489">
        <w:rPr>
          <w:lang w:val="en-US"/>
        </w:rPr>
        <w:instrText xml:space="preserve"> REF _Ref438030792 \h </w:instrText>
      </w:r>
      <w:r w:rsidR="006C24A5">
        <w:rPr>
          <w:lang w:val="en-US"/>
        </w:rPr>
        <w:instrText xml:space="preserve"> \* MERGEFORMAT </w:instrText>
      </w:r>
      <w:r w:rsidR="006C24A5" w:rsidRPr="00274489">
        <w:rPr>
          <w:lang w:val="en-US"/>
        </w:rPr>
      </w:r>
      <w:r w:rsidR="006C24A5" w:rsidRPr="00274489">
        <w:rPr>
          <w:lang w:val="en-US"/>
        </w:rPr>
        <w:fldChar w:fldCharType="separate"/>
      </w:r>
      <w:r w:rsidR="003C1E5B">
        <w:rPr>
          <w:lang w:val="en-US"/>
        </w:rPr>
        <w:t>VirusScan disabling</w:t>
      </w:r>
      <w:r w:rsidR="006C24A5" w:rsidRPr="00274489"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Gazetteer services</w:t>
      </w:r>
    </w:p>
    <w:p w:rsidR="00152223" w:rsidRDefault="00152223" w:rsidP="00152223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_Ref424207187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Gazetteer uninstallation</w:t>
      </w:r>
      <w:r>
        <w:rPr>
          <w:lang w:val="en-US"/>
        </w:rPr>
        <w:fldChar w:fldCharType="end"/>
      </w:r>
    </w:p>
    <w:p w:rsidR="008A549D" w:rsidRDefault="008A549D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Uninstall Cartographic Server</w:t>
      </w:r>
    </w:p>
    <w:p w:rsidR="008A549D" w:rsidRDefault="008A549D" w:rsidP="008A549D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_Ref424205157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_Ref424205175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Cartographic Server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EA6711" w:rsidRDefault="000061BB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INTEL-FS application</w:t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_Ref424205316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4.4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_Ref424205330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iisreINTEL-FS u</w:t>
      </w:r>
      <w:r w:rsidR="003C1E5B" w:rsidRPr="00F54A80">
        <w:rPr>
          <w:lang w:val="en-US"/>
        </w:rPr>
        <w:t>ninstallation</w:t>
      </w:r>
      <w:r>
        <w:rPr>
          <w:lang w:val="en-US"/>
        </w:rPr>
        <w:fldChar w:fldCharType="end"/>
      </w:r>
    </w:p>
    <w:p w:rsidR="000061BB" w:rsidRDefault="000061BB" w:rsidP="000061BB">
      <w:pPr>
        <w:ind w:left="720"/>
        <w:rPr>
          <w:lang w:val="en-US"/>
        </w:rPr>
      </w:pPr>
      <w:r>
        <w:rPr>
          <w:lang w:val="en-US"/>
        </w:rPr>
        <w:t>Uninstall COTS deployed by INTEL-FS application installation</w:t>
      </w:r>
      <w:r w:rsidR="00026649">
        <w:rPr>
          <w:lang w:val="en-US"/>
        </w:rPr>
        <w:t xml:space="preserve"> using Windows “Programs and features” removal wizard</w:t>
      </w:r>
    </w:p>
    <w:p w:rsidR="000061BB" w:rsidRPr="00F54A80" w:rsidRDefault="000061BB" w:rsidP="000061BB">
      <w:pPr>
        <w:ind w:left="720"/>
        <w:rPr>
          <w:lang w:val="en-US"/>
        </w:rPr>
      </w:pPr>
      <w:r>
        <w:rPr>
          <w:lang w:val="en-US"/>
        </w:rPr>
        <w:t xml:space="preserve">The cots are listed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_Ref424205750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_Ref424205760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Programs</w:t>
      </w:r>
      <w:r w:rsidR="003C1E5B" w:rsidRPr="00F54A80">
        <w:rPr>
          <w:lang w:val="en-US"/>
        </w:rPr>
        <w:t xml:space="preserve"> installed</w:t>
      </w:r>
      <w:r w:rsidR="003C1E5B">
        <w:rPr>
          <w:lang w:val="en-US"/>
        </w:rPr>
        <w:t xml:space="preserve"> on INTEL-FS server</w:t>
      </w:r>
      <w:r>
        <w:rPr>
          <w:lang w:val="en-US"/>
        </w:rPr>
        <w:fldChar w:fldCharType="end"/>
      </w:r>
    </w:p>
    <w:p w:rsidR="00EA6711" w:rsidRPr="00F54A80" w:rsidRDefault="00361CC8" w:rsidP="00040038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Uninstall </w:t>
      </w:r>
      <w:r w:rsidR="00EA6711" w:rsidRPr="00F54A80">
        <w:rPr>
          <w:lang w:val="en-US"/>
        </w:rPr>
        <w:t>Squeeze Server</w:t>
      </w:r>
      <w:r>
        <w:rPr>
          <w:lang w:val="en-US"/>
        </w:rPr>
        <w:t xml:space="preserve"> using Windows “Programs and features” removal wizard</w:t>
      </w:r>
    </w:p>
    <w:p w:rsidR="002A00F0" w:rsidRDefault="00361CC8" w:rsidP="002A00F0">
      <w:pPr>
        <w:numPr>
          <w:ilvl w:val="0"/>
          <w:numId w:val="30"/>
        </w:numPr>
        <w:rPr>
          <w:lang w:val="en-US"/>
        </w:rPr>
      </w:pPr>
      <w:r w:rsidRPr="0023659F">
        <w:rPr>
          <w:lang w:val="en-US"/>
        </w:rPr>
        <w:t xml:space="preserve">Uninstall </w:t>
      </w:r>
      <w:r w:rsidR="00EA6711" w:rsidRPr="0023659F">
        <w:rPr>
          <w:lang w:val="en-US"/>
        </w:rPr>
        <w:t>SQL server</w:t>
      </w:r>
      <w:r w:rsidR="0023659F">
        <w:rPr>
          <w:lang w:val="en-US"/>
        </w:rPr>
        <w:t>.</w:t>
      </w:r>
    </w:p>
    <w:p w:rsidR="000B434A" w:rsidRDefault="000B434A" w:rsidP="000B434A">
      <w:pPr>
        <w:ind w:left="720"/>
        <w:rPr>
          <w:lang w:val="en-US"/>
        </w:rPr>
      </w:pPr>
      <w:r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_Ref425258001 \r \h  \* MERGEFORMAT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4.3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_Ref433880842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SQL Server uninstallation</w:t>
      </w:r>
      <w:r>
        <w:rPr>
          <w:lang w:val="en-US"/>
        </w:rPr>
        <w:fldChar w:fldCharType="end"/>
      </w:r>
    </w:p>
    <w:p w:rsidR="009829F8" w:rsidRPr="00235227" w:rsidRDefault="009829F8" w:rsidP="009829F8">
      <w:pPr>
        <w:numPr>
          <w:ilvl w:val="0"/>
          <w:numId w:val="30"/>
        </w:numPr>
        <w:rPr>
          <w:lang w:val="en-US"/>
        </w:rPr>
      </w:pPr>
      <w:r w:rsidRPr="00235227">
        <w:rPr>
          <w:lang w:val="en-US"/>
        </w:rPr>
        <w:t xml:space="preserve">VirusScan «Access Protection» and «On-Access Scanner» features shall be </w:t>
      </w:r>
      <w:r>
        <w:rPr>
          <w:lang w:val="en-US"/>
        </w:rPr>
        <w:t>en</w:t>
      </w:r>
      <w:r w:rsidRPr="00235227">
        <w:rPr>
          <w:lang w:val="en-US"/>
        </w:rPr>
        <w:t>abled</w:t>
      </w:r>
    </w:p>
    <w:p w:rsidR="009829F8" w:rsidRPr="00235227" w:rsidRDefault="009829F8" w:rsidP="009829F8">
      <w:pPr>
        <w:ind w:left="720"/>
        <w:rPr>
          <w:lang w:val="en-US"/>
        </w:rPr>
      </w:pPr>
      <w:r w:rsidRPr="00235227">
        <w:rPr>
          <w:lang w:val="en-US"/>
        </w:rPr>
        <w:t xml:space="preserve">To learn how to proceed, refer 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4.6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_Ref438031353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VirusScan enabling</w:t>
      </w:r>
      <w:r>
        <w:rPr>
          <w:lang w:val="en-US"/>
        </w:rPr>
        <w:fldChar w:fldCharType="end"/>
      </w:r>
    </w:p>
    <w:p w:rsidR="006C24A5" w:rsidRDefault="006C24A5" w:rsidP="000B434A">
      <w:pPr>
        <w:ind w:left="720"/>
        <w:rPr>
          <w:lang w:val="en-US"/>
        </w:rPr>
      </w:pPr>
    </w:p>
    <w:p w:rsidR="00994D44" w:rsidRDefault="00994D44" w:rsidP="000B434A">
      <w:pPr>
        <w:ind w:left="720"/>
        <w:rPr>
          <w:lang w:val="en-US"/>
        </w:rPr>
      </w:pPr>
    </w:p>
    <w:p w:rsidR="00EF40C0" w:rsidRDefault="009829F8" w:rsidP="00274489">
      <w:pPr>
        <w:pStyle w:val="Heading2"/>
        <w:rPr>
          <w:lang w:val="en-US"/>
        </w:rPr>
      </w:pPr>
      <w:bookmarkStart w:id="355" w:name="_Ref438030792"/>
      <w:bookmarkStart w:id="356" w:name="_Toc440979215"/>
      <w:r>
        <w:rPr>
          <w:lang w:val="en-US"/>
        </w:rPr>
        <w:t>VirusS</w:t>
      </w:r>
      <w:r w:rsidR="00EF40C0">
        <w:rPr>
          <w:lang w:val="en-US"/>
        </w:rPr>
        <w:t>can disabling</w:t>
      </w:r>
      <w:bookmarkEnd w:id="355"/>
      <w:bookmarkEnd w:id="356"/>
    </w:p>
    <w:p w:rsidR="00EF40C0" w:rsidRDefault="00EF40C0" w:rsidP="00274489">
      <w:pPr>
        <w:rPr>
          <w:lang w:val="en-US"/>
        </w:rPr>
      </w:pPr>
      <w:r>
        <w:rPr>
          <w:lang w:val="en-US"/>
        </w:rPr>
        <w:t xml:space="preserve">The following procedure describes how to disable </w:t>
      </w:r>
      <w:r w:rsidRPr="00274489">
        <w:rPr>
          <w:lang w:val="en-US"/>
        </w:rPr>
        <w:t>VirusScan «Access Protection» and «On-Access Scanner» features</w:t>
      </w:r>
      <w:r>
        <w:rPr>
          <w:lang w:val="en-US"/>
        </w:rPr>
        <w:t>.</w:t>
      </w:r>
    </w:p>
    <w:p w:rsidR="00505C38" w:rsidRPr="00404B9E" w:rsidRDefault="00505C38" w:rsidP="00274489">
      <w:pPr>
        <w:rPr>
          <w:lang w:val="en-US"/>
        </w:rPr>
      </w:pPr>
      <w:r>
        <w:rPr>
          <w:lang w:val="en-US"/>
        </w:rPr>
        <w:t>These disablings speed up the uninstallation process.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EF40C0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EF40C0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EF40C0" w:rsidRPr="00F54A80" w:rsidRDefault="00EF40C0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="007F30B3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0C0" w:rsidRPr="00F54A80" w:rsidRDefault="007F30B3" w:rsidP="006C24A5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59" type="#_x0000_t75" style="width:303.75pt;height:348pt" o:ole="">
                  <v:imagedata r:id="rId380" o:title=""/>
                </v:shape>
                <o:OLEObject Type="Embed" ProgID="PBrush" ShapeID="_x0000_i1059" DrawAspect="Content" ObjectID="_1588590584" r:id="rId381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7F30B3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7F30B3" w:rsidRPr="005D46E0" w:rsidRDefault="007F30B3" w:rsidP="007F30B3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7F30B3" w:rsidRPr="00F54A80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2622"/>
              </w:tabs>
              <w:spacing w:before="0" w:after="0"/>
              <w:jc w:val="center"/>
              <w:rPr>
                <w:noProof/>
              </w:rPr>
            </w:pPr>
            <w:r>
              <w:object w:dxaOrig="6870" w:dyaOrig="3540">
                <v:shape id="_x0000_i1060" type="#_x0000_t75" style="width:273pt;height:140.25pt" o:ole="">
                  <v:imagedata r:id="rId382" o:title=""/>
                </v:shape>
                <o:OLEObject Type="Embed" ProgID="PBrush" ShapeID="_x0000_i1060" DrawAspect="Content" ObjectID="_1588590585" r:id="rId383"/>
              </w:object>
            </w:r>
          </w:p>
        </w:tc>
      </w:tr>
      <w:tr w:rsidR="007F30B3" w:rsidRPr="00F54A80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7F30B3" w:rsidRDefault="007F30B3" w:rsidP="006C24A5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7F30B3" w:rsidRDefault="007F30B3" w:rsidP="00404B9E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Disable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505C38" w:rsidRPr="00F54A80" w:rsidRDefault="00505C3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0B3" w:rsidRDefault="007F30B3" w:rsidP="00274489">
            <w:pPr>
              <w:tabs>
                <w:tab w:val="left" w:pos="1223"/>
              </w:tabs>
              <w:spacing w:before="0" w:after="0"/>
              <w:jc w:val="left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EF121B" wp14:editId="5D965AAB">
                  <wp:extent cx="4045788" cy="2632386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0C0" w:rsidRDefault="00EF40C0" w:rsidP="000B434A">
      <w:pPr>
        <w:ind w:left="720"/>
        <w:rPr>
          <w:lang w:val="en-US"/>
        </w:rPr>
      </w:pPr>
    </w:p>
    <w:p w:rsidR="00EF40C0" w:rsidRDefault="00EF40C0" w:rsidP="000B434A">
      <w:pPr>
        <w:ind w:left="720"/>
        <w:rPr>
          <w:lang w:val="en-US"/>
        </w:rPr>
      </w:pPr>
    </w:p>
    <w:p w:rsidR="000B434A" w:rsidRDefault="000B434A" w:rsidP="000B434A">
      <w:pPr>
        <w:pStyle w:val="Heading2"/>
        <w:rPr>
          <w:lang w:val="en-US"/>
        </w:rPr>
      </w:pPr>
      <w:bookmarkStart w:id="357" w:name="_Toc438026437"/>
      <w:bookmarkStart w:id="358" w:name="_Toc438031025"/>
      <w:bookmarkStart w:id="359" w:name="_Toc438031563"/>
      <w:bookmarkStart w:id="360" w:name="_Toc438032927"/>
      <w:bookmarkStart w:id="361" w:name="_Toc438033129"/>
      <w:bookmarkStart w:id="362" w:name="_Toc438200347"/>
      <w:bookmarkStart w:id="363" w:name="_Toc438200512"/>
      <w:bookmarkStart w:id="364" w:name="_Toc438479321"/>
      <w:bookmarkStart w:id="365" w:name="_Toc438481111"/>
      <w:bookmarkStart w:id="366" w:name="_Toc438482406"/>
      <w:bookmarkStart w:id="367" w:name="_Toc438482572"/>
      <w:bookmarkStart w:id="368" w:name="_Toc439854028"/>
      <w:bookmarkStart w:id="369" w:name="_Toc440036640"/>
      <w:bookmarkStart w:id="370" w:name="_Toc440979106"/>
      <w:bookmarkStart w:id="371" w:name="_Ref424207187"/>
      <w:bookmarkStart w:id="372" w:name="_Toc44097921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r>
        <w:rPr>
          <w:lang w:val="en-US"/>
        </w:rPr>
        <w:t>Gazetteer uninstallation</w:t>
      </w:r>
      <w:bookmarkEnd w:id="371"/>
      <w:bookmarkEnd w:id="372"/>
    </w:p>
    <w:p w:rsidR="000B434A" w:rsidRPr="002A00F0" w:rsidRDefault="000B434A" w:rsidP="000B434A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</w:t>
      </w:r>
      <w:r>
        <w:rPr>
          <w:lang w:val="en-US"/>
        </w:rPr>
        <w:t xml:space="preserve"> gazetteer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1" type="#_x0000_t75" style="width:303pt;height:316.5pt" o:ole="">
                  <v:imagedata r:id="rId82" o:title=""/>
                </v:shape>
                <o:OLEObject Type="Embed" ProgID="PBrush" ShapeID="_x0000_i1061" DrawAspect="Content" ObjectID="_1588590586" r:id="rId385"/>
              </w:object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Using the Command Prompt window set current directory to E:\Gazett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er: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cd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E:\Gazetteer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21292F" wp14:editId="4F35F2D3">
                  <wp:extent cx="4124325" cy="2019300"/>
                  <wp:effectExtent l="0" t="0" r="9525" b="0"/>
                  <wp:docPr id="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Type in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B34E93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install.cmd</w:t>
            </w:r>
            <w:r w:rsidR="00B34E93">
              <w:rPr>
                <w:rFonts w:ascii="Times New Roman" w:hAnsi="Times New Roman"/>
                <w:b/>
                <w:color w:val="000000"/>
                <w:lang w:val="en-US" w:eastAsia="fr-FR"/>
              </w:rPr>
              <w:t>”</w:t>
            </w: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Gazetter </w:t>
            </w:r>
            <w:r w:rsidR="00B34E93">
              <w:rPr>
                <w:rFonts w:ascii="Times New Roman" w:hAnsi="Times New Roman"/>
                <w:color w:val="000000"/>
                <w:lang w:val="en-US" w:eastAsia="fr-FR"/>
              </w:rPr>
              <w:t>uninstallation</w:t>
            </w:r>
          </w:p>
          <w:p w:rsidR="000B434A" w:rsidRPr="00F54A80" w:rsidRDefault="00B34E93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</w:t>
            </w:r>
            <w:r w:rsidR="000B434A" w:rsidRPr="00F54A80">
              <w:rPr>
                <w:rFonts w:ascii="Times New Roman" w:hAnsi="Times New Roman"/>
                <w:color w:val="000000"/>
                <w:lang w:val="en-US" w:eastAsia="fr-FR"/>
              </w:rPr>
              <w:t>script is running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Do you really want to uninstall the Gazetteer of the cartographic server yes(y) / no (n) ?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type ‘y’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B34E93" w:rsidRDefault="000B434A" w:rsidP="000B434A">
            <w:pPr>
              <w:spacing w:before="0" w:after="0"/>
              <w:jc w:val="left"/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i/>
                <w:color w:val="000000"/>
                <w:lang w:val="en-US" w:eastAsia="fr-FR"/>
              </w:rPr>
              <w:t>Press any key to continue . . .</w:t>
            </w:r>
          </w:p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press a key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B34E93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274489">
              <w:rPr>
                <w:noProof/>
                <w:lang w:val="en-US"/>
              </w:rPr>
              <w:drawing>
                <wp:inline distT="0" distB="0" distL="0" distR="0" wp14:anchorId="63B16124" wp14:editId="26E88FC6">
                  <wp:extent cx="4068629" cy="2113472"/>
                  <wp:effectExtent l="0" t="0" r="8255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00" cy="211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34A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34A" w:rsidRPr="00F54A80" w:rsidRDefault="000B434A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</w:p>
        </w:tc>
      </w:tr>
    </w:tbl>
    <w:p w:rsidR="000B434A" w:rsidRPr="00F54A80" w:rsidRDefault="000B434A" w:rsidP="000B434A">
      <w:pPr>
        <w:rPr>
          <w:lang w:val="en-US"/>
        </w:rPr>
      </w:pPr>
    </w:p>
    <w:p w:rsidR="0023659F" w:rsidRPr="0023659F" w:rsidRDefault="0023659F" w:rsidP="0023659F">
      <w:pPr>
        <w:ind w:left="720"/>
        <w:rPr>
          <w:lang w:val="en-US"/>
        </w:rPr>
      </w:pPr>
    </w:p>
    <w:p w:rsidR="00F75B66" w:rsidRPr="00F54A80" w:rsidRDefault="00F75B66" w:rsidP="00FA7267">
      <w:pPr>
        <w:pStyle w:val="Heading2"/>
        <w:keepLines/>
        <w:widowControl w:val="0"/>
        <w:rPr>
          <w:lang w:val="en-US"/>
        </w:rPr>
      </w:pPr>
      <w:bookmarkStart w:id="373" w:name="_Ref424205157"/>
      <w:bookmarkStart w:id="374" w:name="_Ref424205166"/>
      <w:bookmarkStart w:id="375" w:name="_Ref424205175"/>
      <w:bookmarkStart w:id="376" w:name="_Toc440979217"/>
      <w:bookmarkStart w:id="377" w:name="_Ref425258001"/>
      <w:bookmarkStart w:id="378" w:name="_Ref425258029"/>
      <w:r>
        <w:rPr>
          <w:lang w:val="en-US"/>
        </w:rPr>
        <w:lastRenderedPageBreak/>
        <w:t>Cartographic Server u</w:t>
      </w:r>
      <w:r w:rsidRPr="00F54A80">
        <w:rPr>
          <w:lang w:val="en-US"/>
        </w:rPr>
        <w:t>ninstallation</w:t>
      </w:r>
      <w:bookmarkEnd w:id="373"/>
      <w:bookmarkEnd w:id="374"/>
      <w:bookmarkEnd w:id="375"/>
      <w:bookmarkEnd w:id="376"/>
    </w:p>
    <w:p w:rsidR="00F75B66" w:rsidRPr="008A549D" w:rsidRDefault="00F75B66" w:rsidP="00FA7267">
      <w:pPr>
        <w:keepNext/>
        <w:keepLines/>
        <w:widowControl w:val="0"/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Cartographic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2" type="#_x0000_t75" style="width:303pt;height:316.5pt" o:ole="">
                  <v:imagedata r:id="rId82" o:title=""/>
                </v:shape>
                <o:OLEObject Type="Embed" ProgID="PBrush" ShapeID="_x0000_i1062" DrawAspect="Content" ObjectID="_1588590587" r:id="rId38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the window command prompt 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Goto E:\CARTOSERVER-INSTALLATION directory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E: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 </w:t>
            </w:r>
          </w:p>
          <w:p w:rsidR="00F75B66" w:rsidRPr="00274489" w:rsidRDefault="00F9357F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b/>
                <w:lang w:val="en-US" w:eastAsia="fr-FR"/>
              </w:rPr>
            </w:pP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="00F75B66"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cd CARTOSERVER-INSTALLATION</w:t>
            </w:r>
            <w:r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744EC" wp14:editId="455BF756">
                  <wp:extent cx="4057650" cy="1504950"/>
                  <wp:effectExtent l="0" t="0" r="0" b="0"/>
                  <wp:docPr id="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in </w:t>
            </w:r>
            <w:r w:rsidR="00F9357F">
              <w:rPr>
                <w:rFonts w:ascii="Times New Roman" w:hAnsi="Times New Roman"/>
                <w:color w:val="000000"/>
                <w:lang w:val="en-US" w:eastAsia="fr-FR"/>
              </w:rPr>
              <w:t>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uninstall_srv_intelfs.cmd</w:t>
            </w:r>
            <w:r w:rsidR="00F9357F" w:rsidRPr="00274489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Wait for Cartographic server uninstallation completion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2C83C4" wp14:editId="6AC7FB20">
                  <wp:extent cx="4050897" cy="2347590"/>
                  <wp:effectExtent l="0" t="0" r="698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71" cy="236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If INTEL-FS has not been previously uninstall, using command prompt windows, remove IMAGES share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Type in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net share IMAGES /delete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F9DD4F" wp14:editId="50ABDBB7">
                  <wp:extent cx="4114800" cy="1847850"/>
                  <wp:effectExtent l="0" t="0" r="0" b="0"/>
                  <wp:docPr id="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CARTOGRAPHIC SERVER &lt;numversion&gt;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8E846" wp14:editId="1293BBBF">
                  <wp:extent cx="3990975" cy="2143125"/>
                  <wp:effectExtent l="0" t="0" r="9525" b="9525"/>
                  <wp:docPr id="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When Cartographic server is uninstalled,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6A6A79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963AAB" wp14:editId="4655995F">
                  <wp:extent cx="3991496" cy="1060241"/>
                  <wp:effectExtent l="0" t="0" r="0" b="6985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492" cy="106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F75B66" w:rsidRPr="005D46E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noProof/>
                <w:lang w:val="fr-FR" w:eastAsia="fr-FR"/>
              </w:rPr>
            </w:pPr>
            <w:r>
              <w:object w:dxaOrig="6915" w:dyaOrig="3540">
                <v:shape id="_x0000_i1063" type="#_x0000_t75" style="width:315pt;height:161.25pt" o:ole="">
                  <v:imagedata r:id="rId393" o:title=""/>
                </v:shape>
                <o:OLEObject Type="Embed" ProgID="PBrush" ShapeID="_x0000_i1063" DrawAspect="Content" ObjectID="_1588590588" r:id="rId394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INTEL-FS CARTOGRAPHIC SERVER uninstallation is in progress.</w:t>
            </w:r>
          </w:p>
          <w:p w:rsidR="00F75B66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F75B66" w:rsidRPr="00F54A80" w:rsidRDefault="00F75B66" w:rsidP="00FA7267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uninstallation is completed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Default="006A6A79" w:rsidP="00FA7267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4F3BB3" wp14:editId="23B22396">
                  <wp:extent cx="3790950" cy="1400175"/>
                  <wp:effectExtent l="0" t="0" r="0" b="952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949" w:rsidRDefault="00114949" w:rsidP="00FA7267">
      <w:pPr>
        <w:keepNext/>
        <w:keepLines/>
        <w:widowControl w:val="0"/>
        <w:rPr>
          <w:lang w:val="en-US"/>
        </w:rPr>
      </w:pPr>
    </w:p>
    <w:p w:rsidR="00F75B66" w:rsidRDefault="00F9357F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lastRenderedPageBreak/>
        <w:t>Using “Computer Management” wizard, remove</w:t>
      </w:r>
    </w:p>
    <w:p w:rsidR="00F9357F" w:rsidRPr="00274489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ArcGISSOC, ArcGISSOM and ArcGISWebServices accounts</w:t>
      </w:r>
    </w:p>
    <w:p w:rsidR="00170233" w:rsidRDefault="00170233" w:rsidP="00274489">
      <w:pPr>
        <w:pStyle w:val="ListParagraph"/>
        <w:keepNext/>
        <w:keepLines/>
        <w:widowControl w:val="0"/>
        <w:numPr>
          <w:ilvl w:val="0"/>
          <w:numId w:val="59"/>
        </w:numPr>
        <w:rPr>
          <w:lang w:val="en-US"/>
        </w:rPr>
      </w:pPr>
      <w:r w:rsidRPr="00274489">
        <w:rPr>
          <w:lang w:val="en-US"/>
        </w:rPr>
        <w:t>agsusers and agsadmin groups</w:t>
      </w:r>
    </w:p>
    <w:p w:rsidR="00505C38" w:rsidRDefault="00505C38" w:rsidP="00274489">
      <w:pPr>
        <w:pStyle w:val="ListParagraph"/>
        <w:keepNext/>
        <w:keepLines/>
        <w:widowControl w:val="0"/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B9E" w:rsidRPr="00F54A80" w:rsidRDefault="00404B9E" w:rsidP="00274489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select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Administrative Tools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 xml:space="preserve"> 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&gt;Computer Management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505C38" w:rsidRPr="00F54A80" w:rsidRDefault="00505C38" w:rsidP="00404B9E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object w:dxaOrig="11085" w:dyaOrig="10425">
                <v:shape id="_x0000_i1064" type="#_x0000_t75" style="width:314.25pt;height:296.25pt" o:ole="">
                  <v:imagedata r:id="rId396" o:title=""/>
                </v:shape>
                <o:OLEObject Type="Embed" ProgID="PBrush" ShapeID="_x0000_i1064" DrawAspect="Content" ObjectID="_1588590589" r:id="rId397"/>
              </w:object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In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Computer Mangement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wizard, browse to “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Groups\Users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404B9E" w:rsidP="00274489">
            <w:pPr>
              <w:keepNext/>
              <w:keepLines/>
              <w:widowControl w:val="0"/>
              <w:tabs>
                <w:tab w:val="left" w:pos="1440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1B7BD2" wp14:editId="536A07F2">
                  <wp:extent cx="4065418" cy="2708695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50" cy="271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Pr="00F54A80" w:rsidRDefault="00404B9E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ArcGISSOC, ArcGISSOM and ArcGISWebServices users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274489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BFB4E5" wp14:editId="468B70D6">
                  <wp:extent cx="4037162" cy="3019502"/>
                  <wp:effectExtent l="0" t="0" r="1905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18" cy="303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user removed</w:t>
            </w:r>
          </w:p>
          <w:p w:rsidR="001700AC" w:rsidRPr="00F54A80" w:rsidRDefault="001700AC" w:rsidP="006C24A5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74489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74489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1A0116">
            <w:pPr>
              <w:keepNext/>
              <w:keepLines/>
              <w:widowControl w:val="0"/>
              <w:tabs>
                <w:tab w:val="left" w:pos="1698"/>
              </w:tabs>
              <w:spacing w:before="0" w:after="0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48BB2" wp14:editId="08201039">
                  <wp:extent cx="3962400" cy="1943100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C38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noProof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browse to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System Tools\Local Users and Groups\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Groups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node</w:t>
            </w:r>
          </w:p>
          <w:p w:rsidR="001700AC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Remove agsadmin and agsusers groups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5C38" w:rsidRDefault="001A0116" w:rsidP="006C24A5">
            <w:pPr>
              <w:keepNext/>
              <w:keepLines/>
              <w:widowControl w:val="0"/>
              <w:spacing w:before="0" w:after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11B050A" wp14:editId="149D4287">
                  <wp:extent cx="4071668" cy="3045310"/>
                  <wp:effectExtent l="0" t="0" r="5080" b="3175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40" cy="30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116" w:rsidTr="006C24A5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The following warning wizard is displayed for each group removed</w:t>
            </w:r>
          </w:p>
          <w:p w:rsidR="001A0116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235227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1700AC" w:rsidRPr="00F54A80" w:rsidRDefault="001700AC" w:rsidP="001700AC">
            <w:pPr>
              <w:keepNext/>
              <w:keepLines/>
              <w:widowControl w:val="0"/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When removal is completed, close all windows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0116" w:rsidRDefault="001A0116" w:rsidP="006C24A5">
            <w:pPr>
              <w:keepNext/>
              <w:keepLines/>
              <w:widowControl w:val="0"/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0DEC1D" wp14:editId="612801C7">
                  <wp:extent cx="3621573" cy="1775964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96" cy="17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C38" w:rsidRPr="00274489" w:rsidRDefault="00505C38" w:rsidP="00404B9E">
      <w:pPr>
        <w:keepNext/>
        <w:keepLines/>
        <w:widowControl w:val="0"/>
        <w:rPr>
          <w:lang w:val="en-US"/>
        </w:rPr>
      </w:pPr>
    </w:p>
    <w:p w:rsidR="00F9357F" w:rsidRDefault="00F9357F" w:rsidP="00FA7267">
      <w:pPr>
        <w:keepNext/>
        <w:keepLines/>
        <w:widowControl w:val="0"/>
        <w:rPr>
          <w:lang w:val="en-US"/>
        </w:rPr>
      </w:pPr>
    </w:p>
    <w:p w:rsidR="00AD570A" w:rsidRDefault="00AD570A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Restart INTEL-FS server</w:t>
      </w:r>
    </w:p>
    <w:p w:rsidR="00170233" w:rsidRDefault="00170233" w:rsidP="00FA7267">
      <w:pPr>
        <w:keepNext/>
        <w:keepLines/>
        <w:widowControl w:val="0"/>
        <w:rPr>
          <w:lang w:val="en-US"/>
        </w:rPr>
      </w:pPr>
    </w:p>
    <w:p w:rsidR="00F75B66" w:rsidRDefault="00170233" w:rsidP="00FA7267">
      <w:pPr>
        <w:keepNext/>
        <w:keepLines/>
        <w:widowControl w:val="0"/>
        <w:rPr>
          <w:lang w:val="en-US"/>
        </w:rPr>
      </w:pPr>
      <w:r>
        <w:rPr>
          <w:lang w:val="en-US"/>
        </w:rPr>
        <w:t>U</w:t>
      </w:r>
      <w:r w:rsidR="00F75B66">
        <w:rPr>
          <w:lang w:val="en-US"/>
        </w:rPr>
        <w:t>sing Windows “Programs and features” removal wizard</w:t>
      </w:r>
      <w:r>
        <w:rPr>
          <w:lang w:val="en-US"/>
        </w:rPr>
        <w:t xml:space="preserve">, uninstall the following </w:t>
      </w:r>
      <w:r w:rsidR="004D1798">
        <w:rPr>
          <w:lang w:val="en-US"/>
        </w:rPr>
        <w:t>programs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GDAL 19 (MSVC 2010)</w:t>
      </w:r>
    </w:p>
    <w:p w:rsidR="00F75B66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Military Analyst 10</w:t>
      </w:r>
    </w:p>
    <w:p w:rsidR="00F75B66" w:rsidRPr="000061BB" w:rsidRDefault="00F75B66" w:rsidP="00FA7267">
      <w:pPr>
        <w:pStyle w:val="ListParagraph"/>
        <w:keepNext/>
        <w:keepLines/>
        <w:widowControl w:val="0"/>
        <w:numPr>
          <w:ilvl w:val="0"/>
          <w:numId w:val="41"/>
        </w:numPr>
        <w:rPr>
          <w:lang w:val="en-US"/>
        </w:rPr>
      </w:pPr>
      <w:r>
        <w:rPr>
          <w:lang w:val="en-US"/>
        </w:rPr>
        <w:t>ArcGIS Server  for the Microsoft .NET Framework 10 – GIS Services</w:t>
      </w:r>
    </w:p>
    <w:p w:rsidR="00F75B66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A7267">
      <w:pPr>
        <w:keepNext/>
        <w:keepLines/>
        <w:widowControl w:val="0"/>
        <w:rPr>
          <w:lang w:val="en-US"/>
        </w:rPr>
      </w:pPr>
    </w:p>
    <w:p w:rsidR="00F75B66" w:rsidRPr="00F54A80" w:rsidRDefault="00F75B66" w:rsidP="00F75B66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F75B66" w:rsidRPr="00F54A80" w:rsidRDefault="00D91CC7" w:rsidP="00F75B66">
      <w:pPr>
        <w:pStyle w:val="Heading2"/>
        <w:rPr>
          <w:lang w:val="en-US"/>
        </w:rPr>
      </w:pPr>
      <w:bookmarkStart w:id="379" w:name="_Ref424205316"/>
      <w:bookmarkStart w:id="380" w:name="_Ref424205330"/>
      <w:bookmarkStart w:id="381" w:name="_Toc440979218"/>
      <w:r>
        <w:rPr>
          <w:lang w:val="en-US"/>
        </w:rPr>
        <w:lastRenderedPageBreak/>
        <w:t>iisre</w:t>
      </w:r>
      <w:r w:rsidR="00F75B66">
        <w:rPr>
          <w:lang w:val="en-US"/>
        </w:rPr>
        <w:t>INTEL-FS u</w:t>
      </w:r>
      <w:r w:rsidR="00F75B66" w:rsidRPr="00F54A80">
        <w:rPr>
          <w:lang w:val="en-US"/>
        </w:rPr>
        <w:t>ninstallation</w:t>
      </w:r>
      <w:bookmarkEnd w:id="379"/>
      <w:bookmarkEnd w:id="380"/>
      <w:bookmarkEnd w:id="381"/>
    </w:p>
    <w:p w:rsidR="00F75B66" w:rsidRPr="008A549D" w:rsidRDefault="00F75B66" w:rsidP="00F75B66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>uninstall INTEL-FS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&gt;Accessories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Command Prompt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Run as administrator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noProof/>
                <w:lang w:val="en-US" w:eastAsia="fr-FR"/>
              </w:rPr>
              <w:object w:dxaOrig="6060" w:dyaOrig="6960">
                <v:shape id="_x0000_i1065" type="#_x0000_t75" style="width:303pt;height:316.5pt" o:ole="">
                  <v:imagedata r:id="rId82" o:title=""/>
                </v:shape>
                <o:OLEObject Type="Embed" ProgID="PBrush" ShapeID="_x0000_i1065" DrawAspect="Content" ObjectID="_1588590590" r:id="rId403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in command prompt window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Type 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iisreset /stop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D9290D" wp14:editId="6408B7EE">
                  <wp:extent cx="4057650" cy="2019300"/>
                  <wp:effectExtent l="0" t="0" r="0" b="0"/>
                  <wp:docPr id="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b/>
                <w:noProof/>
                <w:color w:val="FF0000"/>
                <w:lang w:val="en-US" w:eastAsia="fr-FR"/>
              </w:rPr>
              <w:t>WARNING:</w:t>
            </w:r>
            <w:r w:rsidRPr="00F54A80">
              <w:rPr>
                <w:noProof/>
                <w:lang w:val="en-US" w:eastAsia="fr-FR"/>
              </w:rPr>
              <w:t xml:space="preserve">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Close all windows and make sure that no process access WebAppli and dataFolders</w: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server desktop, double-click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IntelFS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shortcut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07FE" wp14:editId="33906FA5">
                  <wp:extent cx="2990850" cy="1304925"/>
                  <wp:effectExtent l="0" t="0" r="0" b="9525"/>
                  <wp:docPr id="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The following alert windows may appeared.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object w:dxaOrig="6900" w:dyaOrig="3525">
                <v:shape id="_x0000_i1066" type="#_x0000_t75" style="width:315pt;height:161.25pt" o:ole="">
                  <v:imagedata r:id="rId406" o:title=""/>
                </v:shape>
                <o:OLEObject Type="Embed" ProgID="PBrush" ShapeID="_x0000_i1066" DrawAspect="Content" ObjectID="_1588590591" r:id="rId407"/>
              </w:object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Uninstallation is in progress. </w:t>
            </w:r>
            <w:r w:rsidRPr="00F54A80">
              <w:rPr>
                <w:rFonts w:ascii="Times New Roman" w:hAnsi="Times New Roman"/>
                <w:lang w:val="en-US" w:eastAsia="fr-FR"/>
              </w:rPr>
              <w:t>This step might take several minutes.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D91CC7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7D4A6" wp14:editId="7845B79F">
                  <wp:extent cx="3790950" cy="1400175"/>
                  <wp:effectExtent l="0" t="0" r="0" b="9525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As the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INTEL-FS Uninstall type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alert appears,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Y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keep Data folders DB and DBLog</w:t>
            </w:r>
          </w:p>
          <w:p w:rsidR="00F75B66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to perform a full uninstallation</w:t>
            </w:r>
          </w:p>
          <w:p w:rsidR="00D91CC7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91CC7" w:rsidRPr="00F54A80" w:rsidRDefault="00D91CC7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WARNING: This alert window may be hidden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center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9788F" wp14:editId="5D82A6B1">
                  <wp:extent cx="2914650" cy="1381125"/>
                  <wp:effectExtent l="0" t="0" r="0" b="9525"/>
                  <wp:docPr id="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B66" w:rsidRPr="00F54A80" w:rsidTr="000B434A"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5B66" w:rsidRPr="00F54A80" w:rsidRDefault="00F75B66" w:rsidP="000B434A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When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un</w:t>
            </w:r>
            <w:r w:rsidR="00D91CC7"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installation 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 xml:space="preserve">is 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complete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d afer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“</w:t>
            </w:r>
            <w:r w:rsidRPr="00F54A80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o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button has been selected (I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E</w:t>
            </w:r>
            <w:r w:rsidR="00D91CC7">
              <w:rPr>
                <w:rFonts w:ascii="Times New Roman" w:hAnsi="Times New Roman"/>
                <w:color w:val="000000"/>
                <w:lang w:val="en-US" w:eastAsia="fr-FR"/>
              </w:rPr>
              <w:t>.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 a full uninstallation has been performed) make sure that: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Web appli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Data folders,</w:t>
            </w:r>
          </w:p>
          <w:p w:rsidR="00F75B66" w:rsidRPr="00F54A80" w:rsidRDefault="00F75B66" w:rsidP="000B434A">
            <w:pPr>
              <w:numPr>
                <w:ilvl w:val="0"/>
                <w:numId w:val="25"/>
              </w:num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DBs and DB Logs </w:t>
            </w:r>
          </w:p>
          <w:p w:rsidR="00F75B66" w:rsidRPr="00F54A80" w:rsidRDefault="00F75B66" w:rsidP="000B434A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have been removed.</w:t>
            </w:r>
          </w:p>
        </w:tc>
      </w:tr>
    </w:tbl>
    <w:p w:rsidR="00F75B66" w:rsidRDefault="00F75B66" w:rsidP="00F75B66">
      <w:pPr>
        <w:rPr>
          <w:lang w:val="en-US"/>
        </w:rPr>
      </w:pPr>
    </w:p>
    <w:p w:rsidR="002A00F0" w:rsidRDefault="002A00F0" w:rsidP="002A00F0">
      <w:pPr>
        <w:pStyle w:val="Heading2"/>
        <w:rPr>
          <w:lang w:val="en-US"/>
        </w:rPr>
      </w:pPr>
      <w:bookmarkStart w:id="382" w:name="_Ref433880841"/>
      <w:bookmarkStart w:id="383" w:name="_Ref433880842"/>
      <w:bookmarkStart w:id="384" w:name="_Toc440979219"/>
      <w:r>
        <w:rPr>
          <w:lang w:val="en-US"/>
        </w:rPr>
        <w:t>SQL Server uninstallation</w:t>
      </w:r>
      <w:bookmarkEnd w:id="377"/>
      <w:bookmarkEnd w:id="378"/>
      <w:bookmarkEnd w:id="382"/>
      <w:bookmarkEnd w:id="383"/>
      <w:bookmarkEnd w:id="384"/>
    </w:p>
    <w:p w:rsidR="002A00F0" w:rsidRPr="008A549D" w:rsidRDefault="002A00F0" w:rsidP="002A00F0">
      <w:pPr>
        <w:rPr>
          <w:lang w:val="en-US"/>
        </w:rPr>
      </w:pPr>
      <w:r w:rsidRPr="008A549D">
        <w:rPr>
          <w:lang w:val="en-US"/>
        </w:rPr>
        <w:t xml:space="preserve">The following procedure </w:t>
      </w:r>
      <w:r>
        <w:rPr>
          <w:lang w:val="en-US"/>
        </w:rPr>
        <w:t xml:space="preserve">describes how to </w:t>
      </w:r>
      <w:r w:rsidRPr="008A549D">
        <w:rPr>
          <w:lang w:val="en-US"/>
        </w:rPr>
        <w:t xml:space="preserve">uninstall </w:t>
      </w:r>
      <w:r>
        <w:rPr>
          <w:lang w:val="en-US"/>
        </w:rPr>
        <w:t>SQL Server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 xml:space="preserve">On INTEL-FS server, 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close all windows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Control panel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Uninstall a program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Programs and Features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 window is displayed</w:t>
            </w:r>
          </w:p>
          <w:p w:rsidR="002A00F0" w:rsidRPr="00F54A80" w:rsidRDefault="002A00F0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2A00F0" w:rsidP="002A00F0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1BC99" wp14:editId="0CED3F42">
                  <wp:extent cx="4013187" cy="2507495"/>
                  <wp:effectExtent l="0" t="0" r="6985" b="762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27" cy="251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Double 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Microsoft SQL Server 2008 R2 (64-bit)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  <w:p w:rsidR="00D66B31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D66B31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Select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Remove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D66B31">
            <w:pPr>
              <w:spacing w:before="0" w:after="0"/>
              <w:jc w:val="center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A07C41" wp14:editId="1BCB82B6">
                  <wp:extent cx="2657475" cy="2202907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20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OK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24353" wp14:editId="79BDC4BB">
                  <wp:extent cx="4089108" cy="3067050"/>
                  <wp:effectExtent l="0" t="0" r="698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645" cy="30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D66B31" w:rsidP="00D66B31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D66B31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312443" wp14:editId="7848C839">
                  <wp:extent cx="4012915" cy="3009900"/>
                  <wp:effectExtent l="0" t="0" r="6985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72" cy="30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0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S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elect All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00F0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362128" wp14:editId="06A2B35B">
                  <wp:extent cx="4089109" cy="3067050"/>
                  <wp:effectExtent l="0" t="0" r="6985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26" cy="30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69E6" wp14:editId="3F366D1A">
                  <wp:extent cx="4047823" cy="3036084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47" cy="30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Click “</w:t>
            </w:r>
            <w:r w:rsidRPr="00D66B31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N</w:t>
            </w:r>
            <w:r w:rsidRPr="00D66B31">
              <w:rPr>
                <w:rFonts w:ascii="Times New Roman" w:hAnsi="Times New Roman"/>
                <w:b/>
                <w:color w:val="000000"/>
                <w:lang w:val="en-US" w:eastAsia="fr-FR"/>
              </w:rPr>
              <w:t>ext &gt;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267" wp14:editId="113FC8BC">
                  <wp:extent cx="4063713" cy="3048000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09" cy="305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4A52C3">
              <w:rPr>
                <w:rFonts w:ascii="Times New Roman" w:hAnsi="Times New Roman"/>
                <w:b/>
                <w:color w:val="000000"/>
                <w:u w:val="single"/>
                <w:lang w:val="en-US" w:eastAsia="fr-FR"/>
              </w:rPr>
              <w:t>R</w:t>
            </w:r>
            <w:r w:rsidRPr="004A52C3">
              <w:rPr>
                <w:rFonts w:ascii="Times New Roman" w:hAnsi="Times New Roman"/>
                <w:b/>
                <w:color w:val="000000"/>
                <w:lang w:val="en-US" w:eastAsia="fr-FR"/>
              </w:rPr>
              <w:t>emove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049A6E" wp14:editId="66A54866">
                  <wp:extent cx="4051014" cy="3038475"/>
                  <wp:effectExtent l="0" t="0" r="6985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63" cy="304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4A52C3" w:rsidP="004A52C3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 xml:space="preserve">SQL Server is in progress. This step </w:t>
            </w:r>
            <w:r w:rsidRPr="00F54A80">
              <w:rPr>
                <w:rFonts w:ascii="Times New Roman" w:hAnsi="Times New Roman"/>
                <w:lang w:val="en-US" w:eastAsia="fr-FR"/>
              </w:rPr>
              <w:t>may last a couple of minutes.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4A52C3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D7541B" wp14:editId="78C294F4">
                  <wp:extent cx="4051010" cy="3038475"/>
                  <wp:effectExtent l="0" t="0" r="6985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95" cy="304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B31" w:rsidRPr="00F54A80" w:rsidTr="002A00F0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Pr="00F54A80" w:rsidRDefault="0023659F" w:rsidP="002A00F0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lastRenderedPageBreak/>
              <w:t>Click “</w:t>
            </w:r>
            <w:r w:rsidRPr="0023659F">
              <w:rPr>
                <w:rFonts w:ascii="Times New Roman" w:hAnsi="Times New Roman"/>
                <w:b/>
                <w:color w:val="000000"/>
                <w:lang w:val="en-US" w:eastAsia="fr-FR"/>
              </w:rPr>
              <w:t>Close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B31" w:rsidRDefault="0023659F" w:rsidP="002A00F0">
            <w:pPr>
              <w:spacing w:before="0" w:after="0"/>
              <w:jc w:val="left"/>
              <w:rPr>
                <w:noProof/>
                <w:lang w:val="fr-FR"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94C4D" wp14:editId="3A5102F6">
                  <wp:extent cx="3994030" cy="3122763"/>
                  <wp:effectExtent l="0" t="0" r="6985" b="1905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16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00F0" w:rsidRDefault="002A00F0" w:rsidP="002A00F0">
      <w:pPr>
        <w:rPr>
          <w:lang w:val="en-US"/>
        </w:rPr>
      </w:pPr>
    </w:p>
    <w:p w:rsidR="009829F8" w:rsidRDefault="009829F8" w:rsidP="009829F8">
      <w:pPr>
        <w:pStyle w:val="Heading2"/>
        <w:rPr>
          <w:lang w:val="en-US"/>
        </w:rPr>
      </w:pPr>
      <w:bookmarkStart w:id="385" w:name="_Ref438031353"/>
      <w:bookmarkStart w:id="386" w:name="_Toc440979220"/>
      <w:r>
        <w:rPr>
          <w:lang w:val="en-US"/>
        </w:rPr>
        <w:t>VirusScan enabling</w:t>
      </w:r>
      <w:bookmarkEnd w:id="385"/>
      <w:bookmarkEnd w:id="386"/>
    </w:p>
    <w:p w:rsidR="009829F8" w:rsidRDefault="009829F8" w:rsidP="009829F8">
      <w:pPr>
        <w:rPr>
          <w:lang w:val="en-US"/>
        </w:rPr>
      </w:pPr>
      <w:r>
        <w:rPr>
          <w:lang w:val="en-US"/>
        </w:rPr>
        <w:t xml:space="preserve">The following procedure describes how to enable </w:t>
      </w:r>
      <w:r w:rsidRPr="00235227">
        <w:rPr>
          <w:lang w:val="en-US"/>
        </w:rPr>
        <w:t>VirusScan «Access Protection» and «On-Access Scanner» features</w:t>
      </w:r>
      <w:r>
        <w:rPr>
          <w:lang w:val="en-US"/>
        </w:rPr>
        <w:t xml:space="preserve"> which have been previously disabled.</w:t>
      </w:r>
    </w:p>
    <w:p w:rsidR="009829F8" w:rsidRPr="00235227" w:rsidRDefault="009829F8" w:rsidP="009829F8">
      <w:pPr>
        <w:rPr>
          <w:lang w:val="en-US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520"/>
      </w:tblGrid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On INTEL-FS server, goto  “</w:t>
            </w:r>
            <w:r w:rsidRPr="00F54A80">
              <w:rPr>
                <w:rFonts w:ascii="Times New Roman" w:hAnsi="Times New Roman"/>
                <w:b/>
                <w:color w:val="000000"/>
                <w:lang w:val="en-US" w:eastAsia="fr-FR"/>
              </w:rPr>
              <w:t>Start &gt;All programs &gt;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McAfee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”,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>Right click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 w:rsidRPr="00F54A80">
              <w:rPr>
                <w:rFonts w:ascii="Times New Roman" w:hAnsi="Times New Roman"/>
                <w:color w:val="000000"/>
                <w:lang w:val="en-US" w:eastAsia="fr-FR"/>
              </w:rPr>
              <w:t xml:space="preserve">” 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Pr="00F54A80" w:rsidRDefault="009829F8" w:rsidP="009829F8">
            <w:pPr>
              <w:spacing w:before="0" w:after="0"/>
              <w:jc w:val="left"/>
              <w:rPr>
                <w:noProof/>
                <w:lang w:val="en-US" w:eastAsia="fr-FR"/>
              </w:rPr>
            </w:pPr>
            <w:r>
              <w:object w:dxaOrig="6075" w:dyaOrig="6960">
                <v:shape id="_x0000_i1067" type="#_x0000_t75" style="width:303.75pt;height:348pt" o:ole="">
                  <v:imagedata r:id="rId380" o:title=""/>
                </v:shape>
                <o:OLEObject Type="Embed" ProgID="PBrush" ShapeID="_x0000_i1067" DrawAspect="Content" ObjectID="_1588590592" r:id="rId420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 w:rsidRPr="005D46E0">
              <w:rPr>
                <w:rFonts w:ascii="Times New Roman" w:hAnsi="Times New Roman"/>
                <w:lang w:val="en-US" w:eastAsia="fr-FR"/>
              </w:rPr>
              <w:lastRenderedPageBreak/>
              <w:t xml:space="preserve"> </w:t>
            </w:r>
            <w:r>
              <w:rPr>
                <w:rFonts w:ascii="Times New Roman" w:hAnsi="Times New Roman"/>
                <w:lang w:val="en-US" w:eastAsia="fr-FR"/>
              </w:rPr>
              <w:t>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User Account Control</w:t>
            </w:r>
            <w:r>
              <w:rPr>
                <w:rFonts w:ascii="Times New Roman" w:hAnsi="Times New Roman"/>
                <w:lang w:val="en-US" w:eastAsia="fr-FR"/>
              </w:rPr>
              <w:t>” window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with the message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Do you allow the following program from an unknown publisher to make changes to this computer ?</w:t>
            </w:r>
            <w:r w:rsidRPr="005D46E0">
              <w:rPr>
                <w:rFonts w:ascii="Times New Roman" w:hAnsi="Times New Roman"/>
                <w:lang w:val="en-US" w:eastAsia="fr-FR"/>
              </w:rPr>
              <w:t>” is displayed</w:t>
            </w:r>
            <w:r>
              <w:rPr>
                <w:rFonts w:ascii="Times New Roman" w:hAnsi="Times New Roman"/>
                <w:lang w:val="en-US" w:eastAsia="fr-FR"/>
              </w:rPr>
              <w:t>.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</w:p>
          <w:p w:rsidR="009829F8" w:rsidRPr="005D46E0" w:rsidRDefault="009829F8" w:rsidP="009829F8">
            <w:pPr>
              <w:spacing w:before="0" w:after="0"/>
              <w:jc w:val="left"/>
              <w:rPr>
                <w:rFonts w:ascii="Times New Roman" w:hAnsi="Times New Roman"/>
                <w:lang w:val="en-US" w:eastAsia="fr-FR"/>
              </w:rPr>
            </w:pPr>
            <w:r>
              <w:rPr>
                <w:rFonts w:ascii="Times New Roman" w:hAnsi="Times New Roman"/>
                <w:lang w:val="en-US" w:eastAsia="fr-FR"/>
              </w:rPr>
              <w:t>Click “</w:t>
            </w:r>
            <w:r w:rsidRPr="00B06D8D">
              <w:rPr>
                <w:rFonts w:ascii="Times New Roman" w:hAnsi="Times New Roman"/>
                <w:b/>
                <w:lang w:val="en-US" w:eastAsia="fr-FR"/>
              </w:rPr>
              <w:t>Yes</w:t>
            </w:r>
            <w:r>
              <w:rPr>
                <w:rFonts w:ascii="Times New Roman" w:hAnsi="Times New Roman"/>
                <w:lang w:val="en-US" w:eastAsia="fr-FR"/>
              </w:rPr>
              <w:t>”</w:t>
            </w:r>
            <w:r w:rsidRPr="005D46E0">
              <w:rPr>
                <w:rFonts w:ascii="Times New Roman" w:hAnsi="Times New Roman"/>
                <w:lang w:val="en-US" w:eastAsia="fr-FR"/>
              </w:rPr>
              <w:t xml:space="preserve"> button.</w:t>
            </w: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2622"/>
              </w:tabs>
              <w:spacing w:before="0" w:after="0"/>
              <w:jc w:val="center"/>
            </w:pPr>
            <w:r>
              <w:object w:dxaOrig="6870" w:dyaOrig="3540">
                <v:shape id="_x0000_i1068" type="#_x0000_t75" style="width:273pt;height:140.25pt" o:ole="">
                  <v:imagedata r:id="rId382" o:title=""/>
                </v:shape>
                <o:OLEObject Type="Embed" ProgID="PBrush" ShapeID="_x0000_i1068" DrawAspect="Content" ObjectID="_1588590593" r:id="rId421"/>
              </w:object>
            </w:r>
          </w:p>
        </w:tc>
      </w:tr>
      <w:tr w:rsidR="009829F8" w:rsidRPr="00F54A80" w:rsidTr="009829F8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Access Protection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Right click 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On-Access Scanner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”, in Pop up menu select “</w:t>
            </w:r>
            <w:r>
              <w:rPr>
                <w:rFonts w:ascii="Times New Roman" w:hAnsi="Times New Roman"/>
                <w:b/>
                <w:color w:val="000000"/>
                <w:lang w:val="en-US" w:eastAsia="fr-FR"/>
              </w:rPr>
              <w:t>Enable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</w:t>
            </w:r>
          </w:p>
          <w:p w:rsidR="009829F8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</w:p>
          <w:p w:rsidR="009829F8" w:rsidRPr="00F54A80" w:rsidRDefault="009829F8" w:rsidP="009829F8">
            <w:pPr>
              <w:spacing w:before="0" w:after="0"/>
              <w:jc w:val="left"/>
              <w:rPr>
                <w:rFonts w:ascii="Times New Roman" w:hAnsi="Times New Roman"/>
                <w:color w:val="000000"/>
                <w:lang w:val="en-US" w:eastAsia="fr-FR"/>
              </w:rPr>
            </w:pPr>
            <w:r>
              <w:rPr>
                <w:rFonts w:ascii="Times New Roman" w:hAnsi="Times New Roman"/>
                <w:color w:val="000000"/>
                <w:lang w:val="en-US" w:eastAsia="fr-FR"/>
              </w:rPr>
              <w:t>Close “</w:t>
            </w:r>
            <w:r w:rsidRPr="00235227">
              <w:rPr>
                <w:rFonts w:ascii="Times New Roman" w:hAnsi="Times New Roman"/>
                <w:b/>
                <w:color w:val="000000"/>
                <w:lang w:val="en-US" w:eastAsia="fr-FR"/>
              </w:rPr>
              <w:t>VirusScan Console</w:t>
            </w:r>
            <w:r>
              <w:rPr>
                <w:rFonts w:ascii="Times New Roman" w:hAnsi="Times New Roman"/>
                <w:color w:val="000000"/>
                <w:lang w:val="en-US" w:eastAsia="fr-FR"/>
              </w:rPr>
              <w:t>” window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29F8" w:rsidRDefault="009829F8" w:rsidP="009829F8">
            <w:pPr>
              <w:tabs>
                <w:tab w:val="left" w:pos="1223"/>
              </w:tabs>
              <w:spacing w:before="0" w:after="0"/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 wp14:anchorId="50EB5ACD" wp14:editId="70075697">
                  <wp:extent cx="4045788" cy="2632386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46" cy="2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9F8" w:rsidRDefault="009829F8" w:rsidP="009829F8">
      <w:pPr>
        <w:ind w:left="720"/>
        <w:rPr>
          <w:lang w:val="en-US"/>
        </w:rPr>
      </w:pPr>
    </w:p>
    <w:p w:rsidR="009829F8" w:rsidRPr="00F54A80" w:rsidRDefault="009829F8" w:rsidP="002A00F0">
      <w:pPr>
        <w:rPr>
          <w:lang w:val="en-US"/>
        </w:rPr>
      </w:pPr>
    </w:p>
    <w:p w:rsidR="00EA6711" w:rsidRPr="00F54A80" w:rsidRDefault="00EA6711" w:rsidP="00EA6711">
      <w:pPr>
        <w:rPr>
          <w:lang w:val="en-US"/>
        </w:rPr>
      </w:pPr>
    </w:p>
    <w:p w:rsidR="00181C52" w:rsidRPr="00F54A80" w:rsidRDefault="007B537B" w:rsidP="00820E8D">
      <w:pPr>
        <w:pStyle w:val="Heading1"/>
        <w:rPr>
          <w:lang w:val="en-US"/>
        </w:rPr>
      </w:pPr>
      <w:bookmarkStart w:id="387" w:name="_Toc440979221"/>
      <w:r>
        <w:rPr>
          <w:lang w:val="en-US"/>
        </w:rPr>
        <w:t>Additional informations</w:t>
      </w:r>
      <w:bookmarkEnd w:id="387"/>
    </w:p>
    <w:p w:rsidR="006374E0" w:rsidRPr="00F54A80" w:rsidRDefault="006374E0" w:rsidP="006374E0">
      <w:pPr>
        <w:pStyle w:val="Heading2"/>
        <w:rPr>
          <w:lang w:val="en-US"/>
        </w:rPr>
      </w:pPr>
      <w:bookmarkStart w:id="388" w:name="_Toc440979222"/>
      <w:r w:rsidRPr="00F54A80">
        <w:rPr>
          <w:lang w:val="en-US"/>
        </w:rPr>
        <w:t>Windows registry usage</w:t>
      </w:r>
      <w:bookmarkEnd w:id="388"/>
    </w:p>
    <w:p w:rsidR="006374E0" w:rsidRPr="00F54A80" w:rsidRDefault="006374E0" w:rsidP="00026649">
      <w:r w:rsidRPr="00F54A80">
        <w:t>INTEL-FS installer creates the following registry keys:</w:t>
      </w:r>
    </w:p>
    <w:p w:rsidR="006374E0" w:rsidRPr="00F54A80" w:rsidRDefault="006374E0" w:rsidP="006374E0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\\HKEY_LOCAL_MACHINE\SOFTWARE\Wow6432Node\INTEL-FS</w:t>
      </w:r>
    </w:p>
    <w:p w:rsidR="006374E0" w:rsidRPr="00F54A80" w:rsidRDefault="00931834" w:rsidP="006374E0">
      <w:pPr>
        <w:rPr>
          <w:noProof/>
          <w:lang w:val="en-US" w:eastAsia="fr-FR"/>
        </w:rPr>
      </w:pPr>
      <w:r>
        <w:rPr>
          <w:noProof/>
          <w:lang w:val="en-US"/>
        </w:rPr>
        <w:lastRenderedPageBreak/>
        <w:drawing>
          <wp:inline distT="0" distB="0" distL="0" distR="0" wp14:anchorId="6491E32D" wp14:editId="4BC52D02">
            <wp:extent cx="5972175" cy="2590800"/>
            <wp:effectExtent l="0" t="0" r="9525" b="0"/>
            <wp:docPr id="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4E0" w:rsidRPr="00F54A80" w:rsidRDefault="006374E0" w:rsidP="006374E0">
      <w:pPr>
        <w:rPr>
          <w:noProof/>
          <w:lang w:val="en-US" w:eastAsia="fr-FR"/>
        </w:rPr>
      </w:pP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Using dureg (registry size estimator utilities) INTEL-FS node registry size is less than 2500 bytes</w:t>
      </w:r>
    </w:p>
    <w:p w:rsidR="00DD3CDF" w:rsidRPr="00F54A80" w:rsidRDefault="00DD3CDF" w:rsidP="006374E0">
      <w:pPr>
        <w:rPr>
          <w:noProof/>
          <w:lang w:val="en-US" w:eastAsia="fr-FR"/>
        </w:rPr>
      </w:pPr>
      <w:r w:rsidRPr="00F54A80">
        <w:rPr>
          <w:noProof/>
          <w:lang w:val="en-US" w:eastAsia="fr-FR"/>
        </w:rPr>
        <w:t>E.G.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C:\Users\Administrator&gt;"C:\Program Files (x86)\Resource Kit\dureg.exe" /lm "software\Wow6432Node\INTEL-FS"</w:t>
      </w:r>
    </w:p>
    <w:p w:rsidR="00DD3CDF" w:rsidRPr="00F54A80" w:rsidRDefault="00DD3CDF" w:rsidP="00DD3CDF">
      <w:pPr>
        <w:rPr>
          <w:b/>
          <w:noProof/>
          <w:sz w:val="16"/>
          <w:szCs w:val="16"/>
          <w:lang w:val="en-US" w:eastAsia="fr-FR"/>
        </w:rPr>
      </w:pPr>
      <w:r w:rsidRPr="00F54A80">
        <w:rPr>
          <w:b/>
          <w:noProof/>
          <w:sz w:val="16"/>
          <w:szCs w:val="16"/>
          <w:lang w:val="en-US" w:eastAsia="fr-FR"/>
        </w:rPr>
        <w:t>Size of HKEY_LOCAL_MACHINE\software\Wow6432Node\INTEL-FS: 1278</w:t>
      </w:r>
    </w:p>
    <w:p w:rsidR="00820E8D" w:rsidRDefault="00F02235" w:rsidP="00820E8D">
      <w:pPr>
        <w:pStyle w:val="Heading2"/>
        <w:rPr>
          <w:lang w:val="en-US"/>
        </w:rPr>
      </w:pPr>
      <w:bookmarkStart w:id="389" w:name="_Ref424205750"/>
      <w:bookmarkStart w:id="390" w:name="_Ref424205760"/>
      <w:bookmarkStart w:id="391" w:name="_Toc440979223"/>
      <w:r>
        <w:rPr>
          <w:lang w:val="en-US"/>
        </w:rPr>
        <w:t>Programs</w:t>
      </w:r>
      <w:r w:rsidR="00820E8D" w:rsidRPr="00F54A80">
        <w:rPr>
          <w:lang w:val="en-US"/>
        </w:rPr>
        <w:t xml:space="preserve"> installed</w:t>
      </w:r>
      <w:r w:rsidR="001568FE">
        <w:rPr>
          <w:lang w:val="en-US"/>
        </w:rPr>
        <w:t xml:space="preserve"> on INTEL-FS server</w:t>
      </w:r>
      <w:bookmarkEnd w:id="389"/>
      <w:bookmarkEnd w:id="390"/>
      <w:bookmarkEnd w:id="391"/>
    </w:p>
    <w:p w:rsidR="001568FE" w:rsidRDefault="001568FE" w:rsidP="001568FE">
      <w:pPr>
        <w:rPr>
          <w:lang w:val="en-US"/>
        </w:rPr>
      </w:pPr>
      <w:r>
        <w:rPr>
          <w:lang w:val="en-US"/>
        </w:rPr>
        <w:t xml:space="preserve">This chapter describes </w:t>
      </w:r>
      <w:r w:rsidR="00F02235">
        <w:rPr>
          <w:lang w:val="en-US"/>
        </w:rPr>
        <w:t>programs</w:t>
      </w:r>
      <w:r>
        <w:rPr>
          <w:lang w:val="en-US"/>
        </w:rPr>
        <w:t xml:space="preserve"> which are installed on INTEL-FS server.</w:t>
      </w:r>
    </w:p>
    <w:p w:rsidR="00026649" w:rsidRPr="001568FE" w:rsidRDefault="00026649" w:rsidP="001568FE">
      <w:pPr>
        <w:rPr>
          <w:lang w:val="en-US"/>
        </w:rPr>
      </w:pPr>
    </w:p>
    <w:p w:rsidR="00820E8D" w:rsidRPr="00F54A80" w:rsidRDefault="00820E8D" w:rsidP="000061BB">
      <w:r w:rsidRPr="00F54A80">
        <w:t xml:space="preserve">INTELFS installer installs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40"/>
        <w:gridCol w:w="1573"/>
      </w:tblGrid>
      <w:tr w:rsidR="00820E8D" w:rsidRPr="00F54A80" w:rsidTr="00EC2A5F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40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573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AE30D4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AE30D4" w:rsidRPr="00F54A80" w:rsidRDefault="00AE30D4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Application Initialization 1.0 for IIS 7.5</w:t>
            </w:r>
          </w:p>
        </w:tc>
        <w:tc>
          <w:tcPr>
            <w:tcW w:w="1440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AE30D4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1E1C61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1E1C61" w:rsidRPr="00F54A80" w:rsidRDefault="001E1C61" w:rsidP="00AE30D4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IIS Media Services 64bits</w:t>
            </w:r>
          </w:p>
        </w:tc>
        <w:tc>
          <w:tcPr>
            <w:tcW w:w="1440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4.1</w:t>
            </w:r>
          </w:p>
        </w:tc>
        <w:tc>
          <w:tcPr>
            <w:tcW w:w="1573" w:type="dxa"/>
          </w:tcPr>
          <w:p w:rsidR="001E1C61" w:rsidRPr="00F54A80" w:rsidRDefault="001E1C61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Dynamic IP Restrictions for IIS 7 - Release Candidate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7.1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FilterPack 1.0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12.0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AE30D4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 xml:space="preserve">Microsoft </w:t>
            </w:r>
            <w:r w:rsidR="00820E8D" w:rsidRPr="00F54A80">
              <w:rPr>
                <w:lang w:val="en-US"/>
              </w:rPr>
              <w:t>Silverlight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5.1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>Microsoft Visual C++ 2008 SP1 Redistributable Package (x64)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820E8D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SQLSysClrTypes 64bits</w:t>
            </w:r>
          </w:p>
        </w:tc>
        <w:tc>
          <w:tcPr>
            <w:tcW w:w="1440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10.1</w:t>
            </w:r>
          </w:p>
        </w:tc>
        <w:tc>
          <w:tcPr>
            <w:tcW w:w="1573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070D6E" w:rsidRPr="00F54A80" w:rsidTr="00EC2A5F">
        <w:trPr>
          <w:cantSplit/>
          <w:trHeight w:val="255"/>
          <w:jc w:val="center"/>
        </w:trPr>
        <w:tc>
          <w:tcPr>
            <w:tcW w:w="6059" w:type="dxa"/>
          </w:tcPr>
          <w:p w:rsidR="00070D6E" w:rsidRPr="00F54A80" w:rsidRDefault="00070D6E" w:rsidP="00A959AE">
            <w:pPr>
              <w:rPr>
                <w:lang w:val="en-US"/>
              </w:rPr>
            </w:pPr>
            <w:r w:rsidRPr="00070D6E">
              <w:rPr>
                <w:lang w:val="en-US"/>
              </w:rPr>
              <w:t>GDAL 111 (MSVC 2010 Win64)</w:t>
            </w:r>
          </w:p>
        </w:tc>
        <w:tc>
          <w:tcPr>
            <w:tcW w:w="1440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1.10.0</w:t>
            </w:r>
          </w:p>
        </w:tc>
        <w:tc>
          <w:tcPr>
            <w:tcW w:w="1573" w:type="dxa"/>
          </w:tcPr>
          <w:p w:rsidR="00070D6E" w:rsidRPr="00F54A80" w:rsidRDefault="00BF58BA" w:rsidP="00A959AE">
            <w:pPr>
              <w:rPr>
                <w:lang w:val="en-US"/>
              </w:rPr>
            </w:pPr>
            <w:r>
              <w:rPr>
                <w:lang w:val="en-US"/>
              </w:rPr>
              <w:t>OSGeo</w:t>
            </w:r>
          </w:p>
        </w:tc>
      </w:tr>
    </w:tbl>
    <w:p w:rsidR="00820E8D" w:rsidRPr="00F54A80" w:rsidRDefault="00820E8D" w:rsidP="00820E8D">
      <w:pPr>
        <w:pStyle w:val="Para1C"/>
        <w:numPr>
          <w:ilvl w:val="0"/>
          <w:numId w:val="0"/>
        </w:numPr>
        <w:ind w:left="1786"/>
      </w:pPr>
    </w:p>
    <w:p w:rsidR="004E0737" w:rsidRPr="00F54A80" w:rsidRDefault="004E0737" w:rsidP="000061BB">
      <w:r w:rsidRPr="00F54A80">
        <w:t xml:space="preserve">Squeeze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4E0737" w:rsidRPr="00F54A80" w:rsidTr="004E0737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lastRenderedPageBreak/>
              <w:t>Name</w:t>
            </w:r>
          </w:p>
        </w:tc>
        <w:tc>
          <w:tcPr>
            <w:tcW w:w="1518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4E0737" w:rsidRPr="00F54A80" w:rsidRDefault="004E0737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4E0737" w:rsidRPr="00F54A80" w:rsidTr="004E0737">
        <w:trPr>
          <w:cantSplit/>
          <w:trHeight w:val="543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Microsoft Web Deploy 3.0 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3.0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bCs/>
                <w:lang w:val="en-US"/>
              </w:rPr>
            </w:pPr>
            <w:r w:rsidRPr="00F54A80">
              <w:rPr>
                <w:bCs/>
                <w:lang w:val="en-US"/>
              </w:rPr>
              <w:t>Apple Application Support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2.1.7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Quick Time</w:t>
            </w:r>
          </w:p>
        </w:tc>
        <w:tc>
          <w:tcPr>
            <w:tcW w:w="1518" w:type="dxa"/>
          </w:tcPr>
          <w:p w:rsidR="004E0737" w:rsidRPr="00F54A80" w:rsidRDefault="004E0737" w:rsidP="00D32921">
            <w:pPr>
              <w:rPr>
                <w:lang w:val="en-US"/>
              </w:rPr>
            </w:pPr>
            <w:r w:rsidRPr="00F54A80">
              <w:rPr>
                <w:lang w:val="en-US"/>
              </w:rPr>
              <w:t>7.7</w:t>
            </w:r>
            <w:r w:rsidR="00D32921">
              <w:rPr>
                <w:lang w:val="en-US"/>
              </w:rPr>
              <w:t>4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Apple, Inc.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Visual C++ 2008 Redistributable – X86 9.0.21022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9.0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  <w:tr w:rsidR="004E0737" w:rsidRPr="00F54A80" w:rsidTr="004E0737">
        <w:trPr>
          <w:cantSplit/>
          <w:trHeight w:val="510"/>
          <w:jc w:val="center"/>
        </w:trPr>
        <w:tc>
          <w:tcPr>
            <w:tcW w:w="6059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ASP .NET MVC4</w:t>
            </w:r>
          </w:p>
        </w:tc>
        <w:tc>
          <w:tcPr>
            <w:tcW w:w="1518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4.0</w:t>
            </w:r>
          </w:p>
        </w:tc>
        <w:tc>
          <w:tcPr>
            <w:tcW w:w="1495" w:type="dxa"/>
          </w:tcPr>
          <w:p w:rsidR="004E0737" w:rsidRPr="00F54A80" w:rsidRDefault="004E0737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Microsoft Corporation</w:t>
            </w:r>
          </w:p>
        </w:tc>
      </w:tr>
    </w:tbl>
    <w:p w:rsidR="004E0737" w:rsidRPr="00F54A80" w:rsidRDefault="004E0737" w:rsidP="004E0737">
      <w:pPr>
        <w:rPr>
          <w:lang w:val="en-US"/>
        </w:rPr>
      </w:pPr>
    </w:p>
    <w:p w:rsidR="00CA3773" w:rsidRPr="000061BB" w:rsidRDefault="00CA3773" w:rsidP="00CA3773"/>
    <w:p w:rsidR="00820E8D" w:rsidRPr="00F54A80" w:rsidRDefault="00820E8D" w:rsidP="000061BB">
      <w:r w:rsidRPr="00F54A80">
        <w:t xml:space="preserve">Cartographic server installer install following </w:t>
      </w:r>
      <w:r w:rsidR="00AE30D4" w:rsidRPr="00F54A80">
        <w:t>programs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518"/>
        <w:gridCol w:w="1495"/>
      </w:tblGrid>
      <w:tr w:rsidR="00820E8D" w:rsidRPr="00F54A80" w:rsidTr="00CA3773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518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Version</w:t>
            </w:r>
          </w:p>
        </w:tc>
        <w:tc>
          <w:tcPr>
            <w:tcW w:w="1495" w:type="dxa"/>
            <w:shd w:val="pct15" w:color="auto" w:fill="auto"/>
          </w:tcPr>
          <w:p w:rsidR="00820E8D" w:rsidRPr="00F54A80" w:rsidRDefault="00820E8D" w:rsidP="00A959AE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820E8D" w:rsidRPr="00F54A80" w:rsidTr="00CA3773">
        <w:trPr>
          <w:cantSplit/>
          <w:trHeight w:val="543"/>
          <w:jc w:val="center"/>
        </w:trPr>
        <w:tc>
          <w:tcPr>
            <w:tcW w:w="6059" w:type="dxa"/>
          </w:tcPr>
          <w:p w:rsidR="00820E8D" w:rsidRPr="00F54A80" w:rsidRDefault="00820E8D" w:rsidP="00A959AE">
            <w:pPr>
              <w:rPr>
                <w:b/>
                <w:bCs/>
                <w:lang w:val="en-US"/>
              </w:rPr>
            </w:pPr>
            <w:r w:rsidRPr="00F54A80">
              <w:rPr>
                <w:lang w:val="en-US"/>
              </w:rPr>
              <w:t xml:space="preserve">ArcGIS server 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BF58BA" w:rsidP="00A959AE">
            <w:pPr>
              <w:rPr>
                <w:bCs/>
                <w:lang w:val="en-US"/>
              </w:rPr>
            </w:pPr>
            <w:r w:rsidRPr="00BF58BA">
              <w:rPr>
                <w:bCs/>
                <w:lang w:val="en-US"/>
              </w:rPr>
              <w:t>GDAL 19 (MSVC 2010)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1.0.0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OSGeo</w:t>
            </w:r>
          </w:p>
        </w:tc>
      </w:tr>
      <w:tr w:rsidR="00820E8D" w:rsidRPr="00F54A80" w:rsidTr="00CA3773">
        <w:trPr>
          <w:cantSplit/>
          <w:trHeight w:val="510"/>
          <w:jc w:val="center"/>
        </w:trPr>
        <w:tc>
          <w:tcPr>
            <w:tcW w:w="6059" w:type="dxa"/>
          </w:tcPr>
          <w:p w:rsidR="00820E8D" w:rsidRPr="00F54A80" w:rsidRDefault="000061BB" w:rsidP="00A959AE">
            <w:pPr>
              <w:rPr>
                <w:lang w:val="en-US"/>
              </w:rPr>
            </w:pPr>
            <w:r>
              <w:rPr>
                <w:lang w:val="en-US"/>
              </w:rPr>
              <w:t>Arc</w:t>
            </w:r>
            <w:r w:rsidR="00820E8D" w:rsidRPr="00F54A80">
              <w:rPr>
                <w:lang w:val="en-US"/>
              </w:rPr>
              <w:t>GIS Military Analyst</w:t>
            </w:r>
          </w:p>
        </w:tc>
        <w:tc>
          <w:tcPr>
            <w:tcW w:w="1518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10.0</w:t>
            </w:r>
          </w:p>
        </w:tc>
        <w:tc>
          <w:tcPr>
            <w:tcW w:w="1495" w:type="dxa"/>
          </w:tcPr>
          <w:p w:rsidR="00820E8D" w:rsidRPr="00F54A80" w:rsidRDefault="00820E8D" w:rsidP="00A959AE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820E8D" w:rsidRPr="00F54A80" w:rsidRDefault="00820E8D" w:rsidP="00820E8D">
      <w:pPr>
        <w:rPr>
          <w:lang w:val="en-US"/>
        </w:rPr>
      </w:pPr>
    </w:p>
    <w:p w:rsidR="00CA3773" w:rsidRPr="00F54A80" w:rsidRDefault="00CA3773" w:rsidP="000061BB">
      <w:r w:rsidRPr="00F54A80">
        <w:t>Cartographic server installer install following update</w:t>
      </w:r>
    </w:p>
    <w:tbl>
      <w:tblPr>
        <w:tblW w:w="75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59"/>
        <w:gridCol w:w="1495"/>
      </w:tblGrid>
      <w:tr w:rsidR="00BF58BA" w:rsidRPr="00F54A80" w:rsidTr="00BF58BA">
        <w:trPr>
          <w:cantSplit/>
          <w:trHeight w:val="255"/>
          <w:tblHeader/>
          <w:jc w:val="center"/>
        </w:trPr>
        <w:tc>
          <w:tcPr>
            <w:tcW w:w="6059" w:type="dxa"/>
            <w:shd w:val="pct15" w:color="auto" w:fill="auto"/>
            <w:noWrap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Name</w:t>
            </w:r>
          </w:p>
        </w:tc>
        <w:tc>
          <w:tcPr>
            <w:tcW w:w="1495" w:type="dxa"/>
            <w:shd w:val="pct15" w:color="auto" w:fill="auto"/>
          </w:tcPr>
          <w:p w:rsidR="00BF58BA" w:rsidRPr="00F54A80" w:rsidRDefault="00BF58BA" w:rsidP="004E0737">
            <w:pPr>
              <w:pStyle w:val="tableheading"/>
              <w:rPr>
                <w:lang w:val="en-US"/>
              </w:rPr>
            </w:pPr>
            <w:r w:rsidRPr="00F54A80">
              <w:rPr>
                <w:lang w:val="en-US"/>
              </w:rPr>
              <w:t>Provider</w:t>
            </w:r>
          </w:p>
        </w:tc>
      </w:tr>
      <w:tr w:rsidR="00BF58BA" w:rsidRPr="00F54A80" w:rsidTr="00BF58BA">
        <w:trPr>
          <w:cantSplit/>
          <w:trHeight w:val="510"/>
          <w:jc w:val="center"/>
        </w:trPr>
        <w:tc>
          <w:tcPr>
            <w:tcW w:w="6059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ArcGIS server for the Microsoft .NET Framework 10 – GIS Services Service Pack 5</w:t>
            </w:r>
          </w:p>
        </w:tc>
        <w:tc>
          <w:tcPr>
            <w:tcW w:w="1495" w:type="dxa"/>
          </w:tcPr>
          <w:p w:rsidR="00BF58BA" w:rsidRPr="00F54A80" w:rsidRDefault="00BF58BA" w:rsidP="004E0737">
            <w:pPr>
              <w:rPr>
                <w:lang w:val="en-US"/>
              </w:rPr>
            </w:pPr>
            <w:r w:rsidRPr="00F54A80">
              <w:rPr>
                <w:lang w:val="en-US"/>
              </w:rPr>
              <w:t>Environmental Systems Research Institute, Inc.</w:t>
            </w:r>
          </w:p>
        </w:tc>
      </w:tr>
    </w:tbl>
    <w:p w:rsidR="00CA3773" w:rsidRPr="00F54A80" w:rsidRDefault="00CA3773" w:rsidP="00820E8D">
      <w:pPr>
        <w:rPr>
          <w:lang w:val="en-US"/>
        </w:rPr>
      </w:pPr>
    </w:p>
    <w:p w:rsidR="00BB5CCB" w:rsidRPr="00F54A80" w:rsidRDefault="00BB5CCB" w:rsidP="00BB5CCB">
      <w:pPr>
        <w:pStyle w:val="Heading2"/>
        <w:rPr>
          <w:lang w:val="en-US"/>
        </w:rPr>
      </w:pPr>
      <w:bookmarkStart w:id="392" w:name="_Toc440979224"/>
      <w:bookmarkStart w:id="393" w:name="_Ref147027467"/>
      <w:bookmarkEnd w:id="137"/>
      <w:bookmarkEnd w:id="138"/>
      <w:bookmarkEnd w:id="139"/>
      <w:bookmarkEnd w:id="140"/>
      <w:bookmarkEnd w:id="141"/>
      <w:bookmarkEnd w:id="142"/>
      <w:bookmarkEnd w:id="143"/>
      <w:r w:rsidRPr="00F54A80">
        <w:rPr>
          <w:lang w:val="en-US"/>
        </w:rPr>
        <w:t>Update mode</w:t>
      </w:r>
      <w:bookmarkEnd w:id="392"/>
    </w:p>
    <w:p w:rsidR="00BB5CCB" w:rsidRPr="00F54A80" w:rsidRDefault="00BB5CCB" w:rsidP="00BB5CCB">
      <w:pPr>
        <w:rPr>
          <w:lang w:val="en-US"/>
        </w:rPr>
      </w:pPr>
      <w:r w:rsidRPr="00F54A80">
        <w:rPr>
          <w:lang w:val="en-US"/>
        </w:rPr>
        <w:t xml:space="preserve">If a previous version of INTEL-FS application supporting </w:t>
      </w:r>
      <w:r w:rsidR="003F5C15">
        <w:rPr>
          <w:lang w:val="en-US"/>
        </w:rPr>
        <w:t>upgrade</w:t>
      </w:r>
      <w:r w:rsidR="003F5C15" w:rsidRPr="00F54A80">
        <w:rPr>
          <w:lang w:val="en-US"/>
        </w:rPr>
        <w:t xml:space="preserve"> </w:t>
      </w:r>
      <w:r w:rsidRPr="00F54A80">
        <w:rPr>
          <w:lang w:val="en-US"/>
        </w:rPr>
        <w:t xml:space="preserve">mode has been installed, INTEL-FS installer detect this previous installation </w:t>
      </w:r>
      <w:r w:rsidR="00EB4203">
        <w:rPr>
          <w:lang w:val="en-US"/>
        </w:rPr>
        <w:t xml:space="preserve">and </w:t>
      </w:r>
      <w:r w:rsidRPr="00F54A80">
        <w:rPr>
          <w:lang w:val="en-US"/>
        </w:rPr>
        <w:t xml:space="preserve">update </w:t>
      </w:r>
      <w:r w:rsidR="00EB4203">
        <w:rPr>
          <w:lang w:val="en-US"/>
        </w:rPr>
        <w:t>it</w:t>
      </w:r>
      <w:r w:rsidRPr="00F54A80">
        <w:rPr>
          <w:lang w:val="en-US"/>
        </w:rPr>
        <w:t xml:space="preserve"> by: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Removing then installing INTEL-FS sources files</w:t>
      </w:r>
    </w:p>
    <w:p w:rsidR="00BB5CCB" w:rsidRPr="00F54A80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>Keeping INTEL-FS data files</w:t>
      </w:r>
    </w:p>
    <w:p w:rsidR="00BB5CCB" w:rsidRDefault="00BB5CCB" w:rsidP="00BB5CCB">
      <w:pPr>
        <w:numPr>
          <w:ilvl w:val="0"/>
          <w:numId w:val="25"/>
        </w:numPr>
        <w:rPr>
          <w:lang w:val="en-US"/>
        </w:rPr>
      </w:pPr>
      <w:r w:rsidRPr="00F54A80">
        <w:rPr>
          <w:lang w:val="en-US"/>
        </w:rPr>
        <w:t xml:space="preserve">Updating INTEL-FS SQL databases </w:t>
      </w:r>
    </w:p>
    <w:p w:rsidR="00AB0C99" w:rsidRDefault="00AB0C99" w:rsidP="00AB0C99">
      <w:pPr>
        <w:rPr>
          <w:lang w:val="en-US"/>
        </w:rPr>
      </w:pPr>
    </w:p>
    <w:p w:rsidR="002347CA" w:rsidRDefault="002347CA" w:rsidP="00AB0C99">
      <w:pPr>
        <w:pStyle w:val="Heading2"/>
        <w:rPr>
          <w:lang w:val="en-US"/>
        </w:rPr>
      </w:pPr>
      <w:bookmarkStart w:id="394" w:name="_Toc440979225"/>
      <w:bookmarkStart w:id="395" w:name="_Ref423946483"/>
      <w:r>
        <w:rPr>
          <w:lang w:val="en-US"/>
        </w:rPr>
        <w:lastRenderedPageBreak/>
        <w:t>Troubleshooting</w:t>
      </w:r>
      <w:bookmarkEnd w:id="394"/>
    </w:p>
    <w:p w:rsidR="00793D5D" w:rsidRDefault="00793D5D" w:rsidP="00793D5D">
      <w:pPr>
        <w:pStyle w:val="Heading3"/>
        <w:rPr>
          <w:lang w:val="en-US"/>
        </w:rPr>
      </w:pPr>
      <w:bookmarkStart w:id="396" w:name="_Ref431990766"/>
      <w:bookmarkStart w:id="397" w:name="_Toc440979226"/>
      <w:r>
        <w:rPr>
          <w:lang w:val="en-US"/>
        </w:rPr>
        <w:t>Squeeze server installation error</w:t>
      </w:r>
      <w:bookmarkEnd w:id="396"/>
      <w:bookmarkEnd w:id="397"/>
    </w:p>
    <w:p w:rsidR="003F440C" w:rsidRDefault="00793D5D" w:rsidP="00793D5D">
      <w:pPr>
        <w:rPr>
          <w:lang w:val="en-US"/>
        </w:rPr>
      </w:pPr>
      <w:r>
        <w:rPr>
          <w:lang w:val="en-US"/>
        </w:rPr>
        <w:t>If squeeze</w:t>
      </w:r>
      <w:r w:rsidR="00CB0CC7">
        <w:rPr>
          <w:lang w:val="en-US"/>
        </w:rPr>
        <w:t xml:space="preserve"> </w:t>
      </w:r>
      <w:r>
        <w:rPr>
          <w:lang w:val="en-US"/>
        </w:rPr>
        <w:t xml:space="preserve">server installation fail, </w:t>
      </w:r>
    </w:p>
    <w:p w:rsidR="00793D5D" w:rsidRDefault="00793D5D" w:rsidP="00793D5D">
      <w:pPr>
        <w:rPr>
          <w:lang w:val="en-US"/>
        </w:rPr>
      </w:pPr>
      <w:r>
        <w:rPr>
          <w:lang w:val="en-US"/>
        </w:rPr>
        <w:t xml:space="preserve">goto </w:t>
      </w:r>
      <w:r w:rsidR="003F440C">
        <w:rPr>
          <w:lang w:val="en-US"/>
        </w:rPr>
        <w:t>squeezeserver installation (E:\SqzServer)</w:t>
      </w:r>
    </w:p>
    <w:p w:rsidR="003F440C" w:rsidRDefault="003F440C" w:rsidP="00793D5D">
      <w:pPr>
        <w:rPr>
          <w:lang w:val="en-US"/>
        </w:rPr>
      </w:pPr>
      <w:r>
        <w:rPr>
          <w:lang w:val="en-US"/>
        </w:rPr>
        <w:t>open using a text editor SqueezeServer installation log (&lt;date&gt;_&lt;time&gt;_InstallerLog.txt)</w:t>
      </w:r>
    </w:p>
    <w:p w:rsidR="003F440C" w:rsidRDefault="005902E6" w:rsidP="00793D5D">
      <w:pPr>
        <w:rPr>
          <w:lang w:val="en-US"/>
        </w:rPr>
      </w:pPr>
      <w:r>
        <w:rPr>
          <w:lang w:val="en-US"/>
        </w:rPr>
        <w:t>If installation failed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step,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_Ref431990575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5.4.1.1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  <w:r>
        <w:rPr>
          <w:lang w:val="en-US"/>
        </w:rPr>
        <w:t xml:space="preserve">If Installation failed during “MySQL” steps, goto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_Ref431990603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5.4.1.2</w:t>
      </w:r>
      <w:r>
        <w:rPr>
          <w:lang w:val="en-US"/>
        </w:rPr>
        <w:fldChar w:fldCharType="end"/>
      </w:r>
    </w:p>
    <w:p w:rsidR="005902E6" w:rsidRDefault="005902E6" w:rsidP="00793D5D">
      <w:pPr>
        <w:rPr>
          <w:lang w:val="en-US"/>
        </w:rPr>
      </w:pPr>
    </w:p>
    <w:p w:rsidR="005902E6" w:rsidRDefault="005902E6" w:rsidP="005902E6">
      <w:pPr>
        <w:pStyle w:val="Heading4"/>
        <w:rPr>
          <w:lang w:val="en-US"/>
        </w:rPr>
      </w:pPr>
      <w:bookmarkStart w:id="398" w:name="_Ref431990575"/>
      <w:r>
        <w:t>Error during “</w:t>
      </w:r>
      <w:r w:rsidRPr="005902E6">
        <w:rPr>
          <w:lang w:val="en-US"/>
        </w:rPr>
        <w:t>Visual C++ runtime X86 libraries</w:t>
      </w:r>
      <w:r>
        <w:rPr>
          <w:lang w:val="en-US"/>
        </w:rPr>
        <w:t>” installation step</w:t>
      </w:r>
      <w:bookmarkEnd w:id="398"/>
    </w:p>
    <w:p w:rsidR="005902E6" w:rsidRDefault="005902E6" w:rsidP="005902E6">
      <w:pPr>
        <w:rPr>
          <w:lang w:val="en-US"/>
        </w:rPr>
      </w:pPr>
    </w:p>
    <w:p w:rsidR="00182856" w:rsidRPr="00182856" w:rsidRDefault="00182856" w:rsidP="005902E6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Uninstall </w:t>
      </w:r>
      <w:r w:rsidRPr="005902E6">
        <w:rPr>
          <w:lang w:val="en-US"/>
        </w:rPr>
        <w:t xml:space="preserve"> </w:t>
      </w:r>
      <w:r>
        <w:rPr>
          <w:lang w:val="en-US"/>
        </w:rPr>
        <w:t>“</w:t>
      </w:r>
      <w:r w:rsidRPr="005902E6">
        <w:rPr>
          <w:lang w:val="en-US"/>
        </w:rPr>
        <w:t>Visual C++ runtime X86 libraries</w:t>
      </w:r>
      <w:r>
        <w:rPr>
          <w:lang w:val="en-US"/>
        </w:rPr>
        <w:t xml:space="preserve">” using Windows “Programs and Features” removal wizard.  WARNING:  </w:t>
      </w:r>
      <w:r>
        <w:rPr>
          <w:rStyle w:val="hps"/>
          <w:lang w:val="en"/>
        </w:rPr>
        <w:t>this uninstallation may</w:t>
      </w:r>
      <w:r>
        <w:rPr>
          <w:lang w:val="en"/>
        </w:rPr>
        <w:t xml:space="preserve"> </w:t>
      </w:r>
      <w:r>
        <w:rPr>
          <w:rStyle w:val="hps"/>
          <w:lang w:val="en"/>
        </w:rPr>
        <w:t>have side</w:t>
      </w:r>
      <w:r>
        <w:rPr>
          <w:lang w:val="en"/>
        </w:rPr>
        <w:t xml:space="preserve"> </w:t>
      </w:r>
      <w:r>
        <w:rPr>
          <w:rStyle w:val="hps"/>
          <w:lang w:val="en"/>
        </w:rPr>
        <w:t>effects</w:t>
      </w:r>
      <w:r>
        <w:rPr>
          <w:lang w:val="en"/>
        </w:rPr>
        <w:t xml:space="preserve"> </w:t>
      </w:r>
      <w:r>
        <w:rPr>
          <w:rStyle w:val="hps"/>
          <w:lang w:val="en"/>
        </w:rPr>
        <w:t>on software</w:t>
      </w:r>
      <w:r>
        <w:rPr>
          <w:lang w:val="en"/>
        </w:rPr>
        <w:t xml:space="preserve"> </w:t>
      </w:r>
      <w:r>
        <w:rPr>
          <w:rStyle w:val="hps"/>
          <w:lang w:val="en"/>
        </w:rPr>
        <w:t>previously installed</w:t>
      </w:r>
      <w:r w:rsidR="001A1324">
        <w:rPr>
          <w:rStyle w:val="hps"/>
          <w:lang w:val="en"/>
        </w:rPr>
        <w:t xml:space="preserve"> before INTEL-FS</w:t>
      </w:r>
      <w:r>
        <w:rPr>
          <w:rStyle w:val="hps"/>
          <w:lang w:val="en"/>
        </w:rPr>
        <w:t>.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 xml:space="preserve">Reboot INTEL-FS server </w:t>
      </w:r>
    </w:p>
    <w:p w:rsidR="005902E6" w:rsidRPr="005902E6" w:rsidRDefault="005902E6" w:rsidP="0092363B">
      <w:pPr>
        <w:pStyle w:val="ListParagraph"/>
        <w:numPr>
          <w:ilvl w:val="0"/>
          <w:numId w:val="45"/>
        </w:numPr>
        <w:rPr>
          <w:lang w:val="en-US"/>
        </w:rPr>
      </w:pPr>
      <w:r w:rsidRPr="005902E6">
        <w:rPr>
          <w:lang w:val="en-US"/>
        </w:rPr>
        <w:t>Run Squeeze server installer again</w:t>
      </w:r>
    </w:p>
    <w:p w:rsidR="00AB0C99" w:rsidRDefault="005902E6" w:rsidP="00793D5D">
      <w:pPr>
        <w:pStyle w:val="Heading4"/>
        <w:rPr>
          <w:lang w:val="en-US"/>
        </w:rPr>
      </w:pPr>
      <w:bookmarkStart w:id="399" w:name="_Ref431990603"/>
      <w:r>
        <w:rPr>
          <w:lang w:val="en-US"/>
        </w:rPr>
        <w:t>E</w:t>
      </w:r>
      <w:r w:rsidR="00AB0C99">
        <w:rPr>
          <w:lang w:val="en-US"/>
        </w:rPr>
        <w:t xml:space="preserve">rror </w:t>
      </w:r>
      <w:bookmarkEnd w:id="395"/>
      <w:r w:rsidR="002347CA">
        <w:rPr>
          <w:lang w:val="en-US" w:eastAsia="fr-FR"/>
        </w:rPr>
        <w:t>during “M</w:t>
      </w:r>
      <w:r w:rsidR="00671514">
        <w:rPr>
          <w:lang w:val="en-US" w:eastAsia="fr-FR"/>
        </w:rPr>
        <w:t>y</w:t>
      </w:r>
      <w:r w:rsidR="002347CA">
        <w:rPr>
          <w:lang w:val="en-US" w:eastAsia="fr-FR"/>
        </w:rPr>
        <w:t>SQL</w:t>
      </w:r>
      <w:r w:rsidR="00671514">
        <w:rPr>
          <w:lang w:val="en-US" w:eastAsia="fr-FR"/>
        </w:rPr>
        <w:t>”</w:t>
      </w:r>
      <w:r w:rsidR="003F440C">
        <w:rPr>
          <w:lang w:val="en-US" w:eastAsia="fr-FR"/>
        </w:rPr>
        <w:t xml:space="preserve"> installation</w:t>
      </w:r>
      <w:r w:rsidR="002347CA">
        <w:rPr>
          <w:lang w:val="en-US" w:eastAsia="fr-FR"/>
        </w:rPr>
        <w:t xml:space="preserve"> step</w:t>
      </w:r>
      <w:r>
        <w:rPr>
          <w:lang w:val="en-US" w:eastAsia="fr-FR"/>
        </w:rPr>
        <w:t>s</w:t>
      </w:r>
      <w:bookmarkEnd w:id="399"/>
    </w:p>
    <w:p w:rsidR="004F0FBC" w:rsidRDefault="004F0FBC" w:rsidP="00E31F5F">
      <w:pPr>
        <w:rPr>
          <w:lang w:val="en-US"/>
        </w:rPr>
      </w:pP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Install “MySQL server 5.5” by running </w:t>
      </w:r>
      <w:r w:rsidRPr="00E31F5F">
        <w:rPr>
          <w:lang w:val="en-US"/>
        </w:rPr>
        <w:t>a826ce9.exe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 xml:space="preserve">In “MySQL server 5.5”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Select "Launch the MySQL Instance Configuration Wizard"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 Standard Configuration</w:t>
      </w:r>
    </w:p>
    <w:p w:rsidR="00E31F5F" w:rsidRPr="00E31F5F" w:rsidRDefault="00E31F5F" w:rsidP="00040038">
      <w:pPr>
        <w:pStyle w:val="ListParagraph"/>
        <w:numPr>
          <w:ilvl w:val="0"/>
          <w:numId w:val="34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Select "Install As Windows Service"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Service Name: "MySQL"</w:t>
      </w:r>
    </w:p>
    <w:p w:rsidR="00E31F5F" w:rsidRPr="00E31F5F" w:rsidRDefault="00E31F5F" w:rsidP="00040038">
      <w:pPr>
        <w:pStyle w:val="ListParagraph"/>
        <w:numPr>
          <w:ilvl w:val="0"/>
          <w:numId w:val="35"/>
        </w:numPr>
        <w:rPr>
          <w:lang w:val="en-US"/>
        </w:rPr>
      </w:pPr>
      <w:r w:rsidRPr="00E31F5F">
        <w:rPr>
          <w:lang w:val="en-US"/>
        </w:rPr>
        <w:t>Launch the MySQL Server automatically</w:t>
      </w:r>
    </w:p>
    <w:p w:rsidR="00E31F5F" w:rsidRPr="00E31F5F" w:rsidRDefault="00E31F5F" w:rsidP="00040038">
      <w:pPr>
        <w:pStyle w:val="ListParagraph"/>
        <w:numPr>
          <w:ilvl w:val="0"/>
          <w:numId w:val="36"/>
        </w:numPr>
        <w:rPr>
          <w:lang w:val="en-US"/>
        </w:rPr>
      </w:pPr>
      <w:r w:rsidRPr="00E31F5F">
        <w:rPr>
          <w:lang w:val="en-US"/>
        </w:rPr>
        <w:t>MySQL Server Instance Configuration: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Select "Modify Security Settings"</w:t>
      </w:r>
    </w:p>
    <w:p w:rsidR="00E31F5F" w:rsidRPr="00E31F5F" w:rsidRDefault="00E31F5F" w:rsidP="00040038">
      <w:pPr>
        <w:pStyle w:val="ListParagraph"/>
        <w:numPr>
          <w:ilvl w:val="0"/>
          <w:numId w:val="37"/>
        </w:numPr>
        <w:rPr>
          <w:lang w:val="en-US"/>
        </w:rPr>
      </w:pPr>
      <w:r w:rsidRPr="00E31F5F">
        <w:rPr>
          <w:lang w:val="en-US"/>
        </w:rPr>
        <w:t>New root password "intelfs-01"</w:t>
      </w:r>
    </w:p>
    <w:p w:rsidR="00E31F5F" w:rsidRDefault="00E31F5F" w:rsidP="00E31F5F">
      <w:pPr>
        <w:rPr>
          <w:lang w:val="en-US"/>
        </w:rPr>
      </w:pPr>
      <w:r w:rsidRPr="00E31F5F">
        <w:rPr>
          <w:lang w:val="en-US"/>
        </w:rPr>
        <w:t xml:space="preserve"> 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Install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by running </w:t>
      </w:r>
      <w:r w:rsidRPr="00E31F5F">
        <w:rPr>
          <w:lang w:val="en-US"/>
        </w:rPr>
        <w:t>a826cb7.exe</w:t>
      </w:r>
      <w:r>
        <w:rPr>
          <w:lang w:val="en-US"/>
        </w:rPr>
        <w:t xml:space="preserve"> located in folder </w:t>
      </w:r>
      <w:r w:rsidRPr="00E31F5F">
        <w:rPr>
          <w:lang w:val="en-US"/>
        </w:rPr>
        <w:t>C:\Windows\Installer</w:t>
      </w:r>
    </w:p>
    <w:p w:rsidR="00E31F5F" w:rsidRDefault="00E31F5F" w:rsidP="00E31F5F">
      <w:pPr>
        <w:rPr>
          <w:lang w:val="en-US"/>
        </w:rPr>
      </w:pPr>
      <w:r>
        <w:rPr>
          <w:lang w:val="en-US"/>
        </w:rPr>
        <w:t>In “</w:t>
      </w:r>
      <w:r w:rsidRPr="00E31F5F">
        <w:rPr>
          <w:lang w:val="en-US"/>
        </w:rPr>
        <w:t>MySQL Connector Net 6.3.5</w:t>
      </w:r>
      <w:r>
        <w:rPr>
          <w:lang w:val="en-US"/>
        </w:rPr>
        <w:t xml:space="preserve">” installshield wizard, select the following options </w:t>
      </w:r>
    </w:p>
    <w:p w:rsidR="00E31F5F" w:rsidRPr="00E31F5F" w:rsidRDefault="00E31F5F" w:rsidP="00040038">
      <w:pPr>
        <w:pStyle w:val="ListParagraph"/>
        <w:numPr>
          <w:ilvl w:val="0"/>
          <w:numId w:val="38"/>
        </w:numPr>
        <w:rPr>
          <w:lang w:val="en-US"/>
        </w:rPr>
      </w:pPr>
      <w:r w:rsidRPr="00E31F5F">
        <w:rPr>
          <w:lang w:val="en-US"/>
        </w:rPr>
        <w:t>Choose Setup Type: Complete</w:t>
      </w:r>
    </w:p>
    <w:p w:rsidR="00E31F5F" w:rsidRDefault="00E31F5F" w:rsidP="00E31F5F">
      <w:pPr>
        <w:rPr>
          <w:lang w:val="en-US"/>
        </w:rPr>
      </w:pPr>
    </w:p>
    <w:p w:rsidR="00E31F5F" w:rsidRPr="00274489" w:rsidRDefault="00E31F5F" w:rsidP="00E31F5F">
      <w:pPr>
        <w:rPr>
          <w:rFonts w:cs="Arial"/>
          <w:lang w:val="en-US"/>
        </w:rPr>
      </w:pPr>
      <w:r>
        <w:rPr>
          <w:lang w:val="en-US"/>
        </w:rPr>
        <w:t>Re</w:t>
      </w:r>
      <w:r w:rsidR="00487F9F">
        <w:rPr>
          <w:lang w:val="en-US"/>
        </w:rPr>
        <w:t>-launc</w:t>
      </w:r>
      <w:r w:rsidR="00040038">
        <w:rPr>
          <w:lang w:val="en-US"/>
        </w:rPr>
        <w:t xml:space="preserve">h Squeeze Server installer by running SqueezeServerInstaller.exe </w:t>
      </w:r>
      <w:r w:rsidR="00040038" w:rsidRPr="003C1E5B">
        <w:rPr>
          <w:rFonts w:cs="Arial"/>
          <w:lang w:val="en-US"/>
        </w:rPr>
        <w:t xml:space="preserve">located on </w:t>
      </w:r>
      <w:r w:rsidR="00DE0F4D" w:rsidRPr="00274489">
        <w:rPr>
          <w:rFonts w:cs="Arial"/>
          <w:b/>
          <w:lang w:val="en-US"/>
        </w:rPr>
        <w:t>“DVD IntelFS Application”</w:t>
      </w:r>
      <w:r w:rsidR="00DE0F4D" w:rsidRPr="00274489">
        <w:rPr>
          <w:rFonts w:cs="Arial"/>
          <w:lang w:val="en-US"/>
        </w:rPr>
        <w:t xml:space="preserve"> installation disk</w:t>
      </w:r>
    </w:p>
    <w:p w:rsidR="00040038" w:rsidRPr="00E31F5F" w:rsidRDefault="00040038" w:rsidP="00E31F5F">
      <w:pPr>
        <w:rPr>
          <w:lang w:val="en-US"/>
        </w:rPr>
      </w:pPr>
      <w:r>
        <w:rPr>
          <w:lang w:val="en-US"/>
        </w:rPr>
        <w:t xml:space="preserve">In installshield wizard, follow steps described in chapter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_Ref423948893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C1E5B">
        <w:rPr>
          <w:lang w:val="en-US"/>
        </w:rPr>
        <w:t>2.6.1</w:t>
      </w:r>
      <w:r>
        <w:rPr>
          <w:lang w:val="en-US"/>
        </w:rPr>
        <w:fldChar w:fldCharType="end"/>
      </w:r>
      <w:r>
        <w:rPr>
          <w:lang w:val="en-US"/>
        </w:rPr>
        <w:t xml:space="preserve"> except for the following screens</w:t>
      </w:r>
    </w:p>
    <w:p w:rsidR="00E31F5F" w:rsidRDefault="00E31F5F" w:rsidP="00040038">
      <w:pPr>
        <w:pStyle w:val="ListParagraph"/>
        <w:numPr>
          <w:ilvl w:val="0"/>
          <w:numId w:val="39"/>
        </w:numPr>
        <w:rPr>
          <w:lang w:val="en-US"/>
        </w:rPr>
      </w:pP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Setup Type</w:t>
      </w:r>
      <w:r w:rsidR="00040038">
        <w:rPr>
          <w:lang w:val="en-US"/>
        </w:rPr>
        <w:t xml:space="preserve">” select </w:t>
      </w:r>
      <w:r w:rsidRPr="00040038">
        <w:rPr>
          <w:lang w:val="en-US"/>
        </w:rPr>
        <w:t xml:space="preserve"> </w:t>
      </w:r>
      <w:r w:rsidR="00040038">
        <w:rPr>
          <w:lang w:val="en-US"/>
        </w:rPr>
        <w:t>“</w:t>
      </w:r>
      <w:r w:rsidRPr="00040038">
        <w:rPr>
          <w:lang w:val="en-US"/>
        </w:rPr>
        <w:t>Add to Squeeze Server Cluster</w:t>
      </w:r>
      <w:r w:rsidR="00040038">
        <w:rPr>
          <w:lang w:val="en-US"/>
        </w:rPr>
        <w:t>”  radio button</w:t>
      </w:r>
    </w:p>
    <w:p w:rsidR="00040038" w:rsidRPr="00040038" w:rsidRDefault="00040038" w:rsidP="00040038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“Installation” </w:t>
      </w:r>
      <w:r w:rsidR="00416BC5">
        <w:rPr>
          <w:lang w:val="en-US"/>
        </w:rPr>
        <w:t>type in values below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Gold IP Host Name: localhost</w:t>
      </w:r>
    </w:p>
    <w:p w:rsidR="00E31F5F" w:rsidRPr="00040038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User Name: root</w:t>
      </w:r>
    </w:p>
    <w:p w:rsidR="00E31F5F" w:rsidRDefault="00E31F5F" w:rsidP="00040038">
      <w:pPr>
        <w:pStyle w:val="ListParagraph"/>
        <w:numPr>
          <w:ilvl w:val="0"/>
          <w:numId w:val="40"/>
        </w:numPr>
        <w:rPr>
          <w:lang w:val="en-US"/>
        </w:rPr>
      </w:pPr>
      <w:r w:rsidRPr="00040038">
        <w:rPr>
          <w:lang w:val="en-US"/>
        </w:rPr>
        <w:t>Password: "intelfs-01"</w:t>
      </w:r>
    </w:p>
    <w:p w:rsidR="00872A2D" w:rsidRDefault="00872A2D" w:rsidP="00872A2D">
      <w:pPr>
        <w:rPr>
          <w:lang w:val="en-US"/>
        </w:rPr>
      </w:pPr>
    </w:p>
    <w:p w:rsidR="00872A2D" w:rsidRPr="00872A2D" w:rsidRDefault="00872A2D" w:rsidP="00872A2D">
      <w:pPr>
        <w:pStyle w:val="Heading3"/>
        <w:rPr>
          <w:lang w:val="en-US"/>
        </w:rPr>
      </w:pPr>
      <w:bookmarkStart w:id="400" w:name="_Ref432519309"/>
      <w:bookmarkStart w:id="401" w:name="_Toc440979227"/>
      <w:r>
        <w:rPr>
          <w:lang w:val="en-US"/>
        </w:rPr>
        <w:t>INTEL-FS installation cancelling</w:t>
      </w:r>
      <w:bookmarkEnd w:id="400"/>
      <w:bookmarkEnd w:id="401"/>
    </w:p>
    <w:p w:rsidR="00872A2D" w:rsidRDefault="00872A2D" w:rsidP="00090DE1">
      <w:pPr>
        <w:jc w:val="left"/>
        <w:rPr>
          <w:rFonts w:ascii="Arial Bold" w:hAnsi="Arial Bold"/>
          <w:b/>
          <w:caps/>
          <w:color w:val="0000FF"/>
          <w:sz w:val="28"/>
          <w:lang w:val="en-US"/>
        </w:rPr>
      </w:pP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In the</w:t>
      </w:r>
      <w:r>
        <w:rPr>
          <w:lang w:val="en"/>
        </w:rPr>
        <w:t xml:space="preserve"> </w:t>
      </w:r>
      <w:r>
        <w:rPr>
          <w:rStyle w:val="hps"/>
          <w:lang w:val="en"/>
        </w:rPr>
        <w:t>INTEL</w:t>
      </w:r>
      <w:r>
        <w:rPr>
          <w:lang w:val="en"/>
        </w:rPr>
        <w:t xml:space="preserve">-FS </w:t>
      </w:r>
      <w:r>
        <w:rPr>
          <w:rStyle w:val="hps"/>
          <w:lang w:val="en"/>
        </w:rPr>
        <w:t>installer</w:t>
      </w:r>
      <w:r>
        <w:rPr>
          <w:lang w:val="en"/>
        </w:rPr>
        <w:t xml:space="preserve"> </w:t>
      </w:r>
      <w:r>
        <w:rPr>
          <w:rStyle w:val="hps"/>
          <w:lang w:val="en"/>
        </w:rPr>
        <w:t>clicking  the</w:t>
      </w:r>
      <w:r>
        <w:rPr>
          <w:lang w:val="en"/>
        </w:rPr>
        <w:t xml:space="preserve"> </w:t>
      </w:r>
      <w:r>
        <w:rPr>
          <w:rStyle w:val="hps"/>
          <w:lang w:val="en"/>
        </w:rPr>
        <w:t>"CANCEL"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 triggers</w:t>
      </w:r>
      <w:r>
        <w:rPr>
          <w:lang w:val="en"/>
        </w:rPr>
        <w:t xml:space="preserve"> INTEL-FS installation interruption and </w:t>
      </w:r>
      <w:r>
        <w:rPr>
          <w:rStyle w:val="hps"/>
          <w:lang w:val="en"/>
        </w:rPr>
        <w:t>cancellation.</w:t>
      </w:r>
      <w:r>
        <w:rPr>
          <w:lang w:val="en"/>
        </w:rPr>
        <w:t xml:space="preserve"> </w:t>
      </w:r>
      <w:r>
        <w:rPr>
          <w:rStyle w:val="hps"/>
          <w:lang w:val="en"/>
        </w:rPr>
        <w:t>This action causes</w:t>
      </w:r>
      <w:r>
        <w:rPr>
          <w:lang w:val="en"/>
        </w:rPr>
        <w:t xml:space="preserve"> </w:t>
      </w:r>
      <w:r>
        <w:rPr>
          <w:rStyle w:val="hps"/>
          <w:lang w:val="en"/>
        </w:rPr>
        <w:t>the removal of</w:t>
      </w:r>
      <w:r>
        <w:rPr>
          <w:lang w:val="en"/>
        </w:rPr>
        <w:t xml:space="preserve"> </w:t>
      </w:r>
      <w:r>
        <w:rPr>
          <w:rStyle w:val="hps"/>
          <w:lang w:val="en"/>
        </w:rPr>
        <w:t>all</w:t>
      </w:r>
      <w:r>
        <w:rPr>
          <w:lang w:val="en"/>
        </w:rPr>
        <w:t xml:space="preserve"> </w:t>
      </w:r>
      <w:r>
        <w:rPr>
          <w:rStyle w:val="hps"/>
          <w:lang w:val="en"/>
        </w:rPr>
        <w:t>already</w:t>
      </w:r>
      <w:r>
        <w:rPr>
          <w:lang w:val="en"/>
        </w:rPr>
        <w:t xml:space="preserve"> </w:t>
      </w:r>
      <w:r>
        <w:rPr>
          <w:rStyle w:val="hps"/>
          <w:lang w:val="en"/>
        </w:rPr>
        <w:t>created</w:t>
      </w:r>
      <w:r>
        <w:rPr>
          <w:lang w:val="en"/>
        </w:rPr>
        <w:t xml:space="preserve"> </w:t>
      </w:r>
      <w:r>
        <w:rPr>
          <w:rStyle w:val="hps"/>
          <w:lang w:val="en"/>
        </w:rPr>
        <w:t>items</w:t>
      </w:r>
    </w:p>
    <w:p w:rsidR="00090DE1" w:rsidRPr="006E621F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>INTEL-FS file systems</w:t>
      </w:r>
      <w:r w:rsidR="006E621F">
        <w:rPr>
          <w:rStyle w:val="hps"/>
          <w:lang w:val="en"/>
        </w:rPr>
        <w:t xml:space="preserve"> described in chapter  “INTEL-FS files”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SQL </w:t>
      </w:r>
      <w:r w:rsidR="00090DE1" w:rsidRPr="00090DE1">
        <w:rPr>
          <w:rStyle w:val="hps"/>
          <w:lang w:val="en"/>
        </w:rPr>
        <w:t xml:space="preserve"> bases and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bases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  <w:r w:rsidR="00A252EB">
        <w:rPr>
          <w:rStyle w:val="hps"/>
          <w:lang w:val="en"/>
        </w:rPr>
        <w:t xml:space="preserve"> described in chapter </w:t>
      </w:r>
      <w:r w:rsidR="006E621F">
        <w:rPr>
          <w:rStyle w:val="hps"/>
          <w:lang w:val="en"/>
        </w:rPr>
        <w:t xml:space="preserve"> “IIS objects” </w:t>
      </w:r>
      <w:r w:rsidR="006E621F">
        <w:t xml:space="preserve">of </w:t>
      </w:r>
      <w:r w:rsidR="006E621F" w:rsidRPr="00F54A80">
        <w:t xml:space="preserve"> document  </w:t>
      </w:r>
      <w:hyperlink w:anchor="Technical_Manual" w:history="1">
        <w:r w:rsidR="006E621F" w:rsidRPr="00F54A80">
          <w:rPr>
            <w:rStyle w:val="Hyperlink"/>
          </w:rPr>
          <w:t>“Technical Manual for the INTEL-FS Project”</w:t>
        </w:r>
      </w:hyperlink>
      <w:r w:rsidR="006E621F" w:rsidRPr="00F54A80">
        <w:t xml:space="preserve"> .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>
        <w:rPr>
          <w:rStyle w:val="hps"/>
          <w:lang w:val="en"/>
        </w:rPr>
        <w:t xml:space="preserve">INTEL-FS </w:t>
      </w:r>
      <w:r w:rsidR="00090DE1" w:rsidRPr="00090DE1">
        <w:rPr>
          <w:rStyle w:val="hps"/>
          <w:lang w:val="en"/>
        </w:rPr>
        <w:t>ADLDS</w:t>
      </w:r>
      <w:r>
        <w:rPr>
          <w:rStyle w:val="hps"/>
          <w:lang w:val="en"/>
        </w:rPr>
        <w:t xml:space="preserve"> instance</w:t>
      </w:r>
    </w:p>
    <w:p w:rsidR="00090DE1" w:rsidRDefault="00A252EB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F54A80">
        <w:rPr>
          <w:lang w:val="en-US"/>
        </w:rPr>
        <w:t>\\HKEY_LOCAL_MACHINE\SOFTWARE\Wow6432Node\INTEL-FS</w:t>
      </w:r>
      <w:r w:rsidRPr="00090DE1">
        <w:rPr>
          <w:rStyle w:val="hps"/>
          <w:lang w:val="en"/>
        </w:rPr>
        <w:t xml:space="preserve"> </w:t>
      </w:r>
      <w:r>
        <w:rPr>
          <w:rStyle w:val="hps"/>
          <w:lang w:val="en"/>
        </w:rPr>
        <w:t xml:space="preserve"> </w:t>
      </w:r>
      <w:r w:rsidR="00090DE1" w:rsidRPr="00090DE1">
        <w:rPr>
          <w:rStyle w:val="hps"/>
          <w:lang w:val="en"/>
        </w:rPr>
        <w:t>registry</w:t>
      </w:r>
      <w:r>
        <w:rPr>
          <w:rStyle w:val="hps"/>
          <w:lang w:val="en"/>
        </w:rPr>
        <w:t xml:space="preserve"> entries</w:t>
      </w:r>
    </w:p>
    <w:p w:rsidR="00090DE1" w:rsidRPr="00090DE1" w:rsidRDefault="00090DE1" w:rsidP="0092363B">
      <w:pPr>
        <w:pStyle w:val="ListParagraph"/>
        <w:numPr>
          <w:ilvl w:val="0"/>
          <w:numId w:val="42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  <w:r w:rsidRPr="00090DE1">
        <w:rPr>
          <w:lang w:val="en"/>
        </w:rPr>
        <w:br/>
      </w:r>
    </w:p>
    <w:p w:rsidR="00090DE1" w:rsidRDefault="00090DE1" w:rsidP="00090DE1">
      <w:pPr>
        <w:jc w:val="left"/>
        <w:rPr>
          <w:rStyle w:val="hps"/>
          <w:lang w:val="en"/>
        </w:rPr>
      </w:pPr>
      <w:r>
        <w:rPr>
          <w:rStyle w:val="hps"/>
          <w:lang w:val="en"/>
        </w:rPr>
        <w:t>However</w:t>
      </w:r>
      <w:r>
        <w:rPr>
          <w:lang w:val="en"/>
        </w:rPr>
        <w:t xml:space="preserve"> </w:t>
      </w:r>
      <w:r>
        <w:rPr>
          <w:rStyle w:val="hps"/>
          <w:lang w:val="en"/>
        </w:rPr>
        <w:t>depending on when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“C</w:t>
      </w:r>
      <w:r>
        <w:rPr>
          <w:rStyle w:val="hps"/>
          <w:lang w:val="en"/>
        </w:rPr>
        <w:t>ancel</w:t>
      </w:r>
      <w:r w:rsidR="00A252EB">
        <w:rPr>
          <w:rStyle w:val="hps"/>
          <w:lang w:val="en"/>
        </w:rPr>
        <w:t>”</w:t>
      </w:r>
      <w:r>
        <w:rPr>
          <w:lang w:val="en"/>
        </w:rPr>
        <w:t xml:space="preserve"> </w:t>
      </w:r>
      <w:r>
        <w:rPr>
          <w:rStyle w:val="hps"/>
          <w:lang w:val="en"/>
        </w:rPr>
        <w:t>button</w:t>
      </w:r>
      <w:r w:rsidR="00A252EB">
        <w:rPr>
          <w:rStyle w:val="hps"/>
          <w:lang w:val="en"/>
        </w:rPr>
        <w:t xml:space="preserve"> is</w:t>
      </w:r>
      <w:r w:rsidR="009006C3">
        <w:rPr>
          <w:rStyle w:val="hps"/>
          <w:lang w:val="en"/>
        </w:rPr>
        <w:t xml:space="preserve"> clicked</w:t>
      </w:r>
      <w:r w:rsidR="00A252EB">
        <w:rPr>
          <w:rStyle w:val="hps"/>
          <w:lang w:val="en"/>
        </w:rPr>
        <w:t xml:space="preserve"> </w:t>
      </w:r>
      <w:r>
        <w:rPr>
          <w:lang w:val="en"/>
        </w:rPr>
        <w:t xml:space="preserve">, </w:t>
      </w:r>
      <w:r>
        <w:rPr>
          <w:rStyle w:val="hps"/>
          <w:lang w:val="en"/>
        </w:rPr>
        <w:t>it may be that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some items above</w:t>
      </w:r>
      <w:r>
        <w:rPr>
          <w:lang w:val="en"/>
        </w:rPr>
        <w:t xml:space="preserve"> </w:t>
      </w:r>
      <w:r>
        <w:rPr>
          <w:rStyle w:val="hps"/>
          <w:lang w:val="en"/>
        </w:rPr>
        <w:t>are not automatically</w:t>
      </w:r>
      <w:r>
        <w:rPr>
          <w:lang w:val="en"/>
        </w:rPr>
        <w:t xml:space="preserve"> </w:t>
      </w:r>
      <w:r w:rsidR="00A252EB">
        <w:rPr>
          <w:rStyle w:val="hps"/>
          <w:lang w:val="en"/>
        </w:rPr>
        <w:t>removed</w:t>
      </w:r>
      <w:r>
        <w:rPr>
          <w:lang w:val="en"/>
        </w:rPr>
        <w:t xml:space="preserve">. </w:t>
      </w:r>
      <w:r>
        <w:rPr>
          <w:rStyle w:val="hps"/>
          <w:lang w:val="en"/>
        </w:rPr>
        <w:t>It is necessary to</w:t>
      </w:r>
      <w:r>
        <w:rPr>
          <w:lang w:val="en"/>
        </w:rPr>
        <w:t xml:space="preserve"> </w:t>
      </w:r>
      <w:r>
        <w:rPr>
          <w:rStyle w:val="hps"/>
          <w:lang w:val="en"/>
        </w:rPr>
        <w:t>remove</w:t>
      </w:r>
      <w:r>
        <w:rPr>
          <w:lang w:val="en"/>
        </w:rPr>
        <w:t xml:space="preserve"> </w:t>
      </w:r>
      <w:r>
        <w:rPr>
          <w:rStyle w:val="hps"/>
          <w:lang w:val="en"/>
        </w:rPr>
        <w:t>them manually using</w:t>
      </w:r>
    </w:p>
    <w:p w:rsidR="00090DE1" w:rsidRDefault="006E621F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>
        <w:rPr>
          <w:rStyle w:val="hps"/>
          <w:lang w:val="en"/>
        </w:rPr>
        <w:t>W</w:t>
      </w:r>
      <w:r w:rsidR="00090DE1" w:rsidRPr="00090DE1">
        <w:rPr>
          <w:rStyle w:val="hps"/>
          <w:lang w:val="en"/>
        </w:rPr>
        <w:t>indows explorer</w:t>
      </w:r>
      <w:r w:rsidR="00090DE1" w:rsidRPr="00090DE1">
        <w:rPr>
          <w:lang w:val="en"/>
        </w:rPr>
        <w:t xml:space="preserve"> </w:t>
      </w:r>
      <w:r w:rsidR="00090DE1" w:rsidRPr="00090DE1">
        <w:rPr>
          <w:rStyle w:val="hps"/>
          <w:lang w:val="en"/>
        </w:rPr>
        <w:t>for</w:t>
      </w:r>
      <w:r w:rsidR="00090DE1" w:rsidRPr="00090DE1">
        <w:rPr>
          <w:lang w:val="en"/>
        </w:rPr>
        <w:t xml:space="preserve"> </w:t>
      </w:r>
      <w:r w:rsidR="00A252EB">
        <w:rPr>
          <w:rStyle w:val="hps"/>
          <w:lang w:val="en"/>
        </w:rPr>
        <w:t>INTEL-FS file systems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SQL server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management studio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 xml:space="preserve">for </w:t>
      </w:r>
      <w:r w:rsidR="00A252EB">
        <w:rPr>
          <w:rStyle w:val="hps"/>
          <w:lang w:val="en"/>
        </w:rPr>
        <w:t xml:space="preserve">SQL </w:t>
      </w:r>
      <w:r w:rsidR="00A252EB" w:rsidRPr="00090DE1">
        <w:rPr>
          <w:rStyle w:val="hps"/>
          <w:lang w:val="en"/>
        </w:rPr>
        <w:t xml:space="preserve"> bases and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bases</w:t>
      </w:r>
      <w:r w:rsidR="00A252EB" w:rsidRPr="00090DE1">
        <w:rPr>
          <w:lang w:val="en"/>
        </w:rPr>
        <w:t xml:space="preserve"> </w:t>
      </w:r>
      <w:r w:rsidR="00A252EB" w:rsidRPr="00090DE1">
        <w:rPr>
          <w:rStyle w:val="hps"/>
          <w:lang w:val="en"/>
        </w:rPr>
        <w:t>logs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Internet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Information Services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(IIS)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Manager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IIS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objects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DOS command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"c: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windows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 \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adamuninstall.exe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/ i</w:t>
      </w:r>
      <w:r w:rsidRPr="00090DE1">
        <w:rPr>
          <w:lang w:val="en"/>
        </w:rPr>
        <w:t xml:space="preserve">: INTEL-FS </w:t>
      </w:r>
      <w:r w:rsidRPr="00090DE1">
        <w:rPr>
          <w:rStyle w:val="hps"/>
          <w:lang w:val="en"/>
        </w:rPr>
        <w:t>/ q /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force"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instance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ADLDS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Regedit to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entries in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the registry</w:t>
      </w:r>
    </w:p>
    <w:p w:rsidR="00090DE1" w:rsidRDefault="00090DE1" w:rsidP="0092363B">
      <w:pPr>
        <w:pStyle w:val="ListParagraph"/>
        <w:numPr>
          <w:ilvl w:val="0"/>
          <w:numId w:val="43"/>
        </w:numPr>
        <w:rPr>
          <w:rStyle w:val="hps"/>
          <w:lang w:val="en"/>
        </w:rPr>
      </w:pPr>
      <w:r w:rsidRPr="00090DE1">
        <w:rPr>
          <w:rStyle w:val="hps"/>
          <w:lang w:val="en"/>
        </w:rPr>
        <w:t>Event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viewer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for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folder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in the</w:t>
      </w:r>
      <w:r w:rsidRPr="00090DE1">
        <w:rPr>
          <w:lang w:val="en"/>
        </w:rPr>
        <w:t xml:space="preserve"> </w:t>
      </w:r>
      <w:r w:rsidRPr="00090DE1">
        <w:rPr>
          <w:rStyle w:val="hps"/>
          <w:lang w:val="en"/>
        </w:rPr>
        <w:t>event log</w:t>
      </w:r>
    </w:p>
    <w:p w:rsidR="006E621F" w:rsidRDefault="006E621F" w:rsidP="006E621F">
      <w:pPr>
        <w:rPr>
          <w:rStyle w:val="hps"/>
          <w:lang w:val="en"/>
        </w:rPr>
      </w:pPr>
    </w:p>
    <w:p w:rsidR="006E621F" w:rsidRDefault="006E621F" w:rsidP="006E621F">
      <w:pPr>
        <w:rPr>
          <w:rStyle w:val="hps"/>
          <w:lang w:val="en"/>
        </w:rPr>
      </w:pPr>
      <w:r>
        <w:rPr>
          <w:rStyle w:val="hps"/>
          <w:lang w:val="en"/>
        </w:rPr>
        <w:t xml:space="preserve">NOTA The COTS automatically installed by INTEL-FS installer shall be manually removed. Cf chapter </w:t>
      </w:r>
      <w:r>
        <w:rPr>
          <w:rStyle w:val="hps"/>
          <w:lang w:val="en"/>
        </w:rPr>
        <w:fldChar w:fldCharType="begin"/>
      </w:r>
      <w:r>
        <w:rPr>
          <w:rStyle w:val="hps"/>
          <w:lang w:val="en"/>
        </w:rPr>
        <w:instrText xml:space="preserve"> REF _Ref424205316 \r \h </w:instrText>
      </w:r>
      <w:r>
        <w:rPr>
          <w:rStyle w:val="hps"/>
          <w:lang w:val="en"/>
        </w:rPr>
      </w:r>
      <w:r>
        <w:rPr>
          <w:rStyle w:val="hps"/>
          <w:lang w:val="en"/>
        </w:rPr>
        <w:fldChar w:fldCharType="separate"/>
      </w:r>
      <w:r w:rsidR="003C1E5B">
        <w:rPr>
          <w:rStyle w:val="hps"/>
          <w:lang w:val="en"/>
        </w:rPr>
        <w:t>4.4</w:t>
      </w:r>
      <w:r>
        <w:rPr>
          <w:rStyle w:val="hps"/>
          <w:lang w:val="en"/>
        </w:rPr>
        <w:fldChar w:fldCharType="end"/>
      </w:r>
    </w:p>
    <w:p w:rsidR="0004283A" w:rsidRDefault="0004283A" w:rsidP="006E621F">
      <w:pPr>
        <w:rPr>
          <w:rStyle w:val="hps"/>
          <w:lang w:val="en"/>
        </w:rPr>
      </w:pPr>
    </w:p>
    <w:p w:rsidR="0004283A" w:rsidRPr="00274489" w:rsidRDefault="0004283A" w:rsidP="00274489">
      <w:pPr>
        <w:pStyle w:val="Heading3"/>
        <w:keepLines/>
        <w:widowControl w:val="0"/>
        <w:rPr>
          <w:lang w:val="en-US"/>
        </w:rPr>
      </w:pPr>
      <w:bookmarkStart w:id="402" w:name="_Ref438477823"/>
      <w:bookmarkStart w:id="403" w:name="_Toc440979228"/>
      <w:r w:rsidRPr="00274489">
        <w:rPr>
          <w:lang w:val="en-US"/>
        </w:rPr>
        <w:lastRenderedPageBreak/>
        <w:t>ConversionService web site creation error</w:t>
      </w:r>
      <w:bookmarkEnd w:id="402"/>
      <w:bookmarkEnd w:id="403"/>
    </w:p>
    <w:p w:rsidR="0004283A" w:rsidRDefault="0004283A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rStyle w:val="hps"/>
          <w:lang w:val="en"/>
        </w:rPr>
        <w:t>If during CARTOGRAPHIC SERVER configuration site execution, ConversionService web site and ConversionService application are not created</w:t>
      </w:r>
    </w:p>
    <w:p w:rsidR="0004283A" w:rsidRDefault="00C9010D" w:rsidP="00274489">
      <w:pPr>
        <w:keepNext/>
        <w:keepLines/>
        <w:widowControl w:val="0"/>
        <w:rPr>
          <w:rStyle w:val="hps"/>
          <w:rFonts w:ascii="Arial Bold" w:hAnsi="Arial Bold"/>
          <w:b/>
          <w:color w:val="0000FF"/>
          <w:sz w:val="28"/>
          <w:lang w:val="en"/>
        </w:rPr>
      </w:pPr>
      <w:r>
        <w:rPr>
          <w:noProof/>
          <w:lang w:val="en-US"/>
        </w:rPr>
        <w:drawing>
          <wp:inline distT="0" distB="0" distL="0" distR="0" wp14:anchorId="665C82A3" wp14:editId="060C8A0D">
            <wp:extent cx="5727700" cy="2915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  <w:r>
        <w:rPr>
          <w:rStyle w:val="hps"/>
          <w:lang w:val="en"/>
        </w:rPr>
        <w:t>Execute the following commands in a dos command prompt run as administrator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add apppool /name:"ConversionService"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add site /name:"ConversionService"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/bindings:http://*:8063 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/physicalPath</w:t>
      </w:r>
      <w:r w:rsidR="00AF327B" w:rsidRP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 </w:t>
      </w:r>
      <w:r w:rsidR="00AF327B"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E:\SERVER_CARTO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\CurrentVersion\Web\ConversionService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C:\Windows\system32\inetsrv\appcmd.exe set site /site.name:ConversionService  /[path='/'].applicationPool:ConversionService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/allowUnlisted:false /commit:APPHOST</w:t>
      </w:r>
    </w:p>
    <w:p w:rsidR="00AF327B" w:rsidRDefault="00AF327B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</w:p>
    <w:p w:rsidR="00AF327B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 xml:space="preserve">C:\Windows\system32\inetsrv\appcmd.exe set config "ConversionService" </w:t>
      </w:r>
    </w:p>
    <w:p w:rsidR="00C9010D" w:rsidRDefault="00C9010D" w:rsidP="00C9010D">
      <w:pPr>
        <w:autoSpaceDE w:val="0"/>
        <w:autoSpaceDN w:val="0"/>
        <w:adjustRightInd w:val="0"/>
        <w:spacing w:before="0" w:after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fr-FR" w:eastAsia="fr-FR"/>
        </w:rPr>
        <w:t>-section:system.webServer/security/ipSecurity /+"[ipAddress='127.0.0.1',allowed='true']" /commit:APPHOST</w:t>
      </w:r>
    </w:p>
    <w:p w:rsidR="00C9010D" w:rsidRDefault="00C9010D" w:rsidP="00274489">
      <w:pPr>
        <w:keepNext/>
        <w:keepLines/>
        <w:widowControl w:val="0"/>
        <w:rPr>
          <w:rStyle w:val="hps"/>
          <w:lang w:val="en"/>
        </w:rPr>
      </w:pPr>
    </w:p>
    <w:p w:rsidR="0004283A" w:rsidRDefault="0004283A" w:rsidP="00274489">
      <w:pPr>
        <w:keepNext/>
        <w:keepLines/>
        <w:widowControl w:val="0"/>
        <w:rPr>
          <w:rStyle w:val="hps"/>
          <w:lang w:val="en"/>
        </w:rPr>
      </w:pPr>
    </w:p>
    <w:p w:rsidR="0004283A" w:rsidRPr="006E621F" w:rsidRDefault="0004283A" w:rsidP="006E621F">
      <w:pPr>
        <w:rPr>
          <w:rStyle w:val="hps"/>
          <w:lang w:val="en"/>
        </w:rPr>
      </w:pPr>
    </w:p>
    <w:p w:rsidR="0078238C" w:rsidRDefault="0078238C" w:rsidP="00AB0C99">
      <w:pPr>
        <w:rPr>
          <w:lang w:val="en-US"/>
        </w:rPr>
      </w:pPr>
    </w:p>
    <w:p w:rsidR="0078238C" w:rsidRDefault="0078238C" w:rsidP="00AB0C99">
      <w:pPr>
        <w:rPr>
          <w:lang w:val="en-US"/>
        </w:rPr>
      </w:pPr>
    </w:p>
    <w:p w:rsidR="00284478" w:rsidRPr="00F54A80" w:rsidRDefault="00284478" w:rsidP="00AB0C99">
      <w:pPr>
        <w:rPr>
          <w:lang w:val="en-US"/>
        </w:rPr>
      </w:pPr>
    </w:p>
    <w:p w:rsidR="00A15173" w:rsidRDefault="00A15173">
      <w:pPr>
        <w:spacing w:before="0" w:after="0"/>
        <w:jc w:val="left"/>
        <w:rPr>
          <w:lang w:val="en-US"/>
        </w:rPr>
      </w:pPr>
      <w:r>
        <w:rPr>
          <w:lang w:val="en-US"/>
        </w:rPr>
        <w:br w:type="page"/>
      </w:r>
    </w:p>
    <w:p w:rsidR="00820E8D" w:rsidRPr="00F54A80" w:rsidRDefault="00820E8D" w:rsidP="00820E8D">
      <w:pPr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2F49" w:rsidRPr="00F54A80" w:rsidRDefault="00822F49" w:rsidP="00820E8D">
      <w:pPr>
        <w:pStyle w:val="BlankStyle"/>
        <w:rPr>
          <w:lang w:val="en-US"/>
        </w:rPr>
      </w:pPr>
    </w:p>
    <w:p w:rsidR="00820E8D" w:rsidRPr="00F54A80" w:rsidRDefault="00820E8D" w:rsidP="00820E8D">
      <w:pPr>
        <w:pStyle w:val="BlankStyle"/>
        <w:rPr>
          <w:lang w:val="en-US"/>
        </w:rPr>
      </w:pPr>
      <w:r w:rsidRPr="00F54A80">
        <w:rPr>
          <w:lang w:val="en-US"/>
        </w:rPr>
        <w:t>This page is intentionally blank</w:t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  <w:sectPr w:rsidR="00820E8D" w:rsidRPr="00F54A80">
          <w:footerReference w:type="default" r:id="rId424"/>
          <w:type w:val="oddPage"/>
          <w:pgSz w:w="11909" w:h="16834" w:code="9"/>
          <w:pgMar w:top="1440" w:right="1440" w:bottom="1440" w:left="1440" w:header="706" w:footer="706" w:gutter="0"/>
          <w:pgNumType w:chapSep="period"/>
          <w:cols w:space="708"/>
          <w:docGrid w:linePitch="360"/>
        </w:sectPr>
      </w:pPr>
    </w:p>
    <w:bookmarkEnd w:id="393"/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pStyle w:val="RearStyle"/>
        <w:outlineLvl w:val="0"/>
        <w:rPr>
          <w:lang w:val="en-US"/>
        </w:rPr>
      </w:pPr>
      <w:r w:rsidRPr="00F54A80">
        <w:rPr>
          <w:lang w:val="en-US"/>
        </w:rPr>
        <w:fldChar w:fldCharType="begin"/>
      </w:r>
      <w:r w:rsidRPr="00F54A80">
        <w:rPr>
          <w:lang w:val="en-US"/>
        </w:rPr>
        <w:instrText xml:space="preserve"> DOCPROPERTY "Classification"  \* MERGEFORMAT </w:instrText>
      </w:r>
      <w:r w:rsidRPr="00F54A80">
        <w:rPr>
          <w:lang w:val="en-US"/>
        </w:rPr>
        <w:fldChar w:fldCharType="separate"/>
      </w:r>
      <w:r w:rsidR="003C1E5B">
        <w:rPr>
          <w:lang w:val="en-US"/>
        </w:rPr>
        <w:t>NATO UNCLASSIFIED</w:t>
      </w:r>
      <w:r w:rsidRPr="00F54A80">
        <w:rPr>
          <w:lang w:val="en-US"/>
        </w:rPr>
        <w:fldChar w:fldCharType="end"/>
      </w: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820E8D" w:rsidRPr="00F54A80" w:rsidRDefault="00820E8D" w:rsidP="00820E8D">
      <w:pPr>
        <w:rPr>
          <w:lang w:val="en-US"/>
        </w:rPr>
      </w:pPr>
    </w:p>
    <w:p w:rsidR="00142495" w:rsidRPr="00F54A80" w:rsidRDefault="00142495" w:rsidP="00820E8D">
      <w:pPr>
        <w:rPr>
          <w:lang w:val="en-US"/>
        </w:rPr>
      </w:pPr>
    </w:p>
    <w:sectPr w:rsidR="00142495" w:rsidRPr="00F54A80">
      <w:headerReference w:type="even" r:id="rId425"/>
      <w:footerReference w:type="even" r:id="rId426"/>
      <w:type w:val="evenPage"/>
      <w:pgSz w:w="11909" w:h="16834" w:code="9"/>
      <w:pgMar w:top="720" w:right="720" w:bottom="720" w:left="720" w:header="432" w:footer="432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54F8" w:rsidRDefault="006C54F8">
      <w:r>
        <w:separator/>
      </w:r>
    </w:p>
  </w:endnote>
  <w:endnote w:type="continuationSeparator" w:id="0">
    <w:p w:rsidR="006C54F8" w:rsidRDefault="006C5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ales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MS Mincho"/>
    <w:panose1 w:val="00000000000000000000"/>
    <w:charset w:val="00"/>
    <w:family w:val="roman"/>
    <w:notTrueType/>
    <w:pitch w:val="default"/>
    <w:sig w:usb0="0065006D" w:usb1="00200073" w:usb2="0065004E" w:usb3="00200077" w:csb0="006F0052" w:csb1="0061006D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/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</w:p>
      </w:tc>
    </w:tr>
  </w:tbl>
  <w:p w:rsidR="009C22AC" w:rsidRDefault="009C22AC">
    <w:pPr>
      <w:pStyle w:val="figureancho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ooter"/>
    </w:pP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647B95">
            <w:rPr>
              <w:rStyle w:val="PageNumber"/>
              <w:noProof/>
            </w:rPr>
            <w:t>iv</w:t>
          </w:r>
          <w:r>
            <w:rPr>
              <w:rStyle w:val="PageNumber"/>
              <w:noProof/>
            </w:rPr>
            <w:fldChar w:fldCharType="end"/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0C4189">
          <w:pPr>
            <w:jc w:val="righ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</w:tr>
  </w:tbl>
  <w:p w:rsidR="009C22AC" w:rsidRDefault="009C22AC">
    <w:pPr>
      <w:pStyle w:val="figureancho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  <w:r w:rsidR="009C22AC">
            <w:t xml:space="preserve"> </w:t>
          </w:r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647B95">
            <w:t>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 w:rsidP="002F5244"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jc w:val="right"/>
          </w:pPr>
          <w:r>
            <w:rPr>
              <w:rStyle w:val="PageNumber"/>
              <w:noProof/>
            </w:rPr>
            <w:fldChar w:fldCharType="begin"/>
          </w:r>
          <w:r>
            <w:rPr>
              <w:rStyle w:val="PageNumber"/>
              <w:noProof/>
            </w:rPr>
            <w:instrText xml:space="preserve"> PAGE </w:instrText>
          </w:r>
          <w:r>
            <w:rPr>
              <w:rStyle w:val="PageNumber"/>
              <w:noProof/>
            </w:rPr>
            <w:fldChar w:fldCharType="separate"/>
          </w:r>
          <w:r w:rsidR="00647B95">
            <w:rPr>
              <w:rStyle w:val="PageNumber"/>
              <w:noProof/>
            </w:rPr>
            <w:t>68</w:t>
          </w:r>
          <w:r>
            <w:rPr>
              <w:rStyle w:val="PageNumber"/>
              <w:noProof/>
            </w:rP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Footerleft"/>
          </w:pPr>
          <w:fldSimple w:instr=" DOCPROPERTY  &quot;Document number&quot;  \* MERGEFORMAT ">
            <w:r w:rsidR="009C22AC">
              <w:t>F0057 62790360 593 v1.0</w:t>
            </w:r>
          </w:fldSimple>
        </w:p>
      </w:tc>
      <w:tc>
        <w:tcPr>
          <w:tcW w:w="3226" w:type="dxa"/>
        </w:tcPr>
        <w:p w:rsidR="009C22AC" w:rsidRDefault="000C4189">
          <w:pPr>
            <w:pStyle w:val="Foot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Footer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647B95">
            <w:t>69</w:t>
          </w:r>
          <w:r>
            <w:fldChar w:fldCharType="end"/>
          </w:r>
        </w:p>
      </w:tc>
    </w:tr>
  </w:tbl>
  <w:p w:rsidR="009C22AC" w:rsidRDefault="009C22AC">
    <w:pPr>
      <w:pStyle w:val="figureancho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jc w:val="center"/>
    </w:pPr>
    <w:r>
      <w:rPr>
        <w:rFonts w:ascii="Thales Logo" w:hAnsi="Thales Logo"/>
        <w:noProof/>
        <w:color w:val="000080"/>
        <w:sz w:val="40"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-28575</wp:posOffset>
              </wp:positionH>
              <wp:positionV relativeFrom="paragraph">
                <wp:posOffset>-40640</wp:posOffset>
              </wp:positionV>
              <wp:extent cx="6686550" cy="0"/>
              <wp:effectExtent l="0" t="0" r="0" b="0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865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9540C7A" id="Line 10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5pt,-3.2pt" to="524.2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" o:allowincell="f" strokeweight="1.5pt"/>
          </w:pict>
        </mc:Fallback>
      </mc:AlternateContent>
    </w:r>
    <w:r>
      <w:rPr>
        <w:rFonts w:ascii="Thales Logo" w:hAnsi="Thales Logo"/>
        <w:sz w:val="40"/>
      </w:rPr>
      <w:t>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54F8" w:rsidRDefault="006C54F8">
      <w:r>
        <w:separator/>
      </w:r>
    </w:p>
  </w:footnote>
  <w:footnote w:type="continuationSeparator" w:id="0">
    <w:p w:rsidR="006C54F8" w:rsidRDefault="006C54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0C4189">
          <w:pPr>
            <w:pStyle w:val="Headerleft"/>
          </w:pPr>
          <w:fldSimple w:instr=" DOCPROPERTY &quot;Project&quot;  \* MERGEFORMAT ">
            <w:r w:rsidR="009C22AC">
              <w:t>INTEL-FS</w:t>
            </w:r>
          </w:fldSimple>
        </w:p>
      </w:tc>
      <w:tc>
        <w:tcPr>
          <w:tcW w:w="3226" w:type="dxa"/>
        </w:tcPr>
        <w:p w:rsidR="009C22AC" w:rsidRDefault="000C4189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9C22AC">
          <w:pPr>
            <w:pStyle w:val="Headerright"/>
            <w:rPr>
              <w:rFonts w:ascii="Thales Logo" w:hAnsi="Thales Logo"/>
              <w:b w:val="0"/>
              <w:sz w:val="20"/>
            </w:rPr>
          </w:pPr>
        </w:p>
      </w:tc>
    </w:tr>
  </w:tbl>
  <w:p w:rsidR="009C22AC" w:rsidRDefault="009C22AC">
    <w:pPr>
      <w:pStyle w:val="figureancho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024"/>
      <w:gridCol w:w="3226"/>
      <w:gridCol w:w="3024"/>
    </w:tblGrid>
    <w:tr w:rsidR="009C22AC">
      <w:tc>
        <w:tcPr>
          <w:tcW w:w="3024" w:type="dxa"/>
        </w:tcPr>
        <w:p w:rsidR="009C22AC" w:rsidRDefault="009C22AC">
          <w:pPr>
            <w:pStyle w:val="Headerleft"/>
            <w:rPr>
              <w:rFonts w:ascii="Thales Logo" w:hAnsi="Thales Logo"/>
              <w:b w:val="0"/>
              <w:sz w:val="20"/>
            </w:rPr>
          </w:pPr>
        </w:p>
      </w:tc>
      <w:tc>
        <w:tcPr>
          <w:tcW w:w="3226" w:type="dxa"/>
        </w:tcPr>
        <w:p w:rsidR="009C22AC" w:rsidRDefault="000C4189">
          <w:pPr>
            <w:pStyle w:val="Header"/>
          </w:pPr>
          <w:fldSimple w:instr=" DOCPROPERTY &quot;Classification&quot;  \* MERGEFORMAT ">
            <w:r w:rsidR="009C22AC">
              <w:t>NATO UNCLASSIFIED</w:t>
            </w:r>
          </w:fldSimple>
        </w:p>
      </w:tc>
      <w:tc>
        <w:tcPr>
          <w:tcW w:w="3024" w:type="dxa"/>
        </w:tcPr>
        <w:p w:rsidR="009C22AC" w:rsidRDefault="000C4189">
          <w:pPr>
            <w:pStyle w:val="Headerright"/>
          </w:pPr>
          <w:fldSimple w:instr=" DOCPROPERTY  Project  \* MERGEFORMAT ">
            <w:r w:rsidR="009C22AC">
              <w:t>INTEL-FS</w:t>
            </w:r>
          </w:fldSimple>
        </w:p>
      </w:tc>
    </w:tr>
  </w:tbl>
  <w:p w:rsidR="009C22AC" w:rsidRDefault="009C22AC">
    <w:pPr>
      <w:pStyle w:val="figureancho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Header"/>
    </w:pPr>
    <w:r>
      <w:rPr>
        <w:rFonts w:ascii="Thales Logo" w:hAnsi="Thales Logo"/>
        <w:color w:val="000080"/>
      </w:rPr>
      <w:t></w:t>
    </w:r>
    <w:r>
      <w:rPr>
        <w:rFonts w:ascii="Thales Logo" w:hAnsi="Thales Logo"/>
        <w:color w:val="000080"/>
      </w:rPr>
      <w:t></w:t>
    </w:r>
    <w:r>
      <w:rPr>
        <w:rFonts w:ascii="Thales Logo" w:hAnsi="Thales Logo"/>
        <w:color w:val="008080"/>
      </w:rPr>
      <w:t></w:t>
    </w:r>
    <w:r>
      <w:rPr>
        <w:rFonts w:ascii="Thales Logo" w:hAnsi="Thales Logo"/>
        <w:color w:val="000080"/>
      </w:rPr>
      <w:t></w:t>
    </w:r>
    <w:r>
      <w:tab/>
    </w:r>
    <w:fldSimple w:instr=" DOCPROPERTY &quot;Classification&quot;  \* MERGEFORMAT ">
      <w:r w:rsidRPr="00274489">
        <w:rPr>
          <w:b/>
        </w:rPr>
        <w:t>NATO</w:t>
      </w:r>
      <w:r>
        <w:t xml:space="preserve"> UNCLASSIFIED</w:t>
      </w:r>
    </w:fldSimple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2AC" w:rsidRDefault="009C22AC">
    <w:pPr>
      <w:pStyle w:val="figureancho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D"/>
    <w:multiLevelType w:val="singleLevel"/>
    <w:tmpl w:val="F23C99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7F"/>
    <w:multiLevelType w:val="singleLevel"/>
    <w:tmpl w:val="756AFD9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>
    <w:nsid w:val="FFFFFF80"/>
    <w:multiLevelType w:val="singleLevel"/>
    <w:tmpl w:val="0422E8B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>
    <w:nsid w:val="FFFFFF81"/>
    <w:multiLevelType w:val="singleLevel"/>
    <w:tmpl w:val="A4BE797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1DF0D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00741269"/>
    <w:multiLevelType w:val="hybridMultilevel"/>
    <w:tmpl w:val="75303556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2A6093"/>
    <w:multiLevelType w:val="singleLevel"/>
    <w:tmpl w:val="5F662038"/>
    <w:lvl w:ilvl="0">
      <w:start w:val="1"/>
      <w:numFmt w:val="decimal"/>
      <w:pStyle w:val="ListItem"/>
      <w:lvlText w:val="%1.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</w:abstractNum>
  <w:abstractNum w:abstractNumId="7">
    <w:nsid w:val="0B2C5B5E"/>
    <w:multiLevelType w:val="singleLevel"/>
    <w:tmpl w:val="8102C8C4"/>
    <w:lvl w:ilvl="0">
      <w:start w:val="1"/>
      <w:numFmt w:val="decimal"/>
      <w:lvlText w:val="[Ref. %1]"/>
      <w:lvlJc w:val="left"/>
      <w:pPr>
        <w:tabs>
          <w:tab w:val="num" w:pos="720"/>
        </w:tabs>
        <w:ind w:left="360" w:hanging="360"/>
      </w:pPr>
    </w:lvl>
  </w:abstractNum>
  <w:abstractNum w:abstractNumId="8">
    <w:nsid w:val="0D052A14"/>
    <w:multiLevelType w:val="hybridMultilevel"/>
    <w:tmpl w:val="E4EE2F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D29166C"/>
    <w:multiLevelType w:val="singleLevel"/>
    <w:tmpl w:val="8766F2B0"/>
    <w:lvl w:ilvl="0">
      <w:start w:val="1"/>
      <w:numFmt w:val="upperLetter"/>
      <w:pStyle w:val="LetterTitl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0">
    <w:nsid w:val="0DB16644"/>
    <w:multiLevelType w:val="hybridMultilevel"/>
    <w:tmpl w:val="2376E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3D98"/>
    <w:multiLevelType w:val="hybridMultilevel"/>
    <w:tmpl w:val="58CE704A"/>
    <w:lvl w:ilvl="0" w:tplc="BB3205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FBC509D"/>
    <w:multiLevelType w:val="multilevel"/>
    <w:tmpl w:val="06F09ED6"/>
    <w:lvl w:ilvl="0">
      <w:start w:val="1"/>
      <w:numFmt w:val="upperLetter"/>
      <w:pStyle w:val="annex1"/>
      <w:lvlText w:val="Annex 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nex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nnex4"/>
      <w:lvlText w:val="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nnex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NNE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nne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nne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13">
    <w:nsid w:val="1049711A"/>
    <w:multiLevelType w:val="multilevel"/>
    <w:tmpl w:val="C7327CE6"/>
    <w:lvl w:ilvl="0">
      <w:start w:val="1"/>
      <w:numFmt w:val="none"/>
      <w:pStyle w:val="Aim"/>
      <w:lvlText w:val="Aim: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b/>
        <w:i w:val="0"/>
        <w:color w:val="auto"/>
        <w:sz w:val="20"/>
        <w:szCs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1DE2C06"/>
    <w:multiLevelType w:val="singleLevel"/>
    <w:tmpl w:val="FA5C1DD8"/>
    <w:lvl w:ilvl="0">
      <w:start w:val="1"/>
      <w:numFmt w:val="bullet"/>
      <w:pStyle w:val="BULL3"/>
      <w:lvlText w:val=""/>
      <w:lvlJc w:val="left"/>
      <w:pPr>
        <w:tabs>
          <w:tab w:val="num" w:pos="2880"/>
        </w:tabs>
        <w:ind w:left="2880" w:hanging="648"/>
      </w:pPr>
      <w:rPr>
        <w:rFonts w:ascii="Symbol" w:hAnsi="Symbol" w:hint="default"/>
        <w:b w:val="0"/>
        <w:i w:val="0"/>
        <w:sz w:val="22"/>
      </w:rPr>
    </w:lvl>
  </w:abstractNum>
  <w:abstractNum w:abstractNumId="15">
    <w:nsid w:val="130E253B"/>
    <w:multiLevelType w:val="hybridMultilevel"/>
    <w:tmpl w:val="293EA3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6422065"/>
    <w:multiLevelType w:val="hybridMultilevel"/>
    <w:tmpl w:val="E06A0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6E50BBB"/>
    <w:multiLevelType w:val="hybridMultilevel"/>
    <w:tmpl w:val="E94241D2"/>
    <w:lvl w:ilvl="0" w:tplc="87E04350">
      <w:start w:val="1"/>
      <w:numFmt w:val="bullet"/>
      <w:pStyle w:val="Para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196E4D6A"/>
    <w:multiLevelType w:val="singleLevel"/>
    <w:tmpl w:val="71426A16"/>
    <w:lvl w:ilvl="0">
      <w:start w:val="1"/>
      <w:numFmt w:val="bullet"/>
      <w:pStyle w:val="BULL4"/>
      <w:lvlText w:val=""/>
      <w:lvlJc w:val="left"/>
      <w:pPr>
        <w:tabs>
          <w:tab w:val="num" w:pos="3456"/>
        </w:tabs>
        <w:ind w:left="34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19">
    <w:nsid w:val="1DCA02BC"/>
    <w:multiLevelType w:val="hybridMultilevel"/>
    <w:tmpl w:val="245C36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07726F0"/>
    <w:multiLevelType w:val="hybridMultilevel"/>
    <w:tmpl w:val="CF269596"/>
    <w:lvl w:ilvl="0" w:tplc="9064D7A8">
      <w:start w:val="1"/>
      <w:numFmt w:val="lowerRoman"/>
      <w:pStyle w:val="Para3"/>
      <w:lvlText w:val="(%1)"/>
      <w:lvlJc w:val="left"/>
      <w:pPr>
        <w:tabs>
          <w:tab w:val="num" w:pos="2234"/>
        </w:tabs>
        <w:ind w:left="2234" w:hanging="578"/>
      </w:pPr>
      <w:rPr>
        <w:rFonts w:hint="default"/>
      </w:rPr>
    </w:lvl>
    <w:lvl w:ilvl="1" w:tplc="0668367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C8307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3CC10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065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14718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06A6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BA75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808DEC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209E73F7"/>
    <w:multiLevelType w:val="hybridMultilevel"/>
    <w:tmpl w:val="2334EA6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28865267"/>
    <w:multiLevelType w:val="hybridMultilevel"/>
    <w:tmpl w:val="B914DC2C"/>
    <w:lvl w:ilvl="0" w:tplc="040C0001">
      <w:start w:val="1"/>
      <w:numFmt w:val="bullet"/>
      <w:pStyle w:val="para4"/>
      <w:lvlText w:val=""/>
      <w:lvlJc w:val="left"/>
      <w:pPr>
        <w:tabs>
          <w:tab w:val="num" w:pos="1984"/>
        </w:tabs>
        <w:ind w:left="2551" w:hanging="283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tabs>
          <w:tab w:val="num" w:pos="3992"/>
        </w:tabs>
        <w:ind w:left="39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712"/>
        </w:tabs>
        <w:ind w:left="47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5432"/>
        </w:tabs>
        <w:ind w:left="54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6152"/>
        </w:tabs>
        <w:ind w:left="61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872"/>
        </w:tabs>
        <w:ind w:left="68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592"/>
        </w:tabs>
        <w:ind w:left="75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8312"/>
        </w:tabs>
        <w:ind w:left="83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9032"/>
        </w:tabs>
        <w:ind w:left="9032" w:hanging="360"/>
      </w:pPr>
      <w:rPr>
        <w:rFonts w:ascii="Wingdings" w:hAnsi="Wingdings" w:hint="default"/>
      </w:rPr>
    </w:lvl>
  </w:abstractNum>
  <w:abstractNum w:abstractNumId="23">
    <w:nsid w:val="2ADA34F7"/>
    <w:multiLevelType w:val="hybridMultilevel"/>
    <w:tmpl w:val="463AB2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CAE4633"/>
    <w:multiLevelType w:val="hybridMultilevel"/>
    <w:tmpl w:val="98464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D0C6011"/>
    <w:multiLevelType w:val="hybridMultilevel"/>
    <w:tmpl w:val="7E6E9EA2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E930599"/>
    <w:multiLevelType w:val="hybridMultilevel"/>
    <w:tmpl w:val="F9164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4B369FB"/>
    <w:multiLevelType w:val="hybridMultilevel"/>
    <w:tmpl w:val="13DE9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4CF2315"/>
    <w:multiLevelType w:val="singleLevel"/>
    <w:tmpl w:val="C7B61818"/>
    <w:lvl w:ilvl="0">
      <w:start w:val="1"/>
      <w:numFmt w:val="bullet"/>
      <w:pStyle w:val="BULL1"/>
      <w:lvlText w:val=""/>
      <w:lvlJc w:val="left"/>
      <w:pPr>
        <w:tabs>
          <w:tab w:val="num" w:pos="1656"/>
        </w:tabs>
        <w:ind w:left="1656" w:hanging="576"/>
      </w:pPr>
      <w:rPr>
        <w:rFonts w:ascii="Symbol" w:hAnsi="Symbol" w:hint="default"/>
        <w:b w:val="0"/>
        <w:i w:val="0"/>
        <w:sz w:val="22"/>
      </w:rPr>
    </w:lvl>
  </w:abstractNum>
  <w:abstractNum w:abstractNumId="29">
    <w:nsid w:val="360A4F91"/>
    <w:multiLevelType w:val="hybridMultilevel"/>
    <w:tmpl w:val="441C36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ADC534B"/>
    <w:multiLevelType w:val="hybridMultilevel"/>
    <w:tmpl w:val="D4F083F2"/>
    <w:lvl w:ilvl="0" w:tplc="89667CF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C1A6DA8"/>
    <w:multiLevelType w:val="hybridMultilevel"/>
    <w:tmpl w:val="4FDE76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CFA1223"/>
    <w:multiLevelType w:val="hybridMultilevel"/>
    <w:tmpl w:val="18E43308"/>
    <w:lvl w:ilvl="0" w:tplc="DF80B65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D92455C"/>
    <w:multiLevelType w:val="hybridMultilevel"/>
    <w:tmpl w:val="5906D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F473933"/>
    <w:multiLevelType w:val="hybridMultilevel"/>
    <w:tmpl w:val="3850E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F9D1E2A"/>
    <w:multiLevelType w:val="hybridMultilevel"/>
    <w:tmpl w:val="F79CD938"/>
    <w:lvl w:ilvl="0" w:tplc="C68221AC">
      <w:start w:val="1"/>
      <w:numFmt w:val="bullet"/>
      <w:pStyle w:val="listepuce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>
    <w:nsid w:val="45910E4D"/>
    <w:multiLevelType w:val="hybridMultilevel"/>
    <w:tmpl w:val="9CF2807A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48E70486"/>
    <w:multiLevelType w:val="hybridMultilevel"/>
    <w:tmpl w:val="71B47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0BB5BDB"/>
    <w:multiLevelType w:val="multilevel"/>
    <w:tmpl w:val="E51C1B2E"/>
    <w:lvl w:ilvl="0">
      <w:start w:val="1"/>
      <w:numFmt w:val="upperLetter"/>
      <w:pStyle w:val="Annex10"/>
      <w:lvlText w:val="Annex %1"/>
      <w:lvlJc w:val="left"/>
      <w:pPr>
        <w:tabs>
          <w:tab w:val="num" w:pos="2880"/>
        </w:tabs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1">
      <w:start w:val="1"/>
      <w:numFmt w:val="decimal"/>
      <w:pStyle w:val="Annex20"/>
      <w:lvlText w:val="Annex %1-%2."/>
      <w:lvlJc w:val="left"/>
      <w:pPr>
        <w:tabs>
          <w:tab w:val="num" w:pos="2520"/>
        </w:tabs>
        <w:ind w:left="360" w:hanging="360"/>
      </w:pPr>
      <w:rPr>
        <w:rFonts w:ascii="Times New Roman" w:hAnsi="Times New Roman" w:cs="Times New Roman" w:hint="default"/>
        <w:b/>
        <w:bCs/>
        <w:i w:val="0"/>
        <w:iCs w:val="0"/>
        <w:sz w:val="32"/>
        <w:szCs w:val="32"/>
        <w:u w:val="none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1080"/>
      </w:pPr>
      <w:rPr>
        <w:rFonts w:hint="default"/>
        <w:b/>
        <w:i w:val="0"/>
        <w:sz w:val="32"/>
        <w:szCs w:val="32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  <w:b w:val="0"/>
        <w:i w:val="0"/>
        <w:sz w:val="30"/>
        <w:szCs w:val="3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  <w:b w:val="0"/>
        <w:i w:val="0"/>
        <w:sz w:val="28"/>
        <w:szCs w:val="28"/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440" w:hanging="1440"/>
      </w:pPr>
      <w:rPr>
        <w:rFonts w:hint="default"/>
        <w:b w:val="0"/>
        <w:i w:val="0"/>
        <w:sz w:val="26"/>
        <w:szCs w:val="26"/>
        <w:u w:val="none"/>
      </w:rPr>
    </w:lvl>
    <w:lvl w:ilvl="6">
      <w:start w:val="1"/>
      <w:numFmt w:val="upperLetter"/>
      <w:lvlText w:val="Annexs %7"/>
      <w:lvlJc w:val="left"/>
      <w:pPr>
        <w:tabs>
          <w:tab w:val="num" w:pos="2160"/>
        </w:tabs>
        <w:ind w:left="1800" w:hanging="1800"/>
      </w:pPr>
      <w:rPr>
        <w:rFonts w:ascii="Times New Roman" w:hAnsi="Times New Roman" w:cs="Times New Roman" w:hint="default"/>
        <w:b w:val="0"/>
        <w:bCs/>
        <w:i w:val="0"/>
        <w:iCs w:val="0"/>
        <w:sz w:val="32"/>
        <w:szCs w:val="32"/>
        <w:u w:val="none"/>
      </w:rPr>
    </w:lvl>
    <w:lvl w:ilvl="7">
      <w:start w:val="1"/>
      <w:numFmt w:val="decimal"/>
      <w:lvlText w:val="Annex %7-%8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Times New Roman" w:hint="default"/>
        <w:b w:val="0"/>
        <w:bCs w:val="0"/>
        <w:i w:val="0"/>
        <w:iCs w:val="0"/>
        <w:sz w:val="32"/>
        <w:szCs w:val="32"/>
        <w:u w:val="single"/>
      </w:rPr>
    </w:lvl>
    <w:lvl w:ilvl="8">
      <w:start w:val="1"/>
      <w:numFmt w:val="decimal"/>
      <w:lvlRestart w:val="2"/>
      <w:lvlText w:val="%2.%9"/>
      <w:lvlJc w:val="left"/>
      <w:pPr>
        <w:tabs>
          <w:tab w:val="num" w:pos="1800"/>
        </w:tabs>
        <w:ind w:left="1800" w:hanging="1800"/>
      </w:pPr>
      <w:rPr>
        <w:rFonts w:hint="default"/>
        <w:b/>
        <w:bCs/>
        <w:u w:val="single"/>
      </w:rPr>
    </w:lvl>
  </w:abstractNum>
  <w:abstractNum w:abstractNumId="39">
    <w:nsid w:val="52BC4D25"/>
    <w:multiLevelType w:val="hybridMultilevel"/>
    <w:tmpl w:val="79263A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2CC2A65"/>
    <w:multiLevelType w:val="hybridMultilevel"/>
    <w:tmpl w:val="2048B1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35E15D2"/>
    <w:multiLevelType w:val="hybridMultilevel"/>
    <w:tmpl w:val="A5F077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62331DF"/>
    <w:multiLevelType w:val="hybridMultilevel"/>
    <w:tmpl w:val="E4A06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591E2E0B"/>
    <w:multiLevelType w:val="hybridMultilevel"/>
    <w:tmpl w:val="F6408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32091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962577D"/>
    <w:multiLevelType w:val="hybridMultilevel"/>
    <w:tmpl w:val="C17ADCE8"/>
    <w:lvl w:ilvl="0" w:tplc="24F2AF42">
      <w:start w:val="1"/>
      <w:numFmt w:val="decimal"/>
      <w:pStyle w:val="Para1C"/>
      <w:lvlText w:val="(%1)"/>
      <w:lvlJc w:val="left"/>
      <w:pPr>
        <w:tabs>
          <w:tab w:val="num" w:pos="1786"/>
        </w:tabs>
        <w:ind w:left="1786" w:hanging="1077"/>
      </w:pPr>
      <w:rPr>
        <w:rFonts w:hint="default"/>
      </w:rPr>
    </w:lvl>
    <w:lvl w:ilvl="1" w:tplc="6D360AD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32AABC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DC92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21ECC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0C72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0E1C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1E2205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5B0C1C64"/>
    <w:multiLevelType w:val="multilevel"/>
    <w:tmpl w:val="C79655E6"/>
    <w:lvl w:ilvl="0">
      <w:start w:val="1"/>
      <w:numFmt w:val="decimal"/>
      <w:pStyle w:val="Heading1"/>
      <w:lvlText w:val="%1.  "/>
      <w:lvlJc w:val="left"/>
      <w:pPr>
        <w:tabs>
          <w:tab w:val="num" w:pos="432"/>
        </w:tabs>
        <w:ind w:left="0" w:firstLine="0"/>
      </w:pPr>
      <w:rPr>
        <w:rFonts w:ascii="Arial" w:hAnsi="Arial" w:hint="default"/>
        <w:b/>
        <w:i w:val="0"/>
        <w:color w:val="0000FF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1364" w:hanging="1080"/>
      </w:pPr>
      <w:rPr>
        <w:rFonts w:ascii="Arial" w:hAnsi="Arial" w:hint="default"/>
        <w:b w:val="0"/>
        <w:i w:val="0"/>
        <w:color w:val="0000FF"/>
        <w:sz w:val="22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hint="default"/>
        <w:b w:val="0"/>
        <w:i w:val="0"/>
        <w:color w:val="0000FF"/>
        <w:sz w:val="22"/>
      </w:rPr>
    </w:lvl>
    <w:lvl w:ilvl="6">
      <w:start w:val="1"/>
      <w:numFmt w:val="decimal"/>
      <w:lvlRestart w:val="0"/>
      <w:pStyle w:val="Para1"/>
      <w:lvlText w:val="(%7)"/>
      <w:lvlJc w:val="left"/>
      <w:pPr>
        <w:tabs>
          <w:tab w:val="num" w:pos="1280"/>
        </w:tabs>
        <w:ind w:left="1280" w:hanging="1080"/>
      </w:pPr>
      <w:rPr>
        <w:rFonts w:ascii="Arial" w:hAnsi="Arial" w:hint="default"/>
        <w:b w:val="0"/>
        <w:i w:val="0"/>
        <w:color w:val="000000"/>
        <w:sz w:val="20"/>
      </w:rPr>
    </w:lvl>
    <w:lvl w:ilvl="7">
      <w:start w:val="1"/>
      <w:numFmt w:val="lowerLetter"/>
      <w:lvlText w:val="(%8)"/>
      <w:lvlJc w:val="left"/>
      <w:pPr>
        <w:tabs>
          <w:tab w:val="num" w:pos="1576"/>
        </w:tabs>
        <w:ind w:left="1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lowerRoman"/>
      <w:pStyle w:val="Para2-no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 w:hint="default"/>
        <w:b w:val="0"/>
        <w:i w:val="0"/>
        <w:color w:val="000000"/>
        <w:sz w:val="20"/>
      </w:rPr>
    </w:lvl>
  </w:abstractNum>
  <w:abstractNum w:abstractNumId="46">
    <w:nsid w:val="62065D0F"/>
    <w:multiLevelType w:val="multilevel"/>
    <w:tmpl w:val="4C6425A8"/>
    <w:lvl w:ilvl="0">
      <w:start w:val="1"/>
      <w:numFmt w:val="decimal"/>
      <w:pStyle w:val="appendix1"/>
      <w:lvlText w:val="Appendix %1"/>
      <w:lvlJc w:val="left"/>
      <w:pPr>
        <w:ind w:left="0" w:firstLine="0"/>
      </w:pPr>
      <w:rPr>
        <w:rFonts w:ascii="Arial" w:hAnsi="Arial"/>
        <w:b/>
        <w:i w:val="0"/>
        <w:sz w:val="28"/>
      </w:rPr>
    </w:lvl>
    <w:lvl w:ilvl="1">
      <w:start w:val="1"/>
      <w:numFmt w:val="decimal"/>
      <w:pStyle w:val="appendix2"/>
      <w:lvlText w:val="AP%1.%2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2">
      <w:start w:val="1"/>
      <w:numFmt w:val="decimal"/>
      <w:pStyle w:val="appendix3"/>
      <w:lvlText w:val="AP%1.%2.%3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3">
      <w:start w:val="1"/>
      <w:numFmt w:val="decimal"/>
      <w:pStyle w:val="appendix4"/>
      <w:lvlText w:val="AP%1.%2.%3.%4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4">
      <w:start w:val="1"/>
      <w:numFmt w:val="decimal"/>
      <w:pStyle w:val="appendix5"/>
      <w:lvlText w:val="AP%1.%2.%3.%4.%5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5">
      <w:start w:val="1"/>
      <w:numFmt w:val="decimal"/>
      <w:pStyle w:val="appendix6"/>
      <w:lvlText w:val="AP%1.%2.%3.%4.%5.%6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2"/>
      </w:rPr>
    </w:lvl>
    <w:lvl w:ilvl="6">
      <w:start w:val="1"/>
      <w:numFmt w:val="decimal"/>
      <w:pStyle w:val="APPENDIXTEXT"/>
      <w:lvlText w:val="(%7)"/>
      <w:lvlJc w:val="left"/>
      <w:pPr>
        <w:tabs>
          <w:tab w:val="num" w:pos="1080"/>
        </w:tabs>
        <w:ind w:left="1080" w:hanging="1080"/>
      </w:pPr>
      <w:rPr>
        <w:rFonts w:ascii="Arial" w:hAnsi="Arial"/>
        <w:b w:val="0"/>
        <w:i w:val="0"/>
        <w:sz w:val="20"/>
      </w:rPr>
    </w:lvl>
    <w:lvl w:ilvl="7">
      <w:start w:val="1"/>
      <w:numFmt w:val="lowerLetter"/>
      <w:pStyle w:val="appendixsub"/>
      <w:lvlText w:val="(%8)"/>
      <w:lvlJc w:val="left"/>
      <w:pPr>
        <w:tabs>
          <w:tab w:val="num" w:pos="1656"/>
        </w:tabs>
        <w:ind w:left="1656" w:hanging="576"/>
      </w:pPr>
      <w:rPr>
        <w:rFonts w:ascii="Arial" w:hAnsi="Arial"/>
        <w:b w:val="0"/>
        <w:i w:val="0"/>
        <w:sz w:val="20"/>
      </w:rPr>
    </w:lvl>
    <w:lvl w:ilvl="8">
      <w:start w:val="1"/>
      <w:numFmt w:val="lowerRoman"/>
      <w:pStyle w:val="appendix2sub"/>
      <w:lvlText w:val="(%9)"/>
      <w:lvlJc w:val="left"/>
      <w:pPr>
        <w:tabs>
          <w:tab w:val="num" w:pos="2232"/>
        </w:tabs>
        <w:ind w:left="2232" w:hanging="576"/>
      </w:pPr>
      <w:rPr>
        <w:rFonts w:ascii="Arial" w:hAnsi="Arial"/>
        <w:b w:val="0"/>
        <w:i w:val="0"/>
        <w:sz w:val="20"/>
      </w:rPr>
    </w:lvl>
  </w:abstractNum>
  <w:abstractNum w:abstractNumId="47">
    <w:nsid w:val="63E4725F"/>
    <w:multiLevelType w:val="singleLevel"/>
    <w:tmpl w:val="1D580972"/>
    <w:lvl w:ilvl="0">
      <w:start w:val="1"/>
      <w:numFmt w:val="bullet"/>
      <w:pStyle w:val="BULL2"/>
      <w:lvlText w:val=""/>
      <w:lvlJc w:val="left"/>
      <w:pPr>
        <w:tabs>
          <w:tab w:val="num" w:pos="2232"/>
        </w:tabs>
        <w:ind w:left="2232" w:hanging="576"/>
      </w:pPr>
      <w:rPr>
        <w:rFonts w:ascii="Symbol" w:hAnsi="Symbol" w:hint="default"/>
        <w:b w:val="0"/>
        <w:i w:val="0"/>
        <w:sz w:val="22"/>
      </w:rPr>
    </w:lvl>
  </w:abstractNum>
  <w:abstractNum w:abstractNumId="48">
    <w:nsid w:val="67D1186A"/>
    <w:multiLevelType w:val="hybridMultilevel"/>
    <w:tmpl w:val="9FE47318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>
    <w:nsid w:val="68D92347"/>
    <w:multiLevelType w:val="hybridMultilevel"/>
    <w:tmpl w:val="151AF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C293FAE"/>
    <w:multiLevelType w:val="hybridMultilevel"/>
    <w:tmpl w:val="76E01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C33286A"/>
    <w:multiLevelType w:val="hybridMultilevel"/>
    <w:tmpl w:val="6538A796"/>
    <w:lvl w:ilvl="0" w:tplc="A3A8D1FA">
      <w:start w:val="1"/>
      <w:numFmt w:val="bullet"/>
      <w:pStyle w:val="Para3C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2">
    <w:nsid w:val="6C857179"/>
    <w:multiLevelType w:val="hybridMultilevel"/>
    <w:tmpl w:val="04CC44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295105F"/>
    <w:multiLevelType w:val="hybridMultilevel"/>
    <w:tmpl w:val="8378FE38"/>
    <w:lvl w:ilvl="0" w:tplc="301C13DE">
      <w:start w:val="1"/>
      <w:numFmt w:val="bullet"/>
      <w:pStyle w:val="Para2C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65723FFA" w:tentative="1">
      <w:start w:val="1"/>
      <w:numFmt w:val="lowerRoman"/>
      <w:lvlText w:val="%3."/>
      <w:lvlJc w:val="right"/>
      <w:pPr>
        <w:ind w:left="3237" w:hanging="180"/>
      </w:pPr>
    </w:lvl>
    <w:lvl w:ilvl="3" w:tplc="DEEEEF58" w:tentative="1">
      <w:start w:val="1"/>
      <w:numFmt w:val="decimal"/>
      <w:lvlText w:val="%4."/>
      <w:lvlJc w:val="left"/>
      <w:pPr>
        <w:ind w:left="3957" w:hanging="360"/>
      </w:pPr>
    </w:lvl>
    <w:lvl w:ilvl="4" w:tplc="A3B4D30C" w:tentative="1">
      <w:start w:val="1"/>
      <w:numFmt w:val="lowerLetter"/>
      <w:lvlText w:val="%5."/>
      <w:lvlJc w:val="left"/>
      <w:pPr>
        <w:ind w:left="4677" w:hanging="360"/>
      </w:pPr>
    </w:lvl>
    <w:lvl w:ilvl="5" w:tplc="346465A4" w:tentative="1">
      <w:start w:val="1"/>
      <w:numFmt w:val="lowerRoman"/>
      <w:lvlText w:val="%6."/>
      <w:lvlJc w:val="right"/>
      <w:pPr>
        <w:ind w:left="5397" w:hanging="180"/>
      </w:pPr>
    </w:lvl>
    <w:lvl w:ilvl="6" w:tplc="E0CC9760" w:tentative="1">
      <w:start w:val="1"/>
      <w:numFmt w:val="decimal"/>
      <w:lvlText w:val="%7."/>
      <w:lvlJc w:val="left"/>
      <w:pPr>
        <w:ind w:left="6117" w:hanging="360"/>
      </w:pPr>
    </w:lvl>
    <w:lvl w:ilvl="7" w:tplc="D40C544C">
      <w:start w:val="1"/>
      <w:numFmt w:val="lowerLetter"/>
      <w:lvlText w:val="%8."/>
      <w:lvlJc w:val="left"/>
      <w:pPr>
        <w:ind w:left="6837" w:hanging="360"/>
      </w:pPr>
    </w:lvl>
    <w:lvl w:ilvl="8" w:tplc="47B669DE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54">
    <w:nsid w:val="767D5E49"/>
    <w:multiLevelType w:val="hybridMultilevel"/>
    <w:tmpl w:val="8A4AB20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>
    <w:nsid w:val="7B87419A"/>
    <w:multiLevelType w:val="hybridMultilevel"/>
    <w:tmpl w:val="DBC47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FE12DD9"/>
    <w:multiLevelType w:val="hybridMultilevel"/>
    <w:tmpl w:val="2CC84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6"/>
  </w:num>
  <w:num w:numId="3">
    <w:abstractNumId w:val="6"/>
  </w:num>
  <w:num w:numId="4">
    <w:abstractNumId w:val="28"/>
  </w:num>
  <w:num w:numId="5">
    <w:abstractNumId w:val="47"/>
  </w:num>
  <w:num w:numId="6">
    <w:abstractNumId w:val="14"/>
  </w:num>
  <w:num w:numId="7">
    <w:abstractNumId w:val="18"/>
  </w:num>
  <w:num w:numId="8">
    <w:abstractNumId w:val="38"/>
  </w:num>
  <w:num w:numId="9">
    <w:abstractNumId w:val="45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2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9"/>
  </w:num>
  <w:num w:numId="18">
    <w:abstractNumId w:val="4"/>
  </w:num>
  <w:num w:numId="19">
    <w:abstractNumId w:val="22"/>
  </w:num>
  <w:num w:numId="20">
    <w:abstractNumId w:val="44"/>
  </w:num>
  <w:num w:numId="21">
    <w:abstractNumId w:val="53"/>
  </w:num>
  <w:num w:numId="22">
    <w:abstractNumId w:val="51"/>
  </w:num>
  <w:num w:numId="23">
    <w:abstractNumId w:val="17"/>
  </w:num>
  <w:num w:numId="24">
    <w:abstractNumId w:val="5"/>
  </w:num>
  <w:num w:numId="25">
    <w:abstractNumId w:val="54"/>
  </w:num>
  <w:num w:numId="26">
    <w:abstractNumId w:val="35"/>
  </w:num>
  <w:num w:numId="27">
    <w:abstractNumId w:val="7"/>
  </w:num>
  <w:num w:numId="28">
    <w:abstractNumId w:val="43"/>
  </w:num>
  <w:num w:numId="29">
    <w:abstractNumId w:val="39"/>
  </w:num>
  <w:num w:numId="30">
    <w:abstractNumId w:val="33"/>
  </w:num>
  <w:num w:numId="31">
    <w:abstractNumId w:val="41"/>
  </w:num>
  <w:num w:numId="32">
    <w:abstractNumId w:val="19"/>
  </w:num>
  <w:num w:numId="33">
    <w:abstractNumId w:val="34"/>
  </w:num>
  <w:num w:numId="34">
    <w:abstractNumId w:val="15"/>
  </w:num>
  <w:num w:numId="35">
    <w:abstractNumId w:val="48"/>
  </w:num>
  <w:num w:numId="36">
    <w:abstractNumId w:val="10"/>
  </w:num>
  <w:num w:numId="37">
    <w:abstractNumId w:val="21"/>
  </w:num>
  <w:num w:numId="38">
    <w:abstractNumId w:val="31"/>
  </w:num>
  <w:num w:numId="39">
    <w:abstractNumId w:val="27"/>
  </w:num>
  <w:num w:numId="40">
    <w:abstractNumId w:val="36"/>
  </w:num>
  <w:num w:numId="41">
    <w:abstractNumId w:val="50"/>
  </w:num>
  <w:num w:numId="42">
    <w:abstractNumId w:val="55"/>
  </w:num>
  <w:num w:numId="43">
    <w:abstractNumId w:val="56"/>
  </w:num>
  <w:num w:numId="4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3"/>
  </w:num>
  <w:num w:numId="46">
    <w:abstractNumId w:val="42"/>
  </w:num>
  <w:num w:numId="47">
    <w:abstractNumId w:val="24"/>
  </w:num>
  <w:num w:numId="48">
    <w:abstractNumId w:val="37"/>
  </w:num>
  <w:num w:numId="49">
    <w:abstractNumId w:val="45"/>
  </w:num>
  <w:num w:numId="50">
    <w:abstractNumId w:val="45"/>
  </w:num>
  <w:num w:numId="51">
    <w:abstractNumId w:val="45"/>
  </w:num>
  <w:num w:numId="52">
    <w:abstractNumId w:val="44"/>
  </w:num>
  <w:num w:numId="53">
    <w:abstractNumId w:val="44"/>
  </w:num>
  <w:num w:numId="54">
    <w:abstractNumId w:val="45"/>
  </w:num>
  <w:num w:numId="55">
    <w:abstractNumId w:val="26"/>
  </w:num>
  <w:num w:numId="56">
    <w:abstractNumId w:val="52"/>
  </w:num>
  <w:num w:numId="57">
    <w:abstractNumId w:val="29"/>
  </w:num>
  <w:num w:numId="58">
    <w:abstractNumId w:val="16"/>
  </w:num>
  <w:num w:numId="59">
    <w:abstractNumId w:val="40"/>
  </w:num>
  <w:num w:numId="6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5"/>
  </w:num>
  <w:num w:numId="62">
    <w:abstractNumId w:val="30"/>
  </w:num>
  <w:num w:numId="63">
    <w:abstractNumId w:val="32"/>
  </w:num>
  <w:num w:numId="64">
    <w:abstractNumId w:val="25"/>
  </w:num>
  <w:num w:numId="65">
    <w:abstractNumId w:val="45"/>
  </w:num>
  <w:num w:numId="66">
    <w:abstractNumId w:val="8"/>
  </w:num>
  <w:num w:numId="67">
    <w:abstractNumId w:val="49"/>
  </w:num>
  <w:num w:numId="68">
    <w:abstractNumId w:val="45"/>
  </w:num>
  <w:num w:numId="69">
    <w:abstractNumId w:val="11"/>
  </w:num>
  <w:numIdMacAtCleanup w:val="5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User">
    <w15:presenceInfo w15:providerId="None" w15:userId="Windows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trackRevisions/>
  <w:defaultTabStop w:val="720"/>
  <w:hyphenationZone w:val="425"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90"/>
    <w:rsid w:val="0000198A"/>
    <w:rsid w:val="000020B2"/>
    <w:rsid w:val="0000336C"/>
    <w:rsid w:val="000049CB"/>
    <w:rsid w:val="0000589D"/>
    <w:rsid w:val="000061BB"/>
    <w:rsid w:val="00007E2A"/>
    <w:rsid w:val="00012D42"/>
    <w:rsid w:val="000152C5"/>
    <w:rsid w:val="00016757"/>
    <w:rsid w:val="00020496"/>
    <w:rsid w:val="00020E7C"/>
    <w:rsid w:val="00020EE2"/>
    <w:rsid w:val="00021873"/>
    <w:rsid w:val="000231B4"/>
    <w:rsid w:val="00026649"/>
    <w:rsid w:val="0003314D"/>
    <w:rsid w:val="00033254"/>
    <w:rsid w:val="00037C86"/>
    <w:rsid w:val="00040038"/>
    <w:rsid w:val="0004043B"/>
    <w:rsid w:val="0004283A"/>
    <w:rsid w:val="00043624"/>
    <w:rsid w:val="00044CA5"/>
    <w:rsid w:val="0005078C"/>
    <w:rsid w:val="000518B2"/>
    <w:rsid w:val="000540DC"/>
    <w:rsid w:val="00057C68"/>
    <w:rsid w:val="00070D6E"/>
    <w:rsid w:val="00072499"/>
    <w:rsid w:val="000736DA"/>
    <w:rsid w:val="000737F7"/>
    <w:rsid w:val="0007714E"/>
    <w:rsid w:val="000778EA"/>
    <w:rsid w:val="000779EE"/>
    <w:rsid w:val="00081B1D"/>
    <w:rsid w:val="000831AF"/>
    <w:rsid w:val="00083469"/>
    <w:rsid w:val="00085C38"/>
    <w:rsid w:val="00086D64"/>
    <w:rsid w:val="00090DE1"/>
    <w:rsid w:val="00091DF9"/>
    <w:rsid w:val="00093159"/>
    <w:rsid w:val="00093189"/>
    <w:rsid w:val="00094A76"/>
    <w:rsid w:val="00094B56"/>
    <w:rsid w:val="00095198"/>
    <w:rsid w:val="000962EB"/>
    <w:rsid w:val="00097FCB"/>
    <w:rsid w:val="000A091B"/>
    <w:rsid w:val="000A0E7A"/>
    <w:rsid w:val="000A1666"/>
    <w:rsid w:val="000A2899"/>
    <w:rsid w:val="000A2990"/>
    <w:rsid w:val="000A2AC5"/>
    <w:rsid w:val="000A37AA"/>
    <w:rsid w:val="000A671B"/>
    <w:rsid w:val="000A76EB"/>
    <w:rsid w:val="000A7C36"/>
    <w:rsid w:val="000B11C9"/>
    <w:rsid w:val="000B22AE"/>
    <w:rsid w:val="000B434A"/>
    <w:rsid w:val="000C0E5D"/>
    <w:rsid w:val="000C0E9D"/>
    <w:rsid w:val="000C1207"/>
    <w:rsid w:val="000C1444"/>
    <w:rsid w:val="000C2558"/>
    <w:rsid w:val="000C2BC3"/>
    <w:rsid w:val="000C3EF2"/>
    <w:rsid w:val="000C4189"/>
    <w:rsid w:val="000C4FFA"/>
    <w:rsid w:val="000C5DEF"/>
    <w:rsid w:val="000C63A4"/>
    <w:rsid w:val="000D180A"/>
    <w:rsid w:val="000D2174"/>
    <w:rsid w:val="000D23B8"/>
    <w:rsid w:val="000D278F"/>
    <w:rsid w:val="000D533E"/>
    <w:rsid w:val="000D7B6A"/>
    <w:rsid w:val="000E3496"/>
    <w:rsid w:val="000E478A"/>
    <w:rsid w:val="000F36B6"/>
    <w:rsid w:val="000F402F"/>
    <w:rsid w:val="000F4BF5"/>
    <w:rsid w:val="000F7437"/>
    <w:rsid w:val="000F7800"/>
    <w:rsid w:val="001001E1"/>
    <w:rsid w:val="0010076E"/>
    <w:rsid w:val="0010216F"/>
    <w:rsid w:val="00103F6D"/>
    <w:rsid w:val="00107C2F"/>
    <w:rsid w:val="00110332"/>
    <w:rsid w:val="00110586"/>
    <w:rsid w:val="00114949"/>
    <w:rsid w:val="00116005"/>
    <w:rsid w:val="00124080"/>
    <w:rsid w:val="00131B74"/>
    <w:rsid w:val="001320D1"/>
    <w:rsid w:val="001332CF"/>
    <w:rsid w:val="00134DC9"/>
    <w:rsid w:val="00140529"/>
    <w:rsid w:val="00141362"/>
    <w:rsid w:val="001417BA"/>
    <w:rsid w:val="00142495"/>
    <w:rsid w:val="00143980"/>
    <w:rsid w:val="0014570A"/>
    <w:rsid w:val="0014646F"/>
    <w:rsid w:val="001513A2"/>
    <w:rsid w:val="001517B9"/>
    <w:rsid w:val="00152223"/>
    <w:rsid w:val="0015386A"/>
    <w:rsid w:val="00154928"/>
    <w:rsid w:val="00154C76"/>
    <w:rsid w:val="00156207"/>
    <w:rsid w:val="001568FE"/>
    <w:rsid w:val="00156E1C"/>
    <w:rsid w:val="00160E59"/>
    <w:rsid w:val="001615A1"/>
    <w:rsid w:val="00161B29"/>
    <w:rsid w:val="001623C1"/>
    <w:rsid w:val="00164119"/>
    <w:rsid w:val="00164355"/>
    <w:rsid w:val="0016707A"/>
    <w:rsid w:val="00167AB4"/>
    <w:rsid w:val="001700AC"/>
    <w:rsid w:val="00170233"/>
    <w:rsid w:val="00170388"/>
    <w:rsid w:val="00172326"/>
    <w:rsid w:val="0018000B"/>
    <w:rsid w:val="00181222"/>
    <w:rsid w:val="00181533"/>
    <w:rsid w:val="00181C52"/>
    <w:rsid w:val="00182856"/>
    <w:rsid w:val="001856D0"/>
    <w:rsid w:val="001932C1"/>
    <w:rsid w:val="00193438"/>
    <w:rsid w:val="001934E1"/>
    <w:rsid w:val="00194E0B"/>
    <w:rsid w:val="001953EE"/>
    <w:rsid w:val="001955C4"/>
    <w:rsid w:val="001A0116"/>
    <w:rsid w:val="001A02EB"/>
    <w:rsid w:val="001A0604"/>
    <w:rsid w:val="001A06CD"/>
    <w:rsid w:val="001A1324"/>
    <w:rsid w:val="001A1436"/>
    <w:rsid w:val="001A1EFA"/>
    <w:rsid w:val="001A3103"/>
    <w:rsid w:val="001A3A7D"/>
    <w:rsid w:val="001A4251"/>
    <w:rsid w:val="001A6FBB"/>
    <w:rsid w:val="001A70EA"/>
    <w:rsid w:val="001A7636"/>
    <w:rsid w:val="001A79E7"/>
    <w:rsid w:val="001B05A7"/>
    <w:rsid w:val="001B208C"/>
    <w:rsid w:val="001B50C0"/>
    <w:rsid w:val="001B515E"/>
    <w:rsid w:val="001C04BF"/>
    <w:rsid w:val="001C07F7"/>
    <w:rsid w:val="001C0F00"/>
    <w:rsid w:val="001C3444"/>
    <w:rsid w:val="001C51D3"/>
    <w:rsid w:val="001C5568"/>
    <w:rsid w:val="001C7DC3"/>
    <w:rsid w:val="001D1056"/>
    <w:rsid w:val="001D1446"/>
    <w:rsid w:val="001D284C"/>
    <w:rsid w:val="001D3436"/>
    <w:rsid w:val="001E0E89"/>
    <w:rsid w:val="001E1344"/>
    <w:rsid w:val="001E14E3"/>
    <w:rsid w:val="001E1BD8"/>
    <w:rsid w:val="001E1C61"/>
    <w:rsid w:val="001E2589"/>
    <w:rsid w:val="001E3C48"/>
    <w:rsid w:val="001E5FDA"/>
    <w:rsid w:val="001F3826"/>
    <w:rsid w:val="001F3E89"/>
    <w:rsid w:val="001F5553"/>
    <w:rsid w:val="001F5F98"/>
    <w:rsid w:val="001F7A5E"/>
    <w:rsid w:val="001F7D5F"/>
    <w:rsid w:val="001F7D73"/>
    <w:rsid w:val="00202CD6"/>
    <w:rsid w:val="002051DD"/>
    <w:rsid w:val="00205EE4"/>
    <w:rsid w:val="002102FA"/>
    <w:rsid w:val="002212BF"/>
    <w:rsid w:val="00221329"/>
    <w:rsid w:val="002213C6"/>
    <w:rsid w:val="0022409E"/>
    <w:rsid w:val="00226CD8"/>
    <w:rsid w:val="002270A5"/>
    <w:rsid w:val="00230038"/>
    <w:rsid w:val="00232282"/>
    <w:rsid w:val="00232965"/>
    <w:rsid w:val="002347CA"/>
    <w:rsid w:val="0023659F"/>
    <w:rsid w:val="002418FC"/>
    <w:rsid w:val="00243260"/>
    <w:rsid w:val="00243970"/>
    <w:rsid w:val="00243A03"/>
    <w:rsid w:val="00246FA0"/>
    <w:rsid w:val="00250A45"/>
    <w:rsid w:val="00251A77"/>
    <w:rsid w:val="00251F13"/>
    <w:rsid w:val="00253848"/>
    <w:rsid w:val="002538A4"/>
    <w:rsid w:val="002551C3"/>
    <w:rsid w:val="00255D49"/>
    <w:rsid w:val="002561C7"/>
    <w:rsid w:val="0025683E"/>
    <w:rsid w:val="00256B3E"/>
    <w:rsid w:val="00261294"/>
    <w:rsid w:val="00261A7F"/>
    <w:rsid w:val="00262499"/>
    <w:rsid w:val="0026420A"/>
    <w:rsid w:val="002642B9"/>
    <w:rsid w:val="002643A2"/>
    <w:rsid w:val="0026661A"/>
    <w:rsid w:val="00266642"/>
    <w:rsid w:val="002712E8"/>
    <w:rsid w:val="00272A7B"/>
    <w:rsid w:val="00273693"/>
    <w:rsid w:val="00274489"/>
    <w:rsid w:val="00275716"/>
    <w:rsid w:val="00275E57"/>
    <w:rsid w:val="002763C1"/>
    <w:rsid w:val="002774D1"/>
    <w:rsid w:val="00277775"/>
    <w:rsid w:val="002816DF"/>
    <w:rsid w:val="00281A22"/>
    <w:rsid w:val="002830AD"/>
    <w:rsid w:val="00284478"/>
    <w:rsid w:val="00286FAD"/>
    <w:rsid w:val="002870EF"/>
    <w:rsid w:val="00287F63"/>
    <w:rsid w:val="00292B9D"/>
    <w:rsid w:val="00294710"/>
    <w:rsid w:val="002A00F0"/>
    <w:rsid w:val="002A363A"/>
    <w:rsid w:val="002B06F0"/>
    <w:rsid w:val="002B1C30"/>
    <w:rsid w:val="002B2057"/>
    <w:rsid w:val="002B4F6D"/>
    <w:rsid w:val="002B7664"/>
    <w:rsid w:val="002C2011"/>
    <w:rsid w:val="002C38B8"/>
    <w:rsid w:val="002C3C06"/>
    <w:rsid w:val="002C7DEF"/>
    <w:rsid w:val="002D0D54"/>
    <w:rsid w:val="002D2D49"/>
    <w:rsid w:val="002D4698"/>
    <w:rsid w:val="002D4A65"/>
    <w:rsid w:val="002D6578"/>
    <w:rsid w:val="002E171E"/>
    <w:rsid w:val="002E22AF"/>
    <w:rsid w:val="002E2312"/>
    <w:rsid w:val="002E288A"/>
    <w:rsid w:val="002E3A42"/>
    <w:rsid w:val="002E4901"/>
    <w:rsid w:val="002E5AA5"/>
    <w:rsid w:val="002E7346"/>
    <w:rsid w:val="002E7C75"/>
    <w:rsid w:val="002F0BD3"/>
    <w:rsid w:val="002F210E"/>
    <w:rsid w:val="002F3D35"/>
    <w:rsid w:val="002F5244"/>
    <w:rsid w:val="002F52FE"/>
    <w:rsid w:val="002F6CA2"/>
    <w:rsid w:val="00301113"/>
    <w:rsid w:val="003013D8"/>
    <w:rsid w:val="003014B0"/>
    <w:rsid w:val="003014E6"/>
    <w:rsid w:val="003021C0"/>
    <w:rsid w:val="00302600"/>
    <w:rsid w:val="00305898"/>
    <w:rsid w:val="003059BB"/>
    <w:rsid w:val="00305AC5"/>
    <w:rsid w:val="00312137"/>
    <w:rsid w:val="00312D7F"/>
    <w:rsid w:val="00315532"/>
    <w:rsid w:val="003166E5"/>
    <w:rsid w:val="00320D1A"/>
    <w:rsid w:val="003239FE"/>
    <w:rsid w:val="00323ABF"/>
    <w:rsid w:val="00325383"/>
    <w:rsid w:val="003266EE"/>
    <w:rsid w:val="00326CEF"/>
    <w:rsid w:val="00332B75"/>
    <w:rsid w:val="003341C7"/>
    <w:rsid w:val="003344A6"/>
    <w:rsid w:val="00335FCA"/>
    <w:rsid w:val="00336451"/>
    <w:rsid w:val="00336F8C"/>
    <w:rsid w:val="00341EED"/>
    <w:rsid w:val="00342032"/>
    <w:rsid w:val="00342458"/>
    <w:rsid w:val="0034428E"/>
    <w:rsid w:val="003514CB"/>
    <w:rsid w:val="00351555"/>
    <w:rsid w:val="003529D6"/>
    <w:rsid w:val="00354474"/>
    <w:rsid w:val="003545A5"/>
    <w:rsid w:val="00354DB7"/>
    <w:rsid w:val="003573C6"/>
    <w:rsid w:val="00357BDB"/>
    <w:rsid w:val="00361CC8"/>
    <w:rsid w:val="00362326"/>
    <w:rsid w:val="00362870"/>
    <w:rsid w:val="0036569E"/>
    <w:rsid w:val="00367FBF"/>
    <w:rsid w:val="00371B75"/>
    <w:rsid w:val="003724DE"/>
    <w:rsid w:val="00376035"/>
    <w:rsid w:val="00376535"/>
    <w:rsid w:val="003774AD"/>
    <w:rsid w:val="003800DD"/>
    <w:rsid w:val="003810E2"/>
    <w:rsid w:val="003839B7"/>
    <w:rsid w:val="00384005"/>
    <w:rsid w:val="00390822"/>
    <w:rsid w:val="00391FA3"/>
    <w:rsid w:val="00393FD1"/>
    <w:rsid w:val="003A02E3"/>
    <w:rsid w:val="003A049F"/>
    <w:rsid w:val="003A2620"/>
    <w:rsid w:val="003A2B79"/>
    <w:rsid w:val="003A5B0E"/>
    <w:rsid w:val="003A7CCD"/>
    <w:rsid w:val="003B00A0"/>
    <w:rsid w:val="003B3FF6"/>
    <w:rsid w:val="003B50E5"/>
    <w:rsid w:val="003B5328"/>
    <w:rsid w:val="003B6820"/>
    <w:rsid w:val="003B7943"/>
    <w:rsid w:val="003C1E5B"/>
    <w:rsid w:val="003C22CD"/>
    <w:rsid w:val="003C2E77"/>
    <w:rsid w:val="003C5033"/>
    <w:rsid w:val="003C5319"/>
    <w:rsid w:val="003C549B"/>
    <w:rsid w:val="003C64D4"/>
    <w:rsid w:val="003C7B53"/>
    <w:rsid w:val="003D5100"/>
    <w:rsid w:val="003D567A"/>
    <w:rsid w:val="003D58FE"/>
    <w:rsid w:val="003D5E30"/>
    <w:rsid w:val="003D7745"/>
    <w:rsid w:val="003E0CFE"/>
    <w:rsid w:val="003E5D11"/>
    <w:rsid w:val="003E7DEE"/>
    <w:rsid w:val="003F0292"/>
    <w:rsid w:val="003F0435"/>
    <w:rsid w:val="003F13C7"/>
    <w:rsid w:val="003F1C87"/>
    <w:rsid w:val="003F440C"/>
    <w:rsid w:val="003F5557"/>
    <w:rsid w:val="003F5C15"/>
    <w:rsid w:val="003F68FC"/>
    <w:rsid w:val="003F776E"/>
    <w:rsid w:val="00401296"/>
    <w:rsid w:val="00401A86"/>
    <w:rsid w:val="00404595"/>
    <w:rsid w:val="00404B9E"/>
    <w:rsid w:val="00405B38"/>
    <w:rsid w:val="004061EF"/>
    <w:rsid w:val="0041106F"/>
    <w:rsid w:val="004114DD"/>
    <w:rsid w:val="00411AD9"/>
    <w:rsid w:val="00412183"/>
    <w:rsid w:val="004121AC"/>
    <w:rsid w:val="0041248E"/>
    <w:rsid w:val="004162F9"/>
    <w:rsid w:val="00416BC5"/>
    <w:rsid w:val="004228EA"/>
    <w:rsid w:val="00423CB3"/>
    <w:rsid w:val="004257A5"/>
    <w:rsid w:val="00430281"/>
    <w:rsid w:val="00430604"/>
    <w:rsid w:val="00432384"/>
    <w:rsid w:val="004338DD"/>
    <w:rsid w:val="004351CA"/>
    <w:rsid w:val="00436D39"/>
    <w:rsid w:val="004378B5"/>
    <w:rsid w:val="004410CC"/>
    <w:rsid w:val="00442455"/>
    <w:rsid w:val="00443889"/>
    <w:rsid w:val="00444636"/>
    <w:rsid w:val="00444CEA"/>
    <w:rsid w:val="004469DB"/>
    <w:rsid w:val="00447720"/>
    <w:rsid w:val="004506BB"/>
    <w:rsid w:val="0045111F"/>
    <w:rsid w:val="00453728"/>
    <w:rsid w:val="00453FAC"/>
    <w:rsid w:val="00457F77"/>
    <w:rsid w:val="0046318A"/>
    <w:rsid w:val="00463D6D"/>
    <w:rsid w:val="004644D2"/>
    <w:rsid w:val="00464B20"/>
    <w:rsid w:val="004665A0"/>
    <w:rsid w:val="004713BF"/>
    <w:rsid w:val="00471958"/>
    <w:rsid w:val="004730E2"/>
    <w:rsid w:val="00473571"/>
    <w:rsid w:val="0047736B"/>
    <w:rsid w:val="00480AF1"/>
    <w:rsid w:val="00481043"/>
    <w:rsid w:val="0048577D"/>
    <w:rsid w:val="00485C11"/>
    <w:rsid w:val="00486F39"/>
    <w:rsid w:val="004877FA"/>
    <w:rsid w:val="00487F9F"/>
    <w:rsid w:val="004908AA"/>
    <w:rsid w:val="00490C80"/>
    <w:rsid w:val="00490D09"/>
    <w:rsid w:val="00494772"/>
    <w:rsid w:val="004A20FB"/>
    <w:rsid w:val="004A4CFA"/>
    <w:rsid w:val="004A52C3"/>
    <w:rsid w:val="004A7E16"/>
    <w:rsid w:val="004B1D84"/>
    <w:rsid w:val="004B4934"/>
    <w:rsid w:val="004B5A65"/>
    <w:rsid w:val="004B5FA9"/>
    <w:rsid w:val="004B7078"/>
    <w:rsid w:val="004C111A"/>
    <w:rsid w:val="004C1978"/>
    <w:rsid w:val="004C1EF1"/>
    <w:rsid w:val="004C24D8"/>
    <w:rsid w:val="004C3E42"/>
    <w:rsid w:val="004C67B4"/>
    <w:rsid w:val="004C71AE"/>
    <w:rsid w:val="004D1798"/>
    <w:rsid w:val="004D3AE0"/>
    <w:rsid w:val="004D5D03"/>
    <w:rsid w:val="004E04C8"/>
    <w:rsid w:val="004E0737"/>
    <w:rsid w:val="004E2614"/>
    <w:rsid w:val="004E3685"/>
    <w:rsid w:val="004E4159"/>
    <w:rsid w:val="004E42C2"/>
    <w:rsid w:val="004E6C41"/>
    <w:rsid w:val="004F0FBC"/>
    <w:rsid w:val="004F1C6A"/>
    <w:rsid w:val="004F253E"/>
    <w:rsid w:val="004F26D6"/>
    <w:rsid w:val="004F373B"/>
    <w:rsid w:val="004F4690"/>
    <w:rsid w:val="004F52BA"/>
    <w:rsid w:val="004F7BE9"/>
    <w:rsid w:val="00500FF4"/>
    <w:rsid w:val="0050473C"/>
    <w:rsid w:val="00505C38"/>
    <w:rsid w:val="00510328"/>
    <w:rsid w:val="00511095"/>
    <w:rsid w:val="00514A5F"/>
    <w:rsid w:val="005169AD"/>
    <w:rsid w:val="00517062"/>
    <w:rsid w:val="005170FD"/>
    <w:rsid w:val="00517A96"/>
    <w:rsid w:val="005219D5"/>
    <w:rsid w:val="005259B1"/>
    <w:rsid w:val="00527EC8"/>
    <w:rsid w:val="00530043"/>
    <w:rsid w:val="0053053C"/>
    <w:rsid w:val="00530F60"/>
    <w:rsid w:val="00535304"/>
    <w:rsid w:val="00535CF1"/>
    <w:rsid w:val="00540FF8"/>
    <w:rsid w:val="00542086"/>
    <w:rsid w:val="00542DE7"/>
    <w:rsid w:val="00543E9D"/>
    <w:rsid w:val="005445FB"/>
    <w:rsid w:val="00544C22"/>
    <w:rsid w:val="00545C6F"/>
    <w:rsid w:val="005468AB"/>
    <w:rsid w:val="00547284"/>
    <w:rsid w:val="005478A7"/>
    <w:rsid w:val="00547C16"/>
    <w:rsid w:val="00550013"/>
    <w:rsid w:val="00550284"/>
    <w:rsid w:val="0055145E"/>
    <w:rsid w:val="00552323"/>
    <w:rsid w:val="00554229"/>
    <w:rsid w:val="00554DDE"/>
    <w:rsid w:val="0055568F"/>
    <w:rsid w:val="005563A9"/>
    <w:rsid w:val="005565C1"/>
    <w:rsid w:val="005607C0"/>
    <w:rsid w:val="00561D63"/>
    <w:rsid w:val="00563DF3"/>
    <w:rsid w:val="00565570"/>
    <w:rsid w:val="00565D62"/>
    <w:rsid w:val="00567008"/>
    <w:rsid w:val="005719BA"/>
    <w:rsid w:val="0057281E"/>
    <w:rsid w:val="00572864"/>
    <w:rsid w:val="00574FDA"/>
    <w:rsid w:val="00577188"/>
    <w:rsid w:val="005775E9"/>
    <w:rsid w:val="00581083"/>
    <w:rsid w:val="00582813"/>
    <w:rsid w:val="00582C90"/>
    <w:rsid w:val="00584920"/>
    <w:rsid w:val="00585634"/>
    <w:rsid w:val="005901A9"/>
    <w:rsid w:val="0059027B"/>
    <w:rsid w:val="005902E6"/>
    <w:rsid w:val="00593201"/>
    <w:rsid w:val="0059428D"/>
    <w:rsid w:val="00596717"/>
    <w:rsid w:val="00596900"/>
    <w:rsid w:val="005A0A74"/>
    <w:rsid w:val="005A2A36"/>
    <w:rsid w:val="005A2B24"/>
    <w:rsid w:val="005A546B"/>
    <w:rsid w:val="005A5614"/>
    <w:rsid w:val="005A5CCB"/>
    <w:rsid w:val="005B04C7"/>
    <w:rsid w:val="005B0C92"/>
    <w:rsid w:val="005B2440"/>
    <w:rsid w:val="005B34A8"/>
    <w:rsid w:val="005B606F"/>
    <w:rsid w:val="005B6B07"/>
    <w:rsid w:val="005B6E62"/>
    <w:rsid w:val="005C183C"/>
    <w:rsid w:val="005C29E0"/>
    <w:rsid w:val="005C35C4"/>
    <w:rsid w:val="005C469B"/>
    <w:rsid w:val="005C4C4C"/>
    <w:rsid w:val="005C68FD"/>
    <w:rsid w:val="005C7CFF"/>
    <w:rsid w:val="005D0A77"/>
    <w:rsid w:val="005D34E3"/>
    <w:rsid w:val="005D46E0"/>
    <w:rsid w:val="005D5AAE"/>
    <w:rsid w:val="005D60D3"/>
    <w:rsid w:val="005D615D"/>
    <w:rsid w:val="005D6AAF"/>
    <w:rsid w:val="005D6FC3"/>
    <w:rsid w:val="005E1215"/>
    <w:rsid w:val="005E42FA"/>
    <w:rsid w:val="005E4823"/>
    <w:rsid w:val="005F0875"/>
    <w:rsid w:val="005F103D"/>
    <w:rsid w:val="005F3433"/>
    <w:rsid w:val="005F5245"/>
    <w:rsid w:val="005F6757"/>
    <w:rsid w:val="005F698B"/>
    <w:rsid w:val="005F6D03"/>
    <w:rsid w:val="00600AB6"/>
    <w:rsid w:val="0060125F"/>
    <w:rsid w:val="006027DC"/>
    <w:rsid w:val="00602DB9"/>
    <w:rsid w:val="00604164"/>
    <w:rsid w:val="006114A9"/>
    <w:rsid w:val="006132EB"/>
    <w:rsid w:val="00613738"/>
    <w:rsid w:val="00615021"/>
    <w:rsid w:val="00615395"/>
    <w:rsid w:val="006158EE"/>
    <w:rsid w:val="00616B8E"/>
    <w:rsid w:val="006170AB"/>
    <w:rsid w:val="006176D3"/>
    <w:rsid w:val="00617AAB"/>
    <w:rsid w:val="006204E5"/>
    <w:rsid w:val="00620CE4"/>
    <w:rsid w:val="006224AA"/>
    <w:rsid w:val="006225AE"/>
    <w:rsid w:val="00623814"/>
    <w:rsid w:val="006241AE"/>
    <w:rsid w:val="0062512A"/>
    <w:rsid w:val="006256D5"/>
    <w:rsid w:val="00627C8D"/>
    <w:rsid w:val="00627E93"/>
    <w:rsid w:val="00630EFB"/>
    <w:rsid w:val="006321DC"/>
    <w:rsid w:val="00636087"/>
    <w:rsid w:val="006374E0"/>
    <w:rsid w:val="0064168A"/>
    <w:rsid w:val="00642620"/>
    <w:rsid w:val="00643DA6"/>
    <w:rsid w:val="00644D17"/>
    <w:rsid w:val="00646D62"/>
    <w:rsid w:val="006474FC"/>
    <w:rsid w:val="00647B95"/>
    <w:rsid w:val="00647CEE"/>
    <w:rsid w:val="006509B8"/>
    <w:rsid w:val="006554F2"/>
    <w:rsid w:val="0066164E"/>
    <w:rsid w:val="00665673"/>
    <w:rsid w:val="00667B4E"/>
    <w:rsid w:val="00667D65"/>
    <w:rsid w:val="00671514"/>
    <w:rsid w:val="006729F2"/>
    <w:rsid w:val="0067407A"/>
    <w:rsid w:val="0067736D"/>
    <w:rsid w:val="00680395"/>
    <w:rsid w:val="00680D7A"/>
    <w:rsid w:val="00684891"/>
    <w:rsid w:val="00684D64"/>
    <w:rsid w:val="00684F9A"/>
    <w:rsid w:val="006868B7"/>
    <w:rsid w:val="0069079B"/>
    <w:rsid w:val="00691A00"/>
    <w:rsid w:val="00691DF5"/>
    <w:rsid w:val="006934CA"/>
    <w:rsid w:val="00693C27"/>
    <w:rsid w:val="00697FAA"/>
    <w:rsid w:val="006A1844"/>
    <w:rsid w:val="006A6A79"/>
    <w:rsid w:val="006B12CE"/>
    <w:rsid w:val="006B2879"/>
    <w:rsid w:val="006B2B42"/>
    <w:rsid w:val="006B601D"/>
    <w:rsid w:val="006B6BFB"/>
    <w:rsid w:val="006B6D72"/>
    <w:rsid w:val="006C1492"/>
    <w:rsid w:val="006C24A5"/>
    <w:rsid w:val="006C40CF"/>
    <w:rsid w:val="006C54F8"/>
    <w:rsid w:val="006C61C3"/>
    <w:rsid w:val="006C6581"/>
    <w:rsid w:val="006C6EDB"/>
    <w:rsid w:val="006D531A"/>
    <w:rsid w:val="006D547B"/>
    <w:rsid w:val="006D54DB"/>
    <w:rsid w:val="006E14DF"/>
    <w:rsid w:val="006E1C1E"/>
    <w:rsid w:val="006E428A"/>
    <w:rsid w:val="006E4604"/>
    <w:rsid w:val="006E621F"/>
    <w:rsid w:val="006E6B17"/>
    <w:rsid w:val="006E6F73"/>
    <w:rsid w:val="006E7CB1"/>
    <w:rsid w:val="006F046F"/>
    <w:rsid w:val="006F0749"/>
    <w:rsid w:val="006F123F"/>
    <w:rsid w:val="006F1463"/>
    <w:rsid w:val="006F1B62"/>
    <w:rsid w:val="006F1CF7"/>
    <w:rsid w:val="006F21CE"/>
    <w:rsid w:val="006F40E7"/>
    <w:rsid w:val="006F582A"/>
    <w:rsid w:val="00700A8A"/>
    <w:rsid w:val="007018C9"/>
    <w:rsid w:val="00703E05"/>
    <w:rsid w:val="00703FD3"/>
    <w:rsid w:val="00707D9A"/>
    <w:rsid w:val="007100C4"/>
    <w:rsid w:val="00711C5B"/>
    <w:rsid w:val="00711CE3"/>
    <w:rsid w:val="00711EC9"/>
    <w:rsid w:val="007154DF"/>
    <w:rsid w:val="00720D34"/>
    <w:rsid w:val="007215B5"/>
    <w:rsid w:val="00721C74"/>
    <w:rsid w:val="007244A4"/>
    <w:rsid w:val="007254A7"/>
    <w:rsid w:val="00726E10"/>
    <w:rsid w:val="00730F93"/>
    <w:rsid w:val="007325C3"/>
    <w:rsid w:val="0073305F"/>
    <w:rsid w:val="0073380B"/>
    <w:rsid w:val="00741BE1"/>
    <w:rsid w:val="00746ABC"/>
    <w:rsid w:val="007536B1"/>
    <w:rsid w:val="00756584"/>
    <w:rsid w:val="00757AD5"/>
    <w:rsid w:val="00760088"/>
    <w:rsid w:val="007605BE"/>
    <w:rsid w:val="00761032"/>
    <w:rsid w:val="00762F70"/>
    <w:rsid w:val="00763C3C"/>
    <w:rsid w:val="00765AC3"/>
    <w:rsid w:val="0076670A"/>
    <w:rsid w:val="007718F6"/>
    <w:rsid w:val="007720FA"/>
    <w:rsid w:val="0077231F"/>
    <w:rsid w:val="00772D70"/>
    <w:rsid w:val="00774745"/>
    <w:rsid w:val="00774798"/>
    <w:rsid w:val="00780FB1"/>
    <w:rsid w:val="0078238C"/>
    <w:rsid w:val="0078292D"/>
    <w:rsid w:val="00784DBB"/>
    <w:rsid w:val="00785F21"/>
    <w:rsid w:val="007872C2"/>
    <w:rsid w:val="007875A8"/>
    <w:rsid w:val="00790DF4"/>
    <w:rsid w:val="007915A2"/>
    <w:rsid w:val="00791C99"/>
    <w:rsid w:val="00792F9E"/>
    <w:rsid w:val="00793D5D"/>
    <w:rsid w:val="007A6114"/>
    <w:rsid w:val="007A73EF"/>
    <w:rsid w:val="007B122F"/>
    <w:rsid w:val="007B15B6"/>
    <w:rsid w:val="007B1CA5"/>
    <w:rsid w:val="007B3DD8"/>
    <w:rsid w:val="007B481B"/>
    <w:rsid w:val="007B4CCD"/>
    <w:rsid w:val="007B537B"/>
    <w:rsid w:val="007B7D16"/>
    <w:rsid w:val="007C2CC9"/>
    <w:rsid w:val="007C6275"/>
    <w:rsid w:val="007C645A"/>
    <w:rsid w:val="007D0B12"/>
    <w:rsid w:val="007D1F8F"/>
    <w:rsid w:val="007D60B9"/>
    <w:rsid w:val="007D73EE"/>
    <w:rsid w:val="007E4720"/>
    <w:rsid w:val="007E6A6E"/>
    <w:rsid w:val="007F30B3"/>
    <w:rsid w:val="007F43D9"/>
    <w:rsid w:val="007F5B22"/>
    <w:rsid w:val="00800118"/>
    <w:rsid w:val="00800F67"/>
    <w:rsid w:val="0080192A"/>
    <w:rsid w:val="008022E6"/>
    <w:rsid w:val="00803FA9"/>
    <w:rsid w:val="0080405A"/>
    <w:rsid w:val="0080475E"/>
    <w:rsid w:val="00806E24"/>
    <w:rsid w:val="008070D3"/>
    <w:rsid w:val="00810981"/>
    <w:rsid w:val="008114C3"/>
    <w:rsid w:val="0081432E"/>
    <w:rsid w:val="00814E14"/>
    <w:rsid w:val="00815BBC"/>
    <w:rsid w:val="00815ECF"/>
    <w:rsid w:val="00817870"/>
    <w:rsid w:val="00820D46"/>
    <w:rsid w:val="00820E8D"/>
    <w:rsid w:val="008216EC"/>
    <w:rsid w:val="008219EF"/>
    <w:rsid w:val="00822F49"/>
    <w:rsid w:val="00823750"/>
    <w:rsid w:val="00823860"/>
    <w:rsid w:val="00823AD5"/>
    <w:rsid w:val="00824F41"/>
    <w:rsid w:val="0082610C"/>
    <w:rsid w:val="00826CB9"/>
    <w:rsid w:val="0083406B"/>
    <w:rsid w:val="00835072"/>
    <w:rsid w:val="008370FF"/>
    <w:rsid w:val="00841990"/>
    <w:rsid w:val="008454FF"/>
    <w:rsid w:val="0084563D"/>
    <w:rsid w:val="00845E65"/>
    <w:rsid w:val="008463B0"/>
    <w:rsid w:val="0084724A"/>
    <w:rsid w:val="008474FB"/>
    <w:rsid w:val="00847CAA"/>
    <w:rsid w:val="0085012A"/>
    <w:rsid w:val="00851036"/>
    <w:rsid w:val="00851F81"/>
    <w:rsid w:val="00852440"/>
    <w:rsid w:val="00852629"/>
    <w:rsid w:val="00856597"/>
    <w:rsid w:val="0085688B"/>
    <w:rsid w:val="00857EC4"/>
    <w:rsid w:val="00857FDC"/>
    <w:rsid w:val="0086047A"/>
    <w:rsid w:val="00860F79"/>
    <w:rsid w:val="0086169E"/>
    <w:rsid w:val="00863E72"/>
    <w:rsid w:val="0086666F"/>
    <w:rsid w:val="008666E7"/>
    <w:rsid w:val="00867146"/>
    <w:rsid w:val="00867CC6"/>
    <w:rsid w:val="0087108E"/>
    <w:rsid w:val="00871B1B"/>
    <w:rsid w:val="00872A2D"/>
    <w:rsid w:val="00872BB8"/>
    <w:rsid w:val="00873FDD"/>
    <w:rsid w:val="00874933"/>
    <w:rsid w:val="00875BFD"/>
    <w:rsid w:val="00877F24"/>
    <w:rsid w:val="00880A5B"/>
    <w:rsid w:val="00881DE5"/>
    <w:rsid w:val="00882F0B"/>
    <w:rsid w:val="0088399F"/>
    <w:rsid w:val="00883AD0"/>
    <w:rsid w:val="00883E26"/>
    <w:rsid w:val="00883E9B"/>
    <w:rsid w:val="00886CFE"/>
    <w:rsid w:val="00886D2C"/>
    <w:rsid w:val="00887C1C"/>
    <w:rsid w:val="00887E8C"/>
    <w:rsid w:val="00887F78"/>
    <w:rsid w:val="008902D6"/>
    <w:rsid w:val="00892529"/>
    <w:rsid w:val="00892F77"/>
    <w:rsid w:val="00893E30"/>
    <w:rsid w:val="00895C24"/>
    <w:rsid w:val="008967A5"/>
    <w:rsid w:val="00896E3B"/>
    <w:rsid w:val="008A3A87"/>
    <w:rsid w:val="008A4AF6"/>
    <w:rsid w:val="008A549D"/>
    <w:rsid w:val="008A6AA4"/>
    <w:rsid w:val="008B2162"/>
    <w:rsid w:val="008B2758"/>
    <w:rsid w:val="008B3356"/>
    <w:rsid w:val="008B376D"/>
    <w:rsid w:val="008B406D"/>
    <w:rsid w:val="008B43D0"/>
    <w:rsid w:val="008C020D"/>
    <w:rsid w:val="008C0D10"/>
    <w:rsid w:val="008C1DE1"/>
    <w:rsid w:val="008C39D6"/>
    <w:rsid w:val="008C48DB"/>
    <w:rsid w:val="008C4B9A"/>
    <w:rsid w:val="008C5139"/>
    <w:rsid w:val="008C6896"/>
    <w:rsid w:val="008D0B41"/>
    <w:rsid w:val="008D2118"/>
    <w:rsid w:val="008D38C0"/>
    <w:rsid w:val="008D3DB0"/>
    <w:rsid w:val="008D4626"/>
    <w:rsid w:val="008D6008"/>
    <w:rsid w:val="008D67F8"/>
    <w:rsid w:val="008D7D54"/>
    <w:rsid w:val="008E1F6B"/>
    <w:rsid w:val="008E20E3"/>
    <w:rsid w:val="008E3F8F"/>
    <w:rsid w:val="008E3FC8"/>
    <w:rsid w:val="008E573B"/>
    <w:rsid w:val="008E5D84"/>
    <w:rsid w:val="008E6962"/>
    <w:rsid w:val="008E6AAD"/>
    <w:rsid w:val="008E728B"/>
    <w:rsid w:val="008E7A4C"/>
    <w:rsid w:val="008F0EF2"/>
    <w:rsid w:val="008F33F5"/>
    <w:rsid w:val="008F3CA5"/>
    <w:rsid w:val="009006C3"/>
    <w:rsid w:val="00901008"/>
    <w:rsid w:val="0090398B"/>
    <w:rsid w:val="00905B7A"/>
    <w:rsid w:val="00907D39"/>
    <w:rsid w:val="00907EA1"/>
    <w:rsid w:val="00911EB0"/>
    <w:rsid w:val="009125B8"/>
    <w:rsid w:val="00912744"/>
    <w:rsid w:val="00912F75"/>
    <w:rsid w:val="00914419"/>
    <w:rsid w:val="00915F09"/>
    <w:rsid w:val="00916148"/>
    <w:rsid w:val="009165DD"/>
    <w:rsid w:val="0091778B"/>
    <w:rsid w:val="00921531"/>
    <w:rsid w:val="0092291B"/>
    <w:rsid w:val="00922C7F"/>
    <w:rsid w:val="0092363B"/>
    <w:rsid w:val="00923C42"/>
    <w:rsid w:val="009304F1"/>
    <w:rsid w:val="00931834"/>
    <w:rsid w:val="00932FD0"/>
    <w:rsid w:val="00933D38"/>
    <w:rsid w:val="009351ED"/>
    <w:rsid w:val="0093655C"/>
    <w:rsid w:val="00936722"/>
    <w:rsid w:val="00940CBB"/>
    <w:rsid w:val="00945CFF"/>
    <w:rsid w:val="00946076"/>
    <w:rsid w:val="00947AF7"/>
    <w:rsid w:val="009500BA"/>
    <w:rsid w:val="00950560"/>
    <w:rsid w:val="009515BF"/>
    <w:rsid w:val="00952231"/>
    <w:rsid w:val="00957907"/>
    <w:rsid w:val="00957E30"/>
    <w:rsid w:val="009639A5"/>
    <w:rsid w:val="00966C8A"/>
    <w:rsid w:val="00970DF5"/>
    <w:rsid w:val="009710D9"/>
    <w:rsid w:val="009758C0"/>
    <w:rsid w:val="00975946"/>
    <w:rsid w:val="00977A46"/>
    <w:rsid w:val="0098167C"/>
    <w:rsid w:val="00982459"/>
    <w:rsid w:val="00982701"/>
    <w:rsid w:val="0098271F"/>
    <w:rsid w:val="009829F8"/>
    <w:rsid w:val="0098327A"/>
    <w:rsid w:val="00983D2B"/>
    <w:rsid w:val="0098613E"/>
    <w:rsid w:val="00986CD8"/>
    <w:rsid w:val="00992AE8"/>
    <w:rsid w:val="00992FAA"/>
    <w:rsid w:val="00994D44"/>
    <w:rsid w:val="0099771F"/>
    <w:rsid w:val="00997A11"/>
    <w:rsid w:val="00997DA0"/>
    <w:rsid w:val="00997EBE"/>
    <w:rsid w:val="009A0D9F"/>
    <w:rsid w:val="009A32F0"/>
    <w:rsid w:val="009A3333"/>
    <w:rsid w:val="009A39B2"/>
    <w:rsid w:val="009A490A"/>
    <w:rsid w:val="009A4B75"/>
    <w:rsid w:val="009A5109"/>
    <w:rsid w:val="009A5C82"/>
    <w:rsid w:val="009A7122"/>
    <w:rsid w:val="009A73F7"/>
    <w:rsid w:val="009A750F"/>
    <w:rsid w:val="009B0E6C"/>
    <w:rsid w:val="009B11FE"/>
    <w:rsid w:val="009B2F02"/>
    <w:rsid w:val="009B31E7"/>
    <w:rsid w:val="009B4C36"/>
    <w:rsid w:val="009B68D6"/>
    <w:rsid w:val="009B7621"/>
    <w:rsid w:val="009C0C7F"/>
    <w:rsid w:val="009C12FE"/>
    <w:rsid w:val="009C22AC"/>
    <w:rsid w:val="009C4B8E"/>
    <w:rsid w:val="009C4E15"/>
    <w:rsid w:val="009C6624"/>
    <w:rsid w:val="009C7EBD"/>
    <w:rsid w:val="009D0589"/>
    <w:rsid w:val="009D3FB2"/>
    <w:rsid w:val="009D4A03"/>
    <w:rsid w:val="009D55CD"/>
    <w:rsid w:val="009D5973"/>
    <w:rsid w:val="009D6083"/>
    <w:rsid w:val="009E1F8E"/>
    <w:rsid w:val="009E458E"/>
    <w:rsid w:val="009F1941"/>
    <w:rsid w:val="009F2E37"/>
    <w:rsid w:val="009F3777"/>
    <w:rsid w:val="009F56F1"/>
    <w:rsid w:val="009F57DC"/>
    <w:rsid w:val="00A00EB5"/>
    <w:rsid w:val="00A0138D"/>
    <w:rsid w:val="00A03028"/>
    <w:rsid w:val="00A04C2C"/>
    <w:rsid w:val="00A05D0B"/>
    <w:rsid w:val="00A05DED"/>
    <w:rsid w:val="00A06EFA"/>
    <w:rsid w:val="00A07BAB"/>
    <w:rsid w:val="00A12891"/>
    <w:rsid w:val="00A1385F"/>
    <w:rsid w:val="00A13A48"/>
    <w:rsid w:val="00A1415D"/>
    <w:rsid w:val="00A1493C"/>
    <w:rsid w:val="00A14D82"/>
    <w:rsid w:val="00A15173"/>
    <w:rsid w:val="00A15B68"/>
    <w:rsid w:val="00A17D86"/>
    <w:rsid w:val="00A209CD"/>
    <w:rsid w:val="00A2390E"/>
    <w:rsid w:val="00A2411F"/>
    <w:rsid w:val="00A24BDD"/>
    <w:rsid w:val="00A252EB"/>
    <w:rsid w:val="00A256BA"/>
    <w:rsid w:val="00A25C22"/>
    <w:rsid w:val="00A26F32"/>
    <w:rsid w:val="00A30895"/>
    <w:rsid w:val="00A30899"/>
    <w:rsid w:val="00A31EAA"/>
    <w:rsid w:val="00A32495"/>
    <w:rsid w:val="00A33666"/>
    <w:rsid w:val="00A34B9E"/>
    <w:rsid w:val="00A45F5E"/>
    <w:rsid w:val="00A5079E"/>
    <w:rsid w:val="00A51350"/>
    <w:rsid w:val="00A52EC7"/>
    <w:rsid w:val="00A543F7"/>
    <w:rsid w:val="00A56ED1"/>
    <w:rsid w:val="00A6153C"/>
    <w:rsid w:val="00A623A0"/>
    <w:rsid w:val="00A62B64"/>
    <w:rsid w:val="00A62CFF"/>
    <w:rsid w:val="00A6357B"/>
    <w:rsid w:val="00A6388B"/>
    <w:rsid w:val="00A64BFC"/>
    <w:rsid w:val="00A6501B"/>
    <w:rsid w:val="00A65740"/>
    <w:rsid w:val="00A66DC0"/>
    <w:rsid w:val="00A7081C"/>
    <w:rsid w:val="00A70FAC"/>
    <w:rsid w:val="00A713BF"/>
    <w:rsid w:val="00A7246C"/>
    <w:rsid w:val="00A746E6"/>
    <w:rsid w:val="00A77121"/>
    <w:rsid w:val="00A77534"/>
    <w:rsid w:val="00A81041"/>
    <w:rsid w:val="00A82585"/>
    <w:rsid w:val="00A82D3E"/>
    <w:rsid w:val="00A86D76"/>
    <w:rsid w:val="00A873B8"/>
    <w:rsid w:val="00A87AA9"/>
    <w:rsid w:val="00A90562"/>
    <w:rsid w:val="00A913E2"/>
    <w:rsid w:val="00A9177D"/>
    <w:rsid w:val="00A923C4"/>
    <w:rsid w:val="00A92D3A"/>
    <w:rsid w:val="00A9320C"/>
    <w:rsid w:val="00A959AE"/>
    <w:rsid w:val="00AA09EF"/>
    <w:rsid w:val="00AA1759"/>
    <w:rsid w:val="00AA300A"/>
    <w:rsid w:val="00AA6D12"/>
    <w:rsid w:val="00AA7176"/>
    <w:rsid w:val="00AA7F2E"/>
    <w:rsid w:val="00AB0432"/>
    <w:rsid w:val="00AB0C99"/>
    <w:rsid w:val="00AC11A0"/>
    <w:rsid w:val="00AC3297"/>
    <w:rsid w:val="00AC4A03"/>
    <w:rsid w:val="00AC65B3"/>
    <w:rsid w:val="00AD0E7A"/>
    <w:rsid w:val="00AD151C"/>
    <w:rsid w:val="00AD3024"/>
    <w:rsid w:val="00AD570A"/>
    <w:rsid w:val="00AD5722"/>
    <w:rsid w:val="00AD5F70"/>
    <w:rsid w:val="00AD6B0A"/>
    <w:rsid w:val="00AD6DD1"/>
    <w:rsid w:val="00AD7B69"/>
    <w:rsid w:val="00AE0843"/>
    <w:rsid w:val="00AE09C4"/>
    <w:rsid w:val="00AE30D4"/>
    <w:rsid w:val="00AE549D"/>
    <w:rsid w:val="00AE7654"/>
    <w:rsid w:val="00AF2AAA"/>
    <w:rsid w:val="00AF327B"/>
    <w:rsid w:val="00AF488B"/>
    <w:rsid w:val="00AF7A3C"/>
    <w:rsid w:val="00B0242C"/>
    <w:rsid w:val="00B03704"/>
    <w:rsid w:val="00B04DC2"/>
    <w:rsid w:val="00B06D8D"/>
    <w:rsid w:val="00B12659"/>
    <w:rsid w:val="00B128C6"/>
    <w:rsid w:val="00B13A2A"/>
    <w:rsid w:val="00B13EB6"/>
    <w:rsid w:val="00B140CE"/>
    <w:rsid w:val="00B1596D"/>
    <w:rsid w:val="00B15EC1"/>
    <w:rsid w:val="00B16301"/>
    <w:rsid w:val="00B16917"/>
    <w:rsid w:val="00B17966"/>
    <w:rsid w:val="00B2089D"/>
    <w:rsid w:val="00B21F27"/>
    <w:rsid w:val="00B249FE"/>
    <w:rsid w:val="00B2589E"/>
    <w:rsid w:val="00B31275"/>
    <w:rsid w:val="00B31F55"/>
    <w:rsid w:val="00B349EA"/>
    <w:rsid w:val="00B34E93"/>
    <w:rsid w:val="00B3561C"/>
    <w:rsid w:val="00B35D47"/>
    <w:rsid w:val="00B43CDB"/>
    <w:rsid w:val="00B44269"/>
    <w:rsid w:val="00B453B1"/>
    <w:rsid w:val="00B45B47"/>
    <w:rsid w:val="00B45C73"/>
    <w:rsid w:val="00B51528"/>
    <w:rsid w:val="00B52B1B"/>
    <w:rsid w:val="00B53370"/>
    <w:rsid w:val="00B549BB"/>
    <w:rsid w:val="00B55480"/>
    <w:rsid w:val="00B563E6"/>
    <w:rsid w:val="00B56972"/>
    <w:rsid w:val="00B57EE2"/>
    <w:rsid w:val="00B6151D"/>
    <w:rsid w:val="00B67EAD"/>
    <w:rsid w:val="00B707CD"/>
    <w:rsid w:val="00B7208A"/>
    <w:rsid w:val="00B80361"/>
    <w:rsid w:val="00B8062A"/>
    <w:rsid w:val="00B80F0B"/>
    <w:rsid w:val="00B813DC"/>
    <w:rsid w:val="00B81553"/>
    <w:rsid w:val="00B82C43"/>
    <w:rsid w:val="00B83C9B"/>
    <w:rsid w:val="00B87C98"/>
    <w:rsid w:val="00B91295"/>
    <w:rsid w:val="00B91A26"/>
    <w:rsid w:val="00B91BC4"/>
    <w:rsid w:val="00B93061"/>
    <w:rsid w:val="00B94FDC"/>
    <w:rsid w:val="00B962CB"/>
    <w:rsid w:val="00BA0DF9"/>
    <w:rsid w:val="00BA525C"/>
    <w:rsid w:val="00BA7838"/>
    <w:rsid w:val="00BB06C6"/>
    <w:rsid w:val="00BB5027"/>
    <w:rsid w:val="00BB5CCB"/>
    <w:rsid w:val="00BB6122"/>
    <w:rsid w:val="00BB734D"/>
    <w:rsid w:val="00BB78D0"/>
    <w:rsid w:val="00BB7C50"/>
    <w:rsid w:val="00BC0E86"/>
    <w:rsid w:val="00BC214D"/>
    <w:rsid w:val="00BC284C"/>
    <w:rsid w:val="00BC2ECE"/>
    <w:rsid w:val="00BC48AE"/>
    <w:rsid w:val="00BC5100"/>
    <w:rsid w:val="00BC7F31"/>
    <w:rsid w:val="00BD2C08"/>
    <w:rsid w:val="00BD5DDB"/>
    <w:rsid w:val="00BD7AE3"/>
    <w:rsid w:val="00BE0074"/>
    <w:rsid w:val="00BE4E6D"/>
    <w:rsid w:val="00BE6D24"/>
    <w:rsid w:val="00BF0F2F"/>
    <w:rsid w:val="00BF2116"/>
    <w:rsid w:val="00BF242C"/>
    <w:rsid w:val="00BF2F56"/>
    <w:rsid w:val="00BF45CB"/>
    <w:rsid w:val="00BF490A"/>
    <w:rsid w:val="00BF4FB3"/>
    <w:rsid w:val="00BF58BA"/>
    <w:rsid w:val="00BF6B1D"/>
    <w:rsid w:val="00BF6D84"/>
    <w:rsid w:val="00BF6F53"/>
    <w:rsid w:val="00BF78BC"/>
    <w:rsid w:val="00C00F8C"/>
    <w:rsid w:val="00C01A49"/>
    <w:rsid w:val="00C02C7B"/>
    <w:rsid w:val="00C02CF8"/>
    <w:rsid w:val="00C0326F"/>
    <w:rsid w:val="00C0431D"/>
    <w:rsid w:val="00C0650F"/>
    <w:rsid w:val="00C1058C"/>
    <w:rsid w:val="00C11CFE"/>
    <w:rsid w:val="00C127B9"/>
    <w:rsid w:val="00C20D6C"/>
    <w:rsid w:val="00C213B8"/>
    <w:rsid w:val="00C22553"/>
    <w:rsid w:val="00C233D5"/>
    <w:rsid w:val="00C24953"/>
    <w:rsid w:val="00C272D8"/>
    <w:rsid w:val="00C27B31"/>
    <w:rsid w:val="00C31A97"/>
    <w:rsid w:val="00C32874"/>
    <w:rsid w:val="00C34796"/>
    <w:rsid w:val="00C36C7B"/>
    <w:rsid w:val="00C37EB0"/>
    <w:rsid w:val="00C40150"/>
    <w:rsid w:val="00C40C43"/>
    <w:rsid w:val="00C41FD8"/>
    <w:rsid w:val="00C42685"/>
    <w:rsid w:val="00C439E6"/>
    <w:rsid w:val="00C45F12"/>
    <w:rsid w:val="00C477E3"/>
    <w:rsid w:val="00C505DF"/>
    <w:rsid w:val="00C51D02"/>
    <w:rsid w:val="00C52956"/>
    <w:rsid w:val="00C55D00"/>
    <w:rsid w:val="00C57A5E"/>
    <w:rsid w:val="00C57F94"/>
    <w:rsid w:val="00C60A4F"/>
    <w:rsid w:val="00C63B6D"/>
    <w:rsid w:val="00C65087"/>
    <w:rsid w:val="00C65FAE"/>
    <w:rsid w:val="00C67624"/>
    <w:rsid w:val="00C67690"/>
    <w:rsid w:val="00C67B5A"/>
    <w:rsid w:val="00C70C47"/>
    <w:rsid w:val="00C726D2"/>
    <w:rsid w:val="00C72E06"/>
    <w:rsid w:val="00C73718"/>
    <w:rsid w:val="00C82FEE"/>
    <w:rsid w:val="00C831A4"/>
    <w:rsid w:val="00C83E6E"/>
    <w:rsid w:val="00C84305"/>
    <w:rsid w:val="00C84648"/>
    <w:rsid w:val="00C84C55"/>
    <w:rsid w:val="00C8545C"/>
    <w:rsid w:val="00C87203"/>
    <w:rsid w:val="00C872FA"/>
    <w:rsid w:val="00C9010D"/>
    <w:rsid w:val="00C90AFA"/>
    <w:rsid w:val="00C95791"/>
    <w:rsid w:val="00CA0000"/>
    <w:rsid w:val="00CA0D48"/>
    <w:rsid w:val="00CA1453"/>
    <w:rsid w:val="00CA3773"/>
    <w:rsid w:val="00CA4671"/>
    <w:rsid w:val="00CA4E22"/>
    <w:rsid w:val="00CA54F9"/>
    <w:rsid w:val="00CA5C2C"/>
    <w:rsid w:val="00CA61AC"/>
    <w:rsid w:val="00CA63CD"/>
    <w:rsid w:val="00CA6561"/>
    <w:rsid w:val="00CA79D4"/>
    <w:rsid w:val="00CB0CC7"/>
    <w:rsid w:val="00CB307A"/>
    <w:rsid w:val="00CB361F"/>
    <w:rsid w:val="00CB6883"/>
    <w:rsid w:val="00CB6D76"/>
    <w:rsid w:val="00CB6F3B"/>
    <w:rsid w:val="00CB7293"/>
    <w:rsid w:val="00CB79AD"/>
    <w:rsid w:val="00CB7D56"/>
    <w:rsid w:val="00CC06A7"/>
    <w:rsid w:val="00CC451E"/>
    <w:rsid w:val="00CC69A4"/>
    <w:rsid w:val="00CD265D"/>
    <w:rsid w:val="00CD274B"/>
    <w:rsid w:val="00CD2984"/>
    <w:rsid w:val="00CE3CCC"/>
    <w:rsid w:val="00CE54EB"/>
    <w:rsid w:val="00CE657A"/>
    <w:rsid w:val="00CF0C45"/>
    <w:rsid w:val="00CF3731"/>
    <w:rsid w:val="00D029EA"/>
    <w:rsid w:val="00D04865"/>
    <w:rsid w:val="00D04E60"/>
    <w:rsid w:val="00D05399"/>
    <w:rsid w:val="00D05C5D"/>
    <w:rsid w:val="00D15622"/>
    <w:rsid w:val="00D162DA"/>
    <w:rsid w:val="00D17409"/>
    <w:rsid w:val="00D17B5F"/>
    <w:rsid w:val="00D23613"/>
    <w:rsid w:val="00D25D57"/>
    <w:rsid w:val="00D26972"/>
    <w:rsid w:val="00D2740C"/>
    <w:rsid w:val="00D27DD0"/>
    <w:rsid w:val="00D30C30"/>
    <w:rsid w:val="00D31BF6"/>
    <w:rsid w:val="00D31E87"/>
    <w:rsid w:val="00D321A9"/>
    <w:rsid w:val="00D322B6"/>
    <w:rsid w:val="00D32921"/>
    <w:rsid w:val="00D332B0"/>
    <w:rsid w:val="00D34005"/>
    <w:rsid w:val="00D36378"/>
    <w:rsid w:val="00D36AFF"/>
    <w:rsid w:val="00D37100"/>
    <w:rsid w:val="00D3733E"/>
    <w:rsid w:val="00D40543"/>
    <w:rsid w:val="00D4090B"/>
    <w:rsid w:val="00D409E8"/>
    <w:rsid w:val="00D423A2"/>
    <w:rsid w:val="00D42727"/>
    <w:rsid w:val="00D54A7D"/>
    <w:rsid w:val="00D55685"/>
    <w:rsid w:val="00D60272"/>
    <w:rsid w:val="00D60B54"/>
    <w:rsid w:val="00D644A6"/>
    <w:rsid w:val="00D64DF6"/>
    <w:rsid w:val="00D6516C"/>
    <w:rsid w:val="00D66B31"/>
    <w:rsid w:val="00D71665"/>
    <w:rsid w:val="00D72767"/>
    <w:rsid w:val="00D73060"/>
    <w:rsid w:val="00D76A2E"/>
    <w:rsid w:val="00D77B8A"/>
    <w:rsid w:val="00D80037"/>
    <w:rsid w:val="00D801FD"/>
    <w:rsid w:val="00D83601"/>
    <w:rsid w:val="00D83DF7"/>
    <w:rsid w:val="00D9024A"/>
    <w:rsid w:val="00D90A67"/>
    <w:rsid w:val="00D9199F"/>
    <w:rsid w:val="00D91CC7"/>
    <w:rsid w:val="00D926D4"/>
    <w:rsid w:val="00D931CE"/>
    <w:rsid w:val="00D94B97"/>
    <w:rsid w:val="00D94DE1"/>
    <w:rsid w:val="00D96D06"/>
    <w:rsid w:val="00D97421"/>
    <w:rsid w:val="00DA1A7A"/>
    <w:rsid w:val="00DA2768"/>
    <w:rsid w:val="00DB0222"/>
    <w:rsid w:val="00DB279F"/>
    <w:rsid w:val="00DB32FD"/>
    <w:rsid w:val="00DB3C6A"/>
    <w:rsid w:val="00DB4ACC"/>
    <w:rsid w:val="00DB576C"/>
    <w:rsid w:val="00DB5D1D"/>
    <w:rsid w:val="00DC0BB8"/>
    <w:rsid w:val="00DC25DF"/>
    <w:rsid w:val="00DC27A2"/>
    <w:rsid w:val="00DC34F1"/>
    <w:rsid w:val="00DC3EA1"/>
    <w:rsid w:val="00DC419E"/>
    <w:rsid w:val="00DC56DF"/>
    <w:rsid w:val="00DC6769"/>
    <w:rsid w:val="00DD28E8"/>
    <w:rsid w:val="00DD2997"/>
    <w:rsid w:val="00DD3714"/>
    <w:rsid w:val="00DD3A6E"/>
    <w:rsid w:val="00DD3CDF"/>
    <w:rsid w:val="00DE0A46"/>
    <w:rsid w:val="00DE0F4D"/>
    <w:rsid w:val="00DE1FFB"/>
    <w:rsid w:val="00DE201B"/>
    <w:rsid w:val="00DE2369"/>
    <w:rsid w:val="00DE27D1"/>
    <w:rsid w:val="00DE4112"/>
    <w:rsid w:val="00DE7F6C"/>
    <w:rsid w:val="00DF2827"/>
    <w:rsid w:val="00DF2BD1"/>
    <w:rsid w:val="00DF2F9D"/>
    <w:rsid w:val="00DF5797"/>
    <w:rsid w:val="00DF6662"/>
    <w:rsid w:val="00DF6AD3"/>
    <w:rsid w:val="00DF7D1E"/>
    <w:rsid w:val="00DF7D1F"/>
    <w:rsid w:val="00E0421A"/>
    <w:rsid w:val="00E047EA"/>
    <w:rsid w:val="00E0665F"/>
    <w:rsid w:val="00E11787"/>
    <w:rsid w:val="00E11E06"/>
    <w:rsid w:val="00E165FE"/>
    <w:rsid w:val="00E1796E"/>
    <w:rsid w:val="00E17A9C"/>
    <w:rsid w:val="00E17B6C"/>
    <w:rsid w:val="00E231BD"/>
    <w:rsid w:val="00E26AAF"/>
    <w:rsid w:val="00E308CF"/>
    <w:rsid w:val="00E30FFD"/>
    <w:rsid w:val="00E3182E"/>
    <w:rsid w:val="00E31F5F"/>
    <w:rsid w:val="00E330E1"/>
    <w:rsid w:val="00E334BA"/>
    <w:rsid w:val="00E34191"/>
    <w:rsid w:val="00E35B0B"/>
    <w:rsid w:val="00E3632A"/>
    <w:rsid w:val="00E37964"/>
    <w:rsid w:val="00E42DFD"/>
    <w:rsid w:val="00E4625F"/>
    <w:rsid w:val="00E46949"/>
    <w:rsid w:val="00E46D33"/>
    <w:rsid w:val="00E46F48"/>
    <w:rsid w:val="00E46FD9"/>
    <w:rsid w:val="00E47AFC"/>
    <w:rsid w:val="00E5267E"/>
    <w:rsid w:val="00E5287C"/>
    <w:rsid w:val="00E53736"/>
    <w:rsid w:val="00E539D4"/>
    <w:rsid w:val="00E55C0F"/>
    <w:rsid w:val="00E579D8"/>
    <w:rsid w:val="00E610DE"/>
    <w:rsid w:val="00E64BDA"/>
    <w:rsid w:val="00E665F6"/>
    <w:rsid w:val="00E70ED3"/>
    <w:rsid w:val="00E70F5B"/>
    <w:rsid w:val="00E71A5C"/>
    <w:rsid w:val="00E71B3F"/>
    <w:rsid w:val="00E71BF5"/>
    <w:rsid w:val="00E72EE0"/>
    <w:rsid w:val="00E765F7"/>
    <w:rsid w:val="00E77245"/>
    <w:rsid w:val="00E81323"/>
    <w:rsid w:val="00E82568"/>
    <w:rsid w:val="00E82C38"/>
    <w:rsid w:val="00E8727A"/>
    <w:rsid w:val="00E9207D"/>
    <w:rsid w:val="00E94DEB"/>
    <w:rsid w:val="00E950A5"/>
    <w:rsid w:val="00EA150A"/>
    <w:rsid w:val="00EA1576"/>
    <w:rsid w:val="00EA321C"/>
    <w:rsid w:val="00EA6711"/>
    <w:rsid w:val="00EB0427"/>
    <w:rsid w:val="00EB1240"/>
    <w:rsid w:val="00EB1584"/>
    <w:rsid w:val="00EB1F8D"/>
    <w:rsid w:val="00EB4203"/>
    <w:rsid w:val="00EB474B"/>
    <w:rsid w:val="00EB78CC"/>
    <w:rsid w:val="00EC0429"/>
    <w:rsid w:val="00EC1117"/>
    <w:rsid w:val="00EC2A5F"/>
    <w:rsid w:val="00EC7822"/>
    <w:rsid w:val="00ED03E6"/>
    <w:rsid w:val="00ED08E5"/>
    <w:rsid w:val="00ED22BD"/>
    <w:rsid w:val="00ED2555"/>
    <w:rsid w:val="00ED4DF0"/>
    <w:rsid w:val="00EE044A"/>
    <w:rsid w:val="00EE04D0"/>
    <w:rsid w:val="00EE38B0"/>
    <w:rsid w:val="00EE46C6"/>
    <w:rsid w:val="00EE602E"/>
    <w:rsid w:val="00EE78BA"/>
    <w:rsid w:val="00EF05EA"/>
    <w:rsid w:val="00EF250B"/>
    <w:rsid w:val="00EF3C55"/>
    <w:rsid w:val="00EF40C0"/>
    <w:rsid w:val="00EF5D6E"/>
    <w:rsid w:val="00EF6A15"/>
    <w:rsid w:val="00F02011"/>
    <w:rsid w:val="00F021F6"/>
    <w:rsid w:val="00F02235"/>
    <w:rsid w:val="00F0238D"/>
    <w:rsid w:val="00F030BF"/>
    <w:rsid w:val="00F04815"/>
    <w:rsid w:val="00F04938"/>
    <w:rsid w:val="00F04E5F"/>
    <w:rsid w:val="00F07BE3"/>
    <w:rsid w:val="00F07E2E"/>
    <w:rsid w:val="00F155D4"/>
    <w:rsid w:val="00F15E28"/>
    <w:rsid w:val="00F17C19"/>
    <w:rsid w:val="00F17F23"/>
    <w:rsid w:val="00F20579"/>
    <w:rsid w:val="00F20BB8"/>
    <w:rsid w:val="00F219EF"/>
    <w:rsid w:val="00F221D9"/>
    <w:rsid w:val="00F23AF2"/>
    <w:rsid w:val="00F24DDA"/>
    <w:rsid w:val="00F26A80"/>
    <w:rsid w:val="00F273E6"/>
    <w:rsid w:val="00F30E7B"/>
    <w:rsid w:val="00F31C2E"/>
    <w:rsid w:val="00F36C07"/>
    <w:rsid w:val="00F41E3B"/>
    <w:rsid w:val="00F43221"/>
    <w:rsid w:val="00F43A7B"/>
    <w:rsid w:val="00F517CA"/>
    <w:rsid w:val="00F54A80"/>
    <w:rsid w:val="00F54DA8"/>
    <w:rsid w:val="00F5680F"/>
    <w:rsid w:val="00F57CCC"/>
    <w:rsid w:val="00F613FA"/>
    <w:rsid w:val="00F618EF"/>
    <w:rsid w:val="00F62AF1"/>
    <w:rsid w:val="00F62E41"/>
    <w:rsid w:val="00F64872"/>
    <w:rsid w:val="00F659D9"/>
    <w:rsid w:val="00F66513"/>
    <w:rsid w:val="00F67883"/>
    <w:rsid w:val="00F67A4C"/>
    <w:rsid w:val="00F70315"/>
    <w:rsid w:val="00F704C1"/>
    <w:rsid w:val="00F709BA"/>
    <w:rsid w:val="00F721FA"/>
    <w:rsid w:val="00F722F8"/>
    <w:rsid w:val="00F7283B"/>
    <w:rsid w:val="00F73397"/>
    <w:rsid w:val="00F75910"/>
    <w:rsid w:val="00F75B66"/>
    <w:rsid w:val="00F8067C"/>
    <w:rsid w:val="00F81DE8"/>
    <w:rsid w:val="00F82183"/>
    <w:rsid w:val="00F83C0B"/>
    <w:rsid w:val="00F86E49"/>
    <w:rsid w:val="00F919EE"/>
    <w:rsid w:val="00F92839"/>
    <w:rsid w:val="00F9357F"/>
    <w:rsid w:val="00F9402A"/>
    <w:rsid w:val="00F9424F"/>
    <w:rsid w:val="00F9487D"/>
    <w:rsid w:val="00F95065"/>
    <w:rsid w:val="00F96A4F"/>
    <w:rsid w:val="00F9722A"/>
    <w:rsid w:val="00FA09AF"/>
    <w:rsid w:val="00FA211A"/>
    <w:rsid w:val="00FA4360"/>
    <w:rsid w:val="00FA6BBD"/>
    <w:rsid w:val="00FA7267"/>
    <w:rsid w:val="00FB3E00"/>
    <w:rsid w:val="00FB40AD"/>
    <w:rsid w:val="00FB40D5"/>
    <w:rsid w:val="00FC046D"/>
    <w:rsid w:val="00FC0A0D"/>
    <w:rsid w:val="00FC1505"/>
    <w:rsid w:val="00FC2246"/>
    <w:rsid w:val="00FC2FCA"/>
    <w:rsid w:val="00FC4D10"/>
    <w:rsid w:val="00FD26F1"/>
    <w:rsid w:val="00FD2B35"/>
    <w:rsid w:val="00FD30E5"/>
    <w:rsid w:val="00FD46EE"/>
    <w:rsid w:val="00FD615D"/>
    <w:rsid w:val="00FE11C8"/>
    <w:rsid w:val="00FE1D87"/>
    <w:rsid w:val="00FE1EAC"/>
    <w:rsid w:val="00FE271A"/>
    <w:rsid w:val="00FE28A1"/>
    <w:rsid w:val="00FE2CE6"/>
    <w:rsid w:val="00FE370C"/>
    <w:rsid w:val="00FE3AEA"/>
    <w:rsid w:val="00FE6BC8"/>
    <w:rsid w:val="00FF22E8"/>
    <w:rsid w:val="00FF3025"/>
    <w:rsid w:val="00FF58A8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CDBC496C-D74A-4987-9F6F-B2A7FB905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F09"/>
    <w:pPr>
      <w:spacing w:before="80" w:after="120"/>
      <w:jc w:val="both"/>
    </w:pPr>
    <w:rPr>
      <w:rFonts w:ascii="Arial" w:hAnsi="Arial"/>
      <w:lang w:val="en-GB" w:eastAsia="en-US"/>
    </w:rPr>
  </w:style>
  <w:style w:type="paragraph" w:styleId="Heading1">
    <w:name w:val="heading 1"/>
    <w:aliases w:val="titolo liv 1,level 1,1,h1,Level 1,Heading Annex0,hl1,Para level 1,hd1,Heading 1A,11,12,level 11,Level 11,13,14,111,level 12,Level 12,121,level 111,Level 111,131,1.,1 Heading 1,heading 1,dstl_hd1,Heading1,h11,h12,Heading,ctf3451,Main,t1,ARC 1,P"/>
    <w:basedOn w:val="Normal"/>
    <w:next w:val="Normal"/>
    <w:qFormat/>
    <w:pPr>
      <w:keepNext/>
      <w:numPr>
        <w:numId w:val="10"/>
      </w:numPr>
      <w:tabs>
        <w:tab w:val="left" w:pos="144"/>
        <w:tab w:val="left" w:pos="288"/>
        <w:tab w:val="left" w:pos="576"/>
      </w:tabs>
      <w:spacing w:before="240" w:after="240"/>
      <w:jc w:val="center"/>
      <w:outlineLvl w:val="0"/>
    </w:pPr>
    <w:rPr>
      <w:rFonts w:ascii="Arial Bold" w:hAnsi="Arial Bold"/>
      <w:b/>
      <w:caps/>
      <w:color w:val="0000FF"/>
      <w:kern w:val="28"/>
      <w:sz w:val="28"/>
    </w:rPr>
  </w:style>
  <w:style w:type="paragraph" w:styleId="Heading2">
    <w:name w:val="heading 2"/>
    <w:aliases w:val="ARC 2,GKM 2,H2,2,sub-sect,level 2,h2,Level 2,w2,hl2,Para level 2,hd2,21,22,23,24,211,221,231,a.,.p2,heading 2,Titre 2 ,dstl_hd2,headi,heading2,h21,h22,Heading 2a,Numbered - 2,h 3,h 4,Fujitsu,Reset numbering,PA Major Section,l2,ARC 21,H,GKM 21"/>
    <w:basedOn w:val="Normal"/>
    <w:next w:val="Normal"/>
    <w:qFormat/>
    <w:pPr>
      <w:keepNext/>
      <w:numPr>
        <w:ilvl w:val="1"/>
        <w:numId w:val="10"/>
      </w:numPr>
      <w:tabs>
        <w:tab w:val="left" w:pos="1440"/>
      </w:tabs>
      <w:spacing w:before="240"/>
      <w:jc w:val="left"/>
      <w:outlineLvl w:val="1"/>
    </w:pPr>
    <w:rPr>
      <w:rFonts w:ascii="Arial Bold" w:hAnsi="Arial Bold"/>
      <w:b/>
      <w:caps/>
      <w:color w:val="0000FF"/>
      <w:sz w:val="28"/>
    </w:rPr>
  </w:style>
  <w:style w:type="paragraph" w:styleId="Heading3">
    <w:name w:val="heading 3"/>
    <w:aliases w:val="ARC 3,GKM 3,H3,3,sub-sub,titolo liv 3,level 3,h3,hl3,Para level 3,l3,l 3,Memo 3,hd3,31,32,33,34,35,311,321,331,341,(1),.p3,heading 3,dstl_hd3,Para Level 3,h31,h32,a,(Level 3 Heading),ARC 31,GKM 31,H31,ARC 32,GKM 32,H32,ARC 33,GKM 33,b,Map,H33"/>
    <w:basedOn w:val="Normal"/>
    <w:next w:val="Normal"/>
    <w:qFormat/>
    <w:pPr>
      <w:keepNext/>
      <w:numPr>
        <w:ilvl w:val="2"/>
        <w:numId w:val="10"/>
      </w:numPr>
      <w:tabs>
        <w:tab w:val="left" w:pos="1440"/>
      </w:tabs>
      <w:spacing w:before="240"/>
      <w:jc w:val="left"/>
      <w:outlineLvl w:val="2"/>
    </w:pPr>
    <w:rPr>
      <w:rFonts w:ascii="Arial Bold" w:hAnsi="Arial Bold"/>
      <w:b/>
      <w:color w:val="0000FF"/>
      <w:sz w:val="28"/>
    </w:rPr>
  </w:style>
  <w:style w:type="paragraph" w:styleId="Heading4">
    <w:name w:val="heading 4"/>
    <w:aliases w:val="ARC 4,GKM 4,H4,titolo liv 4,4,h4,hl4,Para level 4,hd4,41,42,43,44,45,46,47,48,411,421,431,441,451,461,471,(a),heading 4,dstl_hd4,text2,figure,fig,fi,l4,table,(Level 4 Heading),ARC 41,GKM 41,H41,ARC 42,GKM 42,H42,ARC 43,GKM 43,H43,H44,l,SPara"/>
    <w:basedOn w:val="Normal"/>
    <w:next w:val="Normal"/>
    <w:qFormat/>
    <w:pPr>
      <w:keepNext/>
      <w:numPr>
        <w:ilvl w:val="3"/>
        <w:numId w:val="10"/>
      </w:numPr>
      <w:tabs>
        <w:tab w:val="left" w:pos="1440"/>
      </w:tabs>
      <w:spacing w:before="240"/>
      <w:jc w:val="left"/>
      <w:outlineLvl w:val="3"/>
    </w:pPr>
    <w:rPr>
      <w:rFonts w:ascii="Arial Bold" w:hAnsi="Arial Bold"/>
      <w:b/>
      <w:color w:val="0000FF"/>
      <w:sz w:val="24"/>
    </w:rPr>
  </w:style>
  <w:style w:type="paragraph" w:styleId="Heading5">
    <w:name w:val="heading 5"/>
    <w:aliases w:val="ARC 5,GKM 5,sous-titre,hl5,i.,Unused,dstl_annxhd1,h5,(Level 5 Heading),5,ARC 51,GKM 51,ARC 52,GKM 52,ARC 53,GKM 53,ARC 54,GKM 54,ARC 55,GKM 55,ARC 511,GKM 511,ARC 521,GKM 521,ARC 531,GKM 531,ARC 541,GKM 541,ARC 56,GKM 56,ARC 512,GKM 512,h51,H5"/>
    <w:basedOn w:val="Normal"/>
    <w:next w:val="Normal"/>
    <w:qFormat/>
    <w:pPr>
      <w:keepNext/>
      <w:numPr>
        <w:ilvl w:val="4"/>
        <w:numId w:val="10"/>
      </w:numPr>
      <w:tabs>
        <w:tab w:val="left" w:pos="1440"/>
      </w:tabs>
      <w:spacing w:before="240"/>
      <w:jc w:val="left"/>
      <w:outlineLvl w:val="4"/>
    </w:pPr>
    <w:rPr>
      <w:rFonts w:ascii="Arial Bold" w:hAnsi="Arial Bold"/>
      <w:b/>
      <w:color w:val="0000FF"/>
    </w:rPr>
  </w:style>
  <w:style w:type="paragraph" w:styleId="Heading6">
    <w:name w:val="heading 6"/>
    <w:aliases w:val="ARC 6,GKM 6,hl6,Appendix 1,dstl_annxhd2,(Level 6 Heading),ARC 61,GKM 61,ARC 62,GKM 62,ARC 63,GKM 63,ARC 64,GKM 64,ARC 65,GKM 65,ARC 611,GKM 611,ARC 621,GKM 621,ARC 631,GKM 631,ARC 641,GKM 641,ARC 66,GKM 66,ARC 612,GKM 612,ARC 622,GKM 622,h6,6"/>
    <w:basedOn w:val="Normal"/>
    <w:next w:val="Normal"/>
    <w:qFormat/>
    <w:pPr>
      <w:keepNext/>
      <w:numPr>
        <w:ilvl w:val="5"/>
        <w:numId w:val="10"/>
      </w:numPr>
      <w:tabs>
        <w:tab w:val="left" w:pos="1440"/>
      </w:tabs>
      <w:spacing w:before="240"/>
      <w:jc w:val="left"/>
      <w:outlineLvl w:val="5"/>
    </w:pPr>
    <w:rPr>
      <w:rFonts w:ascii="Arial Bold" w:hAnsi="Arial Bold"/>
      <w:b/>
      <w:i/>
      <w:color w:val="0000FF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aliases w:val="Titre général"/>
    <w:basedOn w:val="Normal"/>
    <w:next w:val="Normal"/>
    <w:qFormat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-1">
    <w:name w:val="ABB-1"/>
    <w:pPr>
      <w:tabs>
        <w:tab w:val="left" w:pos="1526"/>
      </w:tabs>
      <w:ind w:left="1526" w:hanging="1526"/>
      <w:jc w:val="both"/>
    </w:pPr>
    <w:rPr>
      <w:rFonts w:ascii="Arial" w:hAnsi="Arial"/>
      <w:snapToGrid w:val="0"/>
      <w:lang w:val="en-GB" w:eastAsia="en-US"/>
    </w:rPr>
  </w:style>
  <w:style w:type="paragraph" w:customStyle="1" w:styleId="actioncaption">
    <w:name w:val="action caption"/>
    <w:basedOn w:val="Normal"/>
    <w:next w:val="Normal"/>
    <w:pPr>
      <w:spacing w:before="0"/>
      <w:jc w:val="center"/>
    </w:pPr>
    <w:rPr>
      <w:i/>
      <w:sz w:val="16"/>
    </w:rPr>
  </w:style>
  <w:style w:type="paragraph" w:customStyle="1" w:styleId="ADDRESS">
    <w:name w:val="ADDRESS"/>
    <w:pPr>
      <w:widowControl w:val="0"/>
      <w:tabs>
        <w:tab w:val="left" w:pos="0"/>
      </w:tabs>
      <w:spacing w:before="49" w:after="144" w:line="263" w:lineRule="atLeast"/>
      <w:jc w:val="center"/>
    </w:pPr>
    <w:rPr>
      <w:rFonts w:ascii="Arial" w:hAnsi="Arial"/>
      <w:caps/>
      <w:snapToGrid w:val="0"/>
      <w:lang w:val="en-GB" w:eastAsia="en-US"/>
    </w:rPr>
  </w:style>
  <w:style w:type="paragraph" w:customStyle="1" w:styleId="AddressBlock">
    <w:name w:val="Address Block"/>
    <w:basedOn w:val="Normal"/>
    <w:pPr>
      <w:spacing w:before="0" w:after="0"/>
      <w:jc w:val="center"/>
    </w:pPr>
  </w:style>
  <w:style w:type="paragraph" w:customStyle="1" w:styleId="annex1">
    <w:name w:val="annex 1"/>
    <w:basedOn w:val="Normal"/>
    <w:next w:val="Normal"/>
    <w:pPr>
      <w:keepNext/>
      <w:numPr>
        <w:numId w:val="1"/>
      </w:numPr>
      <w:tabs>
        <w:tab w:val="left" w:pos="1440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nnex2">
    <w:name w:val="annex 2"/>
    <w:basedOn w:val="Normal"/>
    <w:next w:val="Normal"/>
    <w:pPr>
      <w:keepNext/>
      <w:numPr>
        <w:ilvl w:val="1"/>
        <w:numId w:val="1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nnex2sub">
    <w:name w:val="Annex 2sub"/>
    <w:basedOn w:val="Normal"/>
    <w:pPr>
      <w:numPr>
        <w:ilvl w:val="8"/>
        <w:numId w:val="1"/>
      </w:numPr>
    </w:pPr>
  </w:style>
  <w:style w:type="paragraph" w:customStyle="1" w:styleId="annex3">
    <w:name w:val="annex 3"/>
    <w:basedOn w:val="Normal"/>
    <w:next w:val="Normal"/>
    <w:pPr>
      <w:keepNext/>
      <w:numPr>
        <w:ilvl w:val="2"/>
        <w:numId w:val="1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nnex4">
    <w:name w:val="Annex 4"/>
    <w:basedOn w:val="Normal"/>
    <w:next w:val="Normal"/>
    <w:pPr>
      <w:keepNext/>
      <w:numPr>
        <w:ilvl w:val="3"/>
        <w:numId w:val="1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nnex5">
    <w:name w:val="annex 5"/>
    <w:basedOn w:val="Normal"/>
    <w:next w:val="Normal"/>
    <w:pPr>
      <w:keepNext/>
      <w:numPr>
        <w:ilvl w:val="4"/>
        <w:numId w:val="1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nnex6">
    <w:name w:val="Annex 6"/>
    <w:basedOn w:val="Normal"/>
    <w:pPr>
      <w:keepNext/>
      <w:numPr>
        <w:ilvl w:val="5"/>
        <w:numId w:val="1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nnexsub">
    <w:name w:val="annex sub"/>
    <w:basedOn w:val="Normal"/>
    <w:pPr>
      <w:numPr>
        <w:ilvl w:val="7"/>
        <w:numId w:val="1"/>
      </w:numPr>
    </w:pPr>
  </w:style>
  <w:style w:type="paragraph" w:customStyle="1" w:styleId="ANNEXTEXT">
    <w:name w:val="ANNEX TEXT"/>
    <w:basedOn w:val="Normal"/>
    <w:pPr>
      <w:numPr>
        <w:ilvl w:val="6"/>
        <w:numId w:val="1"/>
      </w:numPr>
      <w:spacing w:before="120"/>
    </w:pPr>
  </w:style>
  <w:style w:type="paragraph" w:customStyle="1" w:styleId="appendix1">
    <w:name w:val="appendix 1"/>
    <w:basedOn w:val="Normal"/>
    <w:next w:val="Normal"/>
    <w:pPr>
      <w:keepNext/>
      <w:numPr>
        <w:numId w:val="2"/>
      </w:numPr>
      <w:tabs>
        <w:tab w:val="left" w:pos="1872"/>
      </w:tabs>
      <w:spacing w:before="240" w:after="240"/>
      <w:jc w:val="center"/>
    </w:pPr>
    <w:rPr>
      <w:rFonts w:ascii="Arial Bold" w:hAnsi="Arial Bold"/>
      <w:b/>
      <w:caps/>
      <w:color w:val="0000FF"/>
      <w:sz w:val="28"/>
    </w:rPr>
  </w:style>
  <w:style w:type="paragraph" w:customStyle="1" w:styleId="appendix2">
    <w:name w:val="appendix 2"/>
    <w:basedOn w:val="Normal"/>
    <w:next w:val="Normal"/>
    <w:pPr>
      <w:keepNext/>
      <w:numPr>
        <w:ilvl w:val="1"/>
        <w:numId w:val="2"/>
      </w:numPr>
      <w:spacing w:before="240"/>
      <w:jc w:val="left"/>
    </w:pPr>
    <w:rPr>
      <w:rFonts w:ascii="Arial Bold" w:hAnsi="Arial Bold"/>
      <w:b/>
      <w:caps/>
      <w:color w:val="0000FF"/>
      <w:sz w:val="28"/>
    </w:rPr>
  </w:style>
  <w:style w:type="paragraph" w:customStyle="1" w:styleId="appendix2sub">
    <w:name w:val="appendix 2sub"/>
    <w:basedOn w:val="Normal"/>
    <w:pPr>
      <w:numPr>
        <w:ilvl w:val="8"/>
        <w:numId w:val="2"/>
      </w:numPr>
    </w:pPr>
  </w:style>
  <w:style w:type="paragraph" w:customStyle="1" w:styleId="appendix3">
    <w:name w:val="appendix 3"/>
    <w:basedOn w:val="Normal"/>
    <w:next w:val="Normal"/>
    <w:pPr>
      <w:keepNext/>
      <w:numPr>
        <w:ilvl w:val="2"/>
        <w:numId w:val="2"/>
      </w:numPr>
      <w:spacing w:before="240"/>
      <w:jc w:val="left"/>
    </w:pPr>
    <w:rPr>
      <w:rFonts w:ascii="Arial Bold" w:hAnsi="Arial Bold"/>
      <w:b/>
      <w:color w:val="0000FF"/>
      <w:sz w:val="28"/>
    </w:rPr>
  </w:style>
  <w:style w:type="paragraph" w:customStyle="1" w:styleId="appendix4">
    <w:name w:val="appendix 4"/>
    <w:basedOn w:val="Normal"/>
    <w:next w:val="Normal"/>
    <w:pPr>
      <w:keepNext/>
      <w:numPr>
        <w:ilvl w:val="3"/>
        <w:numId w:val="2"/>
      </w:numPr>
      <w:spacing w:before="240"/>
      <w:jc w:val="left"/>
    </w:pPr>
    <w:rPr>
      <w:rFonts w:ascii="Arial Bold" w:hAnsi="Arial Bold"/>
      <w:b/>
      <w:color w:val="0000FF"/>
      <w:sz w:val="24"/>
    </w:rPr>
  </w:style>
  <w:style w:type="paragraph" w:customStyle="1" w:styleId="appendix5">
    <w:name w:val="appendix 5"/>
    <w:basedOn w:val="Normal"/>
    <w:next w:val="Normal"/>
    <w:pPr>
      <w:keepNext/>
      <w:numPr>
        <w:ilvl w:val="4"/>
        <w:numId w:val="2"/>
      </w:numPr>
      <w:spacing w:before="240"/>
      <w:jc w:val="left"/>
    </w:pPr>
    <w:rPr>
      <w:rFonts w:ascii="Arial Bold" w:hAnsi="Arial Bold"/>
      <w:b/>
      <w:color w:val="0000FF"/>
    </w:rPr>
  </w:style>
  <w:style w:type="paragraph" w:customStyle="1" w:styleId="appendix6">
    <w:name w:val="appendix 6"/>
    <w:basedOn w:val="Normal"/>
    <w:next w:val="Normal"/>
    <w:pPr>
      <w:keepNext/>
      <w:numPr>
        <w:ilvl w:val="5"/>
        <w:numId w:val="2"/>
      </w:numPr>
      <w:spacing w:before="240"/>
      <w:jc w:val="left"/>
    </w:pPr>
    <w:rPr>
      <w:rFonts w:ascii="Arial Bold" w:hAnsi="Arial Bold"/>
      <w:b/>
      <w:i/>
      <w:color w:val="0000FF"/>
    </w:rPr>
  </w:style>
  <w:style w:type="paragraph" w:customStyle="1" w:styleId="appendixsub">
    <w:name w:val="appendix sub"/>
    <w:basedOn w:val="Normal"/>
    <w:pPr>
      <w:numPr>
        <w:ilvl w:val="7"/>
        <w:numId w:val="2"/>
      </w:numPr>
    </w:pPr>
  </w:style>
  <w:style w:type="paragraph" w:customStyle="1" w:styleId="APPENDIXTEXT">
    <w:name w:val="APPENDIX TEXT"/>
    <w:basedOn w:val="Normal"/>
    <w:pPr>
      <w:numPr>
        <w:ilvl w:val="6"/>
        <w:numId w:val="2"/>
      </w:numPr>
      <w:spacing w:before="120"/>
    </w:pPr>
  </w:style>
  <w:style w:type="paragraph" w:customStyle="1" w:styleId="BlankStyle">
    <w:name w:val="Blank Style"/>
    <w:basedOn w:val="Normal"/>
    <w:next w:val="Normal"/>
    <w:pPr>
      <w:jc w:val="center"/>
    </w:pPr>
  </w:style>
  <w:style w:type="paragraph" w:styleId="BlockText">
    <w:name w:val="Block Text"/>
    <w:basedOn w:val="Normal"/>
    <w:semiHidden/>
    <w:pPr>
      <w:spacing w:before="60" w:after="60"/>
    </w:pPr>
    <w:rPr>
      <w:snapToGrid w:val="0"/>
    </w:rPr>
  </w:style>
  <w:style w:type="paragraph" w:styleId="BodyText">
    <w:name w:val="Body Text"/>
    <w:aliases w:val="CV Body Text,bt,body text,bt1,body text1,bt2,body text2,bt11,body text11,bt3,body text3,bt12,body text12,bt4,body text4,bt13,body text13,t,Block text,tx,sp,BODY TEXT,text,sbs,Resume Text,RFP Text,Text,bt5,body text5,block text,txt1,T1"/>
    <w:basedOn w:val="Normal"/>
    <w:pPr>
      <w:jc w:val="center"/>
    </w:pPr>
    <w:rPr>
      <w:sz w:val="16"/>
    </w:rPr>
  </w:style>
  <w:style w:type="character" w:customStyle="1" w:styleId="bold">
    <w:name w:val="bold"/>
    <w:rPr>
      <w:b/>
    </w:rPr>
  </w:style>
  <w:style w:type="paragraph" w:customStyle="1" w:styleId="BULL1">
    <w:name w:val="BULL1"/>
    <w:basedOn w:val="Normal"/>
    <w:pPr>
      <w:numPr>
        <w:numId w:val="4"/>
      </w:numPr>
      <w:spacing w:before="60" w:after="60"/>
    </w:pPr>
  </w:style>
  <w:style w:type="paragraph" w:customStyle="1" w:styleId="BULL2">
    <w:name w:val="BULL2"/>
    <w:basedOn w:val="Normal"/>
    <w:pPr>
      <w:numPr>
        <w:numId w:val="5"/>
      </w:numPr>
      <w:spacing w:before="60" w:after="60"/>
    </w:pPr>
  </w:style>
  <w:style w:type="paragraph" w:customStyle="1" w:styleId="BULL3">
    <w:name w:val="BULL3"/>
    <w:basedOn w:val="Normal"/>
    <w:pPr>
      <w:numPr>
        <w:numId w:val="6"/>
      </w:numPr>
      <w:spacing w:before="60" w:after="60"/>
    </w:pPr>
  </w:style>
  <w:style w:type="paragraph" w:customStyle="1" w:styleId="BULL4">
    <w:name w:val="BULL4"/>
    <w:basedOn w:val="Normal"/>
    <w:pPr>
      <w:numPr>
        <w:numId w:val="7"/>
      </w:numPr>
      <w:spacing w:before="60" w:after="60"/>
    </w:pPr>
  </w:style>
  <w:style w:type="paragraph" w:styleId="Caption">
    <w:name w:val="caption"/>
    <w:basedOn w:val="Normal"/>
    <w:next w:val="Normal"/>
    <w:qFormat/>
    <w:pPr>
      <w:spacing w:before="120"/>
    </w:pPr>
    <w:rPr>
      <w:b/>
      <w:sz w:val="22"/>
    </w:rPr>
  </w:style>
  <w:style w:type="paragraph" w:customStyle="1" w:styleId="CAUTION">
    <w:name w:val="CAUTION"/>
    <w:basedOn w:val="Normal"/>
    <w:next w:val="Normal"/>
    <w:pPr>
      <w:tabs>
        <w:tab w:val="left" w:pos="1512"/>
      </w:tabs>
      <w:ind w:left="1512" w:hanging="1512"/>
    </w:pPr>
    <w:rPr>
      <w:b/>
    </w:rPr>
  </w:style>
  <w:style w:type="paragraph" w:customStyle="1" w:styleId="company">
    <w:name w:val="company"/>
    <w:basedOn w:val="Normal"/>
    <w:pPr>
      <w:spacing w:after="72" w:line="240" w:lineRule="atLeast"/>
    </w:pPr>
    <w:rPr>
      <w:rFonts w:ascii="Arial Bold" w:hAnsi="Arial Bold"/>
      <w:b/>
      <w:snapToGrid w:val="0"/>
      <w:color w:val="000000"/>
      <w:sz w:val="32"/>
      <w:lang w:val="en-US"/>
    </w:rPr>
  </w:style>
  <w:style w:type="paragraph" w:customStyle="1" w:styleId="contcont">
    <w:name w:val="cont cont"/>
    <w:basedOn w:val="Normal"/>
    <w:pPr>
      <w:pageBreakBefore/>
      <w:tabs>
        <w:tab w:val="right" w:pos="9000"/>
      </w:tabs>
    </w:pPr>
    <w:rPr>
      <w:color w:val="0000FF"/>
    </w:rPr>
  </w:style>
  <w:style w:type="paragraph" w:customStyle="1" w:styleId="contentscentretitle">
    <w:name w:val="contents centre title"/>
    <w:basedOn w:val="Normal"/>
    <w:pPr>
      <w:spacing w:before="60"/>
      <w:jc w:val="center"/>
    </w:pPr>
    <w:rPr>
      <w:rFonts w:ascii="Arial Bold" w:hAnsi="Arial Bold"/>
      <w:b/>
      <w:color w:val="0000FF"/>
      <w:sz w:val="22"/>
    </w:rPr>
  </w:style>
  <w:style w:type="paragraph" w:customStyle="1" w:styleId="contentssideline">
    <w:name w:val="contents sideline"/>
    <w:basedOn w:val="Normal"/>
    <w:pPr>
      <w:widowControl w:val="0"/>
      <w:tabs>
        <w:tab w:val="left" w:pos="0"/>
        <w:tab w:val="left" w:pos="1440"/>
      </w:tabs>
      <w:spacing w:before="40" w:line="288" w:lineRule="atLeast"/>
    </w:pPr>
    <w:rPr>
      <w:rFonts w:ascii="Arial Bold" w:hAnsi="Arial Bold"/>
      <w:b/>
      <w:snapToGrid w:val="0"/>
      <w:color w:val="0000FF"/>
      <w:sz w:val="22"/>
    </w:rPr>
  </w:style>
  <w:style w:type="paragraph" w:customStyle="1" w:styleId="ContinuePage">
    <w:name w:val="Continue Page"/>
    <w:basedOn w:val="Normal"/>
    <w:pPr>
      <w:widowControl w:val="0"/>
      <w:tabs>
        <w:tab w:val="right" w:pos="9000"/>
      </w:tabs>
      <w:spacing w:line="288" w:lineRule="atLeast"/>
    </w:pPr>
    <w:rPr>
      <w:rFonts w:ascii="Arial Bold" w:hAnsi="Arial Bold"/>
      <w:b/>
      <w:snapToGrid w:val="0"/>
      <w:sz w:val="24"/>
    </w:rPr>
  </w:style>
  <w:style w:type="paragraph" w:customStyle="1" w:styleId="contract">
    <w:name w:val="contract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88" w:lineRule="atLeast"/>
      <w:jc w:val="center"/>
    </w:pPr>
    <w:rPr>
      <w:rFonts w:ascii="Arial" w:hAnsi="Arial"/>
      <w:i/>
      <w:snapToGrid w:val="0"/>
      <w:sz w:val="24"/>
      <w:lang w:val="en-GB" w:eastAsia="en-US"/>
    </w:rPr>
  </w:style>
  <w:style w:type="paragraph" w:customStyle="1" w:styleId="COPY-NO">
    <w:name w:val="COPY-NO"/>
    <w:pPr>
      <w:widowControl w:val="0"/>
      <w:tabs>
        <w:tab w:val="left" w:pos="0"/>
        <w:tab w:val="left" w:pos="1418"/>
        <w:tab w:val="left" w:pos="2835"/>
        <w:tab w:val="left" w:pos="4251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customStyle="1" w:styleId="covercontract">
    <w:name w:val="cover contract"/>
    <w:basedOn w:val="Title"/>
    <w:pPr>
      <w:jc w:val="right"/>
    </w:pPr>
    <w:rPr>
      <w:smallCaps/>
      <w:color w:val="0000FF"/>
      <w:sz w:val="24"/>
    </w:rPr>
  </w:style>
  <w:style w:type="paragraph" w:customStyle="1" w:styleId="covertitle">
    <w:name w:val="cover title"/>
    <w:basedOn w:val="Normal"/>
    <w:pPr>
      <w:widowControl w:val="0"/>
      <w:tabs>
        <w:tab w:val="left" w:pos="0"/>
        <w:tab w:val="left" w:pos="1418"/>
        <w:tab w:val="left" w:pos="2835"/>
        <w:tab w:val="left" w:pos="4252"/>
      </w:tabs>
      <w:spacing w:before="2000" w:after="72" w:line="336" w:lineRule="atLeast"/>
      <w:jc w:val="center"/>
    </w:pPr>
    <w:rPr>
      <w:rFonts w:ascii="Arial Bold" w:hAnsi="Arial Bold"/>
      <w:b/>
      <w:caps/>
      <w:snapToGrid w:val="0"/>
      <w:color w:val="000080"/>
      <w:sz w:val="28"/>
    </w:rPr>
  </w:style>
  <w:style w:type="paragraph" w:customStyle="1" w:styleId="dec">
    <w:name w:val="dec"/>
    <w:basedOn w:val="Normal"/>
    <w:pPr>
      <w:spacing w:after="72" w:line="240" w:lineRule="atLeast"/>
    </w:pPr>
    <w:rPr>
      <w:i/>
      <w:snapToGrid w:val="0"/>
      <w:color w:val="000000"/>
    </w:rPr>
  </w:style>
  <w:style w:type="paragraph" w:customStyle="1" w:styleId="DeletedLine">
    <w:name w:val="Deleted Line"/>
    <w:basedOn w:val="Normal"/>
    <w:pPr>
      <w:jc w:val="center"/>
    </w:pPr>
    <w:rPr>
      <w:color w:val="00FF00"/>
      <w:sz w:val="16"/>
    </w:rPr>
  </w:style>
  <w:style w:type="paragraph" w:customStyle="1" w:styleId="docref">
    <w:name w:val="doc 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576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CO">
    <w:name w:val="ECO"/>
    <w:pPr>
      <w:widowControl w:val="0"/>
      <w:tabs>
        <w:tab w:val="left" w:pos="0"/>
        <w:tab w:val="left" w:pos="1418"/>
        <w:tab w:val="left" w:pos="2835"/>
        <w:tab w:val="left" w:pos="4252"/>
      </w:tabs>
      <w:spacing w:before="480" w:after="72" w:line="240" w:lineRule="atLeast"/>
      <w:jc w:val="center"/>
    </w:pPr>
    <w:rPr>
      <w:rFonts w:ascii="Arial" w:hAnsi="Arial"/>
      <w:snapToGrid w:val="0"/>
      <w:lang w:val="en-GB" w:eastAsia="en-US"/>
    </w:rPr>
  </w:style>
  <w:style w:type="paragraph" w:customStyle="1" w:styleId="EOFStyle">
    <w:name w:val="EOFStyle"/>
    <w:basedOn w:val="Normal"/>
    <w:pPr>
      <w:jc w:val="center"/>
    </w:pPr>
    <w:rPr>
      <w:color w:val="FF0000"/>
      <w:sz w:val="16"/>
    </w:rPr>
  </w:style>
  <w:style w:type="paragraph" w:customStyle="1" w:styleId="FCcopyno">
    <w:name w:val="FC copy no"/>
    <w:basedOn w:val="Normal"/>
    <w:pPr>
      <w:spacing w:before="240" w:after="480"/>
      <w:jc w:val="right"/>
    </w:pPr>
    <w:rPr>
      <w:color w:val="000080"/>
      <w:sz w:val="24"/>
    </w:rPr>
  </w:style>
  <w:style w:type="paragraph" w:customStyle="1" w:styleId="FCdocref">
    <w:name w:val="FC doc ref"/>
    <w:basedOn w:val="COPY-NO"/>
    <w:pPr>
      <w:tabs>
        <w:tab w:val="clear" w:pos="0"/>
      </w:tabs>
      <w:spacing w:before="120" w:after="120"/>
      <w:ind w:left="1890"/>
    </w:pPr>
    <w:rPr>
      <w:rFonts w:ascii="Arial" w:hAnsi="Arial"/>
      <w:b w:val="0"/>
      <w:color w:val="000080"/>
      <w:sz w:val="24"/>
    </w:rPr>
  </w:style>
  <w:style w:type="paragraph" w:customStyle="1" w:styleId="FCdocNo">
    <w:name w:val="FC doc No"/>
    <w:basedOn w:val="FCdocref"/>
    <w:rPr>
      <w:b/>
    </w:rPr>
  </w:style>
  <w:style w:type="paragraph" w:customStyle="1" w:styleId="FCdocrefJustified">
    <w:name w:val="FC doc ref + Justified"/>
    <w:aliases w:val="Before:  14.45 pt,Line spacing:  single"/>
    <w:basedOn w:val="FCdocref"/>
    <w:pPr>
      <w:keepNext/>
      <w:widowControl/>
      <w:tabs>
        <w:tab w:val="clear" w:pos="1418"/>
        <w:tab w:val="clear" w:pos="2835"/>
        <w:tab w:val="clear" w:pos="4251"/>
      </w:tabs>
      <w:spacing w:before="289" w:line="240" w:lineRule="auto"/>
      <w:ind w:left="0"/>
      <w:jc w:val="both"/>
    </w:pPr>
  </w:style>
  <w:style w:type="paragraph" w:customStyle="1" w:styleId="FCName">
    <w:name w:val="FC Name"/>
    <w:basedOn w:val="FCcopyno"/>
    <w:pPr>
      <w:spacing w:before="120" w:after="0"/>
    </w:pPr>
    <w:rPr>
      <w:sz w:val="20"/>
    </w:rPr>
  </w:style>
  <w:style w:type="paragraph" w:customStyle="1" w:styleId="FCNameBlack">
    <w:name w:val="FC Name Black"/>
    <w:basedOn w:val="FCName"/>
    <w:rPr>
      <w:color w:val="000000"/>
    </w:rPr>
  </w:style>
  <w:style w:type="paragraph" w:customStyle="1" w:styleId="FCNameleft">
    <w:name w:val="FC Name left"/>
    <w:basedOn w:val="FCName"/>
    <w:pPr>
      <w:jc w:val="left"/>
    </w:pPr>
  </w:style>
  <w:style w:type="paragraph" w:customStyle="1" w:styleId="FCtitle">
    <w:name w:val="FC title"/>
    <w:basedOn w:val="covertitle"/>
    <w:pPr>
      <w:tabs>
        <w:tab w:val="clear" w:pos="0"/>
      </w:tabs>
      <w:spacing w:before="1500" w:after="1000" w:line="240" w:lineRule="atLeast"/>
      <w:ind w:left="1886"/>
      <w:jc w:val="right"/>
    </w:pPr>
    <w:rPr>
      <w:caps w:val="0"/>
      <w:sz w:val="48"/>
    </w:rPr>
  </w:style>
  <w:style w:type="paragraph" w:customStyle="1" w:styleId="FCVolNo">
    <w:name w:val="FC Vol No"/>
    <w:basedOn w:val="Normal"/>
    <w:next w:val="FCdocref"/>
    <w:pPr>
      <w:widowControl w:val="0"/>
      <w:tabs>
        <w:tab w:val="left" w:pos="0"/>
        <w:tab w:val="left" w:pos="1418"/>
        <w:tab w:val="left" w:pos="2835"/>
        <w:tab w:val="left" w:pos="4252"/>
      </w:tabs>
      <w:spacing w:before="120" w:line="288" w:lineRule="atLeast"/>
      <w:jc w:val="right"/>
    </w:pPr>
    <w:rPr>
      <w:rFonts w:ascii="Arial Bold" w:hAnsi="Arial Bold"/>
      <w:b/>
      <w:snapToGrid w:val="0"/>
      <w:color w:val="000080"/>
      <w:sz w:val="36"/>
    </w:rPr>
  </w:style>
  <w:style w:type="paragraph" w:customStyle="1" w:styleId="figureanchor">
    <w:name w:val="figure anchor"/>
    <w:basedOn w:val="Normal"/>
    <w:next w:val="Normal"/>
    <w:pPr>
      <w:keepNext/>
      <w:spacing w:before="0" w:after="0"/>
      <w:jc w:val="center"/>
    </w:pPr>
    <w:rPr>
      <w:sz w:val="12"/>
    </w:rPr>
  </w:style>
  <w:style w:type="paragraph" w:customStyle="1" w:styleId="figureanchorright">
    <w:name w:val="figure anchor right"/>
    <w:basedOn w:val="figureanchor"/>
    <w:pPr>
      <w:jc w:val="right"/>
    </w:pPr>
  </w:style>
  <w:style w:type="paragraph" w:customStyle="1" w:styleId="tabletitle">
    <w:name w:val="table title"/>
    <w:basedOn w:val="Normal"/>
    <w:pPr>
      <w:keepNext/>
      <w:spacing w:before="120" w:after="240"/>
      <w:jc w:val="center"/>
    </w:pPr>
    <w:rPr>
      <w:caps/>
      <w:color w:val="0000FF"/>
    </w:rPr>
  </w:style>
  <w:style w:type="paragraph" w:customStyle="1" w:styleId="figuretitle">
    <w:name w:val="figure title"/>
    <w:basedOn w:val="tabletitle"/>
    <w:next w:val="Normal"/>
    <w:pPr>
      <w:keepNext w:val="0"/>
    </w:pPr>
    <w:rPr>
      <w:rFonts w:ascii="Arial Bold" w:hAnsi="Arial Bold"/>
      <w:b/>
      <w:caps w:val="0"/>
    </w:rPr>
  </w:style>
  <w:style w:type="paragraph" w:styleId="Footer">
    <w:name w:val="footer"/>
    <w:semiHidden/>
    <w:pPr>
      <w:tabs>
        <w:tab w:val="center" w:pos="4536"/>
        <w:tab w:val="right" w:pos="9072"/>
      </w:tabs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Footerleft">
    <w:name w:val="Footer left"/>
    <w:basedOn w:val="Footer"/>
    <w:pPr>
      <w:jc w:val="left"/>
    </w:pPr>
    <w:rPr>
      <w:noProof w:val="0"/>
      <w:lang w:val="en-GB"/>
    </w:rPr>
  </w:style>
  <w:style w:type="paragraph" w:customStyle="1" w:styleId="footerrear">
    <w:name w:val="footer rear"/>
    <w:basedOn w:val="Normal"/>
    <w:pPr>
      <w:tabs>
        <w:tab w:val="left" w:pos="6480"/>
      </w:tabs>
      <w:spacing w:after="240"/>
      <w:jc w:val="center"/>
    </w:pPr>
    <w:rPr>
      <w:sz w:val="56"/>
    </w:rPr>
  </w:style>
  <w:style w:type="paragraph" w:customStyle="1" w:styleId="Footerright">
    <w:name w:val="Footer right"/>
    <w:basedOn w:val="Footer"/>
    <w:pPr>
      <w:jc w:val="right"/>
    </w:pPr>
  </w:style>
  <w:style w:type="paragraph" w:customStyle="1" w:styleId="GraphicText">
    <w:name w:val="Graphic Text"/>
    <w:pPr>
      <w:spacing w:before="120" w:after="120"/>
    </w:pPr>
    <w:rPr>
      <w:rFonts w:ascii="Arial" w:hAnsi="Arial"/>
      <w:noProof/>
      <w:lang w:val="en-US" w:eastAsia="en-US"/>
    </w:rPr>
  </w:style>
  <w:style w:type="paragraph" w:customStyle="1" w:styleId="GraphicTextcentred">
    <w:name w:val="Graphic Text centred"/>
    <w:pPr>
      <w:spacing w:before="120" w:after="120"/>
      <w:jc w:val="center"/>
    </w:pPr>
    <w:rPr>
      <w:rFonts w:ascii="Arial" w:hAnsi="Arial"/>
      <w:noProof/>
      <w:lang w:val="en-US" w:eastAsia="en-US"/>
    </w:rPr>
  </w:style>
  <w:style w:type="paragraph" w:customStyle="1" w:styleId="GraphicTextcentredNarrow">
    <w:name w:val="Graphic Text centred Narrow"/>
    <w:basedOn w:val="GraphicTextcentred"/>
    <w:pPr>
      <w:spacing w:before="0" w:after="0"/>
    </w:pPr>
  </w:style>
  <w:style w:type="paragraph" w:customStyle="1" w:styleId="GraphicTextcentredNarrowSmall">
    <w:name w:val="Graphic Text centred Narrow Small"/>
    <w:basedOn w:val="GraphicTextcentredNarrow"/>
    <w:rPr>
      <w:sz w:val="16"/>
    </w:rPr>
  </w:style>
  <w:style w:type="paragraph" w:customStyle="1" w:styleId="GraphicTextcentredSmall">
    <w:name w:val="Graphic Text centred Small"/>
    <w:basedOn w:val="GraphicTextcentred"/>
    <w:rPr>
      <w:sz w:val="16"/>
    </w:rPr>
  </w:style>
  <w:style w:type="paragraph" w:customStyle="1" w:styleId="GraphicTextNarrow">
    <w:name w:val="Graphic Text Narrow"/>
    <w:basedOn w:val="GraphicText"/>
    <w:pPr>
      <w:spacing w:before="0" w:after="0"/>
    </w:pPr>
  </w:style>
  <w:style w:type="paragraph" w:customStyle="1" w:styleId="GraphicTextNarrowSmall">
    <w:name w:val="Graphic Text Narrow Small"/>
    <w:basedOn w:val="GraphicTextNarrow"/>
    <w:rPr>
      <w:sz w:val="16"/>
    </w:rPr>
  </w:style>
  <w:style w:type="paragraph" w:customStyle="1" w:styleId="GraphicTextSmall">
    <w:name w:val="Graphic Text Small"/>
    <w:basedOn w:val="GraphicText"/>
    <w:rPr>
      <w:sz w:val="16"/>
    </w:r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  <w:spacing w:before="120"/>
      <w:jc w:val="center"/>
    </w:pPr>
  </w:style>
  <w:style w:type="paragraph" w:customStyle="1" w:styleId="Headerleft">
    <w:name w:val="Header left"/>
    <w:basedOn w:val="Header"/>
    <w:pPr>
      <w:jc w:val="left"/>
    </w:pPr>
    <w:rPr>
      <w:rFonts w:ascii="Arial Bold" w:hAnsi="Arial Bold"/>
      <w:b/>
      <w:color w:val="000080"/>
      <w:sz w:val="24"/>
    </w:rPr>
  </w:style>
  <w:style w:type="paragraph" w:customStyle="1" w:styleId="Headerright">
    <w:name w:val="Header right"/>
    <w:basedOn w:val="Header"/>
    <w:pPr>
      <w:jc w:val="right"/>
    </w:pPr>
    <w:rPr>
      <w:rFonts w:ascii="Arial Bold" w:hAnsi="Arial Bold"/>
      <w:b/>
      <w:color w:val="000080"/>
      <w:sz w:val="24"/>
    </w:rPr>
  </w:style>
  <w:style w:type="paragraph" w:customStyle="1" w:styleId="HeaderProject">
    <w:name w:val="HeaderProject"/>
    <w:basedOn w:val="Normal"/>
    <w:pPr>
      <w:tabs>
        <w:tab w:val="center" w:pos="4536"/>
        <w:tab w:val="right" w:pos="9072"/>
      </w:tabs>
      <w:jc w:val="right"/>
    </w:pPr>
    <w:rPr>
      <w:rFonts w:ascii="Arial Bold" w:hAnsi="Arial Bold"/>
      <w:b/>
      <w:color w:val="0000FF"/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Heading">
    <w:name w:val="index heading"/>
    <w:basedOn w:val="Normal"/>
    <w:next w:val="Index1"/>
    <w:semiHidden/>
    <w:rPr>
      <w:sz w:val="22"/>
    </w:rPr>
  </w:style>
  <w:style w:type="character" w:customStyle="1" w:styleId="Italic">
    <w:name w:val="Italic"/>
    <w:rPr>
      <w:i/>
    </w:rPr>
  </w:style>
  <w:style w:type="paragraph" w:customStyle="1" w:styleId="ListItem">
    <w:name w:val="List Item"/>
    <w:pPr>
      <w:numPr>
        <w:numId w:val="3"/>
      </w:numPr>
      <w:spacing w:before="60" w:after="60"/>
    </w:pPr>
    <w:rPr>
      <w:rFonts w:ascii="Arial" w:hAnsi="Arial"/>
      <w:noProof/>
      <w:lang w:val="en-US" w:eastAsia="en-US"/>
    </w:rPr>
  </w:style>
  <w:style w:type="character" w:customStyle="1" w:styleId="LogoBlue">
    <w:name w:val="Logo Blue"/>
    <w:rPr>
      <w:rFonts w:ascii="Thales Logo" w:hAnsi="Thales Logo"/>
      <w:color w:val="000080"/>
      <w:sz w:val="36"/>
    </w:rPr>
  </w:style>
  <w:style w:type="paragraph" w:customStyle="1" w:styleId="name">
    <w:name w:val="name"/>
    <w:pPr>
      <w:widowControl w:val="0"/>
      <w:tabs>
        <w:tab w:val="left" w:pos="3240"/>
        <w:tab w:val="center" w:pos="4968"/>
      </w:tabs>
      <w:spacing w:line="190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NAME0">
    <w:name w:val="NAME"/>
    <w:pPr>
      <w:widowControl w:val="0"/>
      <w:tabs>
        <w:tab w:val="left" w:pos="0"/>
        <w:tab w:val="left" w:pos="3402"/>
        <w:tab w:val="center" w:pos="8640"/>
      </w:tabs>
      <w:spacing w:before="60" w:after="60" w:line="264" w:lineRule="atLeast"/>
      <w:jc w:val="both"/>
    </w:pPr>
    <w:rPr>
      <w:rFonts w:ascii="Arial" w:hAnsi="Arial"/>
      <w:snapToGrid w:val="0"/>
      <w:lang w:val="en-GB" w:eastAsia="en-US"/>
    </w:rPr>
  </w:style>
  <w:style w:type="paragraph" w:customStyle="1" w:styleId="NAMEsidelined">
    <w:name w:val="NAME sidelined"/>
    <w:basedOn w:val="NAME0"/>
    <w:rPr>
      <w:b/>
      <w:color w:val="0000FF"/>
    </w:rPr>
  </w:style>
  <w:style w:type="paragraph" w:customStyle="1" w:styleId="NOTE1">
    <w:name w:val="NOTE1"/>
    <w:basedOn w:val="Normal"/>
    <w:pPr>
      <w:tabs>
        <w:tab w:val="left" w:pos="1080"/>
      </w:tabs>
      <w:ind w:left="1080" w:hanging="1080"/>
    </w:pPr>
  </w:style>
  <w:style w:type="paragraph" w:customStyle="1" w:styleId="NOTE2">
    <w:name w:val="NOTE2"/>
    <w:basedOn w:val="NOTE1"/>
    <w:pPr>
      <w:tabs>
        <w:tab w:val="clear" w:pos="1080"/>
        <w:tab w:val="left" w:pos="2232"/>
      </w:tabs>
      <w:ind w:left="2232" w:hanging="1152"/>
    </w:pPr>
  </w:style>
  <w:style w:type="paragraph" w:customStyle="1" w:styleId="NOTE3">
    <w:name w:val="NOTE3"/>
    <w:basedOn w:val="NOTE1"/>
    <w:pPr>
      <w:tabs>
        <w:tab w:val="clear" w:pos="1080"/>
        <w:tab w:val="left" w:pos="2808"/>
      </w:tabs>
      <w:ind w:left="2808" w:hanging="1152"/>
    </w:pPr>
  </w:style>
  <w:style w:type="paragraph" w:customStyle="1" w:styleId="PageNo">
    <w:name w:val="Page No"/>
    <w:pPr>
      <w:widowControl w:val="0"/>
      <w:tabs>
        <w:tab w:val="left" w:pos="0"/>
        <w:tab w:val="left" w:pos="1440"/>
      </w:tabs>
      <w:spacing w:line="288" w:lineRule="atLeast"/>
      <w:jc w:val="right"/>
    </w:pPr>
    <w:rPr>
      <w:rFonts w:ascii="Arial Bold" w:hAnsi="Arial Bold"/>
      <w:b/>
      <w:snapToGrid w:val="0"/>
      <w:color w:val="0000FF"/>
      <w:sz w:val="22"/>
      <w:lang w:val="en-GB" w:eastAsia="en-US"/>
    </w:rPr>
  </w:style>
  <w:style w:type="character" w:styleId="PageNumber">
    <w:name w:val="page number"/>
    <w:semiHidden/>
    <w:rPr>
      <w:rFonts w:ascii="Arial" w:hAnsi="Arial"/>
    </w:rPr>
  </w:style>
  <w:style w:type="paragraph" w:customStyle="1" w:styleId="Para1">
    <w:name w:val="Para1"/>
    <w:basedOn w:val="Normal"/>
    <w:pPr>
      <w:numPr>
        <w:ilvl w:val="6"/>
        <w:numId w:val="10"/>
      </w:numPr>
      <w:tabs>
        <w:tab w:val="left" w:pos="1077"/>
      </w:tabs>
      <w:spacing w:before="120"/>
    </w:pPr>
  </w:style>
  <w:style w:type="character" w:customStyle="1" w:styleId="Para1Car">
    <w:name w:val="Para1 Car"/>
    <w:rPr>
      <w:rFonts w:ascii="Arial" w:hAnsi="Arial"/>
      <w:lang w:val="en-GB" w:eastAsia="en-US" w:bidi="ar-SA"/>
    </w:rPr>
  </w:style>
  <w:style w:type="paragraph" w:customStyle="1" w:styleId="Para1-frig">
    <w:name w:val="Para1-frig"/>
    <w:basedOn w:val="Normal"/>
    <w:pPr>
      <w:tabs>
        <w:tab w:val="num" w:pos="1080"/>
      </w:tabs>
      <w:spacing w:before="120"/>
      <w:ind w:left="1080" w:hanging="1080"/>
    </w:pPr>
  </w:style>
  <w:style w:type="paragraph" w:customStyle="1" w:styleId="Para1-no">
    <w:name w:val="Para1-no"/>
    <w:basedOn w:val="Normal"/>
    <w:pPr>
      <w:tabs>
        <w:tab w:val="num" w:pos="1576"/>
      </w:tabs>
      <w:ind w:left="1576" w:hanging="576"/>
    </w:pPr>
  </w:style>
  <w:style w:type="paragraph" w:customStyle="1" w:styleId="Para2">
    <w:name w:val="Para2"/>
    <w:basedOn w:val="Normal"/>
    <w:autoRedefine/>
    <w:rsid w:val="00490C80"/>
    <w:pPr>
      <w:numPr>
        <w:numId w:val="23"/>
      </w:numPr>
    </w:pPr>
    <w:rPr>
      <w:bCs/>
      <w:color w:val="000000"/>
    </w:rPr>
  </w:style>
  <w:style w:type="paragraph" w:customStyle="1" w:styleId="Para2-frig">
    <w:name w:val="Para2-frig"/>
    <w:basedOn w:val="Para2"/>
    <w:pPr>
      <w:numPr>
        <w:numId w:val="0"/>
      </w:numPr>
      <w:tabs>
        <w:tab w:val="num" w:pos="1656"/>
      </w:tabs>
      <w:ind w:left="1656" w:hanging="576"/>
    </w:pPr>
  </w:style>
  <w:style w:type="paragraph" w:customStyle="1" w:styleId="Para2-no">
    <w:name w:val="Para2-no"/>
    <w:basedOn w:val="Normal"/>
    <w:pPr>
      <w:numPr>
        <w:ilvl w:val="8"/>
        <w:numId w:val="10"/>
      </w:numPr>
    </w:pPr>
  </w:style>
  <w:style w:type="paragraph" w:customStyle="1" w:styleId="Para3">
    <w:name w:val="Para3"/>
    <w:basedOn w:val="Normal"/>
    <w:pPr>
      <w:numPr>
        <w:numId w:val="11"/>
      </w:numPr>
    </w:pPr>
  </w:style>
  <w:style w:type="paragraph" w:customStyle="1" w:styleId="Para3-frig">
    <w:name w:val="Para3-frig"/>
    <w:basedOn w:val="Para3"/>
  </w:style>
  <w:style w:type="paragraph" w:customStyle="1" w:styleId="Para3-no">
    <w:name w:val="Para3-no"/>
    <w:basedOn w:val="Normal"/>
    <w:pPr>
      <w:ind w:left="2232"/>
    </w:pPr>
  </w:style>
  <w:style w:type="paragraph" w:customStyle="1" w:styleId="PrelimTITLE">
    <w:name w:val="Prelim TITLE"/>
    <w:basedOn w:val="Normal"/>
    <w:pPr>
      <w:widowControl w:val="0"/>
      <w:tabs>
        <w:tab w:val="left" w:pos="0"/>
        <w:tab w:val="left" w:pos="1411"/>
        <w:tab w:val="left" w:pos="2837"/>
        <w:tab w:val="left" w:pos="4248"/>
      </w:tabs>
      <w:spacing w:before="0" w:after="280" w:line="240" w:lineRule="atLeast"/>
      <w:jc w:val="center"/>
    </w:pPr>
    <w:rPr>
      <w:rFonts w:ascii="Arial Bold" w:hAnsi="Arial Bold"/>
      <w:b/>
      <w:caps/>
      <w:snapToGrid w:val="0"/>
      <w:color w:val="0000FF"/>
      <w:sz w:val="28"/>
    </w:rPr>
  </w:style>
  <w:style w:type="paragraph" w:customStyle="1" w:styleId="RearStyle">
    <w:name w:val="Rear Style"/>
    <w:basedOn w:val="BlankStyle"/>
    <w:next w:val="Normal"/>
    <w:rPr>
      <w:rFonts w:ascii="Arial Bold" w:hAnsi="Arial Bold"/>
      <w:b/>
      <w:sz w:val="28"/>
    </w:rPr>
  </w:style>
  <w:style w:type="paragraph" w:customStyle="1" w:styleId="ReferenceNumber">
    <w:name w:val="Reference_Number"/>
    <w:basedOn w:val="Normal"/>
    <w:pPr>
      <w:tabs>
        <w:tab w:val="left" w:pos="864"/>
      </w:tabs>
      <w:spacing w:before="110" w:after="110"/>
      <w:ind w:left="360" w:hanging="360"/>
      <w:jc w:val="center"/>
    </w:pPr>
  </w:style>
  <w:style w:type="paragraph" w:customStyle="1" w:styleId="Requirement">
    <w:name w:val="Requirement"/>
    <w:basedOn w:val="Normal"/>
    <w:pPr>
      <w:spacing w:before="0" w:after="0"/>
      <w:jc w:val="right"/>
    </w:pPr>
    <w:rPr>
      <w:b/>
      <w:i/>
    </w:rPr>
  </w:style>
  <w:style w:type="paragraph" w:customStyle="1" w:styleId="Signature1">
    <w:name w:val="Signature1"/>
    <w:pPr>
      <w:widowControl w:val="0"/>
      <w:tabs>
        <w:tab w:val="left" w:pos="1800"/>
        <w:tab w:val="left" w:pos="3240"/>
      </w:tabs>
      <w:spacing w:before="600" w:after="72" w:line="228" w:lineRule="atLeast"/>
      <w:jc w:val="center"/>
    </w:pPr>
    <w:rPr>
      <w:rFonts w:ascii="Arial" w:hAnsi="Arial"/>
      <w:snapToGrid w:val="0"/>
      <w:sz w:val="19"/>
      <w:lang w:val="en-GB" w:eastAsia="en-US"/>
    </w:rPr>
  </w:style>
  <w:style w:type="paragraph" w:customStyle="1" w:styleId="smalladdr">
    <w:name w:val="small addr"/>
    <w:basedOn w:val="Normal"/>
    <w:pPr>
      <w:tabs>
        <w:tab w:val="right" w:pos="9072"/>
      </w:tabs>
      <w:spacing w:before="0" w:after="72"/>
      <w:jc w:val="left"/>
    </w:pPr>
    <w:rPr>
      <w:snapToGrid w:val="0"/>
      <w:color w:val="000000"/>
      <w:sz w:val="16"/>
    </w:rPr>
  </w:style>
  <w:style w:type="character" w:customStyle="1" w:styleId="StyleType">
    <w:name w:val="Style Type"/>
    <w:rPr>
      <w:rFonts w:ascii="Times New Roman Bold" w:hAnsi="Times New Roman Bold"/>
      <w:b/>
      <w:i/>
      <w:color w:val="FF0000"/>
      <w:sz w:val="16"/>
    </w:rPr>
  </w:style>
  <w:style w:type="paragraph" w:customStyle="1" w:styleId="tableheading">
    <w:name w:val="table heading"/>
    <w:basedOn w:val="Normal"/>
    <w:pPr>
      <w:keepNext/>
      <w:spacing w:before="110" w:after="110"/>
      <w:jc w:val="center"/>
    </w:pPr>
    <w:rPr>
      <w:rFonts w:ascii="Arial Bold" w:hAnsi="Arial Bold"/>
      <w:b/>
    </w:rPr>
  </w:style>
  <w:style w:type="paragraph" w:customStyle="1" w:styleId="TableList">
    <w:name w:val="Table List"/>
    <w:basedOn w:val="Normal"/>
    <w:pPr>
      <w:widowControl w:val="0"/>
      <w:tabs>
        <w:tab w:val="left" w:pos="0"/>
        <w:tab w:val="left" w:pos="1440"/>
      </w:tabs>
      <w:spacing w:before="24" w:line="288" w:lineRule="atLeast"/>
      <w:jc w:val="left"/>
    </w:pPr>
    <w:rPr>
      <w:rFonts w:ascii="Arial Bold" w:hAnsi="Arial Bold"/>
      <w:b/>
      <w:snapToGrid w:val="0"/>
      <w:sz w:val="24"/>
    </w:rPr>
  </w:style>
  <w:style w:type="paragraph" w:styleId="TableofFigures">
    <w:name w:val="table of figures"/>
    <w:basedOn w:val="Normal"/>
    <w:next w:val="Normal"/>
    <w:uiPriority w:val="99"/>
    <w:pPr>
      <w:tabs>
        <w:tab w:val="center" w:pos="360"/>
        <w:tab w:val="left" w:pos="1080"/>
        <w:tab w:val="right" w:pos="9015"/>
      </w:tabs>
      <w:spacing w:before="0"/>
      <w:ind w:left="1080" w:hanging="1080"/>
      <w:jc w:val="left"/>
    </w:pPr>
    <w:rPr>
      <w:noProof/>
    </w:rPr>
  </w:style>
  <w:style w:type="paragraph" w:customStyle="1" w:styleId="tabletext">
    <w:name w:val="table text"/>
    <w:aliases w:val="tt"/>
    <w:basedOn w:val="Normal"/>
    <w:pPr>
      <w:spacing w:before="110" w:after="110"/>
      <w:jc w:val="left"/>
    </w:pPr>
  </w:style>
  <w:style w:type="paragraph" w:customStyle="1" w:styleId="tabletextcentred">
    <w:name w:val="table text centred"/>
    <w:basedOn w:val="tabletext"/>
    <w:pPr>
      <w:jc w:val="center"/>
    </w:pPr>
  </w:style>
  <w:style w:type="character" w:customStyle="1" w:styleId="Teal">
    <w:name w:val="Teal"/>
    <w:rPr>
      <w:rFonts w:ascii="Thales Logo" w:hAnsi="Thales Logo"/>
      <w:color w:val="008080"/>
      <w:sz w:val="36"/>
    </w:rPr>
  </w:style>
  <w:style w:type="paragraph" w:customStyle="1" w:styleId="ThalesLogo">
    <w:name w:val="Thales Logo"/>
    <w:basedOn w:val="Normal"/>
    <w:rPr>
      <w:rFonts w:ascii="Thales Logo" w:hAnsi="Thales Logo"/>
      <w:color w:val="000080"/>
      <w:sz w:val="36"/>
    </w:rPr>
  </w:style>
  <w:style w:type="paragraph" w:customStyle="1" w:styleId="Title1">
    <w:name w:val="Title1"/>
    <w:pPr>
      <w:widowControl w:val="0"/>
      <w:tabs>
        <w:tab w:val="left" w:pos="0"/>
        <w:tab w:val="left" w:pos="1418"/>
        <w:tab w:val="left" w:pos="2835"/>
        <w:tab w:val="left" w:pos="4252"/>
      </w:tabs>
      <w:spacing w:before="1294" w:after="72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customStyle="1" w:styleId="Title2">
    <w:name w:val="Title2"/>
    <w:autoRedefine/>
    <w:pPr>
      <w:widowControl w:val="0"/>
      <w:tabs>
        <w:tab w:val="left" w:pos="0"/>
        <w:tab w:val="left" w:pos="1411"/>
        <w:tab w:val="left" w:pos="2837"/>
        <w:tab w:val="left" w:pos="4248"/>
      </w:tabs>
      <w:spacing w:after="288" w:line="336" w:lineRule="atLeast"/>
      <w:jc w:val="center"/>
    </w:pPr>
    <w:rPr>
      <w:rFonts w:ascii="Arial Bold" w:hAnsi="Arial Bold"/>
      <w:b/>
      <w:caps/>
      <w:snapToGrid w:val="0"/>
      <w:sz w:val="28"/>
      <w:lang w:val="en-GB" w:eastAsia="en-US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1080"/>
        <w:tab w:val="right" w:pos="9015"/>
      </w:tabs>
      <w:spacing w:before="120"/>
      <w:ind w:left="1080" w:hanging="108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890"/>
        <w:tab w:val="left" w:pos="2250"/>
        <w:tab w:val="right" w:pos="9015"/>
      </w:tabs>
      <w:spacing w:before="60" w:after="60"/>
      <w:ind w:left="1890" w:hanging="81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tabs>
        <w:tab w:val="left" w:pos="2610"/>
        <w:tab w:val="right" w:pos="9015"/>
      </w:tabs>
      <w:spacing w:before="60" w:after="60"/>
      <w:ind w:left="2610" w:hanging="738"/>
      <w:jc w:val="left"/>
    </w:pPr>
    <w:rPr>
      <w:noProof/>
      <w:color w:val="000000"/>
    </w:rPr>
  </w:style>
  <w:style w:type="paragraph" w:styleId="TOC4">
    <w:name w:val="toc 4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5">
    <w:name w:val="toc 5"/>
    <w:basedOn w:val="Normal"/>
    <w:next w:val="Normal"/>
    <w:autoRedefine/>
    <w:uiPriority w:val="39"/>
    <w:pPr>
      <w:tabs>
        <w:tab w:val="left" w:pos="2250"/>
        <w:tab w:val="right" w:pos="9014"/>
      </w:tabs>
      <w:spacing w:before="0"/>
      <w:ind w:left="1080"/>
      <w:jc w:val="left"/>
    </w:pPr>
  </w:style>
  <w:style w:type="paragraph" w:styleId="TOC6">
    <w:name w:val="toc 6"/>
    <w:basedOn w:val="Normal"/>
    <w:next w:val="Normal"/>
    <w:autoRedefine/>
    <w:uiPriority w:val="39"/>
    <w:pPr>
      <w:ind w:left="1100"/>
    </w:pPr>
  </w:style>
  <w:style w:type="paragraph" w:styleId="TOC7">
    <w:name w:val="toc 7"/>
    <w:basedOn w:val="Normal"/>
    <w:next w:val="Normal"/>
    <w:autoRedefine/>
    <w:uiPriority w:val="39"/>
    <w:pPr>
      <w:ind w:left="1320"/>
    </w:pPr>
  </w:style>
  <w:style w:type="paragraph" w:styleId="TOC8">
    <w:name w:val="toc 8"/>
    <w:basedOn w:val="Normal"/>
    <w:next w:val="Normal"/>
    <w:autoRedefine/>
    <w:uiPriority w:val="39"/>
    <w:pPr>
      <w:ind w:left="1540"/>
    </w:pPr>
  </w:style>
  <w:style w:type="paragraph" w:styleId="TOC9">
    <w:name w:val="toc 9"/>
    <w:basedOn w:val="Normal"/>
    <w:next w:val="Normal"/>
    <w:autoRedefine/>
    <w:uiPriority w:val="39"/>
    <w:pPr>
      <w:ind w:left="1760"/>
    </w:pPr>
  </w:style>
  <w:style w:type="character" w:customStyle="1" w:styleId="Undeline">
    <w:name w:val="Undeline"/>
    <w:rPr>
      <w:u w:val="single"/>
    </w:rPr>
  </w:style>
  <w:style w:type="paragraph" w:customStyle="1" w:styleId="VolNo">
    <w:name w:val="Vol No"/>
    <w:basedOn w:val="contract"/>
  </w:style>
  <w:style w:type="paragraph" w:customStyle="1" w:styleId="WARNING">
    <w:name w:val="WARNING"/>
    <w:basedOn w:val="Normal"/>
    <w:next w:val="Normal"/>
    <w:pPr>
      <w:tabs>
        <w:tab w:val="left" w:pos="1512"/>
      </w:tabs>
      <w:ind w:left="1512" w:hanging="1512"/>
    </w:pPr>
    <w:rPr>
      <w:b/>
      <w:caps/>
    </w:rPr>
  </w:style>
  <w:style w:type="paragraph" w:customStyle="1" w:styleId="WinTheme">
    <w:name w:val="Win Theme"/>
    <w:basedOn w:val="Normal"/>
    <w:next w:val="Normal"/>
    <w:pPr>
      <w:pBdr>
        <w:top w:val="double" w:sz="4" w:space="1" w:color="0000FF"/>
        <w:left w:val="double" w:sz="4" w:space="1" w:color="0000FF"/>
        <w:bottom w:val="double" w:sz="4" w:space="1" w:color="0000FF"/>
        <w:right w:val="double" w:sz="4" w:space="1" w:color="0000FF"/>
      </w:pBdr>
      <w:spacing w:before="60" w:after="60"/>
      <w:ind w:left="1440" w:right="1440"/>
      <w:jc w:val="center"/>
    </w:pPr>
    <w:rPr>
      <w:color w:val="0000FF"/>
    </w:rPr>
  </w:style>
  <w:style w:type="paragraph" w:styleId="BodyText3">
    <w:name w:val="Body Text 3"/>
    <w:basedOn w:val="Normal"/>
    <w:semiHidden/>
    <w:rPr>
      <w:color w:val="FF0000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customStyle="1" w:styleId="MyPara1">
    <w:name w:val="MyPara 1"/>
    <w:basedOn w:val="PlainText"/>
    <w:rPr>
      <w:rFonts w:ascii="Helvetica" w:hAnsi="Helvetica" w:cs="Times New Roman"/>
    </w:rPr>
  </w:style>
  <w:style w:type="paragraph" w:styleId="PlainText">
    <w:name w:val="Plain Text"/>
    <w:basedOn w:val="Normal"/>
    <w:semiHidden/>
    <w:rPr>
      <w:rFonts w:ascii="Courier New" w:hAnsi="Courier New" w:cs="Helvetica"/>
    </w:rPr>
  </w:style>
  <w:style w:type="paragraph" w:styleId="BodyText2">
    <w:name w:val="Body Text 2"/>
    <w:basedOn w:val="Normal"/>
    <w:semiHidden/>
    <w:rPr>
      <w:i/>
      <w:color w:val="FF0000"/>
    </w:rPr>
  </w:style>
  <w:style w:type="paragraph" w:customStyle="1" w:styleId="Enum1">
    <w:name w:val="Enum (1)"/>
    <w:basedOn w:val="Normal"/>
    <w:pPr>
      <w:spacing w:before="0"/>
      <w:ind w:left="573" w:hanging="573"/>
    </w:pPr>
    <w:rPr>
      <w:lang w:eastAsia="fr-FR"/>
    </w:rPr>
  </w:style>
  <w:style w:type="paragraph" w:customStyle="1" w:styleId="ENUMa">
    <w:name w:val="ENUM a."/>
    <w:pPr>
      <w:tabs>
        <w:tab w:val="num" w:pos="1003"/>
      </w:tabs>
      <w:spacing w:after="120"/>
      <w:ind w:left="1003" w:hanging="362"/>
      <w:jc w:val="both"/>
    </w:pPr>
    <w:rPr>
      <w:rFonts w:ascii="Arial" w:hAnsi="Arial"/>
      <w:lang w:val="en-GB"/>
    </w:rPr>
  </w:style>
  <w:style w:type="paragraph" w:customStyle="1" w:styleId="Paragraphe">
    <w:name w:val="Paragraphe"/>
    <w:basedOn w:val="Normal"/>
    <w:qFormat/>
    <w:pPr>
      <w:keepLines/>
      <w:shd w:val="clear" w:color="FFFF00" w:fill="auto"/>
      <w:spacing w:before="40" w:after="40" w:line="360" w:lineRule="auto"/>
    </w:pPr>
    <w:rPr>
      <w:rFonts w:ascii="Comic Sans MS" w:hAnsi="Comic Sans MS"/>
      <w:color w:val="000000"/>
      <w:sz w:val="22"/>
      <w:lang w:val="fr-FR"/>
    </w:rPr>
  </w:style>
  <w:style w:type="character" w:customStyle="1" w:styleId="Para1Char">
    <w:name w:val="Para1 Char"/>
    <w:rPr>
      <w:rFonts w:ascii="Arial" w:hAnsi="Arial"/>
      <w:noProof w:val="0"/>
      <w:lang w:val="en-GB" w:eastAsia="en-US" w:bidi="ar-SA"/>
    </w:rPr>
  </w:style>
  <w:style w:type="paragraph" w:customStyle="1" w:styleId="PRE">
    <w:name w:val="PRE"/>
    <w:basedOn w:val="Normal"/>
    <w:pPr>
      <w:tabs>
        <w:tab w:val="num" w:pos="432"/>
        <w:tab w:val="num" w:pos="1440"/>
      </w:tabs>
      <w:spacing w:before="120"/>
      <w:ind w:left="1440" w:hanging="1440"/>
    </w:pPr>
    <w:rPr>
      <w:rFonts w:ascii="Times New Roman" w:hAnsi="Times New Roman"/>
      <w:sz w:val="24"/>
      <w:szCs w:val="24"/>
    </w:rPr>
  </w:style>
  <w:style w:type="paragraph" w:customStyle="1" w:styleId="SUP">
    <w:name w:val="SUP"/>
    <w:basedOn w:val="Normal"/>
    <w:pPr>
      <w:tabs>
        <w:tab w:val="num" w:pos="1418"/>
      </w:tabs>
      <w:spacing w:before="120"/>
      <w:ind w:left="1440" w:hanging="1440"/>
      <w:jc w:val="left"/>
    </w:pPr>
    <w:rPr>
      <w:rFonts w:ascii="Times New Roman" w:hAnsi="Times New Roman"/>
      <w:snapToGrid w:val="0"/>
      <w:sz w:val="24"/>
      <w:szCs w:val="24"/>
    </w:rPr>
  </w:style>
  <w:style w:type="paragraph" w:customStyle="1" w:styleId="sseng">
    <w:name w:val="ss eng"/>
    <w:basedOn w:val="Normal"/>
    <w:pPr>
      <w:tabs>
        <w:tab w:val="num" w:pos="2040"/>
      </w:tabs>
      <w:spacing w:before="120"/>
      <w:ind w:left="2040" w:hanging="600"/>
      <w:jc w:val="left"/>
    </w:pPr>
    <w:rPr>
      <w:rFonts w:ascii="Times New Roman" w:hAnsi="Times New Roman"/>
      <w:sz w:val="24"/>
      <w:szCs w:val="24"/>
    </w:rPr>
  </w:style>
  <w:style w:type="paragraph" w:customStyle="1" w:styleId="ENG">
    <w:name w:val="ENG"/>
    <w:basedOn w:val="Normal"/>
    <w:pPr>
      <w:tabs>
        <w:tab w:val="num" w:pos="757"/>
        <w:tab w:val="left" w:pos="1440"/>
      </w:tabs>
      <w:spacing w:before="120"/>
      <w:ind w:left="360" w:firstLine="37"/>
      <w:jc w:val="left"/>
    </w:pPr>
    <w:rPr>
      <w:rFonts w:ascii="Times New Roman" w:hAnsi="Times New Roman"/>
      <w:sz w:val="24"/>
      <w:szCs w:val="24"/>
    </w:rPr>
  </w:style>
  <w:style w:type="paragraph" w:customStyle="1" w:styleId="Tableautitre">
    <w:name w:val="Tableau_titre"/>
    <w:pPr>
      <w:suppressAutoHyphens/>
      <w:spacing w:before="240" w:after="240"/>
      <w:jc w:val="center"/>
    </w:pPr>
    <w:rPr>
      <w:rFonts w:ascii="Arial" w:hAnsi="Arial" w:cs="Arial"/>
      <w:b/>
      <w:caps/>
      <w:sz w:val="24"/>
      <w:lang w:val="en-US" w:eastAsia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Bullet">
    <w:name w:val="Bullet"/>
    <w:basedOn w:val="Normal"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Style3">
    <w:name w:val="Style 3"/>
    <w:basedOn w:val="Normal"/>
    <w:pPr>
      <w:widowControl w:val="0"/>
      <w:autoSpaceDE w:val="0"/>
      <w:autoSpaceDN w:val="0"/>
      <w:spacing w:before="0" w:after="0"/>
      <w:ind w:left="432"/>
      <w:jc w:val="left"/>
    </w:pPr>
    <w:rPr>
      <w:rFonts w:ascii="Times New Roman" w:hAnsi="Times New Roman"/>
      <w:sz w:val="24"/>
      <w:szCs w:val="24"/>
      <w:lang w:val="en-US" w:eastAsia="en-GB"/>
    </w:rPr>
  </w:style>
  <w:style w:type="paragraph" w:customStyle="1" w:styleId="sspre">
    <w:name w:val="ss pre"/>
    <w:basedOn w:val="Normal"/>
    <w:autoRedefine/>
    <w:pPr>
      <w:tabs>
        <w:tab w:val="num" w:pos="1080"/>
        <w:tab w:val="num" w:pos="2040"/>
      </w:tabs>
      <w:spacing w:before="120"/>
      <w:ind w:left="2040" w:hanging="600"/>
      <w:jc w:val="left"/>
    </w:pPr>
    <w:rPr>
      <w:rFonts w:ascii="Times New Roman" w:hAnsi="Times New Roman"/>
      <w:snapToGrid w:val="0"/>
      <w:sz w:val="24"/>
    </w:rPr>
  </w:style>
  <w:style w:type="paragraph" w:customStyle="1" w:styleId="ssspre">
    <w:name w:val="sss pre"/>
    <w:basedOn w:val="Normal"/>
    <w:pPr>
      <w:tabs>
        <w:tab w:val="num" w:pos="1080"/>
        <w:tab w:val="num" w:pos="2280"/>
      </w:tabs>
      <w:spacing w:before="0" w:after="0"/>
      <w:ind w:left="2280" w:hanging="480"/>
      <w:jc w:val="left"/>
    </w:pPr>
    <w:rPr>
      <w:rFonts w:ascii="Times New Roman" w:hAnsi="Times New Roman"/>
      <w:sz w:val="24"/>
    </w:rPr>
  </w:style>
  <w:style w:type="paragraph" w:customStyle="1" w:styleId="stylearticle">
    <w:name w:val="style article"/>
    <w:basedOn w:val="Normal"/>
    <w:autoRedefine/>
    <w:pPr>
      <w:tabs>
        <w:tab w:val="num" w:pos="840"/>
      </w:tabs>
      <w:spacing w:before="0" w:after="0"/>
      <w:jc w:val="left"/>
    </w:pPr>
    <w:rPr>
      <w:rFonts w:ascii="Times New Roman" w:hAnsi="Times New Roman"/>
      <w:sz w:val="24"/>
    </w:rPr>
  </w:style>
  <w:style w:type="paragraph" w:customStyle="1" w:styleId="MAN">
    <w:name w:val="MAN"/>
    <w:basedOn w:val="Normal"/>
    <w:autoRedefine/>
    <w:pPr>
      <w:tabs>
        <w:tab w:val="num" w:pos="432"/>
      </w:tabs>
      <w:spacing w:before="120"/>
      <w:ind w:left="1440" w:hanging="1440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Figure">
    <w:name w:val="Figure"/>
    <w:basedOn w:val="Normal"/>
    <w:pPr>
      <w:tabs>
        <w:tab w:val="num" w:pos="3240"/>
      </w:tabs>
      <w:spacing w:before="120" w:after="480"/>
      <w:ind w:left="2517" w:hanging="357"/>
      <w:jc w:val="center"/>
    </w:pPr>
    <w:rPr>
      <w:rFonts w:ascii="Times New Roman" w:hAnsi="Times New Roman"/>
      <w:i/>
      <w:iCs/>
      <w:sz w:val="24"/>
      <w:szCs w:val="24"/>
    </w:rPr>
  </w:style>
  <w:style w:type="paragraph" w:customStyle="1" w:styleId="ssman">
    <w:name w:val="ss man"/>
    <w:basedOn w:val="Normal"/>
    <w:pPr>
      <w:tabs>
        <w:tab w:val="num" w:pos="2040"/>
      </w:tabs>
      <w:spacing w:before="120"/>
      <w:ind w:left="2041" w:hanging="601"/>
      <w:jc w:val="left"/>
    </w:pPr>
    <w:rPr>
      <w:rFonts w:ascii="Times New Roman" w:hAnsi="Times New Roman"/>
      <w:snapToGrid w:val="0"/>
      <w:sz w:val="24"/>
      <w:szCs w:val="24"/>
      <w:lang w:eastAsia="fr-FR"/>
    </w:rPr>
  </w:style>
  <w:style w:type="paragraph" w:customStyle="1" w:styleId="BodyTextbull">
    <w:name w:val="Body Text bull"/>
    <w:basedOn w:val="BodyText"/>
    <w:pPr>
      <w:tabs>
        <w:tab w:val="num" w:pos="360"/>
      </w:tabs>
      <w:spacing w:before="0" w:after="0"/>
      <w:ind w:left="360" w:hanging="360"/>
      <w:jc w:val="left"/>
    </w:pPr>
    <w:rPr>
      <w:rFonts w:ascii="Comic Sans MS" w:hAnsi="Comic Sans MS"/>
      <w:sz w:val="20"/>
    </w:rPr>
  </w:style>
  <w:style w:type="paragraph" w:styleId="ListNumber">
    <w:name w:val="List Number"/>
    <w:basedOn w:val="Normal"/>
    <w:semiHidden/>
    <w:pPr>
      <w:tabs>
        <w:tab w:val="num" w:pos="360"/>
      </w:tabs>
      <w:spacing w:before="0" w:after="0"/>
      <w:ind w:left="360" w:hanging="360"/>
      <w:jc w:val="left"/>
    </w:pPr>
    <w:rPr>
      <w:rFonts w:ascii="Times New Roman" w:hAnsi="Times New Roman"/>
      <w:sz w:val="24"/>
    </w:rPr>
  </w:style>
  <w:style w:type="paragraph" w:customStyle="1" w:styleId="TitreTab">
    <w:name w:val="TitreTab"/>
    <w:basedOn w:val="Normal"/>
    <w:pPr>
      <w:spacing w:before="0" w:after="0" w:line="360" w:lineRule="auto"/>
      <w:jc w:val="left"/>
    </w:pPr>
    <w:rPr>
      <w:b/>
      <w:color w:val="000080"/>
      <w:lang w:val="fr-FR"/>
    </w:rPr>
  </w:style>
  <w:style w:type="paragraph" w:customStyle="1" w:styleId="ParTab">
    <w:name w:val="ParTab"/>
    <w:basedOn w:val="Normal"/>
    <w:pPr>
      <w:keepLines/>
      <w:spacing w:before="120" w:after="0" w:line="360" w:lineRule="auto"/>
    </w:pPr>
    <w:rPr>
      <w:sz w:val="22"/>
      <w:lang w:val="fr-FR"/>
    </w:rPr>
  </w:style>
  <w:style w:type="paragraph" w:styleId="ListBullet3">
    <w:name w:val="List Bullet 3"/>
    <w:basedOn w:val="Normal"/>
    <w:semiHidden/>
    <w:pPr>
      <w:tabs>
        <w:tab w:val="num" w:pos="926"/>
        <w:tab w:val="left" w:pos="1080"/>
      </w:tabs>
      <w:spacing w:before="0" w:line="360" w:lineRule="auto"/>
      <w:ind w:left="926" w:hanging="360"/>
    </w:pPr>
  </w:style>
  <w:style w:type="paragraph" w:customStyle="1" w:styleId="Annex20">
    <w:name w:val="Annex 2"/>
    <w:basedOn w:val="Normal"/>
    <w:pPr>
      <w:numPr>
        <w:ilvl w:val="1"/>
        <w:numId w:val="8"/>
      </w:numPr>
      <w:spacing w:before="0" w:after="0"/>
      <w:jc w:val="left"/>
    </w:pPr>
    <w:rPr>
      <w:rFonts w:ascii="Times New Roman" w:hAnsi="Times New Roman"/>
      <w:b/>
      <w:bCs/>
      <w:sz w:val="32"/>
      <w:szCs w:val="32"/>
    </w:rPr>
  </w:style>
  <w:style w:type="paragraph" w:customStyle="1" w:styleId="Annex10">
    <w:name w:val="Annex 1"/>
    <w:pPr>
      <w:numPr>
        <w:numId w:val="8"/>
      </w:numPr>
    </w:pPr>
    <w:rPr>
      <w:b/>
      <w:sz w:val="32"/>
      <w:szCs w:val="24"/>
    </w:rPr>
  </w:style>
  <w:style w:type="paragraph" w:customStyle="1" w:styleId="BidC">
    <w:name w:val="BidC"/>
    <w:basedOn w:val="Normal"/>
    <w:pPr>
      <w:spacing w:before="120"/>
      <w:ind w:left="1440" w:hanging="1440"/>
      <w:jc w:val="left"/>
    </w:pPr>
    <w:rPr>
      <w:rFonts w:ascii="Times New Roman" w:hAnsi="Times New Roman"/>
      <w:sz w:val="24"/>
    </w:rPr>
  </w:style>
  <w:style w:type="paragraph" w:customStyle="1" w:styleId="ssBidE">
    <w:name w:val="ss BidE"/>
    <w:basedOn w:val="Normal"/>
    <w:autoRedefine/>
    <w:pPr>
      <w:tabs>
        <w:tab w:val="num" w:pos="0"/>
      </w:tabs>
      <w:spacing w:before="60" w:after="60"/>
      <w:ind w:hanging="360"/>
      <w:jc w:val="left"/>
    </w:pPr>
    <w:rPr>
      <w:rFonts w:ascii="Times New Roman" w:hAnsi="Times New Roman"/>
      <w:sz w:val="24"/>
    </w:rPr>
  </w:style>
  <w:style w:type="paragraph" w:styleId="ListBullet2">
    <w:name w:val="List Bullet 2"/>
    <w:basedOn w:val="Normal"/>
    <w:autoRedefine/>
    <w:semiHidden/>
    <w:pPr>
      <w:tabs>
        <w:tab w:val="num" w:pos="720"/>
      </w:tabs>
      <w:ind w:left="720" w:hanging="360"/>
    </w:pPr>
  </w:style>
  <w:style w:type="paragraph" w:customStyle="1" w:styleId="FocusBoxBullet">
    <w:name w:val="Focus Box Bullet"/>
    <w:basedOn w:val="Normal"/>
    <w:pPr>
      <w:tabs>
        <w:tab w:val="left" w:pos="576"/>
      </w:tabs>
      <w:spacing w:before="40" w:after="40"/>
      <w:ind w:left="576" w:hanging="288"/>
    </w:pPr>
    <w:rPr>
      <w:color w:val="000080"/>
      <w:lang w:eastAsia="fr-FR"/>
    </w:rPr>
  </w:style>
  <w:style w:type="paragraph" w:styleId="BodyTextIndent">
    <w:name w:val="Body Text Indent"/>
    <w:basedOn w:val="Normal"/>
    <w:semiHidden/>
    <w:pPr>
      <w:ind w:left="112"/>
    </w:pPr>
    <w:rPr>
      <w:bCs/>
      <w:sz w:val="18"/>
    </w:rPr>
  </w:style>
  <w:style w:type="paragraph" w:customStyle="1" w:styleId="ParagrapheStandard">
    <w:name w:val="Paragraphe Standard"/>
    <w:pPr>
      <w:keepLines/>
      <w:widowControl w:val="0"/>
      <w:spacing w:before="240"/>
      <w:ind w:left="851"/>
      <w:jc w:val="both"/>
    </w:pPr>
    <w:rPr>
      <w:rFonts w:ascii="Arial" w:hAnsi="Arial"/>
    </w:rPr>
  </w:style>
  <w:style w:type="paragraph" w:customStyle="1" w:styleId="STDFicheTitre">
    <w:name w:val="STD_FicheTitre"/>
    <w:basedOn w:val="Paragraphe"/>
    <w:pPr>
      <w:keepLines w:val="0"/>
      <w:shd w:val="clear" w:color="auto" w:fill="auto"/>
      <w:spacing w:before="60" w:after="120"/>
      <w:jc w:val="left"/>
      <w:outlineLvl w:val="1"/>
    </w:pPr>
    <w:rPr>
      <w:rFonts w:ascii="Arial" w:hAnsi="Arial"/>
      <w:b/>
      <w:color w:val="008080"/>
      <w:sz w:val="28"/>
      <w:lang w:eastAsia="fr-FR"/>
    </w:rPr>
  </w:style>
  <w:style w:type="paragraph" w:customStyle="1" w:styleId="STDListeExigTest">
    <w:name w:val="STD_Liste_Exig_Test"/>
    <w:basedOn w:val="ParTab"/>
    <w:pPr>
      <w:keepLines w:val="0"/>
      <w:spacing w:before="0"/>
      <w:jc w:val="center"/>
    </w:pPr>
    <w:rPr>
      <w:b/>
      <w:smallCaps/>
      <w:color w:val="800080"/>
      <w:sz w:val="12"/>
      <w:lang w:eastAsia="fr-FR"/>
    </w:rPr>
  </w:style>
  <w:style w:type="paragraph" w:customStyle="1" w:styleId="ParAction">
    <w:name w:val="ParAction"/>
    <w:basedOn w:val="ParTab"/>
    <w:pPr>
      <w:keepNext/>
      <w:spacing w:after="60"/>
      <w:jc w:val="left"/>
      <w:outlineLvl w:val="3"/>
    </w:pPr>
    <w:rPr>
      <w:color w:val="000080"/>
      <w:lang w:eastAsia="fr-FR"/>
    </w:rPr>
  </w:style>
  <w:style w:type="paragraph" w:customStyle="1" w:styleId="STDNumExig">
    <w:name w:val="STD_NumExig"/>
    <w:basedOn w:val="Normal"/>
    <w:pPr>
      <w:spacing w:before="0" w:after="0" w:line="360" w:lineRule="auto"/>
      <w:jc w:val="center"/>
    </w:pPr>
    <w:rPr>
      <w:color w:val="800080"/>
      <w:lang w:val="fr-FR" w:eastAsia="fr-FR"/>
    </w:rPr>
  </w:style>
  <w:style w:type="paragraph" w:customStyle="1" w:styleId="STDNumRs">
    <w:name w:val="STD_NumRés"/>
    <w:basedOn w:val="Normal"/>
    <w:pPr>
      <w:spacing w:before="0" w:after="0" w:line="360" w:lineRule="auto"/>
      <w:jc w:val="left"/>
    </w:pPr>
    <w:rPr>
      <w:color w:val="008000"/>
      <w:sz w:val="22"/>
      <w:lang w:val="fr-FR" w:eastAsia="fr-FR"/>
    </w:rPr>
  </w:style>
  <w:style w:type="paragraph" w:customStyle="1" w:styleId="STDTexteExig">
    <w:name w:val="STD_TexteExig"/>
    <w:basedOn w:val="Normal"/>
    <w:pPr>
      <w:spacing w:before="0" w:after="0" w:line="360" w:lineRule="auto"/>
      <w:jc w:val="left"/>
      <w:outlineLvl w:val="4"/>
    </w:pPr>
    <w:rPr>
      <w:color w:val="800080"/>
      <w:lang w:val="fr-FR" w:eastAsia="fr-FR"/>
    </w:rPr>
  </w:style>
  <w:style w:type="character" w:customStyle="1" w:styleId="Para2Car">
    <w:name w:val="Para2 Car"/>
    <w:rPr>
      <w:rFonts w:ascii="Arial" w:hAnsi="Arial"/>
      <w:bCs/>
      <w:color w:val="000000"/>
      <w:lang w:val="en-US" w:eastAsia="en-US" w:bidi="ar-SA"/>
    </w:rPr>
  </w:style>
  <w:style w:type="paragraph" w:customStyle="1" w:styleId="Textedebulles1">
    <w:name w:val="Texte de bulles1"/>
    <w:basedOn w:val="Normal"/>
    <w:semiHidden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semiHidden/>
    <w:pPr>
      <w:numPr>
        <w:numId w:val="12"/>
      </w:numPr>
      <w:tabs>
        <w:tab w:val="clear" w:pos="1209"/>
        <w:tab w:val="num" w:pos="1440"/>
      </w:tabs>
      <w:ind w:left="1440"/>
    </w:pPr>
  </w:style>
  <w:style w:type="paragraph" w:styleId="ListBullet5">
    <w:name w:val="List Bullet 5"/>
    <w:basedOn w:val="Normal"/>
    <w:autoRedefine/>
    <w:semiHidden/>
    <w:pPr>
      <w:numPr>
        <w:numId w:val="13"/>
      </w:numPr>
      <w:tabs>
        <w:tab w:val="clear" w:pos="1492"/>
        <w:tab w:val="num" w:pos="1800"/>
      </w:tabs>
      <w:ind w:left="1800"/>
    </w:pPr>
  </w:style>
  <w:style w:type="paragraph" w:styleId="ListNumber2">
    <w:name w:val="List Number 2"/>
    <w:basedOn w:val="Normal"/>
    <w:semiHidden/>
    <w:pPr>
      <w:numPr>
        <w:numId w:val="14"/>
      </w:numPr>
      <w:tabs>
        <w:tab w:val="clear" w:pos="643"/>
        <w:tab w:val="num" w:pos="720"/>
      </w:tabs>
      <w:ind w:left="720"/>
    </w:pPr>
  </w:style>
  <w:style w:type="paragraph" w:styleId="ListNumber4">
    <w:name w:val="List Number 4"/>
    <w:basedOn w:val="Normal"/>
    <w:semiHidden/>
    <w:pPr>
      <w:numPr>
        <w:numId w:val="15"/>
      </w:numPr>
      <w:tabs>
        <w:tab w:val="clear" w:pos="1209"/>
        <w:tab w:val="num" w:pos="1440"/>
      </w:tabs>
      <w:ind w:left="1440"/>
    </w:pPr>
  </w:style>
  <w:style w:type="paragraph" w:customStyle="1" w:styleId="Aim">
    <w:name w:val="Aim"/>
    <w:basedOn w:val="Normal"/>
    <w:next w:val="Background"/>
    <w:pPr>
      <w:numPr>
        <w:numId w:val="16"/>
      </w:numPr>
      <w:tabs>
        <w:tab w:val="clear" w:pos="720"/>
        <w:tab w:val="num" w:pos="1276"/>
      </w:tabs>
      <w:spacing w:before="60"/>
      <w:ind w:left="1276" w:hanging="1276"/>
    </w:pPr>
    <w:rPr>
      <w:rFonts w:ascii="Tahoma" w:hAnsi="Tahoma"/>
    </w:rPr>
  </w:style>
  <w:style w:type="paragraph" w:customStyle="1" w:styleId="Background">
    <w:name w:val="Background"/>
    <w:basedOn w:val="Normal"/>
    <w:next w:val="Normal"/>
    <w:autoRedefine/>
    <w:pPr>
      <w:spacing w:before="60"/>
    </w:pPr>
    <w:rPr>
      <w:rFonts w:ascii="Tahoma" w:hAnsi="Tahoma"/>
      <w:sz w:val="18"/>
    </w:rPr>
  </w:style>
  <w:style w:type="paragraph" w:customStyle="1" w:styleId="LetterTitle">
    <w:name w:val="Letter Title"/>
    <w:basedOn w:val="Title"/>
    <w:next w:val="Heading1"/>
    <w:pPr>
      <w:numPr>
        <w:numId w:val="17"/>
      </w:numPr>
      <w:tabs>
        <w:tab w:val="clear" w:pos="720"/>
        <w:tab w:val="num" w:pos="1077"/>
      </w:tabs>
      <w:ind w:left="1077" w:hanging="1077"/>
      <w:jc w:val="left"/>
    </w:pPr>
    <w:rPr>
      <w:rFonts w:ascii="Arial Bold" w:hAnsi="Arial Bold"/>
      <w:caps/>
      <w:color w:val="000080"/>
      <w:sz w:val="28"/>
    </w:rPr>
  </w:style>
  <w:style w:type="character" w:styleId="CommentReference">
    <w:name w:val="annotation reference"/>
    <w:semiHidden/>
    <w:rPr>
      <w:rFonts w:ascii="Helvetica" w:hAnsi="Helvetica"/>
      <w:i/>
      <w:vanish/>
      <w:color w:val="0000FF"/>
      <w:sz w:val="16"/>
      <w:vertAlign w:val="superscript"/>
    </w:rPr>
  </w:style>
  <w:style w:type="paragraph" w:customStyle="1" w:styleId="textref">
    <w:name w:val="textref"/>
    <w:basedOn w:val="Normal"/>
    <w:pPr>
      <w:spacing w:before="0" w:after="0"/>
      <w:jc w:val="left"/>
    </w:pPr>
    <w:rPr>
      <w:rFonts w:ascii="Verdana" w:hAnsi="Verdana"/>
      <w:color w:val="000080"/>
      <w:sz w:val="18"/>
      <w:lang w:eastAsia="fr-FR"/>
    </w:rPr>
  </w:style>
  <w:style w:type="paragraph" w:customStyle="1" w:styleId="grandtitre">
    <w:name w:val="grandtitre"/>
    <w:basedOn w:val="Normal"/>
    <w:pPr>
      <w:spacing w:before="0" w:after="80"/>
      <w:jc w:val="center"/>
    </w:pPr>
    <w:rPr>
      <w:rFonts w:ascii="Verdana" w:hAnsi="Verdana"/>
      <w:color w:val="800000"/>
      <w:sz w:val="44"/>
      <w:lang w:eastAsia="fr-FR"/>
    </w:rPr>
  </w:style>
  <w:style w:type="paragraph" w:styleId="CommentText">
    <w:name w:val="annotation text"/>
    <w:basedOn w:val="Normal"/>
    <w:semiHidden/>
    <w:pPr>
      <w:tabs>
        <w:tab w:val="num" w:pos="1080"/>
      </w:tabs>
      <w:ind w:left="1080" w:hanging="1080"/>
    </w:pPr>
    <w:rPr>
      <w:lang w:val="x-none"/>
    </w:rPr>
  </w:style>
  <w:style w:type="paragraph" w:customStyle="1" w:styleId="BalloonText1">
    <w:name w:val="Balloon Text1"/>
    <w:basedOn w:val="Normal"/>
    <w:semiHidden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semiHidden/>
    <w:pPr>
      <w:numPr>
        <w:ilvl w:val="1"/>
      </w:numPr>
      <w:spacing w:before="0" w:after="0"/>
      <w:jc w:val="left"/>
    </w:pPr>
    <w:rPr>
      <w:rFonts w:ascii="Times New Roman" w:hAnsi="Times New Roman"/>
      <w:sz w:val="18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tabletextsingle">
    <w:name w:val="table text single"/>
    <w:basedOn w:val="tabletext"/>
    <w:pPr>
      <w:tabs>
        <w:tab w:val="left" w:pos="1080"/>
      </w:tabs>
      <w:spacing w:before="60" w:after="0"/>
    </w:pPr>
  </w:style>
  <w:style w:type="paragraph" w:customStyle="1" w:styleId="PART">
    <w:name w:val="PART"/>
    <w:basedOn w:val="Normal"/>
    <w:pPr>
      <w:tabs>
        <w:tab w:val="num" w:pos="643"/>
      </w:tabs>
      <w:spacing w:before="600" w:after="600"/>
      <w:ind w:left="643" w:hanging="360"/>
      <w:jc w:val="left"/>
    </w:pPr>
    <w:rPr>
      <w:rFonts w:ascii="Times New Roman" w:hAnsi="Times New Roman" w:cs="Arial"/>
      <w:b/>
      <w:bCs/>
      <w:kern w:val="28"/>
      <w:sz w:val="40"/>
      <w:szCs w:val="40"/>
    </w:rPr>
  </w:style>
  <w:style w:type="paragraph" w:customStyle="1" w:styleId="SECTIONChar">
    <w:name w:val="SECTION Char"/>
    <w:basedOn w:val="Normal"/>
    <w:pPr>
      <w:tabs>
        <w:tab w:val="num" w:pos="643"/>
      </w:tabs>
      <w:spacing w:before="480" w:after="480"/>
      <w:ind w:left="643" w:right="-48" w:hanging="360"/>
      <w:jc w:val="left"/>
      <w:outlineLvl w:val="0"/>
    </w:pPr>
    <w:rPr>
      <w:rFonts w:ascii="Times New Roman" w:hAnsi="Times New Roman" w:cs="Arial"/>
      <w:b/>
      <w:bCs/>
      <w:kern w:val="28"/>
      <w:sz w:val="36"/>
      <w:szCs w:val="32"/>
    </w:rPr>
  </w:style>
  <w:style w:type="paragraph" w:customStyle="1" w:styleId="Style1">
    <w:name w:val="Style1"/>
    <w:basedOn w:val="Normal"/>
    <w:pPr>
      <w:spacing w:before="0" w:after="240"/>
      <w:jc w:val="left"/>
    </w:pPr>
    <w:rPr>
      <w:rFonts w:ascii="Times New Roman" w:hAnsi="Times New Roman"/>
      <w:sz w:val="24"/>
    </w:rPr>
  </w:style>
  <w:style w:type="paragraph" w:customStyle="1" w:styleId="Style2">
    <w:name w:val="Style 2"/>
    <w:basedOn w:val="Style1"/>
    <w:autoRedefine/>
    <w:pPr>
      <w:tabs>
        <w:tab w:val="num" w:pos="643"/>
      </w:tabs>
      <w:ind w:left="643" w:hanging="360"/>
    </w:pPr>
  </w:style>
  <w:style w:type="paragraph" w:customStyle="1" w:styleId="BidEChar">
    <w:name w:val="BidE Char"/>
    <w:basedOn w:val="Normal"/>
    <w:pPr>
      <w:spacing w:before="240" w:after="240"/>
      <w:jc w:val="left"/>
    </w:pPr>
    <w:rPr>
      <w:rFonts w:ascii="Times New Roman" w:hAnsi="Times New Roman"/>
      <w:sz w:val="24"/>
      <w:szCs w:val="22"/>
    </w:rPr>
  </w:style>
  <w:style w:type="paragraph" w:customStyle="1" w:styleId="Normal1">
    <w:name w:val="Normal 1"/>
    <w:basedOn w:val="Normal"/>
    <w:autoRedefine/>
    <w:pPr>
      <w:tabs>
        <w:tab w:val="left" w:leader="dot" w:pos="567"/>
        <w:tab w:val="left" w:pos="1701"/>
        <w:tab w:val="left" w:pos="4536"/>
        <w:tab w:val="left" w:pos="5670"/>
      </w:tabs>
      <w:spacing w:before="0" w:after="0"/>
      <w:ind w:left="360"/>
      <w:jc w:val="left"/>
    </w:pPr>
    <w:rPr>
      <w:b/>
      <w:bCs/>
      <w:lang w:val="fr-FR" w:eastAsia="fr-FR"/>
    </w:rPr>
  </w:style>
  <w:style w:type="paragraph" w:styleId="ListBullet">
    <w:name w:val="List Bullet"/>
    <w:basedOn w:val="Normal"/>
    <w:autoRedefine/>
    <w:semiHidden/>
    <w:pPr>
      <w:numPr>
        <w:numId w:val="18"/>
      </w:numPr>
      <w:tabs>
        <w:tab w:val="clear" w:pos="360"/>
        <w:tab w:val="left" w:pos="851"/>
      </w:tabs>
      <w:spacing w:before="120" w:after="0"/>
      <w:ind w:left="851" w:hanging="425"/>
      <w:jc w:val="left"/>
    </w:pPr>
  </w:style>
  <w:style w:type="paragraph" w:customStyle="1" w:styleId="FocusBoxHeading">
    <w:name w:val="Focus Box Heading"/>
    <w:basedOn w:val="Normal"/>
    <w:pPr>
      <w:spacing w:before="40" w:after="40"/>
      <w:jc w:val="center"/>
    </w:pPr>
    <w:rPr>
      <w:b/>
      <w:i/>
      <w:color w:val="FFFFFF"/>
      <w:lang w:eastAsia="fr-FR"/>
    </w:rPr>
  </w:style>
  <w:style w:type="paragraph" w:customStyle="1" w:styleId="thalesstandard">
    <w:name w:val="thales standard"/>
    <w:basedOn w:val="Normal"/>
    <w:pPr>
      <w:spacing w:before="40" w:after="40"/>
      <w:jc w:val="left"/>
    </w:pPr>
  </w:style>
  <w:style w:type="paragraph" w:customStyle="1" w:styleId="sssup">
    <w:name w:val="ss sup"/>
    <w:basedOn w:val="Normal"/>
    <w:autoRedefine/>
    <w:pPr>
      <w:tabs>
        <w:tab w:val="num" w:pos="1080"/>
      </w:tabs>
      <w:spacing w:before="120"/>
      <w:ind w:left="2041" w:hanging="601"/>
      <w:jc w:val="left"/>
    </w:pPr>
    <w:rPr>
      <w:rFonts w:ascii="Times New Roman" w:hAnsi="Times New Roman"/>
      <w:sz w:val="24"/>
      <w:szCs w:val="24"/>
    </w:rPr>
  </w:style>
  <w:style w:type="paragraph" w:customStyle="1" w:styleId="StylePrelimTITLELeft">
    <w:name w:val="Style Prelim TITLE + Left"/>
    <w:basedOn w:val="PrelimTITLE"/>
    <w:pPr>
      <w:keepNext/>
      <w:jc w:val="left"/>
    </w:pPr>
    <w:rPr>
      <w:bCs/>
    </w:r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val="en-US" w:eastAsia="en-US"/>
    </w:rPr>
  </w:style>
  <w:style w:type="paragraph" w:customStyle="1" w:styleId="1texte-text">
    <w:name w:val="&gt;1: texte-text"/>
    <w:basedOn w:val="Normal"/>
    <w:pPr>
      <w:keepLines/>
      <w:spacing w:before="120"/>
    </w:pPr>
    <w:rPr>
      <w:color w:val="FF00FF"/>
      <w:sz w:val="22"/>
      <w:lang w:val="en-US" w:eastAsia="fr-FR"/>
    </w:rPr>
  </w:style>
  <w:style w:type="paragraph" w:customStyle="1" w:styleId="para4">
    <w:name w:val="para4"/>
    <w:basedOn w:val="Para3-no"/>
    <w:pPr>
      <w:numPr>
        <w:numId w:val="19"/>
      </w:numPr>
    </w:pPr>
  </w:style>
  <w:style w:type="paragraph" w:styleId="BalloonText">
    <w:name w:val="Balloon Text"/>
    <w:basedOn w:val="Normal"/>
    <w:semiHidden/>
    <w:unhideWhenUsed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abletitleCar">
    <w:name w:val="table title Car"/>
    <w:rPr>
      <w:rFonts w:ascii="Arial" w:hAnsi="Arial"/>
      <w:caps/>
      <w:color w:val="0000FF"/>
      <w:lang w:val="en-GB" w:eastAsia="en-US" w:bidi="ar-SA"/>
    </w:rPr>
  </w:style>
  <w:style w:type="character" w:customStyle="1" w:styleId="CarCar">
    <w:name w:val="Car Car"/>
    <w:semiHidden/>
    <w:rPr>
      <w:rFonts w:ascii="Tahoma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semiHidden/>
    <w:unhideWhenUsed/>
    <w:pPr>
      <w:tabs>
        <w:tab w:val="clear" w:pos="1080"/>
      </w:tabs>
      <w:ind w:left="0" w:firstLine="0"/>
    </w:pPr>
    <w:rPr>
      <w:b/>
      <w:bCs/>
      <w:lang w:val="en-GB"/>
    </w:rPr>
  </w:style>
  <w:style w:type="character" w:customStyle="1" w:styleId="CommentaireCar">
    <w:name w:val="Commentaire Car"/>
    <w:semiHidden/>
    <w:rPr>
      <w:rFonts w:ascii="Arial" w:hAnsi="Arial"/>
      <w:lang w:eastAsia="en-US"/>
    </w:rPr>
  </w:style>
  <w:style w:type="character" w:customStyle="1" w:styleId="ObjetducommentaireCar">
    <w:name w:val="Objet du commentaire Car"/>
    <w:semiHidden/>
    <w:rPr>
      <w:rFonts w:ascii="Arial" w:hAnsi="Arial"/>
      <w:b/>
      <w:bCs/>
      <w:lang w:val="en-GB" w:eastAsia="en-US"/>
    </w:rPr>
  </w:style>
  <w:style w:type="paragraph" w:customStyle="1" w:styleId="xLogo">
    <w:name w:val="x:Logo"/>
    <w:basedOn w:val="Normal"/>
    <w:pPr>
      <w:spacing w:before="0" w:after="0"/>
      <w:jc w:val="center"/>
    </w:pPr>
    <w:rPr>
      <w:b/>
      <w:bCs/>
      <w:lang w:val="fr-FR" w:eastAsia="fr-FR"/>
    </w:rPr>
  </w:style>
  <w:style w:type="paragraph" w:customStyle="1" w:styleId="Para1C">
    <w:name w:val="Para1_C"/>
    <w:basedOn w:val="Normal"/>
    <w:next w:val="Normal"/>
    <w:pPr>
      <w:numPr>
        <w:numId w:val="20"/>
      </w:numPr>
      <w:spacing w:before="120"/>
    </w:pPr>
    <w:rPr>
      <w:rFonts w:cs="Arial"/>
      <w:lang w:val="en-US"/>
    </w:rPr>
  </w:style>
  <w:style w:type="paragraph" w:customStyle="1" w:styleId="Para2C">
    <w:name w:val="Para2_C"/>
    <w:basedOn w:val="Normal"/>
    <w:pPr>
      <w:numPr>
        <w:numId w:val="21"/>
      </w:numPr>
    </w:pPr>
  </w:style>
  <w:style w:type="paragraph" w:customStyle="1" w:styleId="Para3C">
    <w:name w:val="Para3_C"/>
    <w:basedOn w:val="Normal"/>
    <w:pPr>
      <w:numPr>
        <w:numId w:val="22"/>
      </w:numPr>
    </w:pPr>
  </w:style>
  <w:style w:type="paragraph" w:styleId="Revision">
    <w:name w:val="Revision"/>
    <w:hidden/>
    <w:semiHidden/>
    <w:rPr>
      <w:rFonts w:ascii="Arial" w:hAnsi="Arial"/>
      <w:lang w:val="en-GB" w:eastAsia="en-US"/>
    </w:rPr>
  </w:style>
  <w:style w:type="character" w:styleId="Strong">
    <w:name w:val="Strong"/>
    <w:uiPriority w:val="22"/>
    <w:qFormat/>
    <w:rsid w:val="008666E7"/>
    <w:rPr>
      <w:b/>
      <w:bCs/>
    </w:rPr>
  </w:style>
  <w:style w:type="paragraph" w:customStyle="1" w:styleId="Para10">
    <w:name w:val="Para 1"/>
    <w:basedOn w:val="Normal"/>
    <w:rsid w:val="00AF7A3C"/>
    <w:pPr>
      <w:spacing w:before="120"/>
    </w:pPr>
    <w:rPr>
      <w:rFonts w:cs="Arial"/>
    </w:rPr>
  </w:style>
  <w:style w:type="paragraph" w:customStyle="1" w:styleId="Figuretitle0">
    <w:name w:val="Figure title"/>
    <w:basedOn w:val="tabletitle"/>
    <w:next w:val="Normal"/>
    <w:rsid w:val="00AF7A3C"/>
    <w:pPr>
      <w:keepNext w:val="0"/>
    </w:pPr>
    <w:rPr>
      <w:rFonts w:ascii="Arial Bold" w:hAnsi="Arial Bold" w:cs="Arial"/>
      <w:b/>
      <w:caps w:val="0"/>
    </w:rPr>
  </w:style>
  <w:style w:type="paragraph" w:customStyle="1" w:styleId="Para20">
    <w:name w:val="Para 2"/>
    <w:basedOn w:val="Normal"/>
    <w:rsid w:val="00AF7A3C"/>
    <w:pPr>
      <w:ind w:left="1494" w:hanging="360"/>
    </w:pPr>
    <w:rPr>
      <w:rFonts w:cs="Arial"/>
    </w:rPr>
  </w:style>
  <w:style w:type="paragraph" w:customStyle="1" w:styleId="listepuce1">
    <w:name w:val="liste à puce 1"/>
    <w:basedOn w:val="Normal"/>
    <w:qFormat/>
    <w:rsid w:val="00AF7A3C"/>
    <w:pPr>
      <w:numPr>
        <w:numId w:val="26"/>
      </w:numPr>
      <w:spacing w:before="120"/>
      <w:ind w:left="714" w:hanging="357"/>
    </w:pPr>
    <w:rPr>
      <w:rFonts w:cs="Arial"/>
      <w:color w:val="000000"/>
      <w:lang w:val="fr-FR" w:eastAsia="fr-FR"/>
    </w:rPr>
  </w:style>
  <w:style w:type="paragraph" w:customStyle="1" w:styleId="NoteTitre">
    <w:name w:val="Note Titre"/>
    <w:next w:val="Normal"/>
    <w:rsid w:val="00AF7A3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hd w:val="clear" w:color="auto" w:fill="FFFFFF"/>
      <w:lang w:val="en-AU"/>
    </w:rPr>
  </w:style>
  <w:style w:type="paragraph" w:styleId="ListParagraph">
    <w:name w:val="List Paragraph"/>
    <w:basedOn w:val="Normal"/>
    <w:uiPriority w:val="34"/>
    <w:qFormat/>
    <w:rsid w:val="002A363A"/>
    <w:pPr>
      <w:spacing w:before="0" w:after="0"/>
      <w:ind w:left="720"/>
      <w:jc w:val="left"/>
    </w:pPr>
    <w:rPr>
      <w:rFonts w:ascii="Calibri" w:eastAsia="Calibri" w:hAnsi="Calibri" w:cs="Calibri"/>
      <w:sz w:val="22"/>
      <w:szCs w:val="22"/>
      <w:lang w:val="fr-FR"/>
    </w:rPr>
  </w:style>
  <w:style w:type="character" w:customStyle="1" w:styleId="body">
    <w:name w:val="body"/>
    <w:rsid w:val="005E1215"/>
  </w:style>
  <w:style w:type="character" w:customStyle="1" w:styleId="hps">
    <w:name w:val="hps"/>
    <w:rsid w:val="00A77121"/>
  </w:style>
  <w:style w:type="character" w:customStyle="1" w:styleId="shorttext">
    <w:name w:val="short_text"/>
    <w:basedOn w:val="DefaultParagraphFont"/>
    <w:rsid w:val="00040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6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13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0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7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0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1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60.png"/><Relationship Id="rId21" Type="http://schemas.openxmlformats.org/officeDocument/2006/relationships/image" Target="media/image5.png"/><Relationship Id="rId63" Type="http://schemas.openxmlformats.org/officeDocument/2006/relationships/image" Target="media/image47.png"/><Relationship Id="rId159" Type="http://schemas.openxmlformats.org/officeDocument/2006/relationships/image" Target="media/image138.png"/><Relationship Id="rId324" Type="http://schemas.openxmlformats.org/officeDocument/2006/relationships/image" Target="media/image279.png"/><Relationship Id="rId366" Type="http://schemas.openxmlformats.org/officeDocument/2006/relationships/image" Target="media/image317.png"/><Relationship Id="rId170" Type="http://schemas.openxmlformats.org/officeDocument/2006/relationships/image" Target="media/image148.png"/><Relationship Id="rId226" Type="http://schemas.openxmlformats.org/officeDocument/2006/relationships/oleObject" Target="embeddings/oleObject14.bin"/><Relationship Id="rId268" Type="http://schemas.openxmlformats.org/officeDocument/2006/relationships/image" Target="media/image234.png"/><Relationship Id="rId32" Type="http://schemas.openxmlformats.org/officeDocument/2006/relationships/image" Target="media/image16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335" Type="http://schemas.openxmlformats.org/officeDocument/2006/relationships/image" Target="media/image289.png"/><Relationship Id="rId377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5.png"/><Relationship Id="rId402" Type="http://schemas.openxmlformats.org/officeDocument/2006/relationships/image" Target="media/image344.png"/><Relationship Id="rId279" Type="http://schemas.openxmlformats.org/officeDocument/2006/relationships/image" Target="media/image244.png"/><Relationship Id="rId43" Type="http://schemas.openxmlformats.org/officeDocument/2006/relationships/image" Target="media/image27.png"/><Relationship Id="rId139" Type="http://schemas.openxmlformats.org/officeDocument/2006/relationships/image" Target="media/image119.png"/><Relationship Id="rId290" Type="http://schemas.openxmlformats.org/officeDocument/2006/relationships/image" Target="media/image252.png"/><Relationship Id="rId304" Type="http://schemas.openxmlformats.org/officeDocument/2006/relationships/image" Target="media/image265.png"/><Relationship Id="rId346" Type="http://schemas.openxmlformats.org/officeDocument/2006/relationships/image" Target="media/image299.png"/><Relationship Id="rId388" Type="http://schemas.openxmlformats.org/officeDocument/2006/relationships/image" Target="media/image332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92" Type="http://schemas.openxmlformats.org/officeDocument/2006/relationships/image" Target="media/image165.png"/><Relationship Id="rId206" Type="http://schemas.openxmlformats.org/officeDocument/2006/relationships/image" Target="media/image178.png"/><Relationship Id="rId413" Type="http://schemas.openxmlformats.org/officeDocument/2006/relationships/image" Target="media/image353.png"/><Relationship Id="rId248" Type="http://schemas.openxmlformats.org/officeDocument/2006/relationships/image" Target="media/image216.png"/><Relationship Id="rId12" Type="http://schemas.openxmlformats.org/officeDocument/2006/relationships/header" Target="header3.xml"/><Relationship Id="rId108" Type="http://schemas.openxmlformats.org/officeDocument/2006/relationships/image" Target="media/image88.png"/><Relationship Id="rId315" Type="http://schemas.openxmlformats.org/officeDocument/2006/relationships/image" Target="media/image273.png"/><Relationship Id="rId357" Type="http://schemas.openxmlformats.org/officeDocument/2006/relationships/image" Target="media/image308.png"/><Relationship Id="rId54" Type="http://schemas.openxmlformats.org/officeDocument/2006/relationships/image" Target="media/image38.png"/><Relationship Id="rId96" Type="http://schemas.openxmlformats.org/officeDocument/2006/relationships/image" Target="media/image76.png"/><Relationship Id="rId161" Type="http://schemas.openxmlformats.org/officeDocument/2006/relationships/image" Target="media/image140.png"/><Relationship Id="rId217" Type="http://schemas.openxmlformats.org/officeDocument/2006/relationships/image" Target="media/image188.png"/><Relationship Id="rId399" Type="http://schemas.openxmlformats.org/officeDocument/2006/relationships/image" Target="media/image341.png"/><Relationship Id="rId259" Type="http://schemas.openxmlformats.org/officeDocument/2006/relationships/image" Target="media/image226.png"/><Relationship Id="rId424" Type="http://schemas.openxmlformats.org/officeDocument/2006/relationships/footer" Target="footer7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270" Type="http://schemas.openxmlformats.org/officeDocument/2006/relationships/image" Target="media/image236.png"/><Relationship Id="rId326" Type="http://schemas.openxmlformats.org/officeDocument/2006/relationships/image" Target="media/image281.png"/><Relationship Id="rId65" Type="http://schemas.openxmlformats.org/officeDocument/2006/relationships/image" Target="media/image49.png"/><Relationship Id="rId130" Type="http://schemas.openxmlformats.org/officeDocument/2006/relationships/image" Target="media/image110.png"/><Relationship Id="rId368" Type="http://schemas.openxmlformats.org/officeDocument/2006/relationships/image" Target="media/image319.png"/><Relationship Id="rId172" Type="http://schemas.openxmlformats.org/officeDocument/2006/relationships/image" Target="media/image150.png"/><Relationship Id="rId228" Type="http://schemas.openxmlformats.org/officeDocument/2006/relationships/image" Target="media/image196.png"/><Relationship Id="rId281" Type="http://schemas.openxmlformats.org/officeDocument/2006/relationships/image" Target="media/image245.png"/><Relationship Id="rId337" Type="http://schemas.openxmlformats.org/officeDocument/2006/relationships/image" Target="media/image291.png"/><Relationship Id="rId34" Type="http://schemas.openxmlformats.org/officeDocument/2006/relationships/image" Target="media/image18.png"/><Relationship Id="rId76" Type="http://schemas.openxmlformats.org/officeDocument/2006/relationships/image" Target="media/image59.png"/><Relationship Id="rId141" Type="http://schemas.openxmlformats.org/officeDocument/2006/relationships/image" Target="media/image121.png"/><Relationship Id="rId379" Type="http://schemas.openxmlformats.org/officeDocument/2006/relationships/image" Target="media/image327.png"/><Relationship Id="rId7" Type="http://schemas.openxmlformats.org/officeDocument/2006/relationships/endnotes" Target="endnotes.xml"/><Relationship Id="rId183" Type="http://schemas.openxmlformats.org/officeDocument/2006/relationships/image" Target="media/image160.png"/><Relationship Id="rId239" Type="http://schemas.openxmlformats.org/officeDocument/2006/relationships/image" Target="media/image207.png"/><Relationship Id="rId390" Type="http://schemas.openxmlformats.org/officeDocument/2006/relationships/image" Target="media/image334.png"/><Relationship Id="rId404" Type="http://schemas.openxmlformats.org/officeDocument/2006/relationships/image" Target="media/image345.png"/><Relationship Id="rId250" Type="http://schemas.openxmlformats.org/officeDocument/2006/relationships/image" Target="media/image218.png"/><Relationship Id="rId292" Type="http://schemas.openxmlformats.org/officeDocument/2006/relationships/image" Target="media/image254.png"/><Relationship Id="rId306" Type="http://schemas.openxmlformats.org/officeDocument/2006/relationships/image" Target="media/image267.png"/><Relationship Id="rId45" Type="http://schemas.openxmlformats.org/officeDocument/2006/relationships/image" Target="media/image29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348" Type="http://schemas.openxmlformats.org/officeDocument/2006/relationships/image" Target="media/image301.png"/><Relationship Id="rId152" Type="http://schemas.openxmlformats.org/officeDocument/2006/relationships/image" Target="media/image132.png"/><Relationship Id="rId194" Type="http://schemas.openxmlformats.org/officeDocument/2006/relationships/image" Target="media/image167.png"/><Relationship Id="rId208" Type="http://schemas.openxmlformats.org/officeDocument/2006/relationships/image" Target="media/image180.png"/><Relationship Id="rId415" Type="http://schemas.openxmlformats.org/officeDocument/2006/relationships/image" Target="media/image355.png"/><Relationship Id="rId261" Type="http://schemas.openxmlformats.org/officeDocument/2006/relationships/oleObject" Target="embeddings/oleObject16.bin"/><Relationship Id="rId14" Type="http://schemas.openxmlformats.org/officeDocument/2006/relationships/footer" Target="footer4.xml"/><Relationship Id="rId56" Type="http://schemas.openxmlformats.org/officeDocument/2006/relationships/image" Target="media/image40.png"/><Relationship Id="rId317" Type="http://schemas.openxmlformats.org/officeDocument/2006/relationships/image" Target="media/image274.png"/><Relationship Id="rId359" Type="http://schemas.openxmlformats.org/officeDocument/2006/relationships/image" Target="media/image310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63" Type="http://schemas.openxmlformats.org/officeDocument/2006/relationships/image" Target="media/image142.png"/><Relationship Id="rId219" Type="http://schemas.openxmlformats.org/officeDocument/2006/relationships/oleObject" Target="embeddings/oleObject12.bin"/><Relationship Id="rId370" Type="http://schemas.openxmlformats.org/officeDocument/2006/relationships/oleObject" Target="embeddings/oleObject32.bin"/><Relationship Id="rId426" Type="http://schemas.openxmlformats.org/officeDocument/2006/relationships/footer" Target="footer8.xml"/><Relationship Id="rId230" Type="http://schemas.openxmlformats.org/officeDocument/2006/relationships/image" Target="media/image198.png"/><Relationship Id="rId25" Type="http://schemas.openxmlformats.org/officeDocument/2006/relationships/image" Target="media/image9.png"/><Relationship Id="rId67" Type="http://schemas.openxmlformats.org/officeDocument/2006/relationships/image" Target="media/image50.png"/><Relationship Id="rId272" Type="http://schemas.openxmlformats.org/officeDocument/2006/relationships/image" Target="media/image237.png"/><Relationship Id="rId328" Type="http://schemas.openxmlformats.org/officeDocument/2006/relationships/image" Target="media/image282.png"/><Relationship Id="rId132" Type="http://schemas.openxmlformats.org/officeDocument/2006/relationships/image" Target="media/image112.png"/><Relationship Id="rId174" Type="http://schemas.openxmlformats.org/officeDocument/2006/relationships/image" Target="media/image152.png"/><Relationship Id="rId381" Type="http://schemas.openxmlformats.org/officeDocument/2006/relationships/oleObject" Target="embeddings/oleObject35.bin"/><Relationship Id="rId241" Type="http://schemas.openxmlformats.org/officeDocument/2006/relationships/image" Target="media/image209.png"/><Relationship Id="rId36" Type="http://schemas.openxmlformats.org/officeDocument/2006/relationships/image" Target="media/image20.png"/><Relationship Id="rId283" Type="http://schemas.openxmlformats.org/officeDocument/2006/relationships/image" Target="media/image246.png"/><Relationship Id="rId339" Type="http://schemas.openxmlformats.org/officeDocument/2006/relationships/image" Target="media/image293.png"/><Relationship Id="rId78" Type="http://schemas.openxmlformats.org/officeDocument/2006/relationships/image" Target="media/image61.png"/><Relationship Id="rId101" Type="http://schemas.openxmlformats.org/officeDocument/2006/relationships/image" Target="media/image81.png"/><Relationship Id="rId143" Type="http://schemas.openxmlformats.org/officeDocument/2006/relationships/image" Target="media/image123.png"/><Relationship Id="rId185" Type="http://schemas.openxmlformats.org/officeDocument/2006/relationships/image" Target="media/image161.png"/><Relationship Id="rId350" Type="http://schemas.openxmlformats.org/officeDocument/2006/relationships/image" Target="media/image303.png"/><Relationship Id="rId406" Type="http://schemas.openxmlformats.org/officeDocument/2006/relationships/image" Target="media/image347.png"/><Relationship Id="rId9" Type="http://schemas.openxmlformats.org/officeDocument/2006/relationships/header" Target="header2.xml"/><Relationship Id="rId210" Type="http://schemas.openxmlformats.org/officeDocument/2006/relationships/image" Target="media/image182.png"/><Relationship Id="rId392" Type="http://schemas.openxmlformats.org/officeDocument/2006/relationships/image" Target="media/image336.png"/><Relationship Id="rId252" Type="http://schemas.openxmlformats.org/officeDocument/2006/relationships/image" Target="media/image220.png"/><Relationship Id="rId294" Type="http://schemas.openxmlformats.org/officeDocument/2006/relationships/oleObject" Target="embeddings/oleObject21.bin"/><Relationship Id="rId308" Type="http://schemas.openxmlformats.org/officeDocument/2006/relationships/image" Target="media/image268.png"/><Relationship Id="rId47" Type="http://schemas.openxmlformats.org/officeDocument/2006/relationships/image" Target="media/image31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54" Type="http://schemas.openxmlformats.org/officeDocument/2006/relationships/image" Target="media/image133.png"/><Relationship Id="rId361" Type="http://schemas.openxmlformats.org/officeDocument/2006/relationships/image" Target="media/image312.png"/><Relationship Id="rId196" Type="http://schemas.openxmlformats.org/officeDocument/2006/relationships/image" Target="media/image169.png"/><Relationship Id="rId417" Type="http://schemas.openxmlformats.org/officeDocument/2006/relationships/image" Target="media/image357.png"/><Relationship Id="rId16" Type="http://schemas.openxmlformats.org/officeDocument/2006/relationships/footer" Target="footer6.xml"/><Relationship Id="rId221" Type="http://schemas.openxmlformats.org/officeDocument/2006/relationships/oleObject" Target="embeddings/oleObject13.bin"/><Relationship Id="rId263" Type="http://schemas.openxmlformats.org/officeDocument/2006/relationships/image" Target="media/image229.png"/><Relationship Id="rId319" Type="http://schemas.openxmlformats.org/officeDocument/2006/relationships/image" Target="media/image275.png"/><Relationship Id="rId58" Type="http://schemas.openxmlformats.org/officeDocument/2006/relationships/image" Target="media/image42.png"/><Relationship Id="rId123" Type="http://schemas.openxmlformats.org/officeDocument/2006/relationships/image" Target="media/image103.png"/><Relationship Id="rId330" Type="http://schemas.openxmlformats.org/officeDocument/2006/relationships/image" Target="media/image284.png"/><Relationship Id="rId165" Type="http://schemas.openxmlformats.org/officeDocument/2006/relationships/image" Target="media/image143.png"/><Relationship Id="rId372" Type="http://schemas.openxmlformats.org/officeDocument/2006/relationships/image" Target="media/image322.png"/><Relationship Id="rId428" Type="http://schemas.microsoft.com/office/2011/relationships/people" Target="people.xml"/><Relationship Id="rId232" Type="http://schemas.openxmlformats.org/officeDocument/2006/relationships/image" Target="media/image200.png"/><Relationship Id="rId274" Type="http://schemas.openxmlformats.org/officeDocument/2006/relationships/image" Target="media/image239.png"/><Relationship Id="rId27" Type="http://schemas.openxmlformats.org/officeDocument/2006/relationships/image" Target="media/image11.png"/><Relationship Id="rId69" Type="http://schemas.openxmlformats.org/officeDocument/2006/relationships/image" Target="media/image52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76" Type="http://schemas.openxmlformats.org/officeDocument/2006/relationships/image" Target="media/image154.png"/><Relationship Id="rId341" Type="http://schemas.openxmlformats.org/officeDocument/2006/relationships/image" Target="media/image295.png"/><Relationship Id="rId383" Type="http://schemas.openxmlformats.org/officeDocument/2006/relationships/oleObject" Target="embeddings/oleObject36.bin"/><Relationship Id="rId201" Type="http://schemas.openxmlformats.org/officeDocument/2006/relationships/image" Target="media/image173.png"/><Relationship Id="rId243" Type="http://schemas.openxmlformats.org/officeDocument/2006/relationships/image" Target="media/image211.png"/><Relationship Id="rId285" Type="http://schemas.openxmlformats.org/officeDocument/2006/relationships/image" Target="media/image248.png"/><Relationship Id="rId38" Type="http://schemas.openxmlformats.org/officeDocument/2006/relationships/image" Target="media/image22.png"/><Relationship Id="rId103" Type="http://schemas.openxmlformats.org/officeDocument/2006/relationships/image" Target="media/image83.png"/><Relationship Id="rId310" Type="http://schemas.openxmlformats.org/officeDocument/2006/relationships/image" Target="media/image270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87" Type="http://schemas.openxmlformats.org/officeDocument/2006/relationships/image" Target="media/image162.png"/><Relationship Id="rId352" Type="http://schemas.openxmlformats.org/officeDocument/2006/relationships/oleObject" Target="embeddings/oleObject30.bin"/><Relationship Id="rId394" Type="http://schemas.openxmlformats.org/officeDocument/2006/relationships/oleObject" Target="embeddings/oleObject39.bin"/><Relationship Id="rId408" Type="http://schemas.openxmlformats.org/officeDocument/2006/relationships/image" Target="media/image348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1.png"/><Relationship Id="rId254" Type="http://schemas.openxmlformats.org/officeDocument/2006/relationships/image" Target="media/image221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275" Type="http://schemas.openxmlformats.org/officeDocument/2006/relationships/image" Target="media/image240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4.png"/><Relationship Id="rId81" Type="http://schemas.openxmlformats.org/officeDocument/2006/relationships/hyperlink" Target="https://msdn.microsoft.com/en-US/library/ms228298%28v=vs.100%29.aspx" TargetMode="External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5.png"/><Relationship Id="rId198" Type="http://schemas.openxmlformats.org/officeDocument/2006/relationships/image" Target="media/image171.png"/><Relationship Id="rId321" Type="http://schemas.openxmlformats.org/officeDocument/2006/relationships/image" Target="media/image277.png"/><Relationship Id="rId342" Type="http://schemas.openxmlformats.org/officeDocument/2006/relationships/image" Target="media/image296.png"/><Relationship Id="rId363" Type="http://schemas.openxmlformats.org/officeDocument/2006/relationships/image" Target="media/image314.png"/><Relationship Id="rId384" Type="http://schemas.openxmlformats.org/officeDocument/2006/relationships/image" Target="media/image330.png"/><Relationship Id="rId419" Type="http://schemas.openxmlformats.org/officeDocument/2006/relationships/image" Target="media/image359.png"/><Relationship Id="rId202" Type="http://schemas.openxmlformats.org/officeDocument/2006/relationships/image" Target="media/image174.png"/><Relationship Id="rId223" Type="http://schemas.openxmlformats.org/officeDocument/2006/relationships/image" Target="media/image192.png"/><Relationship Id="rId244" Type="http://schemas.openxmlformats.org/officeDocument/2006/relationships/image" Target="media/image212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265" Type="http://schemas.openxmlformats.org/officeDocument/2006/relationships/image" Target="media/image231.png"/><Relationship Id="rId286" Type="http://schemas.openxmlformats.org/officeDocument/2006/relationships/image" Target="media/image249.png"/><Relationship Id="rId50" Type="http://schemas.openxmlformats.org/officeDocument/2006/relationships/image" Target="media/image34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oleObject" Target="embeddings/oleObject9.bin"/><Relationship Id="rId311" Type="http://schemas.openxmlformats.org/officeDocument/2006/relationships/oleObject" Target="embeddings/oleObject23.bin"/><Relationship Id="rId332" Type="http://schemas.openxmlformats.org/officeDocument/2006/relationships/image" Target="media/image286.png"/><Relationship Id="rId353" Type="http://schemas.openxmlformats.org/officeDocument/2006/relationships/image" Target="media/image305.png"/><Relationship Id="rId374" Type="http://schemas.openxmlformats.org/officeDocument/2006/relationships/image" Target="media/image323.png"/><Relationship Id="rId395" Type="http://schemas.openxmlformats.org/officeDocument/2006/relationships/image" Target="media/image338.png"/><Relationship Id="rId409" Type="http://schemas.openxmlformats.org/officeDocument/2006/relationships/image" Target="media/image349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13" Type="http://schemas.openxmlformats.org/officeDocument/2006/relationships/image" Target="media/image185.png"/><Relationship Id="rId234" Type="http://schemas.openxmlformats.org/officeDocument/2006/relationships/image" Target="media/image202.png"/><Relationship Id="rId420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2.png"/><Relationship Id="rId276" Type="http://schemas.openxmlformats.org/officeDocument/2006/relationships/image" Target="media/image241.png"/><Relationship Id="rId297" Type="http://schemas.openxmlformats.org/officeDocument/2006/relationships/image" Target="media/image258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178" Type="http://schemas.openxmlformats.org/officeDocument/2006/relationships/image" Target="media/image156.png"/><Relationship Id="rId301" Type="http://schemas.openxmlformats.org/officeDocument/2006/relationships/image" Target="media/image262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297.png"/><Relationship Id="rId364" Type="http://schemas.openxmlformats.org/officeDocument/2006/relationships/image" Target="media/image315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9" Type="http://schemas.openxmlformats.org/officeDocument/2006/relationships/image" Target="media/image172.png"/><Relationship Id="rId203" Type="http://schemas.openxmlformats.org/officeDocument/2006/relationships/image" Target="media/image175.png"/><Relationship Id="rId385" Type="http://schemas.openxmlformats.org/officeDocument/2006/relationships/oleObject" Target="embeddings/oleObject37.bin"/><Relationship Id="rId19" Type="http://schemas.openxmlformats.org/officeDocument/2006/relationships/image" Target="media/image3.png"/><Relationship Id="rId224" Type="http://schemas.openxmlformats.org/officeDocument/2006/relationships/image" Target="media/image193.png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287" Type="http://schemas.openxmlformats.org/officeDocument/2006/relationships/oleObject" Target="embeddings/oleObject20.bin"/><Relationship Id="rId410" Type="http://schemas.openxmlformats.org/officeDocument/2006/relationships/image" Target="media/image350.png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312" Type="http://schemas.openxmlformats.org/officeDocument/2006/relationships/image" Target="media/image271.png"/><Relationship Id="rId333" Type="http://schemas.openxmlformats.org/officeDocument/2006/relationships/image" Target="media/image287.png"/><Relationship Id="rId354" Type="http://schemas.openxmlformats.org/officeDocument/2006/relationships/image" Target="media/image30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oleObject" Target="embeddings/oleObject10.bin"/><Relationship Id="rId375" Type="http://schemas.openxmlformats.org/officeDocument/2006/relationships/oleObject" Target="embeddings/oleObject34.bin"/><Relationship Id="rId396" Type="http://schemas.openxmlformats.org/officeDocument/2006/relationships/image" Target="media/image339.png"/><Relationship Id="rId3" Type="http://schemas.openxmlformats.org/officeDocument/2006/relationships/styles" Target="styles.xml"/><Relationship Id="rId214" Type="http://schemas.openxmlformats.org/officeDocument/2006/relationships/oleObject" Target="embeddings/oleObject11.bin"/><Relationship Id="rId235" Type="http://schemas.openxmlformats.org/officeDocument/2006/relationships/image" Target="media/image203.png"/><Relationship Id="rId256" Type="http://schemas.openxmlformats.org/officeDocument/2006/relationships/image" Target="media/image223.png"/><Relationship Id="rId277" Type="http://schemas.openxmlformats.org/officeDocument/2006/relationships/image" Target="media/image242.png"/><Relationship Id="rId298" Type="http://schemas.openxmlformats.org/officeDocument/2006/relationships/image" Target="media/image259.png"/><Relationship Id="rId400" Type="http://schemas.openxmlformats.org/officeDocument/2006/relationships/image" Target="media/image342.png"/><Relationship Id="rId421" Type="http://schemas.openxmlformats.org/officeDocument/2006/relationships/oleObject" Target="embeddings/oleObject44.bin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7.png"/><Relationship Id="rId302" Type="http://schemas.openxmlformats.org/officeDocument/2006/relationships/image" Target="media/image263.png"/><Relationship Id="rId323" Type="http://schemas.openxmlformats.org/officeDocument/2006/relationships/image" Target="media/image278.png"/><Relationship Id="rId344" Type="http://schemas.openxmlformats.org/officeDocument/2006/relationships/oleObject" Target="embeddings/oleObject29.bin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oleObject" Target="embeddings/oleObject2.bin"/><Relationship Id="rId179" Type="http://schemas.openxmlformats.org/officeDocument/2006/relationships/image" Target="media/image157.png"/><Relationship Id="rId365" Type="http://schemas.openxmlformats.org/officeDocument/2006/relationships/image" Target="media/image316.png"/><Relationship Id="rId386" Type="http://schemas.openxmlformats.org/officeDocument/2006/relationships/image" Target="media/image331.png"/><Relationship Id="rId190" Type="http://schemas.openxmlformats.org/officeDocument/2006/relationships/image" Target="media/image163.png"/><Relationship Id="rId204" Type="http://schemas.openxmlformats.org/officeDocument/2006/relationships/image" Target="media/image176.png"/><Relationship Id="rId225" Type="http://schemas.openxmlformats.org/officeDocument/2006/relationships/image" Target="media/image194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288" Type="http://schemas.openxmlformats.org/officeDocument/2006/relationships/image" Target="media/image250.png"/><Relationship Id="rId411" Type="http://schemas.openxmlformats.org/officeDocument/2006/relationships/image" Target="media/image35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oleObject" Target="embeddings/oleObject24.bin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7.png"/><Relationship Id="rId334" Type="http://schemas.openxmlformats.org/officeDocument/2006/relationships/image" Target="media/image288.png"/><Relationship Id="rId355" Type="http://schemas.openxmlformats.org/officeDocument/2006/relationships/image" Target="media/image307.png"/><Relationship Id="rId376" Type="http://schemas.openxmlformats.org/officeDocument/2006/relationships/image" Target="media/image324.png"/><Relationship Id="rId397" Type="http://schemas.openxmlformats.org/officeDocument/2006/relationships/oleObject" Target="embeddings/oleObject40.bin"/><Relationship Id="rId4" Type="http://schemas.openxmlformats.org/officeDocument/2006/relationships/settings" Target="settings.xml"/><Relationship Id="rId180" Type="http://schemas.openxmlformats.org/officeDocument/2006/relationships/oleObject" Target="embeddings/oleObject6.bin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image" Target="media/image224.png"/><Relationship Id="rId278" Type="http://schemas.openxmlformats.org/officeDocument/2006/relationships/image" Target="media/image243.png"/><Relationship Id="rId401" Type="http://schemas.openxmlformats.org/officeDocument/2006/relationships/image" Target="media/image343.png"/><Relationship Id="rId422" Type="http://schemas.openxmlformats.org/officeDocument/2006/relationships/image" Target="media/image360.png"/><Relationship Id="rId303" Type="http://schemas.openxmlformats.org/officeDocument/2006/relationships/image" Target="media/image264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298.png"/><Relationship Id="rId387" Type="http://schemas.openxmlformats.org/officeDocument/2006/relationships/oleObject" Target="embeddings/oleObject38.bin"/><Relationship Id="rId191" Type="http://schemas.openxmlformats.org/officeDocument/2006/relationships/image" Target="media/image164.png"/><Relationship Id="rId205" Type="http://schemas.openxmlformats.org/officeDocument/2006/relationships/image" Target="media/image177.png"/><Relationship Id="rId247" Type="http://schemas.openxmlformats.org/officeDocument/2006/relationships/image" Target="media/image215.png"/><Relationship Id="rId412" Type="http://schemas.openxmlformats.org/officeDocument/2006/relationships/image" Target="media/image352.png"/><Relationship Id="rId107" Type="http://schemas.openxmlformats.org/officeDocument/2006/relationships/image" Target="media/image87.png"/><Relationship Id="rId289" Type="http://schemas.openxmlformats.org/officeDocument/2006/relationships/image" Target="media/image251.png"/><Relationship Id="rId11" Type="http://schemas.openxmlformats.org/officeDocument/2006/relationships/footer" Target="footer2.xml"/><Relationship Id="rId53" Type="http://schemas.openxmlformats.org/officeDocument/2006/relationships/image" Target="media/image37.png"/><Relationship Id="rId149" Type="http://schemas.openxmlformats.org/officeDocument/2006/relationships/image" Target="media/image129.png"/><Relationship Id="rId314" Type="http://schemas.openxmlformats.org/officeDocument/2006/relationships/image" Target="media/image272.png"/><Relationship Id="rId356" Type="http://schemas.openxmlformats.org/officeDocument/2006/relationships/oleObject" Target="embeddings/oleObject31.bin"/><Relationship Id="rId398" Type="http://schemas.openxmlformats.org/officeDocument/2006/relationships/image" Target="media/image340.png"/><Relationship Id="rId95" Type="http://schemas.openxmlformats.org/officeDocument/2006/relationships/oleObject" Target="embeddings/oleObject3.bin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423" Type="http://schemas.openxmlformats.org/officeDocument/2006/relationships/image" Target="media/image361.png"/><Relationship Id="rId258" Type="http://schemas.openxmlformats.org/officeDocument/2006/relationships/image" Target="media/image225.png"/><Relationship Id="rId22" Type="http://schemas.openxmlformats.org/officeDocument/2006/relationships/image" Target="media/image6.png"/><Relationship Id="rId64" Type="http://schemas.openxmlformats.org/officeDocument/2006/relationships/image" Target="media/image48.png"/><Relationship Id="rId118" Type="http://schemas.openxmlformats.org/officeDocument/2006/relationships/image" Target="media/image98.png"/><Relationship Id="rId325" Type="http://schemas.openxmlformats.org/officeDocument/2006/relationships/image" Target="media/image280.png"/><Relationship Id="rId367" Type="http://schemas.openxmlformats.org/officeDocument/2006/relationships/image" Target="media/image318.png"/><Relationship Id="rId171" Type="http://schemas.openxmlformats.org/officeDocument/2006/relationships/image" Target="media/image149.png"/><Relationship Id="rId227" Type="http://schemas.openxmlformats.org/officeDocument/2006/relationships/image" Target="media/image195.png"/><Relationship Id="rId269" Type="http://schemas.openxmlformats.org/officeDocument/2006/relationships/image" Target="media/image235.png"/><Relationship Id="rId33" Type="http://schemas.openxmlformats.org/officeDocument/2006/relationships/image" Target="media/image17.png"/><Relationship Id="rId129" Type="http://schemas.openxmlformats.org/officeDocument/2006/relationships/image" Target="media/image109.png"/><Relationship Id="rId280" Type="http://schemas.openxmlformats.org/officeDocument/2006/relationships/oleObject" Target="embeddings/oleObject18.bin"/><Relationship Id="rId336" Type="http://schemas.openxmlformats.org/officeDocument/2006/relationships/image" Target="media/image290.png"/><Relationship Id="rId75" Type="http://schemas.openxmlformats.org/officeDocument/2006/relationships/image" Target="media/image58.png"/><Relationship Id="rId140" Type="http://schemas.openxmlformats.org/officeDocument/2006/relationships/image" Target="media/image120.png"/><Relationship Id="rId182" Type="http://schemas.openxmlformats.org/officeDocument/2006/relationships/image" Target="media/image159.png"/><Relationship Id="rId378" Type="http://schemas.openxmlformats.org/officeDocument/2006/relationships/image" Target="media/image326.png"/><Relationship Id="rId403" Type="http://schemas.openxmlformats.org/officeDocument/2006/relationships/oleObject" Target="embeddings/oleObject41.bin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91" Type="http://schemas.openxmlformats.org/officeDocument/2006/relationships/image" Target="media/image253.png"/><Relationship Id="rId305" Type="http://schemas.openxmlformats.org/officeDocument/2006/relationships/image" Target="media/image266.png"/><Relationship Id="rId347" Type="http://schemas.openxmlformats.org/officeDocument/2006/relationships/image" Target="media/image300.png"/><Relationship Id="rId44" Type="http://schemas.openxmlformats.org/officeDocument/2006/relationships/image" Target="media/image28.png"/><Relationship Id="rId86" Type="http://schemas.openxmlformats.org/officeDocument/2006/relationships/image" Target="media/image67.png"/><Relationship Id="rId151" Type="http://schemas.openxmlformats.org/officeDocument/2006/relationships/image" Target="media/image131.png"/><Relationship Id="rId389" Type="http://schemas.openxmlformats.org/officeDocument/2006/relationships/image" Target="media/image333.png"/><Relationship Id="rId193" Type="http://schemas.openxmlformats.org/officeDocument/2006/relationships/image" Target="media/image166.png"/><Relationship Id="rId207" Type="http://schemas.openxmlformats.org/officeDocument/2006/relationships/image" Target="media/image179.png"/><Relationship Id="rId249" Type="http://schemas.openxmlformats.org/officeDocument/2006/relationships/image" Target="media/image217.png"/><Relationship Id="rId414" Type="http://schemas.openxmlformats.org/officeDocument/2006/relationships/image" Target="media/image354.png"/><Relationship Id="rId13" Type="http://schemas.openxmlformats.org/officeDocument/2006/relationships/footer" Target="footer3.xml"/><Relationship Id="rId109" Type="http://schemas.openxmlformats.org/officeDocument/2006/relationships/image" Target="media/image89.png"/><Relationship Id="rId260" Type="http://schemas.openxmlformats.org/officeDocument/2006/relationships/image" Target="media/image227.png"/><Relationship Id="rId316" Type="http://schemas.openxmlformats.org/officeDocument/2006/relationships/oleObject" Target="embeddings/oleObject25.bin"/><Relationship Id="rId55" Type="http://schemas.openxmlformats.org/officeDocument/2006/relationships/image" Target="media/image3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358" Type="http://schemas.openxmlformats.org/officeDocument/2006/relationships/image" Target="media/image309.png"/><Relationship Id="rId162" Type="http://schemas.openxmlformats.org/officeDocument/2006/relationships/image" Target="media/image141.png"/><Relationship Id="rId218" Type="http://schemas.openxmlformats.org/officeDocument/2006/relationships/image" Target="media/image189.png"/><Relationship Id="rId425" Type="http://schemas.openxmlformats.org/officeDocument/2006/relationships/header" Target="header4.xml"/><Relationship Id="rId271" Type="http://schemas.openxmlformats.org/officeDocument/2006/relationships/oleObject" Target="embeddings/oleObject17.bin"/><Relationship Id="rId24" Type="http://schemas.openxmlformats.org/officeDocument/2006/relationships/image" Target="media/image8.png"/><Relationship Id="rId66" Type="http://schemas.openxmlformats.org/officeDocument/2006/relationships/oleObject" Target="embeddings/oleObject1.bin"/><Relationship Id="rId131" Type="http://schemas.openxmlformats.org/officeDocument/2006/relationships/image" Target="media/image111.png"/><Relationship Id="rId327" Type="http://schemas.openxmlformats.org/officeDocument/2006/relationships/oleObject" Target="embeddings/oleObject28.bin"/><Relationship Id="rId369" Type="http://schemas.openxmlformats.org/officeDocument/2006/relationships/image" Target="media/image320.png"/><Relationship Id="rId173" Type="http://schemas.openxmlformats.org/officeDocument/2006/relationships/image" Target="media/image151.png"/><Relationship Id="rId229" Type="http://schemas.openxmlformats.org/officeDocument/2006/relationships/image" Target="media/image197.png"/><Relationship Id="rId380" Type="http://schemas.openxmlformats.org/officeDocument/2006/relationships/image" Target="media/image328.png"/><Relationship Id="rId240" Type="http://schemas.openxmlformats.org/officeDocument/2006/relationships/image" Target="media/image208.png"/><Relationship Id="rId35" Type="http://schemas.openxmlformats.org/officeDocument/2006/relationships/image" Target="media/image19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282" Type="http://schemas.openxmlformats.org/officeDocument/2006/relationships/oleObject" Target="embeddings/oleObject19.bin"/><Relationship Id="rId338" Type="http://schemas.openxmlformats.org/officeDocument/2006/relationships/image" Target="media/image292.png"/><Relationship Id="rId8" Type="http://schemas.openxmlformats.org/officeDocument/2006/relationships/header" Target="header1.xml"/><Relationship Id="rId142" Type="http://schemas.openxmlformats.org/officeDocument/2006/relationships/image" Target="media/image122.png"/><Relationship Id="rId184" Type="http://schemas.openxmlformats.org/officeDocument/2006/relationships/oleObject" Target="embeddings/oleObject7.bin"/><Relationship Id="rId391" Type="http://schemas.openxmlformats.org/officeDocument/2006/relationships/image" Target="media/image335.png"/><Relationship Id="rId405" Type="http://schemas.openxmlformats.org/officeDocument/2006/relationships/image" Target="media/image346.png"/><Relationship Id="rId251" Type="http://schemas.openxmlformats.org/officeDocument/2006/relationships/image" Target="media/image219.png"/><Relationship Id="rId46" Type="http://schemas.openxmlformats.org/officeDocument/2006/relationships/image" Target="media/image30.png"/><Relationship Id="rId293" Type="http://schemas.openxmlformats.org/officeDocument/2006/relationships/image" Target="media/image255.png"/><Relationship Id="rId307" Type="http://schemas.openxmlformats.org/officeDocument/2006/relationships/oleObject" Target="embeddings/oleObject22.bin"/><Relationship Id="rId349" Type="http://schemas.openxmlformats.org/officeDocument/2006/relationships/image" Target="media/image30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53" Type="http://schemas.openxmlformats.org/officeDocument/2006/relationships/oleObject" Target="embeddings/oleObject4.bin"/><Relationship Id="rId195" Type="http://schemas.openxmlformats.org/officeDocument/2006/relationships/image" Target="media/image168.png"/><Relationship Id="rId209" Type="http://schemas.openxmlformats.org/officeDocument/2006/relationships/image" Target="media/image181.png"/><Relationship Id="rId360" Type="http://schemas.openxmlformats.org/officeDocument/2006/relationships/image" Target="media/image311.png"/><Relationship Id="rId416" Type="http://schemas.openxmlformats.org/officeDocument/2006/relationships/image" Target="media/image356.png"/><Relationship Id="rId220" Type="http://schemas.openxmlformats.org/officeDocument/2006/relationships/image" Target="media/image190.png"/><Relationship Id="rId15" Type="http://schemas.openxmlformats.org/officeDocument/2006/relationships/footer" Target="footer5.xml"/><Relationship Id="rId57" Type="http://schemas.openxmlformats.org/officeDocument/2006/relationships/image" Target="media/image41.png"/><Relationship Id="rId262" Type="http://schemas.openxmlformats.org/officeDocument/2006/relationships/image" Target="media/image228.png"/><Relationship Id="rId318" Type="http://schemas.openxmlformats.org/officeDocument/2006/relationships/oleObject" Target="embeddings/oleObject26.bin"/><Relationship Id="rId99" Type="http://schemas.openxmlformats.org/officeDocument/2006/relationships/image" Target="media/image79.png"/><Relationship Id="rId122" Type="http://schemas.openxmlformats.org/officeDocument/2006/relationships/image" Target="media/image102.png"/><Relationship Id="rId164" Type="http://schemas.openxmlformats.org/officeDocument/2006/relationships/oleObject" Target="embeddings/oleObject5.bin"/><Relationship Id="rId371" Type="http://schemas.openxmlformats.org/officeDocument/2006/relationships/image" Target="media/image321.png"/><Relationship Id="rId427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199.png"/><Relationship Id="rId273" Type="http://schemas.openxmlformats.org/officeDocument/2006/relationships/image" Target="media/image238.png"/><Relationship Id="rId329" Type="http://schemas.openxmlformats.org/officeDocument/2006/relationships/image" Target="media/image283.png"/><Relationship Id="rId68" Type="http://schemas.openxmlformats.org/officeDocument/2006/relationships/image" Target="media/image51.png"/><Relationship Id="rId133" Type="http://schemas.openxmlformats.org/officeDocument/2006/relationships/image" Target="media/image113.png"/><Relationship Id="rId175" Type="http://schemas.openxmlformats.org/officeDocument/2006/relationships/image" Target="media/image153.png"/><Relationship Id="rId340" Type="http://schemas.openxmlformats.org/officeDocument/2006/relationships/image" Target="media/image294.png"/><Relationship Id="rId200" Type="http://schemas.openxmlformats.org/officeDocument/2006/relationships/hyperlink" Target="mailto:-@" TargetMode="External"/><Relationship Id="rId382" Type="http://schemas.openxmlformats.org/officeDocument/2006/relationships/image" Target="media/image329.png"/><Relationship Id="rId242" Type="http://schemas.openxmlformats.org/officeDocument/2006/relationships/image" Target="media/image210.png"/><Relationship Id="rId284" Type="http://schemas.openxmlformats.org/officeDocument/2006/relationships/image" Target="media/image247.png"/><Relationship Id="rId37" Type="http://schemas.openxmlformats.org/officeDocument/2006/relationships/image" Target="media/image21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44" Type="http://schemas.openxmlformats.org/officeDocument/2006/relationships/image" Target="media/image124.png"/><Relationship Id="rId90" Type="http://schemas.openxmlformats.org/officeDocument/2006/relationships/image" Target="media/image71.png"/><Relationship Id="rId186" Type="http://schemas.openxmlformats.org/officeDocument/2006/relationships/oleObject" Target="embeddings/oleObject8.bin"/><Relationship Id="rId351" Type="http://schemas.openxmlformats.org/officeDocument/2006/relationships/image" Target="media/image304.png"/><Relationship Id="rId393" Type="http://schemas.openxmlformats.org/officeDocument/2006/relationships/image" Target="media/image337.png"/><Relationship Id="rId407" Type="http://schemas.openxmlformats.org/officeDocument/2006/relationships/oleObject" Target="embeddings/oleObject42.bin"/><Relationship Id="rId211" Type="http://schemas.openxmlformats.org/officeDocument/2006/relationships/image" Target="media/image183.png"/><Relationship Id="rId253" Type="http://schemas.openxmlformats.org/officeDocument/2006/relationships/oleObject" Target="embeddings/oleObject15.bin"/><Relationship Id="rId295" Type="http://schemas.openxmlformats.org/officeDocument/2006/relationships/image" Target="media/image256.png"/><Relationship Id="rId309" Type="http://schemas.openxmlformats.org/officeDocument/2006/relationships/image" Target="media/image269.png"/><Relationship Id="rId48" Type="http://schemas.openxmlformats.org/officeDocument/2006/relationships/image" Target="media/image32.png"/><Relationship Id="rId113" Type="http://schemas.openxmlformats.org/officeDocument/2006/relationships/image" Target="media/image93.png"/><Relationship Id="rId320" Type="http://schemas.openxmlformats.org/officeDocument/2006/relationships/image" Target="media/image276.png"/><Relationship Id="rId155" Type="http://schemas.openxmlformats.org/officeDocument/2006/relationships/image" Target="media/image134.png"/><Relationship Id="rId197" Type="http://schemas.openxmlformats.org/officeDocument/2006/relationships/image" Target="media/image170.png"/><Relationship Id="rId362" Type="http://schemas.openxmlformats.org/officeDocument/2006/relationships/image" Target="media/image313.png"/><Relationship Id="rId418" Type="http://schemas.openxmlformats.org/officeDocument/2006/relationships/image" Target="media/image358.png"/><Relationship Id="rId222" Type="http://schemas.openxmlformats.org/officeDocument/2006/relationships/image" Target="media/image191.png"/><Relationship Id="rId264" Type="http://schemas.openxmlformats.org/officeDocument/2006/relationships/image" Target="media/image230.png"/><Relationship Id="rId17" Type="http://schemas.openxmlformats.org/officeDocument/2006/relationships/image" Target="media/image1.png"/><Relationship Id="rId59" Type="http://schemas.openxmlformats.org/officeDocument/2006/relationships/image" Target="media/image43.png"/><Relationship Id="rId124" Type="http://schemas.openxmlformats.org/officeDocument/2006/relationships/image" Target="media/image104.png"/><Relationship Id="rId70" Type="http://schemas.openxmlformats.org/officeDocument/2006/relationships/image" Target="media/image53.png"/><Relationship Id="rId166" Type="http://schemas.openxmlformats.org/officeDocument/2006/relationships/image" Target="media/image144.png"/><Relationship Id="rId331" Type="http://schemas.openxmlformats.org/officeDocument/2006/relationships/image" Target="media/image285.png"/><Relationship Id="rId373" Type="http://schemas.openxmlformats.org/officeDocument/2006/relationships/oleObject" Target="embeddings/oleObject33.bin"/><Relationship Id="rId42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F62227-167D-44ED-AE2B-608D45BC6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194</Pages>
  <Words>15352</Words>
  <Characters>87507</Characters>
  <Application>Microsoft Office Word</Application>
  <DocSecurity>0</DocSecurity>
  <Lines>729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Installation Guide</vt:lpstr>
      <vt:lpstr>Installation Guide</vt:lpstr>
    </vt:vector>
  </TitlesOfParts>
  <Company>Thales</Company>
  <LinksUpToDate>false</LinksUpToDate>
  <CharactersWithSpaces>102654</CharactersWithSpaces>
  <SharedDoc>false</SharedDoc>
  <HLinks>
    <vt:vector size="486" baseType="variant">
      <vt:variant>
        <vt:i4>2228244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4456471</vt:i4>
      </vt:variant>
      <vt:variant>
        <vt:i4>411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2228244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12714017</vt:i4>
      </vt:variant>
      <vt:variant>
        <vt:i4>378</vt:i4>
      </vt:variant>
      <vt:variant>
        <vt:i4>0</vt:i4>
      </vt:variant>
      <vt:variant>
        <vt:i4>5</vt:i4>
      </vt:variant>
      <vt:variant>
        <vt:lpwstr>mailto:-@#$%!_&amp;£$/\,;.?()[])</vt:lpwstr>
      </vt:variant>
      <vt:variant>
        <vt:lpwstr/>
      </vt:variant>
      <vt:variant>
        <vt:i4>3080252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_Server_prerequisites</vt:lpwstr>
      </vt:variant>
      <vt:variant>
        <vt:i4>2228244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2228244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Technical_Manual</vt:lpwstr>
      </vt:variant>
      <vt:variant>
        <vt:i4>1638454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_Toc417917414</vt:lpwstr>
      </vt:variant>
      <vt:variant>
        <vt:i4>1638454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_Toc417917413</vt:lpwstr>
      </vt:variant>
      <vt:variant>
        <vt:i4>1638454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_Toc417917412</vt:lpwstr>
      </vt:variant>
      <vt:variant>
        <vt:i4>1638454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_Toc417917411</vt:lpwstr>
      </vt:variant>
      <vt:variant>
        <vt:i4>1638454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_Toc417917410</vt:lpwstr>
      </vt:variant>
      <vt:variant>
        <vt:i4>1572918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_Toc417917409</vt:lpwstr>
      </vt:variant>
      <vt:variant>
        <vt:i4>1572918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_Toc417917408</vt:lpwstr>
      </vt:variant>
      <vt:variant>
        <vt:i4>1572918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_Toc417917407</vt:lpwstr>
      </vt:variant>
      <vt:variant>
        <vt:i4>1572918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_Toc417917406</vt:lpwstr>
      </vt:variant>
      <vt:variant>
        <vt:i4>1572918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_Toc417917405</vt:lpwstr>
      </vt:variant>
      <vt:variant>
        <vt:i4>1572918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_Toc417917404</vt:lpwstr>
      </vt:variant>
      <vt:variant>
        <vt:i4>1572918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_Toc417917403</vt:lpwstr>
      </vt:variant>
      <vt:variant>
        <vt:i4>1572918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_Toc417917402</vt:lpwstr>
      </vt:variant>
      <vt:variant>
        <vt:i4>1572918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_Toc417917401</vt:lpwstr>
      </vt:variant>
      <vt:variant>
        <vt:i4>1572918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_Toc417917400</vt:lpwstr>
      </vt:variant>
      <vt:variant>
        <vt:i4>1114161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_Toc417917399</vt:lpwstr>
      </vt:variant>
      <vt:variant>
        <vt:i4>1114161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_Toc417917398</vt:lpwstr>
      </vt:variant>
      <vt:variant>
        <vt:i4>1114161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_Toc417917397</vt:lpwstr>
      </vt:variant>
      <vt:variant>
        <vt:i4>1114161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_Toc417917396</vt:lpwstr>
      </vt:variant>
      <vt:variant>
        <vt:i4>1114161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_Toc417917395</vt:lpwstr>
      </vt:variant>
      <vt:variant>
        <vt:i4>1114161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_Toc417917394</vt:lpwstr>
      </vt:variant>
      <vt:variant>
        <vt:i4>1114161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_Toc417917393</vt:lpwstr>
      </vt:variant>
      <vt:variant>
        <vt:i4>1114161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_Toc417917392</vt:lpwstr>
      </vt:variant>
      <vt:variant>
        <vt:i4>1114161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_Toc417917391</vt:lpwstr>
      </vt:variant>
      <vt:variant>
        <vt:i4>1114161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_Toc417917390</vt:lpwstr>
      </vt:variant>
      <vt:variant>
        <vt:i4>1048625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_Toc417917389</vt:lpwstr>
      </vt:variant>
      <vt:variant>
        <vt:i4>1048625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_Toc417917388</vt:lpwstr>
      </vt:variant>
      <vt:variant>
        <vt:i4>1048625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_Toc417917387</vt:lpwstr>
      </vt:variant>
      <vt:variant>
        <vt:i4>1048625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_Toc417917386</vt:lpwstr>
      </vt:variant>
      <vt:variant>
        <vt:i4>1048625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_Toc417917385</vt:lpwstr>
      </vt:variant>
      <vt:variant>
        <vt:i4>1048625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_Toc417917384</vt:lpwstr>
      </vt:variant>
      <vt:variant>
        <vt:i4>1048625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_Toc417917383</vt:lpwstr>
      </vt:variant>
      <vt:variant>
        <vt:i4>1048625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_Toc417917382</vt:lpwstr>
      </vt:variant>
      <vt:variant>
        <vt:i4>1048625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_Toc417917381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_Toc417917380</vt:lpwstr>
      </vt:variant>
      <vt:variant>
        <vt:i4>2031665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_Toc417917379</vt:lpwstr>
      </vt:variant>
      <vt:variant>
        <vt:i4>2031665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_Toc417917378</vt:lpwstr>
      </vt:variant>
      <vt:variant>
        <vt:i4>2031665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_Toc417917377</vt:lpwstr>
      </vt:variant>
      <vt:variant>
        <vt:i4>2031665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_Toc417917376</vt:lpwstr>
      </vt:variant>
      <vt:variant>
        <vt:i4>2031665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_Toc417917375</vt:lpwstr>
      </vt:variant>
      <vt:variant>
        <vt:i4>2031665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_Toc417917374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_Toc417917373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_Toc417917372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_Toc417917371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_Toc417917370</vt:lpwstr>
      </vt:variant>
      <vt:variant>
        <vt:i4>1966129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_Toc417917369</vt:lpwstr>
      </vt:variant>
      <vt:variant>
        <vt:i4>1966129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_Toc417917368</vt:lpwstr>
      </vt:variant>
      <vt:variant>
        <vt:i4>1966129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_Toc417917367</vt:lpwstr>
      </vt:variant>
      <vt:variant>
        <vt:i4>1966129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_Toc417917366</vt:lpwstr>
      </vt:variant>
      <vt:variant>
        <vt:i4>1966129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_Toc417917365</vt:lpwstr>
      </vt:variant>
      <vt:variant>
        <vt:i4>1966129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_Toc417917364</vt:lpwstr>
      </vt:variant>
      <vt:variant>
        <vt:i4>1966129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_Toc417917363</vt:lpwstr>
      </vt:variant>
      <vt:variant>
        <vt:i4>1966129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_Toc417917362</vt:lpwstr>
      </vt:variant>
      <vt:variant>
        <vt:i4>1966129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_Toc417917361</vt:lpwstr>
      </vt:variant>
      <vt:variant>
        <vt:i4>1966129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_Toc417917360</vt:lpwstr>
      </vt:variant>
      <vt:variant>
        <vt:i4>3407957</vt:i4>
      </vt:variant>
      <vt:variant>
        <vt:i4>23638</vt:i4>
      </vt:variant>
      <vt:variant>
        <vt:i4>1089</vt:i4>
      </vt:variant>
      <vt:variant>
        <vt:i4>1</vt:i4>
      </vt:variant>
      <vt:variant>
        <vt:lpwstr>cid:image001.png@01D02E49.1F127CE0</vt:lpwstr>
      </vt:variant>
      <vt:variant>
        <vt:lpwstr/>
      </vt:variant>
      <vt:variant>
        <vt:i4>3604565</vt:i4>
      </vt:variant>
      <vt:variant>
        <vt:i4>24096</vt:i4>
      </vt:variant>
      <vt:variant>
        <vt:i4>1093</vt:i4>
      </vt:variant>
      <vt:variant>
        <vt:i4>1</vt:i4>
      </vt:variant>
      <vt:variant>
        <vt:lpwstr>cid:image002.png@01D02E49.1F127CE0</vt:lpwstr>
      </vt:variant>
      <vt:variant>
        <vt:lpwstr/>
      </vt:variant>
      <vt:variant>
        <vt:i4>6553608</vt:i4>
      </vt:variant>
      <vt:variant>
        <vt:i4>38285</vt:i4>
      </vt:variant>
      <vt:variant>
        <vt:i4>1202</vt:i4>
      </vt:variant>
      <vt:variant>
        <vt:i4>1</vt:i4>
      </vt:variant>
      <vt:variant>
        <vt:lpwstr>cid:image001.png@01D051D0.0C3FF570</vt:lpwstr>
      </vt:variant>
      <vt:variant>
        <vt:lpwstr/>
      </vt:variant>
      <vt:variant>
        <vt:i4>6684759</vt:i4>
      </vt:variant>
      <vt:variant>
        <vt:i4>53433</vt:i4>
      </vt:variant>
      <vt:variant>
        <vt:i4>1265</vt:i4>
      </vt:variant>
      <vt:variant>
        <vt:i4>1</vt:i4>
      </vt:variant>
      <vt:variant>
        <vt:lpwstr>cid:image001.png@01D051AE.FB8D1170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</dc:title>
  <dc:subject>INTEL-FS</dc:subject>
  <dc:creator>TCS</dc:creator>
  <cp:lastModifiedBy>Windows User</cp:lastModifiedBy>
  <cp:revision>3</cp:revision>
  <cp:lastPrinted>2016-01-13T13:22:00Z</cp:lastPrinted>
  <dcterms:created xsi:type="dcterms:W3CDTF">2016-01-19T14:41:00Z</dcterms:created>
  <dcterms:modified xsi:type="dcterms:W3CDTF">2018-05-23T12:22:00Z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NATO UNCLASSIFIED</vt:lpwstr>
  </property>
  <property fmtid="{D5CDD505-2E9C-101B-9397-08002B2CF9AE}" pid="3" name="Document number">
    <vt:lpwstr>F0057 62790360 593 v1.0</vt:lpwstr>
  </property>
  <property fmtid="{D5CDD505-2E9C-101B-9397-08002B2CF9AE}" pid="4" name="Issue">
    <vt:lpwstr>A</vt:lpwstr>
  </property>
  <property fmtid="{D5CDD505-2E9C-101B-9397-08002B2CF9AE}" pid="5" name="Project">
    <vt:lpwstr>INTEL-FS</vt:lpwstr>
  </property>
  <property fmtid="{D5CDD505-2E9C-101B-9397-08002B2CF9AE}" pid="6" name="Date completed">
    <vt:lpwstr>08-01-2016</vt:lpwstr>
  </property>
  <property fmtid="{D5CDD505-2E9C-101B-9397-08002B2CF9AE}" pid="7" name="Classification1">
    <vt:lpwstr>COMPANY CLASSIFICATION</vt:lpwstr>
  </property>
  <property fmtid="{D5CDD505-2E9C-101B-9397-08002B2CF9AE}" pid="8" name="Location">
    <vt:lpwstr>INTEL-FS STP F0057_62790017-440_0.1</vt:lpwstr>
  </property>
  <property fmtid="{D5CDD505-2E9C-101B-9397-08002B2CF9AE}" pid="9" name="_DocHome">
    <vt:i4>-706078664</vt:i4>
  </property>
  <property fmtid="{D5CDD505-2E9C-101B-9397-08002B2CF9AE}" pid="10" name="État">
    <vt:lpwstr>21-06-2013</vt:lpwstr>
  </property>
</Properties>
</file>