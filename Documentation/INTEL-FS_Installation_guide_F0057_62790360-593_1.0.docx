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header4.xml" ContentType="application/vnd.openxmlformats-officedocument.wordprocessingml.header+xml"/>
  <Override PartName="/word/footer8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20E8D" w:rsidRPr="00F54A80" w:rsidRDefault="00931834" w:rsidP="00820E8D">
      <w:pPr>
        <w:rPr>
          <w:lang w:val="en-US"/>
        </w:rPr>
      </w:pPr>
      <w:bookmarkStart w:id="0" w:name="_Hlt148402916"/>
      <w:bookmarkEnd w:id="0"/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57216" behindDoc="0" locked="0" layoutInCell="0" allowOverlap="1">
                <wp:simplePos x="0" y="0"/>
                <wp:positionH relativeFrom="column">
                  <wp:posOffset>-76200</wp:posOffset>
                </wp:positionH>
                <wp:positionV relativeFrom="paragraph">
                  <wp:posOffset>28575</wp:posOffset>
                </wp:positionV>
                <wp:extent cx="1188720" cy="8785860"/>
                <wp:effectExtent l="0" t="0" r="0" b="0"/>
                <wp:wrapNone/>
                <wp:docPr id="276" name="Rectangle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188720" cy="8785860"/>
                        </a:xfrm>
                        <a:prstGeom prst="rect">
                          <a:avLst/>
                        </a:prstGeom>
                        <a:gradFill rotWithShape="0">
                          <a:gsLst>
                            <a:gs pos="0">
                              <a:srgbClr val="5656C8">
                                <a:gamma/>
                                <a:shade val="52157"/>
                                <a:invGamma/>
                              </a:srgbClr>
                            </a:gs>
                            <a:gs pos="100000">
                              <a:srgbClr val="5656C8"/>
                            </a:gs>
                          </a:gsLst>
                          <a:lin ang="5400000" scaled="1"/>
                        </a:gra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323F3BF" id="Rectangle 9" o:spid="_x0000_s1026" style="position:absolute;margin-left:-6pt;margin-top:2.25pt;width:93.6pt;height:691.8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YjCR1QIAAMEFAAAOAAAAZHJzL2Uyb0RvYy54bWysVF1v0zAUfUfiP1h+7/KhJE2ipdPW0Qlp&#10;wMRAPLuJk1g4drDdpgPx37m209IBDwjRB9eOr4/PPff4Xl4dBo72VGkmRYWjixAjKmrZMNFV+OOH&#10;zSLHSBsiGsKloBV+ohpfrV6+uJzGksayl7yhCgGI0OU0Vrg3ZiyDQNc9HYi+kCMVsNlKNRADS9UF&#10;jSIToA88iMMwCyapmlHJmmoNX2/9Jl45/LaltXnXtpoaxCsM3IwblRu3dgxWl6TsFBl7Vs80yD+w&#10;GAgTcOkJ6pYYgnaK/QY1sFpJLVtzUcshkG3LaupygGyi8JdsHnsyUpcLiKPHk0z6/8HWb/cPCrGm&#10;wvEyw0iQAYr0HmQjouMUFVagadQlxD2OD8qmqMd7WX/WSMh1D1H0Wik59ZQ0QCuy8cGzA3ah4Sja&#10;Tm9kA+hkZ6TT6tCqwQKCCujgSvJ0Kgk9GFTDxyjK82UMlathL1/maZ65ogWkPB4flTZ3VA7ITiqs&#10;gLyDJ/t7bSwdUh5D5go1G8Y5UtJ8YqZ3Itt73aaGM36CRgkJ+c9adds1V2hPwEZplmbr3IeTYSDO&#10;QronDZ334yhdemMxsb+bQ4DFjOIYdfr8lii0Pwf5p6t8EvYIoHRHipwJBPoDocQfR7omnEIpfRWc&#10;GV2q9iou7CikTd3j+S8g9JyyldxZ9lsRxUl4ExeLTZYvF8kmSRfFMswXYVTcFFmYFMnt5rtlGyVl&#10;z5qGinsm6PH5RMnf2XN+yN747gGhqcJFGqdeCMnZif0zVVy2Rxfo87CBGegmnA3gFa+JK4415yvR&#10;uLkhjPt58Jy+Exc0OP47VZyVrXv9K9jK5gmcDM6xzrB9Dya9VF8xmqCHVFh/2RFFMeKvBZiniJLE&#10;Nh23SFLnY3W+sz3fIaIGqAobDGW107XxjWo3Ktb1cFPkhBHyGl5Qy5y37evyrIC3XUCf8DbxPc02&#10;ovO1i/rZeVc/AAAA//8DAFBLAwQUAAYACAAAACEAGpFO6uMAAAAKAQAADwAAAGRycy9kb3ducmV2&#10;LnhtbEyPT0vDQBDF74LfYRnBS2k3Sf8YYjZFDIogCLYV8TbNjklodjZkt2389m5PenvDG977vXw9&#10;mk6caHCtZQXxLAJBXFndcq1gt32apiCcR9bYWSYFP+RgXVxf5Zhpe+Z3Om18LUIIuwwVNN73mZSu&#10;asigm9meOHjfdjDowznUUg94DuGmk0kUraTBlkNDgz09NlQdNkej4PllsWtX0Uc5/3p9O3yW5UTa&#10;7USp25vx4R6Ep9H/PcMFP6BDEZj29sjaiU7BNE7CFq9gsQRx8e+WCYh9EPM0jUEWufw/ofgFAAD/&#10;/wMAUEsBAi0AFAAGAAgAAAAhALaDOJL+AAAA4QEAABMAAAAAAAAAAAAAAAAAAAAAAFtDb250ZW50&#10;X1R5cGVzXS54bWxQSwECLQAUAAYACAAAACEAOP0h/9YAAACUAQAACwAAAAAAAAAAAAAAAAAvAQAA&#10;X3JlbHMvLnJlbHNQSwECLQAUAAYACAAAACEAZ2IwkdUCAADBBQAADgAAAAAAAAAAAAAAAAAuAgAA&#10;ZHJzL2Uyb0RvYy54bWxQSwECLQAUAAYACAAAACEAGpFO6uMAAAAKAQAADwAAAAAAAAAAAAAAAAAv&#10;BQAAZHJzL2Rvd25yZXYueG1sUEsFBgAAAAAEAAQA8wAAAD8GAAAAAA==&#10;" o:allowincell="f" fillcolor="#2d2d68" stroked="f">
                <v:fill color2="#5656c8" focus="100%" type="gradient"/>
              </v:rect>
            </w:pict>
          </mc:Fallback>
        </mc:AlternateContent>
      </w:r>
      <w:bookmarkStart w:id="1" w:name="_Ref147289240"/>
      <w:bookmarkEnd w:id="1"/>
    </w:p>
    <w:p w:rsidR="00820E8D" w:rsidRPr="00F54A80" w:rsidRDefault="00820E8D" w:rsidP="00820E8D">
      <w:pPr>
        <w:pStyle w:val="FCNameBlack"/>
        <w:rPr>
          <w:lang w:val="en-US"/>
        </w:rPr>
      </w:pPr>
    </w:p>
    <w:p w:rsidR="00820E8D" w:rsidRPr="00F54A80" w:rsidRDefault="00820E8D" w:rsidP="00820E8D">
      <w:pPr>
        <w:pStyle w:val="FCNameBlack"/>
        <w:rPr>
          <w:caps/>
          <w:lang w:val="en-US"/>
        </w:rPr>
      </w:pPr>
    </w:p>
    <w:p w:rsidR="00820E8D" w:rsidRPr="00F54A80" w:rsidRDefault="00820E8D" w:rsidP="00820E8D">
      <w:pPr>
        <w:pStyle w:val="figureanchorright"/>
        <w:rPr>
          <w:lang w:val="en-US"/>
        </w:rPr>
      </w:pPr>
    </w:p>
    <w:p w:rsidR="00820E8D" w:rsidRPr="00F54A80" w:rsidRDefault="00820E8D" w:rsidP="00820E8D">
      <w:pPr>
        <w:pStyle w:val="figureanchorright"/>
        <w:rPr>
          <w:lang w:val="en-US"/>
        </w:rPr>
      </w:pPr>
    </w:p>
    <w:p w:rsidR="00820E8D" w:rsidRPr="00F54A80" w:rsidRDefault="00820E8D" w:rsidP="00820E8D">
      <w:pPr>
        <w:pStyle w:val="FCtitle"/>
        <w:rPr>
          <w:lang w:val="en-US"/>
        </w:rPr>
      </w:pPr>
      <w:bookmarkStart w:id="2" w:name="_Hlt148403344"/>
    </w:p>
    <w:p w:rsidR="00820E8D" w:rsidRPr="00F54A80" w:rsidRDefault="00820E8D" w:rsidP="00820E8D">
      <w:pPr>
        <w:pStyle w:val="FCtitle"/>
        <w:rPr>
          <w:lang w:val="en-US"/>
        </w:rPr>
      </w:pPr>
      <w:r w:rsidRPr="00F54A80">
        <w:rPr>
          <w:lang w:val="en-US"/>
        </w:rPr>
        <w:t>Installation Guide</w:t>
      </w:r>
      <w:r w:rsidRPr="00F54A80">
        <w:rPr>
          <w:lang w:val="en-US"/>
        </w:rPr>
        <w:br/>
      </w:r>
      <w:r w:rsidRPr="00F54A80">
        <w:rPr>
          <w:lang w:val="en-US"/>
        </w:rPr>
        <w:br/>
        <w:t>for the</w:t>
      </w:r>
      <w:r w:rsidRPr="00F54A80">
        <w:rPr>
          <w:lang w:val="en-US"/>
        </w:rPr>
        <w:br/>
      </w:r>
      <w:r w:rsidRPr="00F54A80">
        <w:rPr>
          <w:lang w:val="en-US"/>
        </w:rPr>
        <w:br/>
        <w:t>INTEL-FS Project</w:t>
      </w:r>
    </w:p>
    <w:p w:rsidR="00820E8D" w:rsidRPr="00F54A80" w:rsidRDefault="00820E8D" w:rsidP="00820E8D">
      <w:pPr>
        <w:pStyle w:val="FCdocref"/>
        <w:ind w:left="1888"/>
        <w:rPr>
          <w:i/>
          <w:iCs/>
          <w:lang w:val="en-US"/>
        </w:rPr>
      </w:pPr>
      <w:bookmarkStart w:id="3" w:name="_Toc190077352"/>
      <w:bookmarkStart w:id="4" w:name="_Toc194291492"/>
      <w:bookmarkEnd w:id="2"/>
      <w:r w:rsidRPr="00F54A80">
        <w:rPr>
          <w:i/>
          <w:iCs/>
          <w:lang w:val="en-US"/>
        </w:rPr>
        <w:t>Contract No  CO-12401-INTEL-FS</w:t>
      </w:r>
      <w:bookmarkEnd w:id="3"/>
      <w:bookmarkEnd w:id="4"/>
    </w:p>
    <w:p w:rsidR="00820E8D" w:rsidRPr="00F54A80" w:rsidRDefault="00820E8D" w:rsidP="00820E8D">
      <w:pPr>
        <w:pStyle w:val="FCdocref"/>
        <w:rPr>
          <w:lang w:val="en-US"/>
        </w:rPr>
      </w:pPr>
    </w:p>
    <w:p w:rsidR="00820E8D" w:rsidRPr="00F54A80" w:rsidRDefault="00820E8D" w:rsidP="00820E8D">
      <w:pPr>
        <w:pStyle w:val="FCdocref"/>
        <w:ind w:left="1888"/>
        <w:rPr>
          <w:lang w:val="en-US"/>
        </w:rPr>
      </w:pPr>
      <w:r w:rsidRPr="00F54A80">
        <w:rPr>
          <w:lang w:val="en-US"/>
        </w:rPr>
        <w:fldChar w:fldCharType="begin"/>
      </w:r>
      <w:r w:rsidRPr="00F54A80">
        <w:rPr>
          <w:lang w:val="en-US"/>
        </w:rPr>
        <w:instrText xml:space="preserve"> DOCPROPERTY  "Document number"  \* MERGEFORMAT </w:instrText>
      </w:r>
      <w:r w:rsidRPr="00F54A80">
        <w:rPr>
          <w:lang w:val="en-US"/>
        </w:rPr>
        <w:fldChar w:fldCharType="separate"/>
      </w:r>
      <w:r w:rsidR="003C1E5B">
        <w:rPr>
          <w:lang w:val="en-US"/>
        </w:rPr>
        <w:t>F0057 62790360 593 v1.0</w:t>
      </w:r>
      <w:r w:rsidRPr="00F54A80">
        <w:rPr>
          <w:lang w:val="en-US"/>
        </w:rPr>
        <w:fldChar w:fldCharType="end"/>
      </w:r>
    </w:p>
    <w:p w:rsidR="00820E8D" w:rsidRPr="00F54A80" w:rsidRDefault="00820E8D" w:rsidP="00820E8D">
      <w:pPr>
        <w:jc w:val="right"/>
        <w:rPr>
          <w:lang w:val="en-US"/>
        </w:rPr>
      </w:pPr>
    </w:p>
    <w:p w:rsidR="00820E8D" w:rsidRPr="00F54A80" w:rsidRDefault="00820E8D" w:rsidP="00820E8D">
      <w:pPr>
        <w:jc w:val="right"/>
        <w:rPr>
          <w:lang w:val="en-US"/>
        </w:rPr>
      </w:pPr>
    </w:p>
    <w:p w:rsidR="00820E8D" w:rsidRPr="00F54A80" w:rsidRDefault="00820E8D" w:rsidP="00820E8D">
      <w:pPr>
        <w:jc w:val="right"/>
        <w:rPr>
          <w:lang w:val="en-US"/>
        </w:rPr>
      </w:pPr>
    </w:p>
    <w:tbl>
      <w:tblPr>
        <w:tblW w:w="9288" w:type="dxa"/>
        <w:tblLayout w:type="fixed"/>
        <w:tblLook w:val="0000" w:firstRow="0" w:lastRow="0" w:firstColumn="0" w:lastColumn="0" w:noHBand="0" w:noVBand="0"/>
      </w:tblPr>
      <w:tblGrid>
        <w:gridCol w:w="1890"/>
        <w:gridCol w:w="3438"/>
        <w:gridCol w:w="3960"/>
      </w:tblGrid>
      <w:tr w:rsidR="00820E8D" w:rsidRPr="00F54A80" w:rsidTr="00A959AE">
        <w:trPr>
          <w:cantSplit/>
          <w:trHeight w:val="998"/>
        </w:trPr>
        <w:tc>
          <w:tcPr>
            <w:tcW w:w="1890" w:type="dxa"/>
          </w:tcPr>
          <w:p w:rsidR="00820E8D" w:rsidRPr="00F54A80" w:rsidRDefault="00820E8D" w:rsidP="00A959AE">
            <w:pPr>
              <w:rPr>
                <w:lang w:val="en-US"/>
              </w:rPr>
            </w:pPr>
          </w:p>
        </w:tc>
        <w:tc>
          <w:tcPr>
            <w:tcW w:w="3438" w:type="dxa"/>
            <w:vAlign w:val="center"/>
          </w:tcPr>
          <w:p w:rsidR="00820E8D" w:rsidRPr="00F54A80" w:rsidRDefault="00820E8D" w:rsidP="00A959AE">
            <w:pPr>
              <w:rPr>
                <w:lang w:val="en-US"/>
              </w:rPr>
            </w:pPr>
          </w:p>
        </w:tc>
        <w:tc>
          <w:tcPr>
            <w:tcW w:w="3960" w:type="dxa"/>
            <w:vAlign w:val="bottom"/>
          </w:tcPr>
          <w:p w:rsidR="00820E8D" w:rsidRPr="00F54A80" w:rsidRDefault="00820E8D" w:rsidP="00A959AE">
            <w:pPr>
              <w:pStyle w:val="figureanchor"/>
              <w:rPr>
                <w:b/>
                <w:sz w:val="16"/>
                <w:lang w:val="en-US"/>
              </w:rPr>
            </w:pPr>
          </w:p>
        </w:tc>
      </w:tr>
    </w:tbl>
    <w:p w:rsidR="00820E8D" w:rsidRPr="00F54A80" w:rsidRDefault="00820E8D" w:rsidP="00820E8D">
      <w:pPr>
        <w:rPr>
          <w:lang w:val="en-US"/>
        </w:rPr>
      </w:pPr>
      <w:r w:rsidRPr="00F54A80">
        <w:rPr>
          <w:lang w:val="en-US"/>
        </w:rPr>
        <w:br w:type="page"/>
      </w:r>
    </w:p>
    <w:p w:rsidR="00820E8D" w:rsidRPr="00F54A80" w:rsidRDefault="00820E8D" w:rsidP="00820E8D">
      <w:pPr>
        <w:rPr>
          <w:lang w:val="en-US"/>
        </w:rPr>
      </w:pPr>
    </w:p>
    <w:p w:rsidR="00820E8D" w:rsidRPr="00F54A80" w:rsidRDefault="00820E8D" w:rsidP="00820E8D">
      <w:pPr>
        <w:rPr>
          <w:lang w:val="en-US"/>
        </w:rPr>
      </w:pPr>
    </w:p>
    <w:p w:rsidR="00820E8D" w:rsidRPr="00F54A80" w:rsidRDefault="00820E8D" w:rsidP="00820E8D">
      <w:pPr>
        <w:rPr>
          <w:lang w:val="en-US"/>
        </w:rPr>
      </w:pPr>
    </w:p>
    <w:p w:rsidR="00820E8D" w:rsidRPr="00F54A80" w:rsidRDefault="00820E8D" w:rsidP="00820E8D">
      <w:pPr>
        <w:rPr>
          <w:lang w:val="en-US"/>
        </w:rPr>
      </w:pPr>
    </w:p>
    <w:p w:rsidR="00820E8D" w:rsidRPr="00F54A80" w:rsidRDefault="00820E8D" w:rsidP="00820E8D">
      <w:pPr>
        <w:rPr>
          <w:lang w:val="en-US"/>
        </w:rPr>
      </w:pPr>
    </w:p>
    <w:p w:rsidR="00820E8D" w:rsidRPr="00F54A80" w:rsidRDefault="00820E8D" w:rsidP="00820E8D">
      <w:pPr>
        <w:rPr>
          <w:lang w:val="en-US"/>
        </w:rPr>
      </w:pPr>
    </w:p>
    <w:p w:rsidR="00820E8D" w:rsidRPr="00F54A80" w:rsidRDefault="00820E8D" w:rsidP="00820E8D">
      <w:pPr>
        <w:rPr>
          <w:lang w:val="en-US"/>
        </w:rPr>
      </w:pPr>
    </w:p>
    <w:p w:rsidR="00820E8D" w:rsidRPr="00F54A80" w:rsidRDefault="00820E8D" w:rsidP="00820E8D">
      <w:pPr>
        <w:rPr>
          <w:lang w:val="en-US"/>
        </w:rPr>
      </w:pPr>
    </w:p>
    <w:p w:rsidR="00820E8D" w:rsidRPr="00F54A80" w:rsidRDefault="00820E8D" w:rsidP="00820E8D">
      <w:pPr>
        <w:rPr>
          <w:lang w:val="en-US"/>
        </w:rPr>
      </w:pPr>
    </w:p>
    <w:p w:rsidR="00820E8D" w:rsidRPr="00F54A80" w:rsidRDefault="00820E8D" w:rsidP="00820E8D">
      <w:pPr>
        <w:rPr>
          <w:lang w:val="en-US"/>
        </w:rPr>
      </w:pPr>
    </w:p>
    <w:p w:rsidR="00820E8D" w:rsidRPr="00F54A80" w:rsidRDefault="00820E8D" w:rsidP="00820E8D">
      <w:pPr>
        <w:rPr>
          <w:lang w:val="en-US"/>
        </w:rPr>
      </w:pPr>
    </w:p>
    <w:p w:rsidR="00820E8D" w:rsidRPr="00F54A80" w:rsidRDefault="00820E8D" w:rsidP="00820E8D">
      <w:pPr>
        <w:rPr>
          <w:lang w:val="en-US"/>
        </w:rPr>
      </w:pPr>
    </w:p>
    <w:p w:rsidR="00820E8D" w:rsidRPr="00F54A80" w:rsidRDefault="00820E8D" w:rsidP="00820E8D">
      <w:pPr>
        <w:rPr>
          <w:lang w:val="en-US"/>
        </w:rPr>
      </w:pPr>
    </w:p>
    <w:p w:rsidR="00820E8D" w:rsidRPr="00F54A80" w:rsidRDefault="00820E8D" w:rsidP="00820E8D">
      <w:pPr>
        <w:rPr>
          <w:lang w:val="en-US"/>
        </w:rPr>
      </w:pPr>
    </w:p>
    <w:p w:rsidR="00820E8D" w:rsidRPr="00F54A80" w:rsidRDefault="00820E8D" w:rsidP="00820E8D">
      <w:pPr>
        <w:pStyle w:val="BlankStyle"/>
        <w:rPr>
          <w:lang w:val="en-US"/>
        </w:rPr>
      </w:pPr>
      <w:r w:rsidRPr="00F54A80">
        <w:rPr>
          <w:lang w:val="en-US"/>
        </w:rPr>
        <w:t>This page is intentionally blank</w:t>
      </w:r>
    </w:p>
    <w:p w:rsidR="00820E8D" w:rsidRPr="00F54A80" w:rsidRDefault="00820E8D" w:rsidP="00820E8D">
      <w:pPr>
        <w:rPr>
          <w:lang w:val="en-US"/>
        </w:rPr>
        <w:sectPr w:rsidR="00820E8D" w:rsidRPr="00F54A80">
          <w:headerReference w:type="even" r:id="rId8"/>
          <w:headerReference w:type="default" r:id="rId9"/>
          <w:footerReference w:type="even" r:id="rId10"/>
          <w:footerReference w:type="default" r:id="rId11"/>
          <w:headerReference w:type="first" r:id="rId12"/>
          <w:footerReference w:type="first" r:id="rId13"/>
          <w:type w:val="oddPage"/>
          <w:pgSz w:w="11907" w:h="16840" w:code="9"/>
          <w:pgMar w:top="1440" w:right="1440" w:bottom="1440" w:left="1440" w:header="706" w:footer="706" w:gutter="0"/>
          <w:pgNumType w:fmt="lowerRoman" w:start="1" w:chapSep="period"/>
          <w:cols w:space="720"/>
        </w:sectPr>
      </w:pPr>
    </w:p>
    <w:p w:rsidR="00820E8D" w:rsidRPr="00F54A80" w:rsidRDefault="00820E8D" w:rsidP="00820E8D">
      <w:pPr>
        <w:rPr>
          <w:lang w:val="en-US"/>
        </w:rPr>
      </w:pPr>
    </w:p>
    <w:p w:rsidR="00820E8D" w:rsidRPr="00F54A80" w:rsidRDefault="00820E8D" w:rsidP="00820E8D">
      <w:pPr>
        <w:pStyle w:val="covertitle"/>
        <w:rPr>
          <w:lang w:val="en-US"/>
        </w:rPr>
      </w:pPr>
      <w:r w:rsidRPr="00F54A80">
        <w:rPr>
          <w:lang w:val="en-US"/>
        </w:rPr>
        <w:t>Installation GUIDE</w:t>
      </w:r>
      <w:r w:rsidRPr="00F54A80">
        <w:rPr>
          <w:lang w:val="en-US"/>
        </w:rPr>
        <w:br/>
        <w:t>for the Intel-FS project</w:t>
      </w:r>
    </w:p>
    <w:p w:rsidR="00820E8D" w:rsidRPr="00F54A80" w:rsidRDefault="00820E8D" w:rsidP="00820E8D">
      <w:pPr>
        <w:pStyle w:val="contract"/>
        <w:rPr>
          <w:lang w:val="en-US"/>
        </w:rPr>
      </w:pPr>
      <w:bookmarkStart w:id="5" w:name="_Toc190077354"/>
      <w:bookmarkStart w:id="6" w:name="_Toc194291494"/>
      <w:r w:rsidRPr="00F54A80">
        <w:rPr>
          <w:lang w:val="en-US"/>
        </w:rPr>
        <w:t>Contract No  CO-12401-INTEL-FS</w:t>
      </w:r>
      <w:bookmarkEnd w:id="5"/>
      <w:bookmarkEnd w:id="6"/>
    </w:p>
    <w:p w:rsidR="00820E8D" w:rsidRPr="00F54A80" w:rsidRDefault="00820E8D" w:rsidP="00820E8D">
      <w:pPr>
        <w:pStyle w:val="contract"/>
        <w:rPr>
          <w:i w:val="0"/>
          <w:iCs/>
          <w:sz w:val="20"/>
          <w:lang w:val="en-US"/>
        </w:rPr>
      </w:pPr>
      <w:r w:rsidRPr="00F54A80">
        <w:rPr>
          <w:i w:val="0"/>
          <w:iCs/>
          <w:sz w:val="20"/>
          <w:lang w:val="en-US"/>
        </w:rPr>
        <w:fldChar w:fldCharType="begin"/>
      </w:r>
      <w:r w:rsidRPr="00F54A80">
        <w:rPr>
          <w:i w:val="0"/>
          <w:iCs/>
          <w:sz w:val="20"/>
          <w:lang w:val="en-US"/>
        </w:rPr>
        <w:instrText xml:space="preserve"> DOCPROPERTY "Document number"  \* MERGEFORMAT </w:instrText>
      </w:r>
      <w:r w:rsidRPr="00F54A80">
        <w:rPr>
          <w:i w:val="0"/>
          <w:iCs/>
          <w:sz w:val="20"/>
          <w:lang w:val="en-US"/>
        </w:rPr>
        <w:fldChar w:fldCharType="separate"/>
      </w:r>
      <w:r w:rsidR="003C1E5B">
        <w:rPr>
          <w:i w:val="0"/>
          <w:iCs/>
          <w:sz w:val="20"/>
          <w:lang w:val="en-US"/>
        </w:rPr>
        <w:t>F0057 62790360 593 v1.0</w:t>
      </w:r>
      <w:r w:rsidRPr="00F54A80">
        <w:rPr>
          <w:i w:val="0"/>
          <w:iCs/>
          <w:sz w:val="20"/>
          <w:lang w:val="en-US"/>
        </w:rPr>
        <w:fldChar w:fldCharType="end"/>
      </w:r>
    </w:p>
    <w:p w:rsidR="00820E8D" w:rsidRPr="00F54A80" w:rsidRDefault="00820E8D" w:rsidP="00820E8D">
      <w:pPr>
        <w:pStyle w:val="Signature1"/>
        <w:rPr>
          <w:lang w:val="en-US"/>
        </w:rPr>
      </w:pPr>
      <w:r w:rsidRPr="00F54A80">
        <w:rPr>
          <w:lang w:val="en-US"/>
        </w:rPr>
        <w:t>Prepared by: ____________________________</w:t>
      </w:r>
    </w:p>
    <w:p w:rsidR="00820E8D" w:rsidRPr="00F54A80" w:rsidRDefault="00820E8D" w:rsidP="00820E8D">
      <w:pPr>
        <w:pStyle w:val="name"/>
        <w:rPr>
          <w:lang w:val="en-US"/>
        </w:rPr>
      </w:pPr>
      <w:r w:rsidRPr="00F54A80">
        <w:rPr>
          <w:lang w:val="en-US"/>
        </w:rPr>
        <w:t>J.L. BERTIN</w:t>
      </w:r>
      <w:r w:rsidRPr="00F54A80">
        <w:rPr>
          <w:lang w:val="en-US"/>
        </w:rPr>
        <w:br/>
        <w:t>TCS – Intel-FS Software Configuration Manager</w:t>
      </w:r>
    </w:p>
    <w:p w:rsidR="00820E8D" w:rsidRPr="00F54A80" w:rsidRDefault="00820E8D" w:rsidP="00820E8D">
      <w:pPr>
        <w:pStyle w:val="Signature1"/>
        <w:rPr>
          <w:lang w:val="en-US"/>
        </w:rPr>
      </w:pPr>
      <w:r w:rsidRPr="00F54A80">
        <w:rPr>
          <w:lang w:val="en-US"/>
        </w:rPr>
        <w:t>Approved by: ____________________________</w:t>
      </w:r>
    </w:p>
    <w:p w:rsidR="00820E8D" w:rsidRPr="00F54A80" w:rsidRDefault="00D4090B" w:rsidP="00820E8D">
      <w:pPr>
        <w:pStyle w:val="name"/>
        <w:rPr>
          <w:lang w:val="en-US"/>
        </w:rPr>
      </w:pPr>
      <w:r>
        <w:t>B. MELKIOR</w:t>
      </w:r>
      <w:r w:rsidR="00820E8D" w:rsidRPr="00F54A80">
        <w:rPr>
          <w:lang w:val="en-US"/>
        </w:rPr>
        <w:br/>
        <w:t>TCS - Intel-FS Quality Assurance Manager</w:t>
      </w:r>
    </w:p>
    <w:p w:rsidR="00820E8D" w:rsidRPr="00F54A80" w:rsidRDefault="00820E8D" w:rsidP="00820E8D">
      <w:pPr>
        <w:pStyle w:val="Signature1"/>
        <w:rPr>
          <w:lang w:val="en-US"/>
        </w:rPr>
      </w:pPr>
      <w:r w:rsidRPr="00F54A80">
        <w:rPr>
          <w:lang w:val="en-US"/>
        </w:rPr>
        <w:t>Authorised by: ___________________________</w:t>
      </w:r>
    </w:p>
    <w:p w:rsidR="00820E8D" w:rsidRPr="00F54A80" w:rsidRDefault="00820E8D" w:rsidP="00820E8D">
      <w:pPr>
        <w:pStyle w:val="name"/>
        <w:rPr>
          <w:lang w:val="en-US"/>
        </w:rPr>
      </w:pPr>
      <w:r w:rsidRPr="00F54A80">
        <w:rPr>
          <w:lang w:val="en-US"/>
        </w:rPr>
        <w:t>PH. LONC</w:t>
      </w:r>
      <w:r w:rsidRPr="00F54A80">
        <w:rPr>
          <w:lang w:val="en-US"/>
        </w:rPr>
        <w:br/>
        <w:t>TCS - Intel-FS Project Manager</w:t>
      </w:r>
    </w:p>
    <w:p w:rsidR="00820E8D" w:rsidRPr="00F54A80" w:rsidRDefault="00820E8D" w:rsidP="00820E8D">
      <w:pPr>
        <w:pStyle w:val="dec"/>
        <w:rPr>
          <w:lang w:val="en-US"/>
        </w:rPr>
      </w:pPr>
    </w:p>
    <w:p w:rsidR="00820E8D" w:rsidRPr="00F54A80" w:rsidRDefault="00820E8D" w:rsidP="00820E8D">
      <w:pPr>
        <w:pStyle w:val="dec"/>
        <w:rPr>
          <w:lang w:val="en-US"/>
        </w:rPr>
      </w:pPr>
    </w:p>
    <w:p w:rsidR="00820E8D" w:rsidRPr="00F54A80" w:rsidRDefault="00820E8D" w:rsidP="00820E8D">
      <w:pPr>
        <w:pStyle w:val="dec"/>
        <w:rPr>
          <w:lang w:val="en-US"/>
        </w:rPr>
      </w:pPr>
    </w:p>
    <w:p w:rsidR="00820E8D" w:rsidRPr="00F54A80" w:rsidRDefault="00820E8D" w:rsidP="00820E8D">
      <w:pPr>
        <w:pStyle w:val="dec"/>
        <w:rPr>
          <w:lang w:val="en-US"/>
        </w:rPr>
      </w:pPr>
    </w:p>
    <w:p w:rsidR="00820E8D" w:rsidRPr="00F54A80" w:rsidRDefault="00820E8D" w:rsidP="00820E8D">
      <w:pPr>
        <w:pStyle w:val="GraphicTextNarrowSmall"/>
        <w:rPr>
          <w:noProof w:val="0"/>
        </w:rPr>
      </w:pPr>
    </w:p>
    <w:p w:rsidR="00820E8D" w:rsidRPr="00F54A80" w:rsidRDefault="00820E8D" w:rsidP="00820E8D">
      <w:pPr>
        <w:pStyle w:val="GraphicTextNarrowSmall"/>
        <w:rPr>
          <w:noProof w:val="0"/>
        </w:rPr>
      </w:pPr>
    </w:p>
    <w:p w:rsidR="00820E8D" w:rsidRPr="00F54A80" w:rsidRDefault="00820E8D" w:rsidP="00820E8D">
      <w:pPr>
        <w:pBdr>
          <w:top w:val="single" w:sz="18" w:space="1" w:color="auto"/>
          <w:bottom w:val="single" w:sz="18" w:space="1" w:color="auto"/>
        </w:pBdr>
        <w:rPr>
          <w:lang w:val="en-US"/>
        </w:rPr>
      </w:pPr>
    </w:p>
    <w:p w:rsidR="00820E8D" w:rsidRPr="00F54A80" w:rsidRDefault="00820E8D" w:rsidP="00820E8D">
      <w:pPr>
        <w:pBdr>
          <w:top w:val="single" w:sz="18" w:space="1" w:color="auto"/>
          <w:bottom w:val="single" w:sz="18" w:space="1" w:color="auto"/>
        </w:pBdr>
        <w:rPr>
          <w:lang w:val="en-US"/>
        </w:rPr>
      </w:pPr>
    </w:p>
    <w:p w:rsidR="00820E8D" w:rsidRPr="00F54A80" w:rsidRDefault="00820E8D" w:rsidP="00820E8D">
      <w:pPr>
        <w:pBdr>
          <w:top w:val="single" w:sz="18" w:space="1" w:color="auto"/>
          <w:bottom w:val="single" w:sz="18" w:space="1" w:color="auto"/>
        </w:pBdr>
        <w:rPr>
          <w:lang w:val="en-US"/>
        </w:rPr>
      </w:pPr>
    </w:p>
    <w:p w:rsidR="00820E8D" w:rsidRPr="00F54A80" w:rsidRDefault="00820E8D" w:rsidP="00820E8D">
      <w:pPr>
        <w:pBdr>
          <w:top w:val="single" w:sz="18" w:space="1" w:color="auto"/>
          <w:bottom w:val="single" w:sz="18" w:space="1" w:color="auto"/>
        </w:pBdr>
        <w:rPr>
          <w:lang w:val="en-US"/>
        </w:rPr>
      </w:pPr>
    </w:p>
    <w:p w:rsidR="00820E8D" w:rsidRPr="00F54A80" w:rsidRDefault="00820E8D" w:rsidP="00820E8D">
      <w:pPr>
        <w:pBdr>
          <w:top w:val="single" w:sz="18" w:space="1" w:color="auto"/>
          <w:bottom w:val="single" w:sz="18" w:space="1" w:color="auto"/>
        </w:pBdr>
        <w:rPr>
          <w:lang w:val="en-US"/>
        </w:rPr>
      </w:pPr>
    </w:p>
    <w:p w:rsidR="00820E8D" w:rsidRPr="00F54A80" w:rsidRDefault="00820E8D" w:rsidP="00820E8D">
      <w:pPr>
        <w:pBdr>
          <w:top w:val="single" w:sz="18" w:space="1" w:color="auto"/>
          <w:bottom w:val="single" w:sz="18" w:space="1" w:color="auto"/>
        </w:pBdr>
        <w:rPr>
          <w:lang w:val="en-US"/>
        </w:rPr>
      </w:pPr>
    </w:p>
    <w:p w:rsidR="00820E8D" w:rsidRPr="00F54A80" w:rsidRDefault="00820E8D" w:rsidP="00820E8D">
      <w:pPr>
        <w:pStyle w:val="smalladdr"/>
        <w:rPr>
          <w:lang w:val="en-US"/>
        </w:rPr>
      </w:pPr>
      <w:r w:rsidRPr="00F54A80">
        <w:rPr>
          <w:lang w:val="en-US"/>
        </w:rPr>
        <w:tab/>
        <w:t xml:space="preserve">Date of Issue: </w:t>
      </w:r>
      <w:r w:rsidRPr="00F54A80">
        <w:rPr>
          <w:lang w:val="en-US"/>
        </w:rPr>
        <w:fldChar w:fldCharType="begin"/>
      </w:r>
      <w:r w:rsidRPr="00F54A80">
        <w:rPr>
          <w:lang w:val="en-US"/>
        </w:rPr>
        <w:instrText xml:space="preserve"> DOCPROPERTY "Date completed"  \* MERGEFORMAT </w:instrText>
      </w:r>
      <w:r w:rsidRPr="00F54A80">
        <w:rPr>
          <w:lang w:val="en-US"/>
        </w:rPr>
        <w:fldChar w:fldCharType="separate"/>
      </w:r>
      <w:r w:rsidR="003C1E5B">
        <w:rPr>
          <w:lang w:val="en-US"/>
        </w:rPr>
        <w:t>08-01-2016</w:t>
      </w:r>
      <w:r w:rsidRPr="00F54A80">
        <w:rPr>
          <w:lang w:val="en-US"/>
        </w:rPr>
        <w:fldChar w:fldCharType="end"/>
      </w:r>
    </w:p>
    <w:p w:rsidR="00820E8D" w:rsidRPr="00F54A80" w:rsidRDefault="00820E8D" w:rsidP="00820E8D">
      <w:pPr>
        <w:pStyle w:val="PrelimTITLE"/>
        <w:rPr>
          <w:lang w:val="en-US"/>
        </w:rPr>
      </w:pPr>
      <w:r w:rsidRPr="00F54A80">
        <w:rPr>
          <w:lang w:val="en-US"/>
        </w:rPr>
        <w:br w:type="page"/>
      </w:r>
      <w:r w:rsidRPr="00F54A80">
        <w:rPr>
          <w:lang w:val="en-US"/>
        </w:rPr>
        <w:lastRenderedPageBreak/>
        <w:t>Distribution</w:t>
      </w:r>
    </w:p>
    <w:p w:rsidR="00820E8D" w:rsidRPr="00F54A80" w:rsidRDefault="00820E8D" w:rsidP="00820E8D">
      <w:pPr>
        <w:pStyle w:val="COPY-NO"/>
        <w:rPr>
          <w:lang w:val="en-US"/>
        </w:rPr>
      </w:pPr>
      <w:r w:rsidRPr="00F54A80">
        <w:rPr>
          <w:lang w:val="en-US"/>
        </w:rPr>
        <w:t xml:space="preserve">No. of Copies </w:t>
      </w:r>
    </w:p>
    <w:p w:rsidR="00820E8D" w:rsidRPr="00F54A80" w:rsidRDefault="00820E8D" w:rsidP="00820E8D">
      <w:pPr>
        <w:pStyle w:val="NAMEsidelined"/>
        <w:rPr>
          <w:rFonts w:cs="Arial"/>
          <w:lang w:val="en-US"/>
        </w:rPr>
      </w:pPr>
      <w:r w:rsidRPr="00F54A80">
        <w:rPr>
          <w:rFonts w:cs="Arial"/>
          <w:lang w:val="en-US"/>
        </w:rPr>
        <w:t>Paper Copies</w:t>
      </w:r>
    </w:p>
    <w:p w:rsidR="00820E8D" w:rsidRPr="00F54A80" w:rsidRDefault="00820E8D" w:rsidP="00820E8D">
      <w:pPr>
        <w:rPr>
          <w:lang w:val="en-US"/>
        </w:rPr>
      </w:pPr>
      <w:r w:rsidRPr="00F54A80">
        <w:rPr>
          <w:lang w:val="en-US"/>
        </w:rPr>
        <w:tab/>
        <w:t>NCIA</w:t>
      </w:r>
      <w:r w:rsidRPr="00F54A80">
        <w:rPr>
          <w:lang w:val="en-US"/>
        </w:rPr>
        <w:tab/>
      </w:r>
      <w:r w:rsidRPr="00F54A80">
        <w:rPr>
          <w:lang w:val="en-US"/>
        </w:rPr>
        <w:tab/>
      </w:r>
      <w:r w:rsidRPr="00F54A80">
        <w:rPr>
          <w:lang w:val="en-US"/>
        </w:rPr>
        <w:tab/>
      </w:r>
      <w:r w:rsidRPr="00F54A80">
        <w:rPr>
          <w:lang w:val="en-US"/>
        </w:rPr>
        <w:tab/>
      </w:r>
      <w:r w:rsidRPr="00F54A80">
        <w:rPr>
          <w:lang w:val="en-US"/>
        </w:rPr>
        <w:tab/>
      </w:r>
      <w:r w:rsidRPr="00F54A80">
        <w:rPr>
          <w:lang w:val="en-US"/>
        </w:rPr>
        <w:tab/>
      </w:r>
      <w:r w:rsidRPr="00F54A80">
        <w:rPr>
          <w:lang w:val="en-US"/>
        </w:rPr>
        <w:tab/>
      </w:r>
      <w:r w:rsidRPr="00F54A80">
        <w:rPr>
          <w:lang w:val="en-US"/>
        </w:rPr>
        <w:tab/>
      </w:r>
      <w:r w:rsidRPr="00F54A80">
        <w:rPr>
          <w:lang w:val="en-US"/>
        </w:rPr>
        <w:tab/>
      </w:r>
      <w:r w:rsidRPr="00F54A80">
        <w:rPr>
          <w:lang w:val="en-US"/>
        </w:rPr>
        <w:tab/>
        <w:t>00</w:t>
      </w:r>
    </w:p>
    <w:p w:rsidR="00820E8D" w:rsidRPr="00F54A80" w:rsidRDefault="00820E8D" w:rsidP="00820E8D">
      <w:pPr>
        <w:rPr>
          <w:lang w:val="en-US"/>
        </w:rPr>
      </w:pPr>
      <w:r w:rsidRPr="00F54A80">
        <w:rPr>
          <w:lang w:val="en-US"/>
        </w:rPr>
        <w:tab/>
        <w:t>Thales Communications</w:t>
      </w:r>
      <w:r w:rsidRPr="00F54A80">
        <w:rPr>
          <w:lang w:val="en-US"/>
        </w:rPr>
        <w:tab/>
      </w:r>
      <w:r w:rsidR="006027DC" w:rsidRPr="00F54A80">
        <w:rPr>
          <w:lang w:val="en-US"/>
        </w:rPr>
        <w:t xml:space="preserve"> &amp; Security</w:t>
      </w:r>
      <w:r w:rsidRPr="00F54A80">
        <w:rPr>
          <w:lang w:val="en-US"/>
        </w:rPr>
        <w:tab/>
      </w:r>
      <w:r w:rsidRPr="00F54A80">
        <w:rPr>
          <w:lang w:val="en-US"/>
        </w:rPr>
        <w:tab/>
      </w:r>
      <w:r w:rsidRPr="00F54A80">
        <w:rPr>
          <w:lang w:val="en-US"/>
        </w:rPr>
        <w:tab/>
      </w:r>
      <w:r w:rsidRPr="00F54A80">
        <w:rPr>
          <w:lang w:val="en-US"/>
        </w:rPr>
        <w:tab/>
      </w:r>
      <w:r w:rsidRPr="00F54A80">
        <w:rPr>
          <w:lang w:val="en-US"/>
        </w:rPr>
        <w:tab/>
      </w:r>
      <w:r w:rsidRPr="00F54A80">
        <w:rPr>
          <w:lang w:val="en-US"/>
        </w:rPr>
        <w:tab/>
        <w:t>00</w:t>
      </w:r>
    </w:p>
    <w:p w:rsidR="00820E8D" w:rsidRPr="00F54A80" w:rsidRDefault="00820E8D" w:rsidP="00820E8D">
      <w:pPr>
        <w:rPr>
          <w:lang w:val="en-US"/>
        </w:rPr>
      </w:pPr>
      <w:r w:rsidRPr="00F54A80">
        <w:rPr>
          <w:lang w:val="en-US"/>
        </w:rPr>
        <w:tab/>
      </w:r>
    </w:p>
    <w:p w:rsidR="00820E8D" w:rsidRPr="00F54A80" w:rsidRDefault="00820E8D" w:rsidP="00820E8D">
      <w:pPr>
        <w:pStyle w:val="NAMEsidelined"/>
        <w:rPr>
          <w:rFonts w:cs="Arial"/>
          <w:lang w:val="en-US"/>
        </w:rPr>
      </w:pPr>
      <w:r w:rsidRPr="00F54A80">
        <w:rPr>
          <w:rFonts w:cs="Arial"/>
          <w:lang w:val="en-US"/>
        </w:rPr>
        <w:t>Electronic Copies</w:t>
      </w:r>
      <w:r w:rsidR="006027DC" w:rsidRPr="00F54A80">
        <w:rPr>
          <w:rFonts w:cs="Arial"/>
          <w:lang w:val="en-US"/>
        </w:rPr>
        <w:t xml:space="preserve"> (Website)</w:t>
      </w:r>
    </w:p>
    <w:p w:rsidR="00820E8D" w:rsidRPr="00F54A80" w:rsidRDefault="00820E8D" w:rsidP="00820E8D">
      <w:pPr>
        <w:rPr>
          <w:lang w:val="en-US"/>
        </w:rPr>
      </w:pPr>
      <w:r w:rsidRPr="00F54A80">
        <w:rPr>
          <w:lang w:val="en-US"/>
        </w:rPr>
        <w:tab/>
        <w:t>NCIA</w:t>
      </w:r>
      <w:r w:rsidRPr="00F54A80">
        <w:rPr>
          <w:lang w:val="en-US"/>
        </w:rPr>
        <w:tab/>
      </w:r>
      <w:r w:rsidRPr="00F54A80">
        <w:rPr>
          <w:lang w:val="en-US"/>
        </w:rPr>
        <w:tab/>
      </w:r>
      <w:r w:rsidRPr="00F54A80">
        <w:rPr>
          <w:lang w:val="en-US"/>
        </w:rPr>
        <w:tab/>
      </w:r>
      <w:r w:rsidRPr="00F54A80">
        <w:rPr>
          <w:lang w:val="en-US"/>
        </w:rPr>
        <w:tab/>
      </w:r>
      <w:r w:rsidRPr="00F54A80">
        <w:rPr>
          <w:lang w:val="en-US"/>
        </w:rPr>
        <w:tab/>
      </w:r>
      <w:r w:rsidRPr="00F54A80">
        <w:rPr>
          <w:lang w:val="en-US"/>
        </w:rPr>
        <w:tab/>
      </w:r>
      <w:r w:rsidRPr="00F54A80">
        <w:rPr>
          <w:lang w:val="en-US"/>
        </w:rPr>
        <w:tab/>
      </w:r>
      <w:r w:rsidRPr="00F54A80">
        <w:rPr>
          <w:lang w:val="en-US"/>
        </w:rPr>
        <w:tab/>
      </w:r>
      <w:r w:rsidRPr="00F54A80">
        <w:rPr>
          <w:lang w:val="en-US"/>
        </w:rPr>
        <w:tab/>
      </w:r>
      <w:r w:rsidRPr="00F54A80">
        <w:rPr>
          <w:lang w:val="en-US"/>
        </w:rPr>
        <w:tab/>
        <w:t>0</w:t>
      </w:r>
      <w:r w:rsidR="006027DC" w:rsidRPr="00F54A80">
        <w:rPr>
          <w:lang w:val="en-US"/>
        </w:rPr>
        <w:t>1</w:t>
      </w:r>
    </w:p>
    <w:p w:rsidR="00820E8D" w:rsidRPr="00F54A80" w:rsidRDefault="00820E8D" w:rsidP="00820E8D">
      <w:pPr>
        <w:rPr>
          <w:lang w:val="en-US"/>
        </w:rPr>
      </w:pPr>
      <w:r w:rsidRPr="00F54A80">
        <w:rPr>
          <w:lang w:val="en-US"/>
        </w:rPr>
        <w:tab/>
      </w:r>
      <w:r w:rsidR="006027DC" w:rsidRPr="00F54A80">
        <w:rPr>
          <w:lang w:val="en-US"/>
        </w:rPr>
        <w:t>Thales Communications &amp; Security</w:t>
      </w:r>
      <w:r w:rsidR="006027DC" w:rsidRPr="00F54A80">
        <w:rPr>
          <w:lang w:val="en-US"/>
        </w:rPr>
        <w:tab/>
      </w:r>
      <w:r w:rsidR="006027DC" w:rsidRPr="00F54A80">
        <w:rPr>
          <w:lang w:val="en-US"/>
        </w:rPr>
        <w:tab/>
      </w:r>
      <w:r w:rsidR="006027DC" w:rsidRPr="00F54A80">
        <w:rPr>
          <w:lang w:val="en-US"/>
        </w:rPr>
        <w:tab/>
      </w:r>
      <w:r w:rsidR="006027DC" w:rsidRPr="00F54A80">
        <w:rPr>
          <w:lang w:val="en-US"/>
        </w:rPr>
        <w:tab/>
      </w:r>
      <w:r w:rsidR="006027DC" w:rsidRPr="00F54A80">
        <w:rPr>
          <w:lang w:val="en-US"/>
        </w:rPr>
        <w:tab/>
      </w:r>
      <w:r w:rsidR="006027DC" w:rsidRPr="00F54A80">
        <w:rPr>
          <w:lang w:val="en-US"/>
        </w:rPr>
        <w:tab/>
      </w:r>
      <w:r w:rsidRPr="00F54A80">
        <w:rPr>
          <w:lang w:val="en-US"/>
        </w:rPr>
        <w:t>0</w:t>
      </w:r>
      <w:r w:rsidR="006027DC" w:rsidRPr="00F54A80">
        <w:rPr>
          <w:lang w:val="en-US"/>
        </w:rPr>
        <w:t>1</w:t>
      </w:r>
    </w:p>
    <w:p w:rsidR="00820E8D" w:rsidRPr="00F54A80" w:rsidRDefault="00820E8D" w:rsidP="00820E8D">
      <w:pPr>
        <w:rPr>
          <w:lang w:val="en-US"/>
        </w:rPr>
      </w:pPr>
      <w:r w:rsidRPr="00F54A80">
        <w:rPr>
          <w:lang w:val="en-US"/>
        </w:rPr>
        <w:tab/>
      </w:r>
    </w:p>
    <w:p w:rsidR="00820E8D" w:rsidRPr="00F54A80" w:rsidRDefault="00820E8D" w:rsidP="00820E8D">
      <w:pPr>
        <w:pStyle w:val="PrelimTITLE"/>
        <w:outlineLvl w:val="0"/>
        <w:rPr>
          <w:lang w:val="en-US"/>
        </w:rPr>
      </w:pPr>
    </w:p>
    <w:p w:rsidR="00820E8D" w:rsidRPr="00F54A80" w:rsidRDefault="00820E8D" w:rsidP="00820E8D">
      <w:pPr>
        <w:pStyle w:val="NAME0"/>
        <w:rPr>
          <w:lang w:val="en-US"/>
        </w:rPr>
      </w:pPr>
    </w:p>
    <w:p w:rsidR="00820E8D" w:rsidRPr="00F54A80" w:rsidRDefault="00820E8D" w:rsidP="00820E8D">
      <w:pPr>
        <w:pStyle w:val="PrelimTITLE"/>
        <w:outlineLvl w:val="0"/>
        <w:rPr>
          <w:lang w:val="en-US"/>
        </w:rPr>
      </w:pPr>
      <w:r w:rsidRPr="00F54A80">
        <w:rPr>
          <w:lang w:val="en-US"/>
        </w:rPr>
        <w:t>DOCUMENT CHANGE HISTORY</w:t>
      </w:r>
    </w:p>
    <w:tbl>
      <w:tblPr>
        <w:tblW w:w="0" w:type="auto"/>
        <w:tblLayout w:type="fixed"/>
        <w:tblCellMar>
          <w:left w:w="60" w:type="dxa"/>
          <w:right w:w="60" w:type="dxa"/>
        </w:tblCellMar>
        <w:tblLook w:val="0000" w:firstRow="0" w:lastRow="0" w:firstColumn="0" w:lastColumn="0" w:noHBand="0" w:noVBand="0"/>
      </w:tblPr>
      <w:tblGrid>
        <w:gridCol w:w="2612"/>
        <w:gridCol w:w="4111"/>
        <w:gridCol w:w="850"/>
        <w:gridCol w:w="1571"/>
      </w:tblGrid>
      <w:tr w:rsidR="00820E8D" w:rsidRPr="00F54A80" w:rsidTr="00A959AE">
        <w:tc>
          <w:tcPr>
            <w:tcW w:w="2612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pct15" w:color="000000" w:fill="FFFFFF"/>
            <w:vAlign w:val="center"/>
          </w:tcPr>
          <w:p w:rsidR="00820E8D" w:rsidRPr="00F54A80" w:rsidRDefault="00820E8D" w:rsidP="00A959AE">
            <w:pPr>
              <w:pStyle w:val="tableheading"/>
              <w:rPr>
                <w:rFonts w:ascii="Arial" w:hAnsi="Arial"/>
                <w:lang w:val="en-US"/>
              </w:rPr>
            </w:pPr>
            <w:r w:rsidRPr="00F54A80">
              <w:rPr>
                <w:rFonts w:ascii="Arial" w:hAnsi="Arial"/>
                <w:lang w:val="en-US"/>
              </w:rPr>
              <w:t>Document Reference</w:t>
            </w:r>
          </w:p>
        </w:tc>
        <w:tc>
          <w:tcPr>
            <w:tcW w:w="411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pct15" w:color="000000" w:fill="FFFFFF"/>
            <w:vAlign w:val="center"/>
          </w:tcPr>
          <w:p w:rsidR="00820E8D" w:rsidRPr="00F54A80" w:rsidRDefault="00820E8D" w:rsidP="00A959AE">
            <w:pPr>
              <w:pStyle w:val="tableheading"/>
              <w:rPr>
                <w:rFonts w:ascii="Arial" w:hAnsi="Arial"/>
                <w:lang w:val="en-US"/>
              </w:rPr>
            </w:pPr>
            <w:r w:rsidRPr="00F54A80">
              <w:rPr>
                <w:rFonts w:ascii="Arial" w:hAnsi="Arial"/>
                <w:lang w:val="en-US"/>
              </w:rPr>
              <w:t>Summary of Change</w:t>
            </w:r>
          </w:p>
        </w:tc>
        <w:tc>
          <w:tcPr>
            <w:tcW w:w="85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pct15" w:color="000000" w:fill="FFFFFF"/>
            <w:vAlign w:val="center"/>
          </w:tcPr>
          <w:p w:rsidR="00820E8D" w:rsidRPr="00F54A80" w:rsidRDefault="00820E8D" w:rsidP="00A959AE">
            <w:pPr>
              <w:pStyle w:val="tableheading"/>
              <w:rPr>
                <w:rFonts w:ascii="Arial" w:hAnsi="Arial"/>
                <w:lang w:val="en-US"/>
              </w:rPr>
            </w:pPr>
            <w:r w:rsidRPr="00F54A80">
              <w:rPr>
                <w:rFonts w:ascii="Arial" w:hAnsi="Arial"/>
                <w:lang w:val="en-US"/>
              </w:rPr>
              <w:t>New Issue</w:t>
            </w:r>
          </w:p>
        </w:tc>
        <w:tc>
          <w:tcPr>
            <w:tcW w:w="157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pct15" w:color="000000" w:fill="FFFFFF"/>
            <w:vAlign w:val="center"/>
          </w:tcPr>
          <w:p w:rsidR="00820E8D" w:rsidRPr="00F54A80" w:rsidRDefault="00820E8D" w:rsidP="00A959AE">
            <w:pPr>
              <w:pStyle w:val="tableheading"/>
              <w:rPr>
                <w:rFonts w:ascii="Arial" w:hAnsi="Arial"/>
                <w:lang w:val="en-US"/>
              </w:rPr>
            </w:pPr>
            <w:r w:rsidRPr="00F54A80">
              <w:rPr>
                <w:rFonts w:ascii="Arial" w:hAnsi="Arial"/>
                <w:lang w:val="en-US"/>
              </w:rPr>
              <w:t>Date</w:t>
            </w:r>
          </w:p>
        </w:tc>
      </w:tr>
      <w:tr w:rsidR="00820E8D" w:rsidRPr="00F54A80" w:rsidTr="00E1796E">
        <w:tc>
          <w:tcPr>
            <w:tcW w:w="2612" w:type="dxa"/>
            <w:tcBorders>
              <w:left w:val="single" w:sz="2" w:space="0" w:color="auto"/>
              <w:right w:val="single" w:sz="2" w:space="0" w:color="auto"/>
            </w:tcBorders>
          </w:tcPr>
          <w:p w:rsidR="00820E8D" w:rsidRPr="00F54A80" w:rsidRDefault="00E1796E" w:rsidP="00A959AE">
            <w:pPr>
              <w:pStyle w:val="tabletextcentred"/>
              <w:rPr>
                <w:lang w:val="en-US"/>
              </w:rPr>
            </w:pPr>
            <w:r w:rsidRPr="00F54A80">
              <w:rPr>
                <w:lang w:val="en-US"/>
              </w:rPr>
              <w:t>F0057 62790369 593 v0.1</w:t>
            </w:r>
          </w:p>
        </w:tc>
        <w:tc>
          <w:tcPr>
            <w:tcW w:w="4111" w:type="dxa"/>
            <w:tcBorders>
              <w:left w:val="single" w:sz="2" w:space="0" w:color="auto"/>
              <w:right w:val="single" w:sz="2" w:space="0" w:color="auto"/>
            </w:tcBorders>
          </w:tcPr>
          <w:p w:rsidR="00820E8D" w:rsidRPr="00F54A80" w:rsidRDefault="00E1796E" w:rsidP="00A959AE">
            <w:pPr>
              <w:pStyle w:val="tabletext"/>
              <w:rPr>
                <w:lang w:val="en-US"/>
              </w:rPr>
            </w:pPr>
            <w:r w:rsidRPr="00F54A80">
              <w:rPr>
                <w:lang w:val="en-US"/>
              </w:rPr>
              <w:t>Initial issue</w:t>
            </w:r>
          </w:p>
        </w:tc>
        <w:tc>
          <w:tcPr>
            <w:tcW w:w="850" w:type="dxa"/>
            <w:tcBorders>
              <w:left w:val="single" w:sz="2" w:space="0" w:color="auto"/>
              <w:right w:val="single" w:sz="2" w:space="0" w:color="auto"/>
            </w:tcBorders>
          </w:tcPr>
          <w:p w:rsidR="00820E8D" w:rsidRPr="00F54A80" w:rsidRDefault="00820E8D" w:rsidP="00A959AE">
            <w:pPr>
              <w:pStyle w:val="tabletextcentred"/>
              <w:rPr>
                <w:lang w:val="en-US"/>
              </w:rPr>
            </w:pPr>
          </w:p>
        </w:tc>
        <w:tc>
          <w:tcPr>
            <w:tcW w:w="1571" w:type="dxa"/>
            <w:tcBorders>
              <w:left w:val="single" w:sz="2" w:space="0" w:color="auto"/>
              <w:right w:val="single" w:sz="2" w:space="0" w:color="auto"/>
            </w:tcBorders>
          </w:tcPr>
          <w:p w:rsidR="00820E8D" w:rsidRPr="00F54A80" w:rsidRDefault="00E1796E" w:rsidP="00A959AE">
            <w:pPr>
              <w:pStyle w:val="tabletextcentred"/>
              <w:rPr>
                <w:lang w:val="en-US"/>
              </w:rPr>
            </w:pPr>
            <w:r w:rsidRPr="00F54A80">
              <w:rPr>
                <w:lang w:val="en-US"/>
              </w:rPr>
              <w:t>17-05-2013</w:t>
            </w:r>
          </w:p>
        </w:tc>
      </w:tr>
      <w:tr w:rsidR="00E1796E" w:rsidRPr="00F54A80" w:rsidTr="00E1796E">
        <w:tc>
          <w:tcPr>
            <w:tcW w:w="2612" w:type="dxa"/>
            <w:tcBorders>
              <w:left w:val="single" w:sz="2" w:space="0" w:color="auto"/>
              <w:right w:val="single" w:sz="2" w:space="0" w:color="auto"/>
            </w:tcBorders>
          </w:tcPr>
          <w:p w:rsidR="00E1796E" w:rsidRPr="00F54A80" w:rsidRDefault="00E1796E" w:rsidP="00A959AE">
            <w:pPr>
              <w:pStyle w:val="tabletextcentred"/>
              <w:rPr>
                <w:lang w:val="en-US"/>
              </w:rPr>
            </w:pPr>
            <w:r w:rsidRPr="00F54A80">
              <w:rPr>
                <w:lang w:val="en-US"/>
              </w:rPr>
              <w:t>F0057 62790369 593 v0.2</w:t>
            </w:r>
          </w:p>
        </w:tc>
        <w:tc>
          <w:tcPr>
            <w:tcW w:w="4111" w:type="dxa"/>
            <w:tcBorders>
              <w:left w:val="single" w:sz="2" w:space="0" w:color="auto"/>
              <w:right w:val="single" w:sz="2" w:space="0" w:color="auto"/>
            </w:tcBorders>
          </w:tcPr>
          <w:p w:rsidR="00E1796E" w:rsidRPr="00F54A80" w:rsidRDefault="00E1796E" w:rsidP="00A959AE">
            <w:pPr>
              <w:pStyle w:val="tabletext"/>
              <w:rPr>
                <w:lang w:val="en-US"/>
              </w:rPr>
            </w:pPr>
            <w:r w:rsidRPr="00F54A80">
              <w:rPr>
                <w:lang w:val="en-US"/>
              </w:rPr>
              <w:t>Modification following TCS intenal review and NCIA preliminary remarks</w:t>
            </w:r>
          </w:p>
        </w:tc>
        <w:tc>
          <w:tcPr>
            <w:tcW w:w="850" w:type="dxa"/>
            <w:tcBorders>
              <w:left w:val="single" w:sz="2" w:space="0" w:color="auto"/>
              <w:right w:val="single" w:sz="2" w:space="0" w:color="auto"/>
            </w:tcBorders>
          </w:tcPr>
          <w:p w:rsidR="00E1796E" w:rsidRPr="00F54A80" w:rsidRDefault="00E1796E" w:rsidP="00A959AE">
            <w:pPr>
              <w:pStyle w:val="tabletextcentred"/>
              <w:rPr>
                <w:lang w:val="en-US"/>
              </w:rPr>
            </w:pPr>
          </w:p>
        </w:tc>
        <w:tc>
          <w:tcPr>
            <w:tcW w:w="1571" w:type="dxa"/>
            <w:tcBorders>
              <w:left w:val="single" w:sz="2" w:space="0" w:color="auto"/>
              <w:right w:val="single" w:sz="2" w:space="0" w:color="auto"/>
            </w:tcBorders>
          </w:tcPr>
          <w:p w:rsidR="00E1796E" w:rsidRPr="00F54A80" w:rsidRDefault="00E1796E" w:rsidP="00E1796E">
            <w:pPr>
              <w:pStyle w:val="tabletextcentred"/>
              <w:rPr>
                <w:lang w:val="en-US"/>
              </w:rPr>
            </w:pPr>
            <w:r>
              <w:rPr>
                <w:lang w:val="en-US"/>
              </w:rPr>
              <w:t>29-05-2013</w:t>
            </w:r>
          </w:p>
        </w:tc>
      </w:tr>
      <w:tr w:rsidR="00E1796E" w:rsidRPr="00F54A80" w:rsidTr="00E1796E">
        <w:tc>
          <w:tcPr>
            <w:tcW w:w="2612" w:type="dxa"/>
            <w:tcBorders>
              <w:left w:val="single" w:sz="2" w:space="0" w:color="auto"/>
              <w:right w:val="single" w:sz="2" w:space="0" w:color="auto"/>
            </w:tcBorders>
          </w:tcPr>
          <w:p w:rsidR="00E1796E" w:rsidRPr="00F54A80" w:rsidRDefault="00E1796E" w:rsidP="00E1796E">
            <w:pPr>
              <w:pStyle w:val="tabletextcentred"/>
              <w:rPr>
                <w:lang w:val="en-US"/>
              </w:rPr>
            </w:pPr>
            <w:r>
              <w:rPr>
                <w:lang w:val="en-US"/>
              </w:rPr>
              <w:t>F0057 62790369 593 v0.3</w:t>
            </w:r>
          </w:p>
        </w:tc>
        <w:tc>
          <w:tcPr>
            <w:tcW w:w="4111" w:type="dxa"/>
            <w:tcBorders>
              <w:left w:val="single" w:sz="2" w:space="0" w:color="auto"/>
              <w:right w:val="single" w:sz="2" w:space="0" w:color="auto"/>
            </w:tcBorders>
          </w:tcPr>
          <w:p w:rsidR="00E1796E" w:rsidRPr="00F54A80" w:rsidRDefault="00E1796E" w:rsidP="00A959AE">
            <w:pPr>
              <w:pStyle w:val="tabletext"/>
              <w:rPr>
                <w:lang w:val="en-US"/>
              </w:rPr>
            </w:pPr>
            <w:r w:rsidRPr="00F54A80">
              <w:rPr>
                <w:lang w:val="en-US"/>
              </w:rPr>
              <w:t xml:space="preserve">Modification following TCS </w:t>
            </w:r>
            <w:r>
              <w:rPr>
                <w:lang w:val="en-US"/>
              </w:rPr>
              <w:t>intenal review and NCIA remarks</w:t>
            </w:r>
          </w:p>
        </w:tc>
        <w:tc>
          <w:tcPr>
            <w:tcW w:w="850" w:type="dxa"/>
            <w:tcBorders>
              <w:left w:val="single" w:sz="2" w:space="0" w:color="auto"/>
              <w:right w:val="single" w:sz="2" w:space="0" w:color="auto"/>
            </w:tcBorders>
          </w:tcPr>
          <w:p w:rsidR="00E1796E" w:rsidRPr="00F54A80" w:rsidRDefault="00E1796E" w:rsidP="00A959AE">
            <w:pPr>
              <w:pStyle w:val="tabletextcentred"/>
              <w:rPr>
                <w:lang w:val="en-US"/>
              </w:rPr>
            </w:pPr>
          </w:p>
        </w:tc>
        <w:tc>
          <w:tcPr>
            <w:tcW w:w="1571" w:type="dxa"/>
            <w:tcBorders>
              <w:left w:val="single" w:sz="2" w:space="0" w:color="auto"/>
              <w:right w:val="single" w:sz="2" w:space="0" w:color="auto"/>
            </w:tcBorders>
          </w:tcPr>
          <w:p w:rsidR="00E1796E" w:rsidRPr="00F54A80" w:rsidRDefault="00E1796E" w:rsidP="00A959AE">
            <w:pPr>
              <w:pStyle w:val="tabletextcentred"/>
              <w:rPr>
                <w:lang w:val="en-US"/>
              </w:rPr>
            </w:pPr>
            <w:r w:rsidRPr="00F54A80">
              <w:rPr>
                <w:lang w:val="en-US"/>
              </w:rPr>
              <w:t>21-06-2013</w:t>
            </w:r>
          </w:p>
        </w:tc>
      </w:tr>
      <w:tr w:rsidR="00E1796E" w:rsidRPr="00F54A80" w:rsidTr="00E1796E">
        <w:tc>
          <w:tcPr>
            <w:tcW w:w="2612" w:type="dxa"/>
            <w:tcBorders>
              <w:left w:val="single" w:sz="2" w:space="0" w:color="auto"/>
              <w:right w:val="single" w:sz="2" w:space="0" w:color="auto"/>
            </w:tcBorders>
          </w:tcPr>
          <w:p w:rsidR="00E1796E" w:rsidRPr="00F54A80" w:rsidRDefault="00E1796E" w:rsidP="00E1796E">
            <w:pPr>
              <w:pStyle w:val="tabletextcentred"/>
              <w:rPr>
                <w:lang w:val="en-US"/>
              </w:rPr>
            </w:pPr>
            <w:r>
              <w:rPr>
                <w:lang w:val="en-US"/>
              </w:rPr>
              <w:t>F0057 62790369 593 v0.4</w:t>
            </w:r>
          </w:p>
        </w:tc>
        <w:tc>
          <w:tcPr>
            <w:tcW w:w="4111" w:type="dxa"/>
            <w:tcBorders>
              <w:left w:val="single" w:sz="2" w:space="0" w:color="auto"/>
              <w:right w:val="single" w:sz="2" w:space="0" w:color="auto"/>
            </w:tcBorders>
          </w:tcPr>
          <w:p w:rsidR="00E1796E" w:rsidRPr="00F54A80" w:rsidRDefault="00E1796E" w:rsidP="00A959AE">
            <w:pPr>
              <w:pStyle w:val="tabletext"/>
              <w:rPr>
                <w:lang w:val="en-US"/>
              </w:rPr>
            </w:pPr>
            <w:r w:rsidRPr="00F54A80">
              <w:rPr>
                <w:lang w:val="en-US"/>
              </w:rPr>
              <w:t>Modification for INTEL-FS 0.9.6</w:t>
            </w:r>
          </w:p>
        </w:tc>
        <w:tc>
          <w:tcPr>
            <w:tcW w:w="850" w:type="dxa"/>
            <w:tcBorders>
              <w:left w:val="single" w:sz="2" w:space="0" w:color="auto"/>
              <w:right w:val="single" w:sz="2" w:space="0" w:color="auto"/>
            </w:tcBorders>
          </w:tcPr>
          <w:p w:rsidR="00E1796E" w:rsidRPr="00F54A80" w:rsidRDefault="00E1796E" w:rsidP="00A959AE">
            <w:pPr>
              <w:pStyle w:val="tabletextcentred"/>
              <w:rPr>
                <w:lang w:val="en-US"/>
              </w:rPr>
            </w:pPr>
          </w:p>
        </w:tc>
        <w:tc>
          <w:tcPr>
            <w:tcW w:w="1571" w:type="dxa"/>
            <w:tcBorders>
              <w:left w:val="single" w:sz="2" w:space="0" w:color="auto"/>
              <w:right w:val="single" w:sz="2" w:space="0" w:color="auto"/>
            </w:tcBorders>
          </w:tcPr>
          <w:p w:rsidR="00E1796E" w:rsidRPr="00F54A80" w:rsidRDefault="00E1796E" w:rsidP="00A959AE">
            <w:pPr>
              <w:pStyle w:val="tabletextcentred"/>
              <w:rPr>
                <w:lang w:val="en-US"/>
              </w:rPr>
            </w:pPr>
            <w:r w:rsidRPr="00F54A80">
              <w:rPr>
                <w:lang w:val="en-US"/>
              </w:rPr>
              <w:t>04-11-2013</w:t>
            </w:r>
          </w:p>
        </w:tc>
      </w:tr>
      <w:tr w:rsidR="00E1796E" w:rsidRPr="00F54A80" w:rsidTr="00E1796E">
        <w:tc>
          <w:tcPr>
            <w:tcW w:w="2612" w:type="dxa"/>
            <w:tcBorders>
              <w:left w:val="single" w:sz="2" w:space="0" w:color="auto"/>
              <w:right w:val="single" w:sz="2" w:space="0" w:color="auto"/>
            </w:tcBorders>
          </w:tcPr>
          <w:p w:rsidR="00E1796E" w:rsidRPr="00F54A80" w:rsidRDefault="00E1796E" w:rsidP="00E1796E">
            <w:pPr>
              <w:pStyle w:val="tabletextcentred"/>
              <w:rPr>
                <w:lang w:val="en-US"/>
              </w:rPr>
            </w:pPr>
            <w:r>
              <w:rPr>
                <w:lang w:val="en-US"/>
              </w:rPr>
              <w:t>F0057 62790369 593 v0.5</w:t>
            </w:r>
          </w:p>
        </w:tc>
        <w:tc>
          <w:tcPr>
            <w:tcW w:w="4111" w:type="dxa"/>
            <w:tcBorders>
              <w:left w:val="single" w:sz="2" w:space="0" w:color="auto"/>
              <w:right w:val="single" w:sz="2" w:space="0" w:color="auto"/>
            </w:tcBorders>
          </w:tcPr>
          <w:p w:rsidR="00E1796E" w:rsidRPr="00F54A80" w:rsidRDefault="00E1796E" w:rsidP="00A959AE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Modification for INTEL-FS 0.9.9</w:t>
            </w:r>
          </w:p>
        </w:tc>
        <w:tc>
          <w:tcPr>
            <w:tcW w:w="850" w:type="dxa"/>
            <w:tcBorders>
              <w:left w:val="single" w:sz="2" w:space="0" w:color="auto"/>
              <w:right w:val="single" w:sz="2" w:space="0" w:color="auto"/>
            </w:tcBorders>
          </w:tcPr>
          <w:p w:rsidR="00E1796E" w:rsidRPr="00F54A80" w:rsidRDefault="00E1796E" w:rsidP="00A959AE">
            <w:pPr>
              <w:pStyle w:val="tabletextcentred"/>
              <w:rPr>
                <w:lang w:val="en-US"/>
              </w:rPr>
            </w:pPr>
          </w:p>
        </w:tc>
        <w:tc>
          <w:tcPr>
            <w:tcW w:w="1571" w:type="dxa"/>
            <w:tcBorders>
              <w:left w:val="single" w:sz="2" w:space="0" w:color="auto"/>
              <w:right w:val="single" w:sz="2" w:space="0" w:color="auto"/>
            </w:tcBorders>
          </w:tcPr>
          <w:p w:rsidR="00E1796E" w:rsidRPr="00F54A80" w:rsidRDefault="00E1796E" w:rsidP="00A959AE">
            <w:pPr>
              <w:pStyle w:val="tabletextcentred"/>
              <w:rPr>
                <w:lang w:val="en-US"/>
              </w:rPr>
            </w:pPr>
            <w:r w:rsidRPr="00F54A80">
              <w:rPr>
                <w:lang w:val="en-US"/>
              </w:rPr>
              <w:t>13-08-2014</w:t>
            </w:r>
          </w:p>
        </w:tc>
      </w:tr>
      <w:tr w:rsidR="00E1796E" w:rsidRPr="00F54A80" w:rsidTr="00E1796E">
        <w:tc>
          <w:tcPr>
            <w:tcW w:w="2612" w:type="dxa"/>
            <w:tcBorders>
              <w:left w:val="single" w:sz="2" w:space="0" w:color="auto"/>
              <w:right w:val="single" w:sz="2" w:space="0" w:color="auto"/>
            </w:tcBorders>
          </w:tcPr>
          <w:p w:rsidR="00E1796E" w:rsidRPr="00F54A80" w:rsidRDefault="00E1796E" w:rsidP="00E1796E">
            <w:pPr>
              <w:pStyle w:val="tabletextcentred"/>
              <w:jc w:val="both"/>
              <w:rPr>
                <w:lang w:val="en-US"/>
              </w:rPr>
            </w:pPr>
            <w:r>
              <w:rPr>
                <w:lang w:val="en-US"/>
              </w:rPr>
              <w:t xml:space="preserve"> </w:t>
            </w:r>
            <w:r w:rsidRPr="00F54A80">
              <w:rPr>
                <w:lang w:val="en-US"/>
              </w:rPr>
              <w:t>F0057 62790369 593 v0.6</w:t>
            </w:r>
          </w:p>
        </w:tc>
        <w:tc>
          <w:tcPr>
            <w:tcW w:w="4111" w:type="dxa"/>
            <w:tcBorders>
              <w:left w:val="single" w:sz="2" w:space="0" w:color="auto"/>
              <w:right w:val="single" w:sz="2" w:space="0" w:color="auto"/>
            </w:tcBorders>
          </w:tcPr>
          <w:p w:rsidR="00E1796E" w:rsidRPr="00F54A80" w:rsidRDefault="00E1796E" w:rsidP="00A959AE">
            <w:pPr>
              <w:pStyle w:val="tabletext"/>
              <w:rPr>
                <w:lang w:val="en-US"/>
              </w:rPr>
            </w:pPr>
            <w:r w:rsidRPr="00F54A80">
              <w:rPr>
                <w:lang w:val="en-US"/>
              </w:rPr>
              <w:t>Modification for INTEL-FS 0.9.10</w:t>
            </w:r>
          </w:p>
        </w:tc>
        <w:tc>
          <w:tcPr>
            <w:tcW w:w="850" w:type="dxa"/>
            <w:tcBorders>
              <w:left w:val="single" w:sz="2" w:space="0" w:color="auto"/>
              <w:right w:val="single" w:sz="2" w:space="0" w:color="auto"/>
            </w:tcBorders>
          </w:tcPr>
          <w:p w:rsidR="00E1796E" w:rsidRPr="00F54A80" w:rsidRDefault="00E1796E" w:rsidP="00A959AE">
            <w:pPr>
              <w:pStyle w:val="tabletextcentred"/>
              <w:rPr>
                <w:lang w:val="en-US"/>
              </w:rPr>
            </w:pPr>
          </w:p>
        </w:tc>
        <w:tc>
          <w:tcPr>
            <w:tcW w:w="1571" w:type="dxa"/>
            <w:tcBorders>
              <w:left w:val="single" w:sz="2" w:space="0" w:color="auto"/>
              <w:right w:val="single" w:sz="2" w:space="0" w:color="auto"/>
            </w:tcBorders>
          </w:tcPr>
          <w:p w:rsidR="00E1796E" w:rsidRPr="00F54A80" w:rsidRDefault="00E1796E" w:rsidP="00A959AE">
            <w:pPr>
              <w:pStyle w:val="tabletextcentred"/>
              <w:rPr>
                <w:lang w:val="en-US"/>
              </w:rPr>
            </w:pPr>
            <w:r w:rsidRPr="00F54A80">
              <w:rPr>
                <w:lang w:val="en-US"/>
              </w:rPr>
              <w:t>31-10-2014</w:t>
            </w:r>
          </w:p>
        </w:tc>
      </w:tr>
      <w:tr w:rsidR="00E1796E" w:rsidRPr="00F54A80" w:rsidTr="00E1796E">
        <w:tc>
          <w:tcPr>
            <w:tcW w:w="2612" w:type="dxa"/>
            <w:tcBorders>
              <w:left w:val="single" w:sz="2" w:space="0" w:color="auto"/>
              <w:right w:val="single" w:sz="2" w:space="0" w:color="auto"/>
            </w:tcBorders>
          </w:tcPr>
          <w:p w:rsidR="00E1796E" w:rsidRPr="00F54A80" w:rsidRDefault="00E1796E" w:rsidP="00E1796E">
            <w:pPr>
              <w:pStyle w:val="tabletextcentred"/>
              <w:rPr>
                <w:lang w:val="en-US"/>
              </w:rPr>
            </w:pPr>
            <w:r w:rsidRPr="00F54A80">
              <w:rPr>
                <w:lang w:val="en-US"/>
              </w:rPr>
              <w:t>F0057 62790369 593 v0.7</w:t>
            </w:r>
          </w:p>
        </w:tc>
        <w:tc>
          <w:tcPr>
            <w:tcW w:w="4111" w:type="dxa"/>
            <w:tcBorders>
              <w:left w:val="single" w:sz="2" w:space="0" w:color="auto"/>
              <w:right w:val="single" w:sz="2" w:space="0" w:color="auto"/>
            </w:tcBorders>
          </w:tcPr>
          <w:p w:rsidR="00E1796E" w:rsidRPr="00F54A80" w:rsidRDefault="00E1796E" w:rsidP="00A959AE">
            <w:pPr>
              <w:pStyle w:val="tabletext"/>
              <w:rPr>
                <w:lang w:val="en-US"/>
              </w:rPr>
            </w:pPr>
            <w:r w:rsidRPr="00F54A80">
              <w:rPr>
                <w:lang w:val="en-US"/>
              </w:rPr>
              <w:t>Modification for INTEL-FS 0.9.12</w:t>
            </w:r>
          </w:p>
        </w:tc>
        <w:tc>
          <w:tcPr>
            <w:tcW w:w="850" w:type="dxa"/>
            <w:tcBorders>
              <w:left w:val="single" w:sz="2" w:space="0" w:color="auto"/>
              <w:right w:val="single" w:sz="2" w:space="0" w:color="auto"/>
            </w:tcBorders>
          </w:tcPr>
          <w:p w:rsidR="00E1796E" w:rsidRPr="00F54A80" w:rsidRDefault="00E1796E" w:rsidP="00A959AE">
            <w:pPr>
              <w:pStyle w:val="tabletextcentred"/>
              <w:rPr>
                <w:lang w:val="en-US"/>
              </w:rPr>
            </w:pPr>
          </w:p>
        </w:tc>
        <w:tc>
          <w:tcPr>
            <w:tcW w:w="1571" w:type="dxa"/>
            <w:tcBorders>
              <w:left w:val="single" w:sz="2" w:space="0" w:color="auto"/>
              <w:right w:val="single" w:sz="2" w:space="0" w:color="auto"/>
            </w:tcBorders>
          </w:tcPr>
          <w:p w:rsidR="00E1796E" w:rsidRPr="00F54A80" w:rsidRDefault="00E1796E" w:rsidP="00A959AE">
            <w:pPr>
              <w:pStyle w:val="tabletextcentred"/>
              <w:rPr>
                <w:lang w:val="en-US"/>
              </w:rPr>
            </w:pPr>
            <w:r w:rsidRPr="00F54A80">
              <w:rPr>
                <w:lang w:val="en-US"/>
              </w:rPr>
              <w:t>15-01-2015</w:t>
            </w:r>
          </w:p>
        </w:tc>
      </w:tr>
      <w:tr w:rsidR="00E1796E" w:rsidRPr="00F54A80" w:rsidTr="00E1796E">
        <w:tc>
          <w:tcPr>
            <w:tcW w:w="2612" w:type="dxa"/>
            <w:tcBorders>
              <w:left w:val="single" w:sz="2" w:space="0" w:color="auto"/>
              <w:right w:val="single" w:sz="2" w:space="0" w:color="auto"/>
            </w:tcBorders>
          </w:tcPr>
          <w:p w:rsidR="00E1796E" w:rsidRPr="00F54A80" w:rsidRDefault="00E1796E" w:rsidP="00E1796E">
            <w:pPr>
              <w:pStyle w:val="tabletextcentred"/>
              <w:rPr>
                <w:lang w:val="en-US"/>
              </w:rPr>
            </w:pPr>
            <w:r>
              <w:rPr>
                <w:lang w:val="en-US"/>
              </w:rPr>
              <w:t>F0057 62790369 593 v0.8</w:t>
            </w:r>
          </w:p>
        </w:tc>
        <w:tc>
          <w:tcPr>
            <w:tcW w:w="4111" w:type="dxa"/>
            <w:tcBorders>
              <w:left w:val="single" w:sz="2" w:space="0" w:color="auto"/>
              <w:right w:val="single" w:sz="2" w:space="0" w:color="auto"/>
            </w:tcBorders>
          </w:tcPr>
          <w:p w:rsidR="00E1796E" w:rsidRPr="00F54A80" w:rsidRDefault="00E1796E" w:rsidP="00A959AE">
            <w:pPr>
              <w:pStyle w:val="tabletext"/>
              <w:rPr>
                <w:lang w:val="en-US"/>
              </w:rPr>
            </w:pPr>
            <w:r w:rsidRPr="00F54A80">
              <w:rPr>
                <w:lang w:val="en-US"/>
              </w:rPr>
              <w:t>Modification for INTEL-FS 0.9.13</w:t>
            </w:r>
          </w:p>
        </w:tc>
        <w:tc>
          <w:tcPr>
            <w:tcW w:w="850" w:type="dxa"/>
            <w:tcBorders>
              <w:left w:val="single" w:sz="2" w:space="0" w:color="auto"/>
              <w:right w:val="single" w:sz="2" w:space="0" w:color="auto"/>
            </w:tcBorders>
          </w:tcPr>
          <w:p w:rsidR="00E1796E" w:rsidRPr="00F54A80" w:rsidRDefault="00E1796E" w:rsidP="00A959AE">
            <w:pPr>
              <w:pStyle w:val="tabletextcentred"/>
              <w:rPr>
                <w:lang w:val="en-US"/>
              </w:rPr>
            </w:pPr>
          </w:p>
        </w:tc>
        <w:tc>
          <w:tcPr>
            <w:tcW w:w="1571" w:type="dxa"/>
            <w:tcBorders>
              <w:left w:val="single" w:sz="2" w:space="0" w:color="auto"/>
              <w:right w:val="single" w:sz="2" w:space="0" w:color="auto"/>
            </w:tcBorders>
          </w:tcPr>
          <w:p w:rsidR="00E1796E" w:rsidRPr="00F54A80" w:rsidRDefault="00E1796E" w:rsidP="00A959AE">
            <w:pPr>
              <w:pStyle w:val="tabletextcentred"/>
              <w:rPr>
                <w:lang w:val="en-US"/>
              </w:rPr>
            </w:pPr>
            <w:r w:rsidRPr="00F54A80">
              <w:rPr>
                <w:lang w:val="en-US"/>
              </w:rPr>
              <w:t>20-03-2015</w:t>
            </w:r>
          </w:p>
        </w:tc>
      </w:tr>
      <w:tr w:rsidR="00E1796E" w:rsidRPr="00F54A80" w:rsidTr="00E1796E">
        <w:tc>
          <w:tcPr>
            <w:tcW w:w="2612" w:type="dxa"/>
            <w:tcBorders>
              <w:left w:val="single" w:sz="2" w:space="0" w:color="auto"/>
              <w:right w:val="single" w:sz="2" w:space="0" w:color="auto"/>
            </w:tcBorders>
          </w:tcPr>
          <w:p w:rsidR="00F67A4C" w:rsidRDefault="00E1796E" w:rsidP="00D76A2E">
            <w:pPr>
              <w:pStyle w:val="tabletextcentred"/>
              <w:rPr>
                <w:lang w:val="en-US"/>
              </w:rPr>
            </w:pPr>
            <w:r w:rsidRPr="00F54A80">
              <w:rPr>
                <w:lang w:val="en-US"/>
              </w:rPr>
              <w:t>F0057 62790369 593 v0.9</w:t>
            </w:r>
          </w:p>
        </w:tc>
        <w:tc>
          <w:tcPr>
            <w:tcW w:w="4111" w:type="dxa"/>
            <w:tcBorders>
              <w:left w:val="single" w:sz="2" w:space="0" w:color="auto"/>
              <w:right w:val="single" w:sz="2" w:space="0" w:color="auto"/>
            </w:tcBorders>
          </w:tcPr>
          <w:p w:rsidR="00F67A4C" w:rsidRPr="00F54A80" w:rsidRDefault="00E1796E" w:rsidP="00D76A2E">
            <w:pPr>
              <w:pStyle w:val="tabletext"/>
              <w:rPr>
                <w:lang w:val="en-US"/>
              </w:rPr>
            </w:pPr>
            <w:r w:rsidRPr="00F54A80">
              <w:rPr>
                <w:lang w:val="en-US"/>
              </w:rPr>
              <w:t>Modification for INTEL-FS 0.9.14</w:t>
            </w:r>
          </w:p>
        </w:tc>
        <w:tc>
          <w:tcPr>
            <w:tcW w:w="850" w:type="dxa"/>
            <w:tcBorders>
              <w:left w:val="single" w:sz="2" w:space="0" w:color="auto"/>
              <w:right w:val="single" w:sz="2" w:space="0" w:color="auto"/>
            </w:tcBorders>
          </w:tcPr>
          <w:p w:rsidR="00E1796E" w:rsidRPr="00F54A80" w:rsidRDefault="00E1796E" w:rsidP="00A959AE">
            <w:pPr>
              <w:pStyle w:val="tabletextcentred"/>
              <w:rPr>
                <w:lang w:val="en-US"/>
              </w:rPr>
            </w:pPr>
          </w:p>
        </w:tc>
        <w:tc>
          <w:tcPr>
            <w:tcW w:w="1571" w:type="dxa"/>
            <w:tcBorders>
              <w:left w:val="single" w:sz="2" w:space="0" w:color="auto"/>
              <w:right w:val="single" w:sz="2" w:space="0" w:color="auto"/>
            </w:tcBorders>
          </w:tcPr>
          <w:p w:rsidR="00F67A4C" w:rsidRPr="00F54A80" w:rsidRDefault="00E1796E" w:rsidP="00D76A2E">
            <w:pPr>
              <w:pStyle w:val="tabletextcentred"/>
              <w:rPr>
                <w:lang w:val="en-US"/>
              </w:rPr>
            </w:pPr>
            <w:r w:rsidRPr="00F54A80">
              <w:rPr>
                <w:lang w:val="en-US"/>
              </w:rPr>
              <w:t>15-04-2015</w:t>
            </w:r>
          </w:p>
        </w:tc>
      </w:tr>
      <w:tr w:rsidR="00D76A2E" w:rsidRPr="00F54A80" w:rsidTr="00916148">
        <w:tc>
          <w:tcPr>
            <w:tcW w:w="2612" w:type="dxa"/>
            <w:tcBorders>
              <w:left w:val="single" w:sz="2" w:space="0" w:color="auto"/>
              <w:right w:val="single" w:sz="2" w:space="0" w:color="auto"/>
            </w:tcBorders>
          </w:tcPr>
          <w:p w:rsidR="00D76A2E" w:rsidRPr="00F54A80" w:rsidRDefault="00D76A2E" w:rsidP="004A7E16">
            <w:pPr>
              <w:pStyle w:val="tabletextcentred"/>
              <w:rPr>
                <w:lang w:val="en-US"/>
              </w:rPr>
            </w:pPr>
            <w:r w:rsidRPr="00F54A80">
              <w:rPr>
                <w:lang w:val="en-US"/>
              </w:rPr>
              <w:t xml:space="preserve">F0057 62790369 593 </w:t>
            </w:r>
            <w:r w:rsidR="004A7E16" w:rsidRPr="00F54A80">
              <w:rPr>
                <w:lang w:val="en-US"/>
              </w:rPr>
              <w:t>v</w:t>
            </w:r>
            <w:r w:rsidR="004A7E16">
              <w:rPr>
                <w:lang w:val="en-US"/>
              </w:rPr>
              <w:t>0</w:t>
            </w:r>
            <w:r w:rsidRPr="00F54A80">
              <w:rPr>
                <w:lang w:val="en-US"/>
              </w:rPr>
              <w:t>.</w:t>
            </w:r>
            <w:r w:rsidR="004A7E16">
              <w:rPr>
                <w:lang w:val="en-US"/>
              </w:rPr>
              <w:t>1</w:t>
            </w:r>
            <w:r>
              <w:rPr>
                <w:lang w:val="en-US"/>
              </w:rPr>
              <w:t>0</w:t>
            </w:r>
          </w:p>
        </w:tc>
        <w:tc>
          <w:tcPr>
            <w:tcW w:w="4111" w:type="dxa"/>
            <w:tcBorders>
              <w:left w:val="single" w:sz="2" w:space="0" w:color="auto"/>
              <w:right w:val="single" w:sz="2" w:space="0" w:color="auto"/>
            </w:tcBorders>
          </w:tcPr>
          <w:p w:rsidR="00D76A2E" w:rsidRPr="00F54A80" w:rsidRDefault="00D76A2E" w:rsidP="00916148">
            <w:pPr>
              <w:pStyle w:val="tabletext"/>
              <w:rPr>
                <w:lang w:val="en-US"/>
              </w:rPr>
            </w:pPr>
            <w:r w:rsidRPr="00F54A80">
              <w:rPr>
                <w:lang w:val="en-US"/>
              </w:rPr>
              <w:t>Modification for INTEL-FS 0.9.1</w:t>
            </w:r>
            <w:r>
              <w:rPr>
                <w:lang w:val="en-US"/>
              </w:rPr>
              <w:t>5</w:t>
            </w:r>
          </w:p>
        </w:tc>
        <w:tc>
          <w:tcPr>
            <w:tcW w:w="850" w:type="dxa"/>
            <w:tcBorders>
              <w:left w:val="single" w:sz="2" w:space="0" w:color="auto"/>
              <w:right w:val="single" w:sz="2" w:space="0" w:color="auto"/>
            </w:tcBorders>
          </w:tcPr>
          <w:p w:rsidR="00D76A2E" w:rsidRPr="00F54A80" w:rsidRDefault="00D76A2E" w:rsidP="00916148">
            <w:pPr>
              <w:pStyle w:val="tabletextcentred"/>
              <w:rPr>
                <w:lang w:val="en-US"/>
              </w:rPr>
            </w:pPr>
          </w:p>
        </w:tc>
        <w:tc>
          <w:tcPr>
            <w:tcW w:w="1571" w:type="dxa"/>
            <w:tcBorders>
              <w:left w:val="single" w:sz="2" w:space="0" w:color="auto"/>
              <w:right w:val="single" w:sz="2" w:space="0" w:color="auto"/>
            </w:tcBorders>
          </w:tcPr>
          <w:p w:rsidR="00D76A2E" w:rsidRPr="00F54A80" w:rsidRDefault="00D76A2E" w:rsidP="00D76A2E">
            <w:pPr>
              <w:pStyle w:val="tabletextcentred"/>
              <w:rPr>
                <w:lang w:val="en-US"/>
              </w:rPr>
            </w:pPr>
            <w:r>
              <w:rPr>
                <w:lang w:val="en-US"/>
              </w:rPr>
              <w:t>01</w:t>
            </w:r>
            <w:r w:rsidRPr="00F54A80">
              <w:rPr>
                <w:lang w:val="en-US"/>
              </w:rPr>
              <w:t>-0</w:t>
            </w:r>
            <w:r>
              <w:rPr>
                <w:lang w:val="en-US"/>
              </w:rPr>
              <w:t>6</w:t>
            </w:r>
            <w:r w:rsidRPr="00F54A80">
              <w:rPr>
                <w:lang w:val="en-US"/>
              </w:rPr>
              <w:t>-2015</w:t>
            </w:r>
          </w:p>
        </w:tc>
      </w:tr>
      <w:tr w:rsidR="00371B75" w:rsidRPr="00F54A80" w:rsidTr="00916148">
        <w:tc>
          <w:tcPr>
            <w:tcW w:w="2612" w:type="dxa"/>
            <w:tcBorders>
              <w:left w:val="single" w:sz="2" w:space="0" w:color="auto"/>
              <w:right w:val="single" w:sz="2" w:space="0" w:color="auto"/>
            </w:tcBorders>
          </w:tcPr>
          <w:p w:rsidR="00371B75" w:rsidRPr="00F54A80" w:rsidRDefault="00371B75" w:rsidP="00371B75">
            <w:pPr>
              <w:pStyle w:val="tabletextcentred"/>
              <w:rPr>
                <w:lang w:val="en-US"/>
              </w:rPr>
            </w:pPr>
            <w:r w:rsidRPr="00F54A80">
              <w:rPr>
                <w:lang w:val="en-US"/>
              </w:rPr>
              <w:t>F0057 62790369 593 v</w:t>
            </w:r>
            <w:r>
              <w:rPr>
                <w:lang w:val="en-US"/>
              </w:rPr>
              <w:t>0</w:t>
            </w:r>
            <w:r w:rsidRPr="00F54A80">
              <w:rPr>
                <w:lang w:val="en-US"/>
              </w:rPr>
              <w:t>.</w:t>
            </w:r>
            <w:r>
              <w:rPr>
                <w:lang w:val="en-US"/>
              </w:rPr>
              <w:t>11</w:t>
            </w:r>
          </w:p>
        </w:tc>
        <w:tc>
          <w:tcPr>
            <w:tcW w:w="4111" w:type="dxa"/>
            <w:tcBorders>
              <w:left w:val="single" w:sz="2" w:space="0" w:color="auto"/>
              <w:right w:val="single" w:sz="2" w:space="0" w:color="auto"/>
            </w:tcBorders>
          </w:tcPr>
          <w:p w:rsidR="00371B75" w:rsidRPr="00F54A80" w:rsidRDefault="00371B75" w:rsidP="00916148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Modification for INTEL-FS 0.9.15.P2</w:t>
            </w:r>
          </w:p>
        </w:tc>
        <w:tc>
          <w:tcPr>
            <w:tcW w:w="850" w:type="dxa"/>
            <w:tcBorders>
              <w:left w:val="single" w:sz="2" w:space="0" w:color="auto"/>
              <w:right w:val="single" w:sz="2" w:space="0" w:color="auto"/>
            </w:tcBorders>
          </w:tcPr>
          <w:p w:rsidR="00371B75" w:rsidRPr="00F54A80" w:rsidRDefault="00371B75" w:rsidP="00916148">
            <w:pPr>
              <w:pStyle w:val="tabletextcentred"/>
              <w:rPr>
                <w:lang w:val="en-US"/>
              </w:rPr>
            </w:pPr>
          </w:p>
        </w:tc>
        <w:tc>
          <w:tcPr>
            <w:tcW w:w="1571" w:type="dxa"/>
            <w:tcBorders>
              <w:left w:val="single" w:sz="2" w:space="0" w:color="auto"/>
              <w:right w:val="single" w:sz="2" w:space="0" w:color="auto"/>
            </w:tcBorders>
          </w:tcPr>
          <w:p w:rsidR="00371B75" w:rsidRDefault="00371B75" w:rsidP="00D76A2E">
            <w:pPr>
              <w:pStyle w:val="tabletextcentred"/>
              <w:rPr>
                <w:lang w:val="en-US"/>
              </w:rPr>
            </w:pPr>
            <w:r>
              <w:rPr>
                <w:lang w:val="en-US"/>
              </w:rPr>
              <w:t>22-06-2015</w:t>
            </w:r>
          </w:p>
        </w:tc>
      </w:tr>
      <w:tr w:rsidR="009B68D6" w:rsidRPr="00F54A80" w:rsidTr="00916148">
        <w:tc>
          <w:tcPr>
            <w:tcW w:w="2612" w:type="dxa"/>
            <w:tcBorders>
              <w:left w:val="single" w:sz="2" w:space="0" w:color="auto"/>
              <w:right w:val="single" w:sz="2" w:space="0" w:color="auto"/>
            </w:tcBorders>
          </w:tcPr>
          <w:p w:rsidR="009B68D6" w:rsidRPr="00F54A80" w:rsidRDefault="009B68D6" w:rsidP="009B68D6">
            <w:pPr>
              <w:pStyle w:val="tabletextcentred"/>
              <w:rPr>
                <w:lang w:val="en-US"/>
              </w:rPr>
            </w:pPr>
            <w:r w:rsidRPr="00F54A80">
              <w:rPr>
                <w:lang w:val="en-US"/>
              </w:rPr>
              <w:t>F0057 62790369 593 v</w:t>
            </w:r>
            <w:r>
              <w:rPr>
                <w:lang w:val="en-US"/>
              </w:rPr>
              <w:t>0</w:t>
            </w:r>
            <w:r w:rsidRPr="00F54A80">
              <w:rPr>
                <w:lang w:val="en-US"/>
              </w:rPr>
              <w:t>.</w:t>
            </w:r>
            <w:r>
              <w:rPr>
                <w:lang w:val="en-US"/>
              </w:rPr>
              <w:t>12</w:t>
            </w:r>
          </w:p>
        </w:tc>
        <w:tc>
          <w:tcPr>
            <w:tcW w:w="4111" w:type="dxa"/>
            <w:tcBorders>
              <w:left w:val="single" w:sz="2" w:space="0" w:color="auto"/>
              <w:right w:val="single" w:sz="2" w:space="0" w:color="auto"/>
            </w:tcBorders>
          </w:tcPr>
          <w:p w:rsidR="009B68D6" w:rsidRDefault="009B68D6" w:rsidP="009B68D6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Modification for INTEL-FS 0.9.16</w:t>
            </w:r>
          </w:p>
        </w:tc>
        <w:tc>
          <w:tcPr>
            <w:tcW w:w="850" w:type="dxa"/>
            <w:tcBorders>
              <w:left w:val="single" w:sz="2" w:space="0" w:color="auto"/>
              <w:right w:val="single" w:sz="2" w:space="0" w:color="auto"/>
            </w:tcBorders>
          </w:tcPr>
          <w:p w:rsidR="009B68D6" w:rsidRPr="00F54A80" w:rsidRDefault="009B68D6" w:rsidP="00916148">
            <w:pPr>
              <w:pStyle w:val="tabletextcentred"/>
              <w:rPr>
                <w:lang w:val="en-US"/>
              </w:rPr>
            </w:pPr>
          </w:p>
        </w:tc>
        <w:tc>
          <w:tcPr>
            <w:tcW w:w="1571" w:type="dxa"/>
            <w:tcBorders>
              <w:left w:val="single" w:sz="2" w:space="0" w:color="auto"/>
              <w:right w:val="single" w:sz="2" w:space="0" w:color="auto"/>
            </w:tcBorders>
          </w:tcPr>
          <w:p w:rsidR="009B68D6" w:rsidRDefault="009B68D6" w:rsidP="009B68D6">
            <w:pPr>
              <w:pStyle w:val="tabletextcentred"/>
              <w:rPr>
                <w:lang w:val="en-US"/>
              </w:rPr>
            </w:pPr>
            <w:r>
              <w:rPr>
                <w:lang w:val="en-US"/>
              </w:rPr>
              <w:t>26-06-2015</w:t>
            </w:r>
          </w:p>
        </w:tc>
      </w:tr>
      <w:tr w:rsidR="00DF5797" w:rsidRPr="00F54A80" w:rsidTr="00DF5797">
        <w:tc>
          <w:tcPr>
            <w:tcW w:w="2612" w:type="dxa"/>
            <w:tcBorders>
              <w:left w:val="single" w:sz="2" w:space="0" w:color="auto"/>
              <w:right w:val="single" w:sz="2" w:space="0" w:color="auto"/>
            </w:tcBorders>
          </w:tcPr>
          <w:p w:rsidR="00DF5797" w:rsidRDefault="00DF5797" w:rsidP="00DF5797">
            <w:pPr>
              <w:pStyle w:val="tabletextcentred"/>
              <w:rPr>
                <w:lang w:val="en-US"/>
              </w:rPr>
            </w:pPr>
            <w:r w:rsidRPr="00F54A80">
              <w:rPr>
                <w:lang w:val="en-US"/>
              </w:rPr>
              <w:t>F0057 62790369 593 v</w:t>
            </w:r>
            <w:r>
              <w:rPr>
                <w:lang w:val="en-US"/>
              </w:rPr>
              <w:t>0</w:t>
            </w:r>
            <w:r w:rsidRPr="00F54A80">
              <w:rPr>
                <w:lang w:val="en-US"/>
              </w:rPr>
              <w:t>.</w:t>
            </w:r>
            <w:r>
              <w:rPr>
                <w:lang w:val="en-US"/>
              </w:rPr>
              <w:t>13</w:t>
            </w:r>
          </w:p>
        </w:tc>
        <w:tc>
          <w:tcPr>
            <w:tcW w:w="4111" w:type="dxa"/>
            <w:tcBorders>
              <w:left w:val="single" w:sz="2" w:space="0" w:color="auto"/>
              <w:right w:val="single" w:sz="2" w:space="0" w:color="auto"/>
            </w:tcBorders>
          </w:tcPr>
          <w:p w:rsidR="00DF5797" w:rsidRDefault="00DF5797" w:rsidP="00DF5797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Modification for INTEL-FS 0.9.17</w:t>
            </w:r>
          </w:p>
        </w:tc>
        <w:tc>
          <w:tcPr>
            <w:tcW w:w="850" w:type="dxa"/>
            <w:tcBorders>
              <w:left w:val="single" w:sz="2" w:space="0" w:color="auto"/>
              <w:right w:val="single" w:sz="2" w:space="0" w:color="auto"/>
            </w:tcBorders>
          </w:tcPr>
          <w:p w:rsidR="00DF5797" w:rsidRPr="00F54A80" w:rsidRDefault="00DF5797" w:rsidP="00A959AE">
            <w:pPr>
              <w:pStyle w:val="tabletextcentred"/>
              <w:rPr>
                <w:lang w:val="en-US"/>
              </w:rPr>
            </w:pPr>
          </w:p>
        </w:tc>
        <w:tc>
          <w:tcPr>
            <w:tcW w:w="1571" w:type="dxa"/>
            <w:tcBorders>
              <w:left w:val="single" w:sz="2" w:space="0" w:color="auto"/>
              <w:right w:val="single" w:sz="2" w:space="0" w:color="auto"/>
            </w:tcBorders>
          </w:tcPr>
          <w:p w:rsidR="00DF5797" w:rsidRPr="00F54A80" w:rsidRDefault="00DF5797" w:rsidP="00DF5797">
            <w:pPr>
              <w:pStyle w:val="tabletextcentred"/>
              <w:rPr>
                <w:lang w:val="en-US"/>
              </w:rPr>
            </w:pPr>
            <w:r>
              <w:rPr>
                <w:lang w:val="en-US"/>
              </w:rPr>
              <w:t>26-08-2015</w:t>
            </w:r>
          </w:p>
        </w:tc>
      </w:tr>
      <w:tr w:rsidR="00DF5797" w:rsidRPr="00F54A80" w:rsidTr="00274489">
        <w:tc>
          <w:tcPr>
            <w:tcW w:w="2612" w:type="dxa"/>
            <w:tcBorders>
              <w:left w:val="single" w:sz="2" w:space="0" w:color="auto"/>
              <w:right w:val="single" w:sz="2" w:space="0" w:color="auto"/>
            </w:tcBorders>
          </w:tcPr>
          <w:p w:rsidR="00DF5797" w:rsidRDefault="004F4690" w:rsidP="00E1796E">
            <w:pPr>
              <w:pStyle w:val="tabletextcentred"/>
              <w:rPr>
                <w:lang w:val="en-US"/>
              </w:rPr>
            </w:pPr>
            <w:r w:rsidRPr="00F54A80">
              <w:rPr>
                <w:lang w:val="en-US"/>
              </w:rPr>
              <w:t>F0057 62790369 593 v</w:t>
            </w:r>
            <w:r>
              <w:rPr>
                <w:lang w:val="en-US"/>
              </w:rPr>
              <w:t>0</w:t>
            </w:r>
            <w:r w:rsidRPr="00F54A80">
              <w:rPr>
                <w:lang w:val="en-US"/>
              </w:rPr>
              <w:t>.</w:t>
            </w:r>
            <w:r>
              <w:rPr>
                <w:lang w:val="en-US"/>
              </w:rPr>
              <w:t>14</w:t>
            </w:r>
          </w:p>
        </w:tc>
        <w:tc>
          <w:tcPr>
            <w:tcW w:w="4111" w:type="dxa"/>
            <w:tcBorders>
              <w:left w:val="single" w:sz="2" w:space="0" w:color="auto"/>
              <w:right w:val="single" w:sz="2" w:space="0" w:color="auto"/>
            </w:tcBorders>
          </w:tcPr>
          <w:p w:rsidR="00DF5797" w:rsidRPr="00F54A80" w:rsidRDefault="004F4690" w:rsidP="003B7943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Modification for INTEL-FS 0.9.17</w:t>
            </w:r>
          </w:p>
        </w:tc>
        <w:tc>
          <w:tcPr>
            <w:tcW w:w="850" w:type="dxa"/>
            <w:tcBorders>
              <w:left w:val="single" w:sz="2" w:space="0" w:color="auto"/>
              <w:right w:val="single" w:sz="2" w:space="0" w:color="auto"/>
            </w:tcBorders>
          </w:tcPr>
          <w:p w:rsidR="00DF5797" w:rsidRPr="00F54A80" w:rsidRDefault="00DF5797" w:rsidP="00A959AE">
            <w:pPr>
              <w:pStyle w:val="tabletextcentred"/>
              <w:rPr>
                <w:lang w:val="en-US"/>
              </w:rPr>
            </w:pPr>
          </w:p>
        </w:tc>
        <w:tc>
          <w:tcPr>
            <w:tcW w:w="1571" w:type="dxa"/>
            <w:tcBorders>
              <w:left w:val="single" w:sz="2" w:space="0" w:color="auto"/>
              <w:right w:val="single" w:sz="2" w:space="0" w:color="auto"/>
            </w:tcBorders>
          </w:tcPr>
          <w:p w:rsidR="00DF5797" w:rsidRPr="00F54A80" w:rsidRDefault="004F4690" w:rsidP="00A959AE">
            <w:pPr>
              <w:pStyle w:val="tabletextcentred"/>
              <w:rPr>
                <w:lang w:val="en-US"/>
              </w:rPr>
            </w:pPr>
            <w:r>
              <w:rPr>
                <w:lang w:val="en-US"/>
              </w:rPr>
              <w:t>23-11-2015</w:t>
            </w:r>
          </w:p>
        </w:tc>
      </w:tr>
      <w:tr w:rsidR="00160E59" w:rsidRPr="00F54A80" w:rsidTr="00A959AE">
        <w:tc>
          <w:tcPr>
            <w:tcW w:w="2612" w:type="dxa"/>
            <w:tcBorders>
              <w:left w:val="single" w:sz="2" w:space="0" w:color="auto"/>
              <w:bottom w:val="single" w:sz="4" w:space="0" w:color="auto"/>
              <w:right w:val="single" w:sz="2" w:space="0" w:color="auto"/>
            </w:tcBorders>
          </w:tcPr>
          <w:p w:rsidR="00160E59" w:rsidRPr="00F54A80" w:rsidRDefault="001320D1" w:rsidP="00E1796E">
            <w:pPr>
              <w:pStyle w:val="tabletextcentred"/>
              <w:rPr>
                <w:lang w:val="en-US"/>
              </w:rPr>
            </w:pPr>
            <w:r>
              <w:rPr>
                <w:lang w:val="en-US"/>
              </w:rPr>
              <w:t>F0057 62790369 593 v1.0</w:t>
            </w:r>
          </w:p>
        </w:tc>
        <w:tc>
          <w:tcPr>
            <w:tcW w:w="4111" w:type="dxa"/>
            <w:tcBorders>
              <w:left w:val="single" w:sz="2" w:space="0" w:color="auto"/>
              <w:bottom w:val="single" w:sz="4" w:space="0" w:color="auto"/>
              <w:right w:val="single" w:sz="2" w:space="0" w:color="auto"/>
            </w:tcBorders>
          </w:tcPr>
          <w:p w:rsidR="00160E59" w:rsidRDefault="00160E59">
            <w:pPr>
              <w:pStyle w:val="tabletext"/>
              <w:rPr>
                <w:noProof/>
                <w:lang w:val="en-US"/>
              </w:rPr>
            </w:pPr>
            <w:r>
              <w:rPr>
                <w:lang w:val="en-US"/>
              </w:rPr>
              <w:t xml:space="preserve">Modification for INTEL-FS </w:t>
            </w:r>
            <w:r w:rsidR="0010216F">
              <w:rPr>
                <w:lang w:val="en-US"/>
              </w:rPr>
              <w:t>1.0</w:t>
            </w:r>
          </w:p>
        </w:tc>
        <w:tc>
          <w:tcPr>
            <w:tcW w:w="850" w:type="dxa"/>
            <w:tcBorders>
              <w:left w:val="single" w:sz="2" w:space="0" w:color="auto"/>
              <w:bottom w:val="single" w:sz="4" w:space="0" w:color="auto"/>
              <w:right w:val="single" w:sz="2" w:space="0" w:color="auto"/>
            </w:tcBorders>
          </w:tcPr>
          <w:p w:rsidR="00160E59" w:rsidRPr="00F54A80" w:rsidRDefault="00160E59" w:rsidP="00A959AE">
            <w:pPr>
              <w:pStyle w:val="tabletextcentred"/>
              <w:rPr>
                <w:lang w:val="en-US"/>
              </w:rPr>
            </w:pPr>
          </w:p>
        </w:tc>
        <w:tc>
          <w:tcPr>
            <w:tcW w:w="1571" w:type="dxa"/>
            <w:tcBorders>
              <w:left w:val="single" w:sz="2" w:space="0" w:color="auto"/>
              <w:bottom w:val="single" w:sz="4" w:space="0" w:color="auto"/>
              <w:right w:val="single" w:sz="2" w:space="0" w:color="auto"/>
            </w:tcBorders>
          </w:tcPr>
          <w:p w:rsidR="00160E59" w:rsidRDefault="00581083" w:rsidP="00BF242C">
            <w:pPr>
              <w:pStyle w:val="tabletextcentred"/>
              <w:rPr>
                <w:lang w:val="en-US"/>
              </w:rPr>
            </w:pPr>
            <w:r>
              <w:rPr>
                <w:lang w:val="en-US"/>
              </w:rPr>
              <w:t>08-01-2016</w:t>
            </w:r>
          </w:p>
        </w:tc>
      </w:tr>
    </w:tbl>
    <w:p w:rsidR="00820E8D" w:rsidRPr="00F54A80" w:rsidRDefault="00820E8D" w:rsidP="00820E8D">
      <w:pPr>
        <w:pStyle w:val="BlankStyle"/>
        <w:rPr>
          <w:lang w:val="en-US"/>
        </w:rPr>
      </w:pPr>
      <w:bookmarkStart w:id="7" w:name="_Hlt148402308"/>
      <w:bookmarkStart w:id="8" w:name="_Hlt148403598"/>
      <w:bookmarkStart w:id="9" w:name="_Hlt148403327"/>
      <w:bookmarkStart w:id="10" w:name="_Hlt148403362"/>
      <w:bookmarkStart w:id="11" w:name="_Hlt148402956"/>
      <w:bookmarkStart w:id="12" w:name="_Hlt149008355"/>
      <w:bookmarkStart w:id="13" w:name="_Hlt148427609"/>
      <w:bookmarkStart w:id="14" w:name="_Hlt148403007"/>
      <w:bookmarkEnd w:id="7"/>
      <w:bookmarkEnd w:id="8"/>
      <w:bookmarkEnd w:id="9"/>
      <w:bookmarkEnd w:id="10"/>
      <w:bookmarkEnd w:id="11"/>
      <w:bookmarkEnd w:id="12"/>
      <w:bookmarkEnd w:id="13"/>
      <w:bookmarkEnd w:id="14"/>
    </w:p>
    <w:p w:rsidR="00820E8D" w:rsidRPr="00F54A80" w:rsidRDefault="00820E8D" w:rsidP="00820E8D">
      <w:pPr>
        <w:pStyle w:val="PrelimTITLE"/>
        <w:outlineLvl w:val="0"/>
        <w:rPr>
          <w:lang w:val="en-US"/>
        </w:rPr>
      </w:pPr>
      <w:r w:rsidRPr="00F54A80">
        <w:rPr>
          <w:lang w:val="en-US"/>
        </w:rPr>
        <w:br w:type="page"/>
      </w:r>
      <w:r w:rsidRPr="00F54A80">
        <w:rPr>
          <w:lang w:val="en-US"/>
        </w:rPr>
        <w:lastRenderedPageBreak/>
        <w:t>CONTENTS</w:t>
      </w:r>
    </w:p>
    <w:p w:rsidR="00820E8D" w:rsidRPr="00F54A80" w:rsidRDefault="00820E8D" w:rsidP="00820E8D">
      <w:pPr>
        <w:pStyle w:val="PageNo"/>
        <w:rPr>
          <w:lang w:val="en-US"/>
        </w:rPr>
      </w:pPr>
      <w:r w:rsidRPr="00F54A80">
        <w:rPr>
          <w:lang w:val="en-US"/>
        </w:rPr>
        <w:t>Page No.</w:t>
      </w:r>
    </w:p>
    <w:p w:rsidR="003C1E5B" w:rsidRDefault="00820E8D">
      <w:pPr>
        <w:pStyle w:val="TOC1"/>
        <w:rPr>
          <w:rFonts w:asciiTheme="minorHAnsi" w:eastAsiaTheme="minorEastAsia" w:hAnsiTheme="minorHAnsi" w:cstheme="minorBidi"/>
          <w:caps w:val="0"/>
          <w:sz w:val="22"/>
          <w:szCs w:val="22"/>
          <w:lang w:val="fr-FR" w:eastAsia="fr-FR"/>
        </w:rPr>
      </w:pPr>
      <w:r w:rsidRPr="00F54A80">
        <w:rPr>
          <w:lang w:val="en-US"/>
        </w:rPr>
        <w:fldChar w:fldCharType="begin"/>
      </w:r>
      <w:r w:rsidRPr="00F54A80">
        <w:rPr>
          <w:lang w:val="en-US"/>
        </w:rPr>
        <w:instrText xml:space="preserve"> TOC \o "1-3" \h \z </w:instrText>
      </w:r>
      <w:r w:rsidRPr="00F54A80">
        <w:rPr>
          <w:lang w:val="en-US"/>
        </w:rPr>
        <w:fldChar w:fldCharType="separate"/>
      </w:r>
      <w:hyperlink w:anchor="_Toc440979161" w:history="1">
        <w:r w:rsidR="003C1E5B" w:rsidRPr="00F440A1">
          <w:rPr>
            <w:rStyle w:val="Hyperlink"/>
            <w:lang w:val="en-US"/>
          </w:rPr>
          <w:t>1.</w:t>
        </w:r>
        <w:r w:rsidR="003C1E5B">
          <w:rPr>
            <w:rFonts w:asciiTheme="minorHAnsi" w:eastAsiaTheme="minorEastAsia" w:hAnsiTheme="minorHAnsi" w:cstheme="minorBidi"/>
            <w:caps w:val="0"/>
            <w:sz w:val="22"/>
            <w:szCs w:val="22"/>
            <w:lang w:val="fr-FR" w:eastAsia="fr-FR"/>
          </w:rPr>
          <w:tab/>
        </w:r>
        <w:r w:rsidR="003C1E5B" w:rsidRPr="00F440A1">
          <w:rPr>
            <w:rStyle w:val="Hyperlink"/>
            <w:lang w:val="en-US"/>
          </w:rPr>
          <w:t>Scope</w:t>
        </w:r>
        <w:r w:rsidR="003C1E5B">
          <w:rPr>
            <w:webHidden/>
          </w:rPr>
          <w:tab/>
        </w:r>
        <w:r w:rsidR="003C1E5B">
          <w:rPr>
            <w:webHidden/>
          </w:rPr>
          <w:fldChar w:fldCharType="begin"/>
        </w:r>
        <w:r w:rsidR="003C1E5B">
          <w:rPr>
            <w:webHidden/>
          </w:rPr>
          <w:instrText xml:space="preserve"> PAGEREF _Toc440979161 \h </w:instrText>
        </w:r>
        <w:r w:rsidR="003C1E5B">
          <w:rPr>
            <w:webHidden/>
          </w:rPr>
        </w:r>
        <w:r w:rsidR="003C1E5B">
          <w:rPr>
            <w:webHidden/>
          </w:rPr>
          <w:fldChar w:fldCharType="separate"/>
        </w:r>
        <w:r w:rsidR="003C1E5B">
          <w:rPr>
            <w:webHidden/>
          </w:rPr>
          <w:t>7</w:t>
        </w:r>
        <w:r w:rsidR="003C1E5B">
          <w:rPr>
            <w:webHidden/>
          </w:rPr>
          <w:fldChar w:fldCharType="end"/>
        </w:r>
      </w:hyperlink>
    </w:p>
    <w:p w:rsidR="003C1E5B" w:rsidRDefault="00BA7BB8">
      <w:pPr>
        <w:pStyle w:val="TOC2"/>
        <w:rPr>
          <w:rFonts w:asciiTheme="minorHAnsi" w:eastAsiaTheme="minorEastAsia" w:hAnsiTheme="minorHAnsi" w:cstheme="minorBidi"/>
          <w:sz w:val="22"/>
          <w:szCs w:val="22"/>
          <w:lang w:val="fr-FR" w:eastAsia="fr-FR"/>
        </w:rPr>
      </w:pPr>
      <w:hyperlink w:anchor="_Toc440979162" w:history="1">
        <w:r w:rsidR="003C1E5B" w:rsidRPr="00F440A1">
          <w:rPr>
            <w:rStyle w:val="Hyperlink"/>
            <w:lang w:val="en-US"/>
          </w:rPr>
          <w:t>1.1</w:t>
        </w:r>
        <w:r w:rsidR="003C1E5B">
          <w:rPr>
            <w:rFonts w:asciiTheme="minorHAnsi" w:eastAsiaTheme="minorEastAsia" w:hAnsiTheme="minorHAnsi" w:cstheme="minorBidi"/>
            <w:sz w:val="22"/>
            <w:szCs w:val="22"/>
            <w:lang w:val="fr-FR" w:eastAsia="fr-FR"/>
          </w:rPr>
          <w:tab/>
        </w:r>
        <w:r w:rsidR="003C1E5B" w:rsidRPr="00F440A1">
          <w:rPr>
            <w:rStyle w:val="Hyperlink"/>
            <w:lang w:val="en-US"/>
          </w:rPr>
          <w:t>Identification</w:t>
        </w:r>
        <w:r w:rsidR="003C1E5B">
          <w:rPr>
            <w:webHidden/>
          </w:rPr>
          <w:tab/>
        </w:r>
        <w:r w:rsidR="003C1E5B">
          <w:rPr>
            <w:webHidden/>
          </w:rPr>
          <w:fldChar w:fldCharType="begin"/>
        </w:r>
        <w:r w:rsidR="003C1E5B">
          <w:rPr>
            <w:webHidden/>
          </w:rPr>
          <w:instrText xml:space="preserve"> PAGEREF _Toc440979162 \h </w:instrText>
        </w:r>
        <w:r w:rsidR="003C1E5B">
          <w:rPr>
            <w:webHidden/>
          </w:rPr>
        </w:r>
        <w:r w:rsidR="003C1E5B">
          <w:rPr>
            <w:webHidden/>
          </w:rPr>
          <w:fldChar w:fldCharType="separate"/>
        </w:r>
        <w:r w:rsidR="003C1E5B">
          <w:rPr>
            <w:webHidden/>
          </w:rPr>
          <w:t>7</w:t>
        </w:r>
        <w:r w:rsidR="003C1E5B">
          <w:rPr>
            <w:webHidden/>
          </w:rPr>
          <w:fldChar w:fldCharType="end"/>
        </w:r>
      </w:hyperlink>
    </w:p>
    <w:p w:rsidR="003C1E5B" w:rsidRDefault="00BA7BB8">
      <w:pPr>
        <w:pStyle w:val="TOC2"/>
        <w:rPr>
          <w:rFonts w:asciiTheme="minorHAnsi" w:eastAsiaTheme="minorEastAsia" w:hAnsiTheme="minorHAnsi" w:cstheme="minorBidi"/>
          <w:sz w:val="22"/>
          <w:szCs w:val="22"/>
          <w:lang w:val="fr-FR" w:eastAsia="fr-FR"/>
        </w:rPr>
      </w:pPr>
      <w:hyperlink w:anchor="_Toc440979163" w:history="1">
        <w:r w:rsidR="003C1E5B" w:rsidRPr="00F440A1">
          <w:rPr>
            <w:rStyle w:val="Hyperlink"/>
            <w:lang w:val="en-US"/>
          </w:rPr>
          <w:t>1.2</w:t>
        </w:r>
        <w:r w:rsidR="003C1E5B">
          <w:rPr>
            <w:rFonts w:asciiTheme="minorHAnsi" w:eastAsiaTheme="minorEastAsia" w:hAnsiTheme="minorHAnsi" w:cstheme="minorBidi"/>
            <w:sz w:val="22"/>
            <w:szCs w:val="22"/>
            <w:lang w:val="fr-FR" w:eastAsia="fr-FR"/>
          </w:rPr>
          <w:tab/>
        </w:r>
        <w:r w:rsidR="003C1E5B" w:rsidRPr="00F440A1">
          <w:rPr>
            <w:rStyle w:val="Hyperlink"/>
            <w:lang w:val="en-US"/>
          </w:rPr>
          <w:t>Applicability</w:t>
        </w:r>
        <w:r w:rsidR="003C1E5B">
          <w:rPr>
            <w:webHidden/>
          </w:rPr>
          <w:tab/>
        </w:r>
        <w:r w:rsidR="003C1E5B">
          <w:rPr>
            <w:webHidden/>
          </w:rPr>
          <w:fldChar w:fldCharType="begin"/>
        </w:r>
        <w:r w:rsidR="003C1E5B">
          <w:rPr>
            <w:webHidden/>
          </w:rPr>
          <w:instrText xml:space="preserve"> PAGEREF _Toc440979163 \h </w:instrText>
        </w:r>
        <w:r w:rsidR="003C1E5B">
          <w:rPr>
            <w:webHidden/>
          </w:rPr>
        </w:r>
        <w:r w:rsidR="003C1E5B">
          <w:rPr>
            <w:webHidden/>
          </w:rPr>
          <w:fldChar w:fldCharType="separate"/>
        </w:r>
        <w:r w:rsidR="003C1E5B">
          <w:rPr>
            <w:webHidden/>
          </w:rPr>
          <w:t>7</w:t>
        </w:r>
        <w:r w:rsidR="003C1E5B">
          <w:rPr>
            <w:webHidden/>
          </w:rPr>
          <w:fldChar w:fldCharType="end"/>
        </w:r>
      </w:hyperlink>
    </w:p>
    <w:p w:rsidR="003C1E5B" w:rsidRDefault="00BA7BB8">
      <w:pPr>
        <w:pStyle w:val="TOC2"/>
        <w:rPr>
          <w:rFonts w:asciiTheme="minorHAnsi" w:eastAsiaTheme="minorEastAsia" w:hAnsiTheme="minorHAnsi" w:cstheme="minorBidi"/>
          <w:sz w:val="22"/>
          <w:szCs w:val="22"/>
          <w:lang w:val="fr-FR" w:eastAsia="fr-FR"/>
        </w:rPr>
      </w:pPr>
      <w:hyperlink w:anchor="_Toc440979164" w:history="1">
        <w:r w:rsidR="003C1E5B" w:rsidRPr="00F440A1">
          <w:rPr>
            <w:rStyle w:val="Hyperlink"/>
            <w:lang w:val="en-US"/>
          </w:rPr>
          <w:t>1.3</w:t>
        </w:r>
        <w:r w:rsidR="003C1E5B">
          <w:rPr>
            <w:rFonts w:asciiTheme="minorHAnsi" w:eastAsiaTheme="minorEastAsia" w:hAnsiTheme="minorHAnsi" w:cstheme="minorBidi"/>
            <w:sz w:val="22"/>
            <w:szCs w:val="22"/>
            <w:lang w:val="fr-FR" w:eastAsia="fr-FR"/>
          </w:rPr>
          <w:tab/>
        </w:r>
        <w:r w:rsidR="003C1E5B" w:rsidRPr="00F440A1">
          <w:rPr>
            <w:rStyle w:val="Hyperlink"/>
            <w:lang w:val="en-US"/>
          </w:rPr>
          <w:t>Document Purpose</w:t>
        </w:r>
        <w:r w:rsidR="003C1E5B">
          <w:rPr>
            <w:webHidden/>
          </w:rPr>
          <w:tab/>
        </w:r>
        <w:r w:rsidR="003C1E5B">
          <w:rPr>
            <w:webHidden/>
          </w:rPr>
          <w:fldChar w:fldCharType="begin"/>
        </w:r>
        <w:r w:rsidR="003C1E5B">
          <w:rPr>
            <w:webHidden/>
          </w:rPr>
          <w:instrText xml:space="preserve"> PAGEREF _Toc440979164 \h </w:instrText>
        </w:r>
        <w:r w:rsidR="003C1E5B">
          <w:rPr>
            <w:webHidden/>
          </w:rPr>
        </w:r>
        <w:r w:rsidR="003C1E5B">
          <w:rPr>
            <w:webHidden/>
          </w:rPr>
          <w:fldChar w:fldCharType="separate"/>
        </w:r>
        <w:r w:rsidR="003C1E5B">
          <w:rPr>
            <w:webHidden/>
          </w:rPr>
          <w:t>7</w:t>
        </w:r>
        <w:r w:rsidR="003C1E5B">
          <w:rPr>
            <w:webHidden/>
          </w:rPr>
          <w:fldChar w:fldCharType="end"/>
        </w:r>
      </w:hyperlink>
    </w:p>
    <w:p w:rsidR="003C1E5B" w:rsidRDefault="00BA7BB8">
      <w:pPr>
        <w:pStyle w:val="TOC2"/>
        <w:rPr>
          <w:rFonts w:asciiTheme="minorHAnsi" w:eastAsiaTheme="minorEastAsia" w:hAnsiTheme="minorHAnsi" w:cstheme="minorBidi"/>
          <w:sz w:val="22"/>
          <w:szCs w:val="22"/>
          <w:lang w:val="fr-FR" w:eastAsia="fr-FR"/>
        </w:rPr>
      </w:pPr>
      <w:hyperlink w:anchor="_Toc440979165" w:history="1">
        <w:r w:rsidR="003C1E5B" w:rsidRPr="00F440A1">
          <w:rPr>
            <w:rStyle w:val="Hyperlink"/>
            <w:lang w:val="en-US"/>
          </w:rPr>
          <w:t>1.4</w:t>
        </w:r>
        <w:r w:rsidR="003C1E5B">
          <w:rPr>
            <w:rFonts w:asciiTheme="minorHAnsi" w:eastAsiaTheme="minorEastAsia" w:hAnsiTheme="minorHAnsi" w:cstheme="minorBidi"/>
            <w:sz w:val="22"/>
            <w:szCs w:val="22"/>
            <w:lang w:val="fr-FR" w:eastAsia="fr-FR"/>
          </w:rPr>
          <w:tab/>
        </w:r>
        <w:r w:rsidR="003C1E5B" w:rsidRPr="00F440A1">
          <w:rPr>
            <w:rStyle w:val="Hyperlink"/>
            <w:lang w:val="en-US"/>
          </w:rPr>
          <w:t>Relationship to other documents</w:t>
        </w:r>
        <w:r w:rsidR="003C1E5B">
          <w:rPr>
            <w:webHidden/>
          </w:rPr>
          <w:tab/>
        </w:r>
        <w:r w:rsidR="003C1E5B">
          <w:rPr>
            <w:webHidden/>
          </w:rPr>
          <w:fldChar w:fldCharType="begin"/>
        </w:r>
        <w:r w:rsidR="003C1E5B">
          <w:rPr>
            <w:webHidden/>
          </w:rPr>
          <w:instrText xml:space="preserve"> PAGEREF _Toc440979165 \h </w:instrText>
        </w:r>
        <w:r w:rsidR="003C1E5B">
          <w:rPr>
            <w:webHidden/>
          </w:rPr>
        </w:r>
        <w:r w:rsidR="003C1E5B">
          <w:rPr>
            <w:webHidden/>
          </w:rPr>
          <w:fldChar w:fldCharType="separate"/>
        </w:r>
        <w:r w:rsidR="003C1E5B">
          <w:rPr>
            <w:webHidden/>
          </w:rPr>
          <w:t>7</w:t>
        </w:r>
        <w:r w:rsidR="003C1E5B">
          <w:rPr>
            <w:webHidden/>
          </w:rPr>
          <w:fldChar w:fldCharType="end"/>
        </w:r>
      </w:hyperlink>
    </w:p>
    <w:p w:rsidR="003C1E5B" w:rsidRDefault="00BA7BB8">
      <w:pPr>
        <w:pStyle w:val="TOC2"/>
        <w:rPr>
          <w:rFonts w:asciiTheme="minorHAnsi" w:eastAsiaTheme="minorEastAsia" w:hAnsiTheme="minorHAnsi" w:cstheme="minorBidi"/>
          <w:sz w:val="22"/>
          <w:szCs w:val="22"/>
          <w:lang w:val="fr-FR" w:eastAsia="fr-FR"/>
        </w:rPr>
      </w:pPr>
      <w:hyperlink w:anchor="_Toc440979166" w:history="1">
        <w:r w:rsidR="003C1E5B" w:rsidRPr="00F440A1">
          <w:rPr>
            <w:rStyle w:val="Hyperlink"/>
            <w:lang w:val="en-US"/>
          </w:rPr>
          <w:t>1.5</w:t>
        </w:r>
        <w:r w:rsidR="003C1E5B">
          <w:rPr>
            <w:rFonts w:asciiTheme="minorHAnsi" w:eastAsiaTheme="minorEastAsia" w:hAnsiTheme="minorHAnsi" w:cstheme="minorBidi"/>
            <w:sz w:val="22"/>
            <w:szCs w:val="22"/>
            <w:lang w:val="fr-FR" w:eastAsia="fr-FR"/>
          </w:rPr>
          <w:tab/>
        </w:r>
        <w:r w:rsidR="003C1E5B" w:rsidRPr="00F440A1">
          <w:rPr>
            <w:rStyle w:val="Hyperlink"/>
            <w:lang w:val="en-US"/>
          </w:rPr>
          <w:t>Document Overview</w:t>
        </w:r>
        <w:r w:rsidR="003C1E5B">
          <w:rPr>
            <w:webHidden/>
          </w:rPr>
          <w:tab/>
        </w:r>
        <w:r w:rsidR="003C1E5B">
          <w:rPr>
            <w:webHidden/>
          </w:rPr>
          <w:fldChar w:fldCharType="begin"/>
        </w:r>
        <w:r w:rsidR="003C1E5B">
          <w:rPr>
            <w:webHidden/>
          </w:rPr>
          <w:instrText xml:space="preserve"> PAGEREF _Toc440979166 \h </w:instrText>
        </w:r>
        <w:r w:rsidR="003C1E5B">
          <w:rPr>
            <w:webHidden/>
          </w:rPr>
        </w:r>
        <w:r w:rsidR="003C1E5B">
          <w:rPr>
            <w:webHidden/>
          </w:rPr>
          <w:fldChar w:fldCharType="separate"/>
        </w:r>
        <w:r w:rsidR="003C1E5B">
          <w:rPr>
            <w:webHidden/>
          </w:rPr>
          <w:t>8</w:t>
        </w:r>
        <w:r w:rsidR="003C1E5B">
          <w:rPr>
            <w:webHidden/>
          </w:rPr>
          <w:fldChar w:fldCharType="end"/>
        </w:r>
      </w:hyperlink>
    </w:p>
    <w:p w:rsidR="003C1E5B" w:rsidRDefault="00BA7BB8">
      <w:pPr>
        <w:pStyle w:val="TOC2"/>
        <w:rPr>
          <w:rFonts w:asciiTheme="minorHAnsi" w:eastAsiaTheme="minorEastAsia" w:hAnsiTheme="minorHAnsi" w:cstheme="minorBidi"/>
          <w:sz w:val="22"/>
          <w:szCs w:val="22"/>
          <w:lang w:val="fr-FR" w:eastAsia="fr-FR"/>
        </w:rPr>
      </w:pPr>
      <w:hyperlink w:anchor="_Toc440979167" w:history="1">
        <w:r w:rsidR="003C1E5B" w:rsidRPr="00F440A1">
          <w:rPr>
            <w:rStyle w:val="Hyperlink"/>
            <w:lang w:val="en-US"/>
          </w:rPr>
          <w:t>1.6</w:t>
        </w:r>
        <w:r w:rsidR="003C1E5B">
          <w:rPr>
            <w:rFonts w:asciiTheme="minorHAnsi" w:eastAsiaTheme="minorEastAsia" w:hAnsiTheme="minorHAnsi" w:cstheme="minorBidi"/>
            <w:sz w:val="22"/>
            <w:szCs w:val="22"/>
            <w:lang w:val="fr-FR" w:eastAsia="fr-FR"/>
          </w:rPr>
          <w:tab/>
        </w:r>
        <w:r w:rsidR="003C1E5B" w:rsidRPr="00F440A1">
          <w:rPr>
            <w:rStyle w:val="Hyperlink"/>
            <w:lang w:val="en-US"/>
          </w:rPr>
          <w:t>Document specific abbreviations</w:t>
        </w:r>
        <w:r w:rsidR="003C1E5B">
          <w:rPr>
            <w:webHidden/>
          </w:rPr>
          <w:tab/>
        </w:r>
        <w:r w:rsidR="003C1E5B">
          <w:rPr>
            <w:webHidden/>
          </w:rPr>
          <w:fldChar w:fldCharType="begin"/>
        </w:r>
        <w:r w:rsidR="003C1E5B">
          <w:rPr>
            <w:webHidden/>
          </w:rPr>
          <w:instrText xml:space="preserve"> PAGEREF _Toc440979167 \h </w:instrText>
        </w:r>
        <w:r w:rsidR="003C1E5B">
          <w:rPr>
            <w:webHidden/>
          </w:rPr>
        </w:r>
        <w:r w:rsidR="003C1E5B">
          <w:rPr>
            <w:webHidden/>
          </w:rPr>
          <w:fldChar w:fldCharType="separate"/>
        </w:r>
        <w:r w:rsidR="003C1E5B">
          <w:rPr>
            <w:webHidden/>
          </w:rPr>
          <w:t>9</w:t>
        </w:r>
        <w:r w:rsidR="003C1E5B">
          <w:rPr>
            <w:webHidden/>
          </w:rPr>
          <w:fldChar w:fldCharType="end"/>
        </w:r>
      </w:hyperlink>
    </w:p>
    <w:p w:rsidR="003C1E5B" w:rsidRDefault="00BA7BB8">
      <w:pPr>
        <w:pStyle w:val="TOC2"/>
        <w:rPr>
          <w:rFonts w:asciiTheme="minorHAnsi" w:eastAsiaTheme="minorEastAsia" w:hAnsiTheme="minorHAnsi" w:cstheme="minorBidi"/>
          <w:sz w:val="22"/>
          <w:szCs w:val="22"/>
          <w:lang w:val="fr-FR" w:eastAsia="fr-FR"/>
        </w:rPr>
      </w:pPr>
      <w:hyperlink w:anchor="_Toc440979168" w:history="1">
        <w:r w:rsidR="003C1E5B" w:rsidRPr="00F440A1">
          <w:rPr>
            <w:rStyle w:val="Hyperlink"/>
            <w:lang w:val="en-US"/>
          </w:rPr>
          <w:t>1.7</w:t>
        </w:r>
        <w:r w:rsidR="003C1E5B">
          <w:rPr>
            <w:rFonts w:asciiTheme="minorHAnsi" w:eastAsiaTheme="minorEastAsia" w:hAnsiTheme="minorHAnsi" w:cstheme="minorBidi"/>
            <w:sz w:val="22"/>
            <w:szCs w:val="22"/>
            <w:lang w:val="fr-FR" w:eastAsia="fr-FR"/>
          </w:rPr>
          <w:tab/>
        </w:r>
        <w:r w:rsidR="003C1E5B" w:rsidRPr="00F440A1">
          <w:rPr>
            <w:rStyle w:val="Hyperlink"/>
            <w:lang w:val="en-US"/>
          </w:rPr>
          <w:t>Referenced Documents</w:t>
        </w:r>
        <w:r w:rsidR="003C1E5B">
          <w:rPr>
            <w:webHidden/>
          </w:rPr>
          <w:tab/>
        </w:r>
        <w:r w:rsidR="003C1E5B">
          <w:rPr>
            <w:webHidden/>
          </w:rPr>
          <w:fldChar w:fldCharType="begin"/>
        </w:r>
        <w:r w:rsidR="003C1E5B">
          <w:rPr>
            <w:webHidden/>
          </w:rPr>
          <w:instrText xml:space="preserve"> PAGEREF _Toc440979168 \h </w:instrText>
        </w:r>
        <w:r w:rsidR="003C1E5B">
          <w:rPr>
            <w:webHidden/>
          </w:rPr>
        </w:r>
        <w:r w:rsidR="003C1E5B">
          <w:rPr>
            <w:webHidden/>
          </w:rPr>
          <w:fldChar w:fldCharType="separate"/>
        </w:r>
        <w:r w:rsidR="003C1E5B">
          <w:rPr>
            <w:webHidden/>
          </w:rPr>
          <w:t>10</w:t>
        </w:r>
        <w:r w:rsidR="003C1E5B">
          <w:rPr>
            <w:webHidden/>
          </w:rPr>
          <w:fldChar w:fldCharType="end"/>
        </w:r>
      </w:hyperlink>
    </w:p>
    <w:p w:rsidR="003C1E5B" w:rsidRDefault="00BA7BB8">
      <w:pPr>
        <w:pStyle w:val="TOC3"/>
        <w:rPr>
          <w:rFonts w:asciiTheme="minorHAnsi" w:eastAsiaTheme="minorEastAsia" w:hAnsiTheme="minorHAnsi" w:cstheme="minorBidi"/>
          <w:color w:val="auto"/>
          <w:sz w:val="22"/>
          <w:szCs w:val="22"/>
          <w:lang w:val="fr-FR" w:eastAsia="fr-FR"/>
        </w:rPr>
      </w:pPr>
      <w:hyperlink w:anchor="_Toc440979169" w:history="1">
        <w:r w:rsidR="003C1E5B" w:rsidRPr="00F440A1">
          <w:rPr>
            <w:rStyle w:val="Hyperlink"/>
            <w:lang w:val="en-US"/>
          </w:rPr>
          <w:t>1.7.1</w:t>
        </w:r>
        <w:r w:rsidR="003C1E5B">
          <w:rPr>
            <w:rFonts w:asciiTheme="minorHAnsi" w:eastAsiaTheme="minorEastAsia" w:hAnsiTheme="minorHAnsi" w:cstheme="minorBidi"/>
            <w:color w:val="auto"/>
            <w:sz w:val="22"/>
            <w:szCs w:val="22"/>
            <w:lang w:val="fr-FR" w:eastAsia="fr-FR"/>
          </w:rPr>
          <w:tab/>
        </w:r>
        <w:r w:rsidR="003C1E5B" w:rsidRPr="00F440A1">
          <w:rPr>
            <w:rStyle w:val="Hyperlink"/>
            <w:lang w:val="en-US"/>
          </w:rPr>
          <w:t>Related Documents</w:t>
        </w:r>
        <w:r w:rsidR="003C1E5B">
          <w:rPr>
            <w:webHidden/>
          </w:rPr>
          <w:tab/>
        </w:r>
        <w:r w:rsidR="003C1E5B">
          <w:rPr>
            <w:webHidden/>
          </w:rPr>
          <w:fldChar w:fldCharType="begin"/>
        </w:r>
        <w:r w:rsidR="003C1E5B">
          <w:rPr>
            <w:webHidden/>
          </w:rPr>
          <w:instrText xml:space="preserve"> PAGEREF _Toc440979169 \h </w:instrText>
        </w:r>
        <w:r w:rsidR="003C1E5B">
          <w:rPr>
            <w:webHidden/>
          </w:rPr>
        </w:r>
        <w:r w:rsidR="003C1E5B">
          <w:rPr>
            <w:webHidden/>
          </w:rPr>
          <w:fldChar w:fldCharType="separate"/>
        </w:r>
        <w:r w:rsidR="003C1E5B">
          <w:rPr>
            <w:webHidden/>
          </w:rPr>
          <w:t>10</w:t>
        </w:r>
        <w:r w:rsidR="003C1E5B">
          <w:rPr>
            <w:webHidden/>
          </w:rPr>
          <w:fldChar w:fldCharType="end"/>
        </w:r>
      </w:hyperlink>
    </w:p>
    <w:p w:rsidR="003C1E5B" w:rsidRDefault="00BA7BB8">
      <w:pPr>
        <w:pStyle w:val="TOC2"/>
        <w:rPr>
          <w:rFonts w:asciiTheme="minorHAnsi" w:eastAsiaTheme="minorEastAsia" w:hAnsiTheme="minorHAnsi" w:cstheme="minorBidi"/>
          <w:sz w:val="22"/>
          <w:szCs w:val="22"/>
          <w:lang w:val="fr-FR" w:eastAsia="fr-FR"/>
        </w:rPr>
      </w:pPr>
      <w:hyperlink w:anchor="_Toc440979170" w:history="1">
        <w:r w:rsidR="003C1E5B" w:rsidRPr="00F440A1">
          <w:rPr>
            <w:rStyle w:val="Hyperlink"/>
            <w:lang w:val="en-US"/>
          </w:rPr>
          <w:t>1.8</w:t>
        </w:r>
        <w:r w:rsidR="003C1E5B">
          <w:rPr>
            <w:rFonts w:asciiTheme="minorHAnsi" w:eastAsiaTheme="minorEastAsia" w:hAnsiTheme="minorHAnsi" w:cstheme="minorBidi"/>
            <w:sz w:val="22"/>
            <w:szCs w:val="22"/>
            <w:lang w:val="fr-FR" w:eastAsia="fr-FR"/>
          </w:rPr>
          <w:tab/>
        </w:r>
        <w:r w:rsidR="003C1E5B" w:rsidRPr="00F440A1">
          <w:rPr>
            <w:rStyle w:val="Hyperlink"/>
            <w:lang w:val="en-US"/>
          </w:rPr>
          <w:t>Conventions</w:t>
        </w:r>
        <w:r w:rsidR="003C1E5B">
          <w:rPr>
            <w:webHidden/>
          </w:rPr>
          <w:tab/>
        </w:r>
        <w:r w:rsidR="003C1E5B">
          <w:rPr>
            <w:webHidden/>
          </w:rPr>
          <w:fldChar w:fldCharType="begin"/>
        </w:r>
        <w:r w:rsidR="003C1E5B">
          <w:rPr>
            <w:webHidden/>
          </w:rPr>
          <w:instrText xml:space="preserve"> PAGEREF _Toc440979170 \h </w:instrText>
        </w:r>
        <w:r w:rsidR="003C1E5B">
          <w:rPr>
            <w:webHidden/>
          </w:rPr>
        </w:r>
        <w:r w:rsidR="003C1E5B">
          <w:rPr>
            <w:webHidden/>
          </w:rPr>
          <w:fldChar w:fldCharType="separate"/>
        </w:r>
        <w:r w:rsidR="003C1E5B">
          <w:rPr>
            <w:webHidden/>
          </w:rPr>
          <w:t>10</w:t>
        </w:r>
        <w:r w:rsidR="003C1E5B">
          <w:rPr>
            <w:webHidden/>
          </w:rPr>
          <w:fldChar w:fldCharType="end"/>
        </w:r>
      </w:hyperlink>
    </w:p>
    <w:p w:rsidR="003C1E5B" w:rsidRDefault="00BA7BB8">
      <w:pPr>
        <w:pStyle w:val="TOC1"/>
        <w:rPr>
          <w:rFonts w:asciiTheme="minorHAnsi" w:eastAsiaTheme="minorEastAsia" w:hAnsiTheme="minorHAnsi" w:cstheme="minorBidi"/>
          <w:caps w:val="0"/>
          <w:sz w:val="22"/>
          <w:szCs w:val="22"/>
          <w:lang w:val="fr-FR" w:eastAsia="fr-FR"/>
        </w:rPr>
      </w:pPr>
      <w:hyperlink w:anchor="_Toc440979171" w:history="1">
        <w:r w:rsidR="003C1E5B" w:rsidRPr="00F440A1">
          <w:rPr>
            <w:rStyle w:val="Hyperlink"/>
            <w:lang w:val="en-US"/>
          </w:rPr>
          <w:t>2.</w:t>
        </w:r>
        <w:r w:rsidR="003C1E5B">
          <w:rPr>
            <w:rFonts w:asciiTheme="minorHAnsi" w:eastAsiaTheme="minorEastAsia" w:hAnsiTheme="minorHAnsi" w:cstheme="minorBidi"/>
            <w:caps w:val="0"/>
            <w:sz w:val="22"/>
            <w:szCs w:val="22"/>
            <w:lang w:val="fr-FR" w:eastAsia="fr-FR"/>
          </w:rPr>
          <w:tab/>
        </w:r>
        <w:r w:rsidR="003C1E5B" w:rsidRPr="00F440A1">
          <w:rPr>
            <w:rStyle w:val="Hyperlink"/>
            <w:lang w:val="en-US"/>
          </w:rPr>
          <w:t>Installation and setup</w:t>
        </w:r>
        <w:r w:rsidR="003C1E5B">
          <w:rPr>
            <w:webHidden/>
          </w:rPr>
          <w:tab/>
        </w:r>
        <w:r w:rsidR="003C1E5B">
          <w:rPr>
            <w:webHidden/>
          </w:rPr>
          <w:fldChar w:fldCharType="begin"/>
        </w:r>
        <w:r w:rsidR="003C1E5B">
          <w:rPr>
            <w:webHidden/>
          </w:rPr>
          <w:instrText xml:space="preserve"> PAGEREF _Toc440979171 \h </w:instrText>
        </w:r>
        <w:r w:rsidR="003C1E5B">
          <w:rPr>
            <w:webHidden/>
          </w:rPr>
        </w:r>
        <w:r w:rsidR="003C1E5B">
          <w:rPr>
            <w:webHidden/>
          </w:rPr>
          <w:fldChar w:fldCharType="separate"/>
        </w:r>
        <w:r w:rsidR="003C1E5B">
          <w:rPr>
            <w:webHidden/>
          </w:rPr>
          <w:t>11</w:t>
        </w:r>
        <w:r w:rsidR="003C1E5B">
          <w:rPr>
            <w:webHidden/>
          </w:rPr>
          <w:fldChar w:fldCharType="end"/>
        </w:r>
      </w:hyperlink>
    </w:p>
    <w:p w:rsidR="003C1E5B" w:rsidRDefault="00BA7BB8">
      <w:pPr>
        <w:pStyle w:val="TOC2"/>
        <w:rPr>
          <w:rFonts w:asciiTheme="minorHAnsi" w:eastAsiaTheme="minorEastAsia" w:hAnsiTheme="minorHAnsi" w:cstheme="minorBidi"/>
          <w:sz w:val="22"/>
          <w:szCs w:val="22"/>
          <w:lang w:val="fr-FR" w:eastAsia="fr-FR"/>
        </w:rPr>
      </w:pPr>
      <w:hyperlink w:anchor="_Toc440979172" w:history="1">
        <w:r w:rsidR="003C1E5B" w:rsidRPr="00F440A1">
          <w:rPr>
            <w:rStyle w:val="Hyperlink"/>
            <w:lang w:val="en-US"/>
          </w:rPr>
          <w:t>2.1</w:t>
        </w:r>
        <w:r w:rsidR="003C1E5B">
          <w:rPr>
            <w:rFonts w:asciiTheme="minorHAnsi" w:eastAsiaTheme="minorEastAsia" w:hAnsiTheme="minorHAnsi" w:cstheme="minorBidi"/>
            <w:sz w:val="22"/>
            <w:szCs w:val="22"/>
            <w:lang w:val="fr-FR" w:eastAsia="fr-FR"/>
          </w:rPr>
          <w:tab/>
        </w:r>
        <w:r w:rsidR="003C1E5B" w:rsidRPr="00F440A1">
          <w:rPr>
            <w:rStyle w:val="Hyperlink"/>
            <w:lang w:val="en-US"/>
          </w:rPr>
          <w:t>Installation Workflow</w:t>
        </w:r>
        <w:r w:rsidR="003C1E5B">
          <w:rPr>
            <w:webHidden/>
          </w:rPr>
          <w:tab/>
        </w:r>
        <w:r w:rsidR="003C1E5B">
          <w:rPr>
            <w:webHidden/>
          </w:rPr>
          <w:fldChar w:fldCharType="begin"/>
        </w:r>
        <w:r w:rsidR="003C1E5B">
          <w:rPr>
            <w:webHidden/>
          </w:rPr>
          <w:instrText xml:space="preserve"> PAGEREF _Toc440979172 \h </w:instrText>
        </w:r>
        <w:r w:rsidR="003C1E5B">
          <w:rPr>
            <w:webHidden/>
          </w:rPr>
        </w:r>
        <w:r w:rsidR="003C1E5B">
          <w:rPr>
            <w:webHidden/>
          </w:rPr>
          <w:fldChar w:fldCharType="separate"/>
        </w:r>
        <w:r w:rsidR="003C1E5B">
          <w:rPr>
            <w:webHidden/>
          </w:rPr>
          <w:t>11</w:t>
        </w:r>
        <w:r w:rsidR="003C1E5B">
          <w:rPr>
            <w:webHidden/>
          </w:rPr>
          <w:fldChar w:fldCharType="end"/>
        </w:r>
      </w:hyperlink>
    </w:p>
    <w:p w:rsidR="003C1E5B" w:rsidRDefault="00BA7BB8">
      <w:pPr>
        <w:pStyle w:val="TOC2"/>
        <w:rPr>
          <w:rFonts w:asciiTheme="minorHAnsi" w:eastAsiaTheme="minorEastAsia" w:hAnsiTheme="minorHAnsi" w:cstheme="minorBidi"/>
          <w:sz w:val="22"/>
          <w:szCs w:val="22"/>
          <w:lang w:val="fr-FR" w:eastAsia="fr-FR"/>
        </w:rPr>
      </w:pPr>
      <w:hyperlink w:anchor="_Toc440979173" w:history="1">
        <w:r w:rsidR="003C1E5B" w:rsidRPr="00F440A1">
          <w:rPr>
            <w:rStyle w:val="Hyperlink"/>
            <w:lang w:val="en-US"/>
          </w:rPr>
          <w:t>2.2</w:t>
        </w:r>
        <w:r w:rsidR="003C1E5B">
          <w:rPr>
            <w:rFonts w:asciiTheme="minorHAnsi" w:eastAsiaTheme="minorEastAsia" w:hAnsiTheme="minorHAnsi" w:cstheme="minorBidi"/>
            <w:sz w:val="22"/>
            <w:szCs w:val="22"/>
            <w:lang w:val="fr-FR" w:eastAsia="fr-FR"/>
          </w:rPr>
          <w:tab/>
        </w:r>
        <w:r w:rsidR="003C1E5B" w:rsidRPr="00F440A1">
          <w:rPr>
            <w:rStyle w:val="Hyperlink"/>
            <w:lang w:val="en-US"/>
          </w:rPr>
          <w:t>Prerequisites</w:t>
        </w:r>
        <w:r w:rsidR="003C1E5B">
          <w:rPr>
            <w:webHidden/>
          </w:rPr>
          <w:tab/>
        </w:r>
        <w:r w:rsidR="003C1E5B">
          <w:rPr>
            <w:webHidden/>
          </w:rPr>
          <w:fldChar w:fldCharType="begin"/>
        </w:r>
        <w:r w:rsidR="003C1E5B">
          <w:rPr>
            <w:webHidden/>
          </w:rPr>
          <w:instrText xml:space="preserve"> PAGEREF _Toc440979173 \h </w:instrText>
        </w:r>
        <w:r w:rsidR="003C1E5B">
          <w:rPr>
            <w:webHidden/>
          </w:rPr>
        </w:r>
        <w:r w:rsidR="003C1E5B">
          <w:rPr>
            <w:webHidden/>
          </w:rPr>
          <w:fldChar w:fldCharType="separate"/>
        </w:r>
        <w:r w:rsidR="003C1E5B">
          <w:rPr>
            <w:webHidden/>
          </w:rPr>
          <w:t>12</w:t>
        </w:r>
        <w:r w:rsidR="003C1E5B">
          <w:rPr>
            <w:webHidden/>
          </w:rPr>
          <w:fldChar w:fldCharType="end"/>
        </w:r>
      </w:hyperlink>
    </w:p>
    <w:p w:rsidR="003C1E5B" w:rsidRDefault="00BA7BB8">
      <w:pPr>
        <w:pStyle w:val="TOC3"/>
        <w:rPr>
          <w:rFonts w:asciiTheme="minorHAnsi" w:eastAsiaTheme="minorEastAsia" w:hAnsiTheme="minorHAnsi" w:cstheme="minorBidi"/>
          <w:color w:val="auto"/>
          <w:sz w:val="22"/>
          <w:szCs w:val="22"/>
          <w:lang w:val="fr-FR" w:eastAsia="fr-FR"/>
        </w:rPr>
      </w:pPr>
      <w:hyperlink w:anchor="_Toc440979174" w:history="1">
        <w:r w:rsidR="003C1E5B" w:rsidRPr="00F440A1">
          <w:rPr>
            <w:rStyle w:val="Hyperlink"/>
            <w:lang w:val="en-US"/>
          </w:rPr>
          <w:t>2.2.1</w:t>
        </w:r>
        <w:r w:rsidR="003C1E5B">
          <w:rPr>
            <w:rFonts w:asciiTheme="minorHAnsi" w:eastAsiaTheme="minorEastAsia" w:hAnsiTheme="minorHAnsi" w:cstheme="minorBidi"/>
            <w:color w:val="auto"/>
            <w:sz w:val="22"/>
            <w:szCs w:val="22"/>
            <w:lang w:val="fr-FR" w:eastAsia="fr-FR"/>
          </w:rPr>
          <w:tab/>
        </w:r>
        <w:r w:rsidR="003C1E5B" w:rsidRPr="00F440A1">
          <w:rPr>
            <w:rStyle w:val="Hyperlink"/>
            <w:lang w:val="en-US"/>
          </w:rPr>
          <w:t>Infrastructure prerequisites</w:t>
        </w:r>
        <w:r w:rsidR="003C1E5B">
          <w:rPr>
            <w:webHidden/>
          </w:rPr>
          <w:tab/>
        </w:r>
        <w:r w:rsidR="003C1E5B">
          <w:rPr>
            <w:webHidden/>
          </w:rPr>
          <w:fldChar w:fldCharType="begin"/>
        </w:r>
        <w:r w:rsidR="003C1E5B">
          <w:rPr>
            <w:webHidden/>
          </w:rPr>
          <w:instrText xml:space="preserve"> PAGEREF _Toc440979174 \h </w:instrText>
        </w:r>
        <w:r w:rsidR="003C1E5B">
          <w:rPr>
            <w:webHidden/>
          </w:rPr>
        </w:r>
        <w:r w:rsidR="003C1E5B">
          <w:rPr>
            <w:webHidden/>
          </w:rPr>
          <w:fldChar w:fldCharType="separate"/>
        </w:r>
        <w:r w:rsidR="003C1E5B">
          <w:rPr>
            <w:webHidden/>
          </w:rPr>
          <w:t>12</w:t>
        </w:r>
        <w:r w:rsidR="003C1E5B">
          <w:rPr>
            <w:webHidden/>
          </w:rPr>
          <w:fldChar w:fldCharType="end"/>
        </w:r>
      </w:hyperlink>
    </w:p>
    <w:p w:rsidR="003C1E5B" w:rsidRDefault="00BA7BB8">
      <w:pPr>
        <w:pStyle w:val="TOC3"/>
        <w:rPr>
          <w:rFonts w:asciiTheme="minorHAnsi" w:eastAsiaTheme="minorEastAsia" w:hAnsiTheme="minorHAnsi" w:cstheme="minorBidi"/>
          <w:color w:val="auto"/>
          <w:sz w:val="22"/>
          <w:szCs w:val="22"/>
          <w:lang w:val="fr-FR" w:eastAsia="fr-FR"/>
        </w:rPr>
      </w:pPr>
      <w:hyperlink w:anchor="_Toc440979175" w:history="1">
        <w:r w:rsidR="003C1E5B" w:rsidRPr="00F440A1">
          <w:rPr>
            <w:rStyle w:val="Hyperlink"/>
            <w:lang w:val="en-US"/>
          </w:rPr>
          <w:t>2.2.2</w:t>
        </w:r>
        <w:r w:rsidR="003C1E5B">
          <w:rPr>
            <w:rFonts w:asciiTheme="minorHAnsi" w:eastAsiaTheme="minorEastAsia" w:hAnsiTheme="minorHAnsi" w:cstheme="minorBidi"/>
            <w:color w:val="auto"/>
            <w:sz w:val="22"/>
            <w:szCs w:val="22"/>
            <w:lang w:val="fr-FR" w:eastAsia="fr-FR"/>
          </w:rPr>
          <w:tab/>
        </w:r>
        <w:r w:rsidR="003C1E5B" w:rsidRPr="00F440A1">
          <w:rPr>
            <w:rStyle w:val="Hyperlink"/>
            <w:lang w:val="en-US"/>
          </w:rPr>
          <w:t>Server prerequisites</w:t>
        </w:r>
        <w:r w:rsidR="003C1E5B">
          <w:rPr>
            <w:webHidden/>
          </w:rPr>
          <w:tab/>
        </w:r>
        <w:r w:rsidR="003C1E5B">
          <w:rPr>
            <w:webHidden/>
          </w:rPr>
          <w:fldChar w:fldCharType="begin"/>
        </w:r>
        <w:r w:rsidR="003C1E5B">
          <w:rPr>
            <w:webHidden/>
          </w:rPr>
          <w:instrText xml:space="preserve"> PAGEREF _Toc440979175 \h </w:instrText>
        </w:r>
        <w:r w:rsidR="003C1E5B">
          <w:rPr>
            <w:webHidden/>
          </w:rPr>
        </w:r>
        <w:r w:rsidR="003C1E5B">
          <w:rPr>
            <w:webHidden/>
          </w:rPr>
          <w:fldChar w:fldCharType="separate"/>
        </w:r>
        <w:r w:rsidR="003C1E5B">
          <w:rPr>
            <w:webHidden/>
          </w:rPr>
          <w:t>12</w:t>
        </w:r>
        <w:r w:rsidR="003C1E5B">
          <w:rPr>
            <w:webHidden/>
          </w:rPr>
          <w:fldChar w:fldCharType="end"/>
        </w:r>
      </w:hyperlink>
    </w:p>
    <w:p w:rsidR="003C1E5B" w:rsidRDefault="00BA7BB8">
      <w:pPr>
        <w:pStyle w:val="TOC3"/>
        <w:rPr>
          <w:rFonts w:asciiTheme="minorHAnsi" w:eastAsiaTheme="minorEastAsia" w:hAnsiTheme="minorHAnsi" w:cstheme="minorBidi"/>
          <w:color w:val="auto"/>
          <w:sz w:val="22"/>
          <w:szCs w:val="22"/>
          <w:lang w:val="fr-FR" w:eastAsia="fr-FR"/>
        </w:rPr>
      </w:pPr>
      <w:hyperlink w:anchor="_Toc440979176" w:history="1">
        <w:r w:rsidR="003C1E5B" w:rsidRPr="00F440A1">
          <w:rPr>
            <w:rStyle w:val="Hyperlink"/>
            <w:lang w:val="en-US"/>
          </w:rPr>
          <w:t>2.2.3</w:t>
        </w:r>
        <w:r w:rsidR="003C1E5B">
          <w:rPr>
            <w:rFonts w:asciiTheme="minorHAnsi" w:eastAsiaTheme="minorEastAsia" w:hAnsiTheme="minorHAnsi" w:cstheme="minorBidi"/>
            <w:color w:val="auto"/>
            <w:sz w:val="22"/>
            <w:szCs w:val="22"/>
            <w:lang w:val="fr-FR" w:eastAsia="fr-FR"/>
          </w:rPr>
          <w:tab/>
        </w:r>
        <w:r w:rsidR="003C1E5B" w:rsidRPr="00F440A1">
          <w:rPr>
            <w:rStyle w:val="Hyperlink"/>
            <w:lang w:val="en-US"/>
          </w:rPr>
          <w:t>Workstation prerequisites</w:t>
        </w:r>
        <w:r w:rsidR="003C1E5B">
          <w:rPr>
            <w:webHidden/>
          </w:rPr>
          <w:tab/>
        </w:r>
        <w:r w:rsidR="003C1E5B">
          <w:rPr>
            <w:webHidden/>
          </w:rPr>
          <w:fldChar w:fldCharType="begin"/>
        </w:r>
        <w:r w:rsidR="003C1E5B">
          <w:rPr>
            <w:webHidden/>
          </w:rPr>
          <w:instrText xml:space="preserve"> PAGEREF _Toc440979176 \h </w:instrText>
        </w:r>
        <w:r w:rsidR="003C1E5B">
          <w:rPr>
            <w:webHidden/>
          </w:rPr>
        </w:r>
        <w:r w:rsidR="003C1E5B">
          <w:rPr>
            <w:webHidden/>
          </w:rPr>
          <w:fldChar w:fldCharType="separate"/>
        </w:r>
        <w:r w:rsidR="003C1E5B">
          <w:rPr>
            <w:webHidden/>
          </w:rPr>
          <w:t>13</w:t>
        </w:r>
        <w:r w:rsidR="003C1E5B">
          <w:rPr>
            <w:webHidden/>
          </w:rPr>
          <w:fldChar w:fldCharType="end"/>
        </w:r>
      </w:hyperlink>
    </w:p>
    <w:p w:rsidR="003C1E5B" w:rsidRDefault="00BA7BB8">
      <w:pPr>
        <w:pStyle w:val="TOC2"/>
        <w:rPr>
          <w:rFonts w:asciiTheme="minorHAnsi" w:eastAsiaTheme="minorEastAsia" w:hAnsiTheme="minorHAnsi" w:cstheme="minorBidi"/>
          <w:sz w:val="22"/>
          <w:szCs w:val="22"/>
          <w:lang w:val="fr-FR" w:eastAsia="fr-FR"/>
        </w:rPr>
      </w:pPr>
      <w:hyperlink w:anchor="_Toc440979177" w:history="1">
        <w:r w:rsidR="003C1E5B" w:rsidRPr="00F440A1">
          <w:rPr>
            <w:rStyle w:val="Hyperlink"/>
            <w:lang w:val="en-US"/>
          </w:rPr>
          <w:t>2.3</w:t>
        </w:r>
        <w:r w:rsidR="003C1E5B">
          <w:rPr>
            <w:rFonts w:asciiTheme="minorHAnsi" w:eastAsiaTheme="minorEastAsia" w:hAnsiTheme="minorHAnsi" w:cstheme="minorBidi"/>
            <w:sz w:val="22"/>
            <w:szCs w:val="22"/>
            <w:lang w:val="fr-FR" w:eastAsia="fr-FR"/>
          </w:rPr>
          <w:tab/>
        </w:r>
        <w:r w:rsidR="003C1E5B" w:rsidRPr="00F440A1">
          <w:rPr>
            <w:rStyle w:val="Hyperlink"/>
            <w:lang w:val="en-US"/>
          </w:rPr>
          <w:t>Installation package</w:t>
        </w:r>
        <w:r w:rsidR="003C1E5B">
          <w:rPr>
            <w:webHidden/>
          </w:rPr>
          <w:tab/>
        </w:r>
        <w:r w:rsidR="003C1E5B">
          <w:rPr>
            <w:webHidden/>
          </w:rPr>
          <w:fldChar w:fldCharType="begin"/>
        </w:r>
        <w:r w:rsidR="003C1E5B">
          <w:rPr>
            <w:webHidden/>
          </w:rPr>
          <w:instrText xml:space="preserve"> PAGEREF _Toc440979177 \h </w:instrText>
        </w:r>
        <w:r w:rsidR="003C1E5B">
          <w:rPr>
            <w:webHidden/>
          </w:rPr>
        </w:r>
        <w:r w:rsidR="003C1E5B">
          <w:rPr>
            <w:webHidden/>
          </w:rPr>
          <w:fldChar w:fldCharType="separate"/>
        </w:r>
        <w:r w:rsidR="003C1E5B">
          <w:rPr>
            <w:webHidden/>
          </w:rPr>
          <w:t>14</w:t>
        </w:r>
        <w:r w:rsidR="003C1E5B">
          <w:rPr>
            <w:webHidden/>
          </w:rPr>
          <w:fldChar w:fldCharType="end"/>
        </w:r>
      </w:hyperlink>
    </w:p>
    <w:p w:rsidR="003C1E5B" w:rsidRDefault="00BA7BB8">
      <w:pPr>
        <w:pStyle w:val="TOC2"/>
        <w:rPr>
          <w:rFonts w:asciiTheme="minorHAnsi" w:eastAsiaTheme="minorEastAsia" w:hAnsiTheme="minorHAnsi" w:cstheme="minorBidi"/>
          <w:sz w:val="22"/>
          <w:szCs w:val="22"/>
          <w:lang w:val="fr-FR" w:eastAsia="fr-FR"/>
        </w:rPr>
      </w:pPr>
      <w:hyperlink w:anchor="_Toc440979178" w:history="1">
        <w:r w:rsidR="003C1E5B" w:rsidRPr="00F440A1">
          <w:rPr>
            <w:rStyle w:val="Hyperlink"/>
            <w:lang w:val="en-US"/>
          </w:rPr>
          <w:t>2.4</w:t>
        </w:r>
        <w:r w:rsidR="003C1E5B">
          <w:rPr>
            <w:rFonts w:asciiTheme="minorHAnsi" w:eastAsiaTheme="minorEastAsia" w:hAnsiTheme="minorHAnsi" w:cstheme="minorBidi"/>
            <w:sz w:val="22"/>
            <w:szCs w:val="22"/>
            <w:lang w:val="fr-FR" w:eastAsia="fr-FR"/>
          </w:rPr>
          <w:tab/>
        </w:r>
        <w:r w:rsidR="003C1E5B" w:rsidRPr="00F440A1">
          <w:rPr>
            <w:rStyle w:val="Hyperlink"/>
            <w:lang w:val="en-US"/>
          </w:rPr>
          <w:t>Windows Server</w:t>
        </w:r>
        <w:r w:rsidR="003C1E5B">
          <w:rPr>
            <w:webHidden/>
          </w:rPr>
          <w:tab/>
        </w:r>
        <w:r w:rsidR="003C1E5B">
          <w:rPr>
            <w:webHidden/>
          </w:rPr>
          <w:fldChar w:fldCharType="begin"/>
        </w:r>
        <w:r w:rsidR="003C1E5B">
          <w:rPr>
            <w:webHidden/>
          </w:rPr>
          <w:instrText xml:space="preserve"> PAGEREF _Toc440979178 \h </w:instrText>
        </w:r>
        <w:r w:rsidR="003C1E5B">
          <w:rPr>
            <w:webHidden/>
          </w:rPr>
        </w:r>
        <w:r w:rsidR="003C1E5B">
          <w:rPr>
            <w:webHidden/>
          </w:rPr>
          <w:fldChar w:fldCharType="separate"/>
        </w:r>
        <w:r w:rsidR="003C1E5B">
          <w:rPr>
            <w:webHidden/>
          </w:rPr>
          <w:t>16</w:t>
        </w:r>
        <w:r w:rsidR="003C1E5B">
          <w:rPr>
            <w:webHidden/>
          </w:rPr>
          <w:fldChar w:fldCharType="end"/>
        </w:r>
      </w:hyperlink>
    </w:p>
    <w:p w:rsidR="003C1E5B" w:rsidRDefault="00BA7BB8">
      <w:pPr>
        <w:pStyle w:val="TOC3"/>
        <w:rPr>
          <w:rFonts w:asciiTheme="minorHAnsi" w:eastAsiaTheme="minorEastAsia" w:hAnsiTheme="minorHAnsi" w:cstheme="minorBidi"/>
          <w:color w:val="auto"/>
          <w:sz w:val="22"/>
          <w:szCs w:val="22"/>
          <w:lang w:val="fr-FR" w:eastAsia="fr-FR"/>
        </w:rPr>
      </w:pPr>
      <w:hyperlink w:anchor="_Toc440979179" w:history="1">
        <w:r w:rsidR="003C1E5B" w:rsidRPr="00F440A1">
          <w:rPr>
            <w:rStyle w:val="Hyperlink"/>
            <w:lang w:val="en-US"/>
          </w:rPr>
          <w:t>2.4.1</w:t>
        </w:r>
        <w:r w:rsidR="003C1E5B">
          <w:rPr>
            <w:rFonts w:asciiTheme="minorHAnsi" w:eastAsiaTheme="minorEastAsia" w:hAnsiTheme="minorHAnsi" w:cstheme="minorBidi"/>
            <w:color w:val="auto"/>
            <w:sz w:val="22"/>
            <w:szCs w:val="22"/>
            <w:lang w:val="fr-FR" w:eastAsia="fr-FR"/>
          </w:rPr>
          <w:tab/>
        </w:r>
        <w:r w:rsidR="003C1E5B" w:rsidRPr="00F440A1">
          <w:rPr>
            <w:rStyle w:val="Hyperlink"/>
            <w:lang w:val="en-US"/>
          </w:rPr>
          <w:t>“Internet Explorer Enhanced Security Configuration” uninstallation</w:t>
        </w:r>
        <w:r w:rsidR="003C1E5B">
          <w:rPr>
            <w:webHidden/>
          </w:rPr>
          <w:tab/>
        </w:r>
        <w:r w:rsidR="003C1E5B">
          <w:rPr>
            <w:webHidden/>
          </w:rPr>
          <w:fldChar w:fldCharType="begin"/>
        </w:r>
        <w:r w:rsidR="003C1E5B">
          <w:rPr>
            <w:webHidden/>
          </w:rPr>
          <w:instrText xml:space="preserve"> PAGEREF _Toc440979179 \h </w:instrText>
        </w:r>
        <w:r w:rsidR="003C1E5B">
          <w:rPr>
            <w:webHidden/>
          </w:rPr>
        </w:r>
        <w:r w:rsidR="003C1E5B">
          <w:rPr>
            <w:webHidden/>
          </w:rPr>
          <w:fldChar w:fldCharType="separate"/>
        </w:r>
        <w:r w:rsidR="003C1E5B">
          <w:rPr>
            <w:webHidden/>
          </w:rPr>
          <w:t>16</w:t>
        </w:r>
        <w:r w:rsidR="003C1E5B">
          <w:rPr>
            <w:webHidden/>
          </w:rPr>
          <w:fldChar w:fldCharType="end"/>
        </w:r>
      </w:hyperlink>
    </w:p>
    <w:p w:rsidR="003C1E5B" w:rsidRDefault="00BA7BB8">
      <w:pPr>
        <w:pStyle w:val="TOC3"/>
        <w:rPr>
          <w:rFonts w:asciiTheme="minorHAnsi" w:eastAsiaTheme="minorEastAsia" w:hAnsiTheme="minorHAnsi" w:cstheme="minorBidi"/>
          <w:color w:val="auto"/>
          <w:sz w:val="22"/>
          <w:szCs w:val="22"/>
          <w:lang w:val="fr-FR" w:eastAsia="fr-FR"/>
        </w:rPr>
      </w:pPr>
      <w:hyperlink w:anchor="_Toc440979180" w:history="1">
        <w:r w:rsidR="003C1E5B" w:rsidRPr="00F440A1">
          <w:rPr>
            <w:rStyle w:val="Hyperlink"/>
            <w:lang w:val="en-US"/>
          </w:rPr>
          <w:t>2.4.2</w:t>
        </w:r>
        <w:r w:rsidR="003C1E5B">
          <w:rPr>
            <w:rFonts w:asciiTheme="minorHAnsi" w:eastAsiaTheme="minorEastAsia" w:hAnsiTheme="minorHAnsi" w:cstheme="minorBidi"/>
            <w:color w:val="auto"/>
            <w:sz w:val="22"/>
            <w:szCs w:val="22"/>
            <w:lang w:val="fr-FR" w:eastAsia="fr-FR"/>
          </w:rPr>
          <w:tab/>
        </w:r>
        <w:r w:rsidR="003C1E5B" w:rsidRPr="00F440A1">
          <w:rPr>
            <w:rStyle w:val="Hyperlink"/>
            <w:lang w:val="en-US"/>
          </w:rPr>
          <w:t>“Network DTC access” activation</w:t>
        </w:r>
        <w:r w:rsidR="003C1E5B">
          <w:rPr>
            <w:webHidden/>
          </w:rPr>
          <w:tab/>
        </w:r>
        <w:r w:rsidR="003C1E5B">
          <w:rPr>
            <w:webHidden/>
          </w:rPr>
          <w:fldChar w:fldCharType="begin"/>
        </w:r>
        <w:r w:rsidR="003C1E5B">
          <w:rPr>
            <w:webHidden/>
          </w:rPr>
          <w:instrText xml:space="preserve"> PAGEREF _Toc440979180 \h </w:instrText>
        </w:r>
        <w:r w:rsidR="003C1E5B">
          <w:rPr>
            <w:webHidden/>
          </w:rPr>
        </w:r>
        <w:r w:rsidR="003C1E5B">
          <w:rPr>
            <w:webHidden/>
          </w:rPr>
          <w:fldChar w:fldCharType="separate"/>
        </w:r>
        <w:r w:rsidR="003C1E5B">
          <w:rPr>
            <w:webHidden/>
          </w:rPr>
          <w:t>17</w:t>
        </w:r>
        <w:r w:rsidR="003C1E5B">
          <w:rPr>
            <w:webHidden/>
          </w:rPr>
          <w:fldChar w:fldCharType="end"/>
        </w:r>
      </w:hyperlink>
    </w:p>
    <w:p w:rsidR="003C1E5B" w:rsidRDefault="00BA7BB8">
      <w:pPr>
        <w:pStyle w:val="TOC3"/>
        <w:rPr>
          <w:rFonts w:asciiTheme="minorHAnsi" w:eastAsiaTheme="minorEastAsia" w:hAnsiTheme="minorHAnsi" w:cstheme="minorBidi"/>
          <w:color w:val="auto"/>
          <w:sz w:val="22"/>
          <w:szCs w:val="22"/>
          <w:lang w:val="fr-FR" w:eastAsia="fr-FR"/>
        </w:rPr>
      </w:pPr>
      <w:hyperlink w:anchor="_Toc440979181" w:history="1">
        <w:r w:rsidR="003C1E5B" w:rsidRPr="00F440A1">
          <w:rPr>
            <w:rStyle w:val="Hyperlink"/>
            <w:lang w:val="en-US"/>
          </w:rPr>
          <w:t>2.4.3</w:t>
        </w:r>
        <w:r w:rsidR="003C1E5B">
          <w:rPr>
            <w:rFonts w:asciiTheme="minorHAnsi" w:eastAsiaTheme="minorEastAsia" w:hAnsiTheme="minorHAnsi" w:cstheme="minorBidi"/>
            <w:color w:val="auto"/>
            <w:sz w:val="22"/>
            <w:szCs w:val="22"/>
            <w:lang w:val="fr-FR" w:eastAsia="fr-FR"/>
          </w:rPr>
          <w:tab/>
        </w:r>
        <w:r w:rsidR="003C1E5B" w:rsidRPr="00F440A1">
          <w:rPr>
            <w:rStyle w:val="Hyperlink"/>
            <w:lang w:val="en-US"/>
          </w:rPr>
          <w:t>“File services” server role activation</w:t>
        </w:r>
        <w:r w:rsidR="003C1E5B">
          <w:rPr>
            <w:webHidden/>
          </w:rPr>
          <w:tab/>
        </w:r>
        <w:r w:rsidR="003C1E5B">
          <w:rPr>
            <w:webHidden/>
          </w:rPr>
          <w:fldChar w:fldCharType="begin"/>
        </w:r>
        <w:r w:rsidR="003C1E5B">
          <w:rPr>
            <w:webHidden/>
          </w:rPr>
          <w:instrText xml:space="preserve"> PAGEREF _Toc440979181 \h </w:instrText>
        </w:r>
        <w:r w:rsidR="003C1E5B">
          <w:rPr>
            <w:webHidden/>
          </w:rPr>
        </w:r>
        <w:r w:rsidR="003C1E5B">
          <w:rPr>
            <w:webHidden/>
          </w:rPr>
          <w:fldChar w:fldCharType="separate"/>
        </w:r>
        <w:r w:rsidR="003C1E5B">
          <w:rPr>
            <w:webHidden/>
          </w:rPr>
          <w:t>20</w:t>
        </w:r>
        <w:r w:rsidR="003C1E5B">
          <w:rPr>
            <w:webHidden/>
          </w:rPr>
          <w:fldChar w:fldCharType="end"/>
        </w:r>
      </w:hyperlink>
    </w:p>
    <w:p w:rsidR="003C1E5B" w:rsidRDefault="00BA7BB8">
      <w:pPr>
        <w:pStyle w:val="TOC3"/>
        <w:rPr>
          <w:rFonts w:asciiTheme="minorHAnsi" w:eastAsiaTheme="minorEastAsia" w:hAnsiTheme="minorHAnsi" w:cstheme="minorBidi"/>
          <w:color w:val="auto"/>
          <w:sz w:val="22"/>
          <w:szCs w:val="22"/>
          <w:lang w:val="fr-FR" w:eastAsia="fr-FR"/>
        </w:rPr>
      </w:pPr>
      <w:hyperlink w:anchor="_Toc440979182" w:history="1">
        <w:r w:rsidR="003C1E5B" w:rsidRPr="00F440A1">
          <w:rPr>
            <w:rStyle w:val="Hyperlink"/>
            <w:lang w:val="en-US"/>
          </w:rPr>
          <w:t>2.4.4</w:t>
        </w:r>
        <w:r w:rsidR="003C1E5B">
          <w:rPr>
            <w:rFonts w:asciiTheme="minorHAnsi" w:eastAsiaTheme="minorEastAsia" w:hAnsiTheme="minorHAnsi" w:cstheme="minorBidi"/>
            <w:color w:val="auto"/>
            <w:sz w:val="22"/>
            <w:szCs w:val="22"/>
            <w:lang w:val="fr-FR" w:eastAsia="fr-FR"/>
          </w:rPr>
          <w:tab/>
        </w:r>
        <w:r w:rsidR="003C1E5B" w:rsidRPr="00F440A1">
          <w:rPr>
            <w:rStyle w:val="Hyperlink"/>
            <w:lang w:val="en-US"/>
          </w:rPr>
          <w:t>“Web Server (IIS)” server role activation</w:t>
        </w:r>
        <w:r w:rsidR="003C1E5B">
          <w:rPr>
            <w:webHidden/>
          </w:rPr>
          <w:tab/>
        </w:r>
        <w:r w:rsidR="003C1E5B">
          <w:rPr>
            <w:webHidden/>
          </w:rPr>
          <w:fldChar w:fldCharType="begin"/>
        </w:r>
        <w:r w:rsidR="003C1E5B">
          <w:rPr>
            <w:webHidden/>
          </w:rPr>
          <w:instrText xml:space="preserve"> PAGEREF _Toc440979182 \h </w:instrText>
        </w:r>
        <w:r w:rsidR="003C1E5B">
          <w:rPr>
            <w:webHidden/>
          </w:rPr>
        </w:r>
        <w:r w:rsidR="003C1E5B">
          <w:rPr>
            <w:webHidden/>
          </w:rPr>
          <w:fldChar w:fldCharType="separate"/>
        </w:r>
        <w:r w:rsidR="003C1E5B">
          <w:rPr>
            <w:webHidden/>
          </w:rPr>
          <w:t>23</w:t>
        </w:r>
        <w:r w:rsidR="003C1E5B">
          <w:rPr>
            <w:webHidden/>
          </w:rPr>
          <w:fldChar w:fldCharType="end"/>
        </w:r>
      </w:hyperlink>
    </w:p>
    <w:p w:rsidR="003C1E5B" w:rsidRDefault="00BA7BB8">
      <w:pPr>
        <w:pStyle w:val="TOC3"/>
        <w:rPr>
          <w:rFonts w:asciiTheme="minorHAnsi" w:eastAsiaTheme="minorEastAsia" w:hAnsiTheme="minorHAnsi" w:cstheme="minorBidi"/>
          <w:color w:val="auto"/>
          <w:sz w:val="22"/>
          <w:szCs w:val="22"/>
          <w:lang w:val="fr-FR" w:eastAsia="fr-FR"/>
        </w:rPr>
      </w:pPr>
      <w:hyperlink w:anchor="_Toc440979183" w:history="1">
        <w:r w:rsidR="003C1E5B" w:rsidRPr="00F440A1">
          <w:rPr>
            <w:rStyle w:val="Hyperlink"/>
            <w:lang w:val="en-US"/>
          </w:rPr>
          <w:t>2.4.5</w:t>
        </w:r>
        <w:r w:rsidR="003C1E5B">
          <w:rPr>
            <w:rFonts w:asciiTheme="minorHAnsi" w:eastAsiaTheme="minorEastAsia" w:hAnsiTheme="minorHAnsi" w:cstheme="minorBidi"/>
            <w:color w:val="auto"/>
            <w:sz w:val="22"/>
            <w:szCs w:val="22"/>
            <w:lang w:val="fr-FR" w:eastAsia="fr-FR"/>
          </w:rPr>
          <w:tab/>
        </w:r>
        <w:r w:rsidR="003C1E5B" w:rsidRPr="00F440A1">
          <w:rPr>
            <w:rStyle w:val="Hyperlink"/>
            <w:lang w:val="en-US"/>
          </w:rPr>
          <w:t>“network COM+ access” and “ASP .NET” server features activation</w:t>
        </w:r>
        <w:r w:rsidR="003C1E5B">
          <w:rPr>
            <w:webHidden/>
          </w:rPr>
          <w:tab/>
        </w:r>
        <w:r w:rsidR="003C1E5B">
          <w:rPr>
            <w:webHidden/>
          </w:rPr>
          <w:fldChar w:fldCharType="begin"/>
        </w:r>
        <w:r w:rsidR="003C1E5B">
          <w:rPr>
            <w:webHidden/>
          </w:rPr>
          <w:instrText xml:space="preserve"> PAGEREF _Toc440979183 \h </w:instrText>
        </w:r>
        <w:r w:rsidR="003C1E5B">
          <w:rPr>
            <w:webHidden/>
          </w:rPr>
        </w:r>
        <w:r w:rsidR="003C1E5B">
          <w:rPr>
            <w:webHidden/>
          </w:rPr>
          <w:fldChar w:fldCharType="separate"/>
        </w:r>
        <w:r w:rsidR="003C1E5B">
          <w:rPr>
            <w:webHidden/>
          </w:rPr>
          <w:t>30</w:t>
        </w:r>
        <w:r w:rsidR="003C1E5B">
          <w:rPr>
            <w:webHidden/>
          </w:rPr>
          <w:fldChar w:fldCharType="end"/>
        </w:r>
      </w:hyperlink>
    </w:p>
    <w:p w:rsidR="003C1E5B" w:rsidRDefault="00BA7BB8">
      <w:pPr>
        <w:pStyle w:val="TOC3"/>
        <w:rPr>
          <w:rFonts w:asciiTheme="minorHAnsi" w:eastAsiaTheme="minorEastAsia" w:hAnsiTheme="minorHAnsi" w:cstheme="minorBidi"/>
          <w:color w:val="auto"/>
          <w:sz w:val="22"/>
          <w:szCs w:val="22"/>
          <w:lang w:val="fr-FR" w:eastAsia="fr-FR"/>
        </w:rPr>
      </w:pPr>
      <w:hyperlink w:anchor="_Toc440979184" w:history="1">
        <w:r w:rsidR="003C1E5B" w:rsidRPr="00F440A1">
          <w:rPr>
            <w:rStyle w:val="Hyperlink"/>
            <w:lang w:val="en-US"/>
          </w:rPr>
          <w:t>2.4.6</w:t>
        </w:r>
        <w:r w:rsidR="003C1E5B">
          <w:rPr>
            <w:rFonts w:asciiTheme="minorHAnsi" w:eastAsiaTheme="minorEastAsia" w:hAnsiTheme="minorHAnsi" w:cstheme="minorBidi"/>
            <w:color w:val="auto"/>
            <w:sz w:val="22"/>
            <w:szCs w:val="22"/>
            <w:lang w:val="fr-FR" w:eastAsia="fr-FR"/>
          </w:rPr>
          <w:tab/>
        </w:r>
        <w:r w:rsidR="003C1E5B" w:rsidRPr="00F440A1">
          <w:rPr>
            <w:rStyle w:val="Hyperlink"/>
            <w:lang w:val="en-US"/>
          </w:rPr>
          <w:t>“Application Server” server role activation</w:t>
        </w:r>
        <w:r w:rsidR="003C1E5B">
          <w:rPr>
            <w:webHidden/>
          </w:rPr>
          <w:tab/>
        </w:r>
        <w:r w:rsidR="003C1E5B">
          <w:rPr>
            <w:webHidden/>
          </w:rPr>
          <w:fldChar w:fldCharType="begin"/>
        </w:r>
        <w:r w:rsidR="003C1E5B">
          <w:rPr>
            <w:webHidden/>
          </w:rPr>
          <w:instrText xml:space="preserve"> PAGEREF _Toc440979184 \h </w:instrText>
        </w:r>
        <w:r w:rsidR="003C1E5B">
          <w:rPr>
            <w:webHidden/>
          </w:rPr>
        </w:r>
        <w:r w:rsidR="003C1E5B">
          <w:rPr>
            <w:webHidden/>
          </w:rPr>
          <w:fldChar w:fldCharType="separate"/>
        </w:r>
        <w:r w:rsidR="003C1E5B">
          <w:rPr>
            <w:webHidden/>
          </w:rPr>
          <w:t>32</w:t>
        </w:r>
        <w:r w:rsidR="003C1E5B">
          <w:rPr>
            <w:webHidden/>
          </w:rPr>
          <w:fldChar w:fldCharType="end"/>
        </w:r>
      </w:hyperlink>
    </w:p>
    <w:p w:rsidR="003C1E5B" w:rsidRDefault="00BA7BB8">
      <w:pPr>
        <w:pStyle w:val="TOC3"/>
        <w:rPr>
          <w:rFonts w:asciiTheme="minorHAnsi" w:eastAsiaTheme="minorEastAsia" w:hAnsiTheme="minorHAnsi" w:cstheme="minorBidi"/>
          <w:color w:val="auto"/>
          <w:sz w:val="22"/>
          <w:szCs w:val="22"/>
          <w:lang w:val="fr-FR" w:eastAsia="fr-FR"/>
        </w:rPr>
      </w:pPr>
      <w:hyperlink w:anchor="_Toc440979185" w:history="1">
        <w:r w:rsidR="003C1E5B" w:rsidRPr="00F440A1">
          <w:rPr>
            <w:rStyle w:val="Hyperlink"/>
            <w:lang w:val="en-US"/>
          </w:rPr>
          <w:t>2.4.7</w:t>
        </w:r>
        <w:r w:rsidR="003C1E5B">
          <w:rPr>
            <w:rFonts w:asciiTheme="minorHAnsi" w:eastAsiaTheme="minorEastAsia" w:hAnsiTheme="minorHAnsi" w:cstheme="minorBidi"/>
            <w:color w:val="auto"/>
            <w:sz w:val="22"/>
            <w:szCs w:val="22"/>
            <w:lang w:val="fr-FR" w:eastAsia="fr-FR"/>
          </w:rPr>
          <w:tab/>
        </w:r>
        <w:r w:rsidR="003C1E5B" w:rsidRPr="00F440A1">
          <w:rPr>
            <w:rStyle w:val="Hyperlink"/>
            <w:lang w:val="en-US"/>
          </w:rPr>
          <w:t>“Active Directory Lightweight Directory Services” server role activation</w:t>
        </w:r>
        <w:r w:rsidR="003C1E5B">
          <w:rPr>
            <w:webHidden/>
          </w:rPr>
          <w:tab/>
        </w:r>
        <w:r w:rsidR="003C1E5B">
          <w:rPr>
            <w:webHidden/>
          </w:rPr>
          <w:fldChar w:fldCharType="begin"/>
        </w:r>
        <w:r w:rsidR="003C1E5B">
          <w:rPr>
            <w:webHidden/>
          </w:rPr>
          <w:instrText xml:space="preserve"> PAGEREF _Toc440979185 \h </w:instrText>
        </w:r>
        <w:r w:rsidR="003C1E5B">
          <w:rPr>
            <w:webHidden/>
          </w:rPr>
        </w:r>
        <w:r w:rsidR="003C1E5B">
          <w:rPr>
            <w:webHidden/>
          </w:rPr>
          <w:fldChar w:fldCharType="separate"/>
        </w:r>
        <w:r w:rsidR="003C1E5B">
          <w:rPr>
            <w:webHidden/>
          </w:rPr>
          <w:t>36</w:t>
        </w:r>
        <w:r w:rsidR="003C1E5B">
          <w:rPr>
            <w:webHidden/>
          </w:rPr>
          <w:fldChar w:fldCharType="end"/>
        </w:r>
      </w:hyperlink>
    </w:p>
    <w:p w:rsidR="003C1E5B" w:rsidRDefault="00BA7BB8">
      <w:pPr>
        <w:pStyle w:val="TOC3"/>
        <w:rPr>
          <w:rFonts w:asciiTheme="minorHAnsi" w:eastAsiaTheme="minorEastAsia" w:hAnsiTheme="minorHAnsi" w:cstheme="minorBidi"/>
          <w:color w:val="auto"/>
          <w:sz w:val="22"/>
          <w:szCs w:val="22"/>
          <w:lang w:val="fr-FR" w:eastAsia="fr-FR"/>
        </w:rPr>
      </w:pPr>
      <w:hyperlink w:anchor="_Toc440979186" w:history="1">
        <w:r w:rsidR="003C1E5B" w:rsidRPr="00F440A1">
          <w:rPr>
            <w:rStyle w:val="Hyperlink"/>
            <w:lang w:val="en-US"/>
          </w:rPr>
          <w:t>2.4.8</w:t>
        </w:r>
        <w:r w:rsidR="003C1E5B">
          <w:rPr>
            <w:rFonts w:asciiTheme="minorHAnsi" w:eastAsiaTheme="minorEastAsia" w:hAnsiTheme="minorHAnsi" w:cstheme="minorBidi"/>
            <w:color w:val="auto"/>
            <w:sz w:val="22"/>
            <w:szCs w:val="22"/>
            <w:lang w:val="fr-FR" w:eastAsia="fr-FR"/>
          </w:rPr>
          <w:tab/>
        </w:r>
        <w:r w:rsidR="003C1E5B" w:rsidRPr="00F440A1">
          <w:rPr>
            <w:rStyle w:val="Hyperlink"/>
            <w:lang w:val="en-US"/>
          </w:rPr>
          <w:t>“Audit object access failure” activation</w:t>
        </w:r>
        <w:r w:rsidR="003C1E5B">
          <w:rPr>
            <w:webHidden/>
          </w:rPr>
          <w:tab/>
        </w:r>
        <w:r w:rsidR="003C1E5B">
          <w:rPr>
            <w:webHidden/>
          </w:rPr>
          <w:fldChar w:fldCharType="begin"/>
        </w:r>
        <w:r w:rsidR="003C1E5B">
          <w:rPr>
            <w:webHidden/>
          </w:rPr>
          <w:instrText xml:space="preserve"> PAGEREF _Toc440979186 \h </w:instrText>
        </w:r>
        <w:r w:rsidR="003C1E5B">
          <w:rPr>
            <w:webHidden/>
          </w:rPr>
        </w:r>
        <w:r w:rsidR="003C1E5B">
          <w:rPr>
            <w:webHidden/>
          </w:rPr>
          <w:fldChar w:fldCharType="separate"/>
        </w:r>
        <w:r w:rsidR="003C1E5B">
          <w:rPr>
            <w:webHidden/>
          </w:rPr>
          <w:t>40</w:t>
        </w:r>
        <w:r w:rsidR="003C1E5B">
          <w:rPr>
            <w:webHidden/>
          </w:rPr>
          <w:fldChar w:fldCharType="end"/>
        </w:r>
      </w:hyperlink>
    </w:p>
    <w:p w:rsidR="003C1E5B" w:rsidRDefault="00BA7BB8">
      <w:pPr>
        <w:pStyle w:val="TOC3"/>
        <w:rPr>
          <w:rFonts w:asciiTheme="minorHAnsi" w:eastAsiaTheme="minorEastAsia" w:hAnsiTheme="minorHAnsi" w:cstheme="minorBidi"/>
          <w:color w:val="auto"/>
          <w:sz w:val="22"/>
          <w:szCs w:val="22"/>
          <w:lang w:val="fr-FR" w:eastAsia="fr-FR"/>
        </w:rPr>
      </w:pPr>
      <w:hyperlink w:anchor="_Toc440979187" w:history="1">
        <w:r w:rsidR="003C1E5B" w:rsidRPr="00F440A1">
          <w:rPr>
            <w:rStyle w:val="Hyperlink"/>
            <w:lang w:val="en-US"/>
          </w:rPr>
          <w:t>2.4.9</w:t>
        </w:r>
        <w:r w:rsidR="003C1E5B">
          <w:rPr>
            <w:rFonts w:asciiTheme="minorHAnsi" w:eastAsiaTheme="minorEastAsia" w:hAnsiTheme="minorHAnsi" w:cstheme="minorBidi"/>
            <w:color w:val="auto"/>
            <w:sz w:val="22"/>
            <w:szCs w:val="22"/>
            <w:lang w:val="fr-FR" w:eastAsia="fr-FR"/>
          </w:rPr>
          <w:tab/>
        </w:r>
        <w:r w:rsidR="003C1E5B" w:rsidRPr="00F440A1">
          <w:rPr>
            <w:rStyle w:val="Hyperlink"/>
            <w:lang w:val="en-US"/>
          </w:rPr>
          <w:t>“Lock pages in memory” policy to “Network Service” account adding</w:t>
        </w:r>
        <w:r w:rsidR="003C1E5B">
          <w:rPr>
            <w:webHidden/>
          </w:rPr>
          <w:tab/>
        </w:r>
        <w:r w:rsidR="003C1E5B">
          <w:rPr>
            <w:webHidden/>
          </w:rPr>
          <w:fldChar w:fldCharType="begin"/>
        </w:r>
        <w:r w:rsidR="003C1E5B">
          <w:rPr>
            <w:webHidden/>
          </w:rPr>
          <w:instrText xml:space="preserve"> PAGEREF _Toc440979187 \h </w:instrText>
        </w:r>
        <w:r w:rsidR="003C1E5B">
          <w:rPr>
            <w:webHidden/>
          </w:rPr>
        </w:r>
        <w:r w:rsidR="003C1E5B">
          <w:rPr>
            <w:webHidden/>
          </w:rPr>
          <w:fldChar w:fldCharType="separate"/>
        </w:r>
        <w:r w:rsidR="003C1E5B">
          <w:rPr>
            <w:webHidden/>
          </w:rPr>
          <w:t>43</w:t>
        </w:r>
        <w:r w:rsidR="003C1E5B">
          <w:rPr>
            <w:webHidden/>
          </w:rPr>
          <w:fldChar w:fldCharType="end"/>
        </w:r>
      </w:hyperlink>
    </w:p>
    <w:p w:rsidR="003C1E5B" w:rsidRDefault="00BA7BB8">
      <w:pPr>
        <w:pStyle w:val="TOC3"/>
        <w:rPr>
          <w:rFonts w:asciiTheme="minorHAnsi" w:eastAsiaTheme="minorEastAsia" w:hAnsiTheme="minorHAnsi" w:cstheme="minorBidi"/>
          <w:color w:val="auto"/>
          <w:sz w:val="22"/>
          <w:szCs w:val="22"/>
          <w:lang w:val="fr-FR" w:eastAsia="fr-FR"/>
        </w:rPr>
      </w:pPr>
      <w:hyperlink w:anchor="_Toc440979188" w:history="1">
        <w:r w:rsidR="003C1E5B" w:rsidRPr="00F440A1">
          <w:rPr>
            <w:rStyle w:val="Hyperlink"/>
            <w:lang w:val="en-US"/>
          </w:rPr>
          <w:t>2.4.10</w:t>
        </w:r>
        <w:r w:rsidR="003C1E5B">
          <w:rPr>
            <w:rFonts w:asciiTheme="minorHAnsi" w:eastAsiaTheme="minorEastAsia" w:hAnsiTheme="minorHAnsi" w:cstheme="minorBidi"/>
            <w:color w:val="auto"/>
            <w:sz w:val="22"/>
            <w:szCs w:val="22"/>
            <w:lang w:val="fr-FR" w:eastAsia="fr-FR"/>
          </w:rPr>
          <w:tab/>
        </w:r>
        <w:r w:rsidR="003C1E5B" w:rsidRPr="00F440A1">
          <w:rPr>
            <w:rStyle w:val="Hyperlink"/>
            <w:lang w:val="en-US"/>
          </w:rPr>
          <w:t>“Power Options” configuration</w:t>
        </w:r>
        <w:r w:rsidR="003C1E5B">
          <w:rPr>
            <w:webHidden/>
          </w:rPr>
          <w:tab/>
        </w:r>
        <w:r w:rsidR="003C1E5B">
          <w:rPr>
            <w:webHidden/>
          </w:rPr>
          <w:fldChar w:fldCharType="begin"/>
        </w:r>
        <w:r w:rsidR="003C1E5B">
          <w:rPr>
            <w:webHidden/>
          </w:rPr>
          <w:instrText xml:space="preserve"> PAGEREF _Toc440979188 \h </w:instrText>
        </w:r>
        <w:r w:rsidR="003C1E5B">
          <w:rPr>
            <w:webHidden/>
          </w:rPr>
        </w:r>
        <w:r w:rsidR="003C1E5B">
          <w:rPr>
            <w:webHidden/>
          </w:rPr>
          <w:fldChar w:fldCharType="separate"/>
        </w:r>
        <w:r w:rsidR="003C1E5B">
          <w:rPr>
            <w:webHidden/>
          </w:rPr>
          <w:t>45</w:t>
        </w:r>
        <w:r w:rsidR="003C1E5B">
          <w:rPr>
            <w:webHidden/>
          </w:rPr>
          <w:fldChar w:fldCharType="end"/>
        </w:r>
      </w:hyperlink>
    </w:p>
    <w:p w:rsidR="003C1E5B" w:rsidRDefault="00BA7BB8">
      <w:pPr>
        <w:pStyle w:val="TOC3"/>
        <w:rPr>
          <w:rFonts w:asciiTheme="minorHAnsi" w:eastAsiaTheme="minorEastAsia" w:hAnsiTheme="minorHAnsi" w:cstheme="minorBidi"/>
          <w:color w:val="auto"/>
          <w:sz w:val="22"/>
          <w:szCs w:val="22"/>
          <w:lang w:val="fr-FR" w:eastAsia="fr-FR"/>
        </w:rPr>
      </w:pPr>
      <w:hyperlink w:anchor="_Toc440979189" w:history="1">
        <w:r w:rsidR="003C1E5B" w:rsidRPr="00F440A1">
          <w:rPr>
            <w:rStyle w:val="Hyperlink"/>
            <w:lang w:val="en-US"/>
          </w:rPr>
          <w:t>2.4.11</w:t>
        </w:r>
        <w:r w:rsidR="003C1E5B">
          <w:rPr>
            <w:rFonts w:asciiTheme="minorHAnsi" w:eastAsiaTheme="minorEastAsia" w:hAnsiTheme="minorHAnsi" w:cstheme="minorBidi"/>
            <w:color w:val="auto"/>
            <w:sz w:val="22"/>
            <w:szCs w:val="22"/>
            <w:lang w:val="fr-FR" w:eastAsia="fr-FR"/>
          </w:rPr>
          <w:tab/>
        </w:r>
        <w:r w:rsidR="003C1E5B" w:rsidRPr="00F440A1">
          <w:rPr>
            <w:rStyle w:val="Hyperlink"/>
            <w:lang w:val="en-US"/>
          </w:rPr>
          <w:t>ASP.NET configuration</w:t>
        </w:r>
        <w:r w:rsidR="003C1E5B">
          <w:rPr>
            <w:webHidden/>
          </w:rPr>
          <w:tab/>
        </w:r>
        <w:r w:rsidR="003C1E5B">
          <w:rPr>
            <w:webHidden/>
          </w:rPr>
          <w:fldChar w:fldCharType="begin"/>
        </w:r>
        <w:r w:rsidR="003C1E5B">
          <w:rPr>
            <w:webHidden/>
          </w:rPr>
          <w:instrText xml:space="preserve"> PAGEREF _Toc440979189 \h </w:instrText>
        </w:r>
        <w:r w:rsidR="003C1E5B">
          <w:rPr>
            <w:webHidden/>
          </w:rPr>
        </w:r>
        <w:r w:rsidR="003C1E5B">
          <w:rPr>
            <w:webHidden/>
          </w:rPr>
          <w:fldChar w:fldCharType="separate"/>
        </w:r>
        <w:r w:rsidR="003C1E5B">
          <w:rPr>
            <w:webHidden/>
          </w:rPr>
          <w:t>47</w:t>
        </w:r>
        <w:r w:rsidR="003C1E5B">
          <w:rPr>
            <w:webHidden/>
          </w:rPr>
          <w:fldChar w:fldCharType="end"/>
        </w:r>
      </w:hyperlink>
    </w:p>
    <w:p w:rsidR="003C1E5B" w:rsidRDefault="00BA7BB8">
      <w:pPr>
        <w:pStyle w:val="TOC3"/>
        <w:rPr>
          <w:rFonts w:asciiTheme="minorHAnsi" w:eastAsiaTheme="minorEastAsia" w:hAnsiTheme="minorHAnsi" w:cstheme="minorBidi"/>
          <w:color w:val="auto"/>
          <w:sz w:val="22"/>
          <w:szCs w:val="22"/>
          <w:lang w:val="fr-FR" w:eastAsia="fr-FR"/>
        </w:rPr>
      </w:pPr>
      <w:hyperlink w:anchor="_Toc440979190" w:history="1">
        <w:r w:rsidR="003C1E5B" w:rsidRPr="00F440A1">
          <w:rPr>
            <w:rStyle w:val="Hyperlink"/>
            <w:lang w:val="en-US"/>
          </w:rPr>
          <w:t>2.4.12</w:t>
        </w:r>
        <w:r w:rsidR="003C1E5B">
          <w:rPr>
            <w:rFonts w:asciiTheme="minorHAnsi" w:eastAsiaTheme="minorEastAsia" w:hAnsiTheme="minorHAnsi" w:cstheme="minorBidi"/>
            <w:color w:val="auto"/>
            <w:sz w:val="22"/>
            <w:szCs w:val="22"/>
            <w:lang w:val="fr-FR" w:eastAsia="fr-FR"/>
          </w:rPr>
          <w:tab/>
        </w:r>
        <w:r w:rsidR="003C1E5B" w:rsidRPr="00F440A1">
          <w:rPr>
            <w:rStyle w:val="Hyperlink"/>
            <w:lang w:val="en-US"/>
          </w:rPr>
          <w:t>ACL configuration</w:t>
        </w:r>
        <w:r w:rsidR="003C1E5B">
          <w:rPr>
            <w:webHidden/>
          </w:rPr>
          <w:tab/>
        </w:r>
        <w:r w:rsidR="003C1E5B">
          <w:rPr>
            <w:webHidden/>
          </w:rPr>
          <w:fldChar w:fldCharType="begin"/>
        </w:r>
        <w:r w:rsidR="003C1E5B">
          <w:rPr>
            <w:webHidden/>
          </w:rPr>
          <w:instrText xml:space="preserve"> PAGEREF _Toc440979190 \h </w:instrText>
        </w:r>
        <w:r w:rsidR="003C1E5B">
          <w:rPr>
            <w:webHidden/>
          </w:rPr>
        </w:r>
        <w:r w:rsidR="003C1E5B">
          <w:rPr>
            <w:webHidden/>
          </w:rPr>
          <w:fldChar w:fldCharType="separate"/>
        </w:r>
        <w:r w:rsidR="003C1E5B">
          <w:rPr>
            <w:webHidden/>
          </w:rPr>
          <w:t>48</w:t>
        </w:r>
        <w:r w:rsidR="003C1E5B">
          <w:rPr>
            <w:webHidden/>
          </w:rPr>
          <w:fldChar w:fldCharType="end"/>
        </w:r>
      </w:hyperlink>
    </w:p>
    <w:p w:rsidR="003C1E5B" w:rsidRDefault="00BA7BB8">
      <w:pPr>
        <w:pStyle w:val="TOC2"/>
        <w:rPr>
          <w:rFonts w:asciiTheme="minorHAnsi" w:eastAsiaTheme="minorEastAsia" w:hAnsiTheme="minorHAnsi" w:cstheme="minorBidi"/>
          <w:sz w:val="22"/>
          <w:szCs w:val="22"/>
          <w:lang w:val="fr-FR" w:eastAsia="fr-FR"/>
        </w:rPr>
      </w:pPr>
      <w:hyperlink w:anchor="_Toc440979191" w:history="1">
        <w:r w:rsidR="003C1E5B" w:rsidRPr="00F440A1">
          <w:rPr>
            <w:rStyle w:val="Hyperlink"/>
            <w:lang w:val="en-US"/>
          </w:rPr>
          <w:t>2.5</w:t>
        </w:r>
        <w:r w:rsidR="003C1E5B">
          <w:rPr>
            <w:rFonts w:asciiTheme="minorHAnsi" w:eastAsiaTheme="minorEastAsia" w:hAnsiTheme="minorHAnsi" w:cstheme="minorBidi"/>
            <w:sz w:val="22"/>
            <w:szCs w:val="22"/>
            <w:lang w:val="fr-FR" w:eastAsia="fr-FR"/>
          </w:rPr>
          <w:tab/>
        </w:r>
        <w:r w:rsidR="003C1E5B" w:rsidRPr="00F440A1">
          <w:rPr>
            <w:rStyle w:val="Hyperlink"/>
            <w:lang w:val="en-US"/>
          </w:rPr>
          <w:t>SQL Server</w:t>
        </w:r>
        <w:r w:rsidR="003C1E5B">
          <w:rPr>
            <w:webHidden/>
          </w:rPr>
          <w:tab/>
        </w:r>
        <w:r w:rsidR="003C1E5B">
          <w:rPr>
            <w:webHidden/>
          </w:rPr>
          <w:fldChar w:fldCharType="begin"/>
        </w:r>
        <w:r w:rsidR="003C1E5B">
          <w:rPr>
            <w:webHidden/>
          </w:rPr>
          <w:instrText xml:space="preserve"> PAGEREF _Toc440979191 \h </w:instrText>
        </w:r>
        <w:r w:rsidR="003C1E5B">
          <w:rPr>
            <w:webHidden/>
          </w:rPr>
        </w:r>
        <w:r w:rsidR="003C1E5B">
          <w:rPr>
            <w:webHidden/>
          </w:rPr>
          <w:fldChar w:fldCharType="separate"/>
        </w:r>
        <w:r w:rsidR="003C1E5B">
          <w:rPr>
            <w:webHidden/>
          </w:rPr>
          <w:t>49</w:t>
        </w:r>
        <w:r w:rsidR="003C1E5B">
          <w:rPr>
            <w:webHidden/>
          </w:rPr>
          <w:fldChar w:fldCharType="end"/>
        </w:r>
      </w:hyperlink>
    </w:p>
    <w:p w:rsidR="003C1E5B" w:rsidRDefault="00BA7BB8">
      <w:pPr>
        <w:pStyle w:val="TOC3"/>
        <w:rPr>
          <w:rFonts w:asciiTheme="minorHAnsi" w:eastAsiaTheme="minorEastAsia" w:hAnsiTheme="minorHAnsi" w:cstheme="minorBidi"/>
          <w:color w:val="auto"/>
          <w:sz w:val="22"/>
          <w:szCs w:val="22"/>
          <w:lang w:val="fr-FR" w:eastAsia="fr-FR"/>
        </w:rPr>
      </w:pPr>
      <w:hyperlink w:anchor="_Toc440979192" w:history="1">
        <w:r w:rsidR="003C1E5B" w:rsidRPr="00F440A1">
          <w:rPr>
            <w:rStyle w:val="Hyperlink"/>
            <w:lang w:val="en-US"/>
          </w:rPr>
          <w:t>2.5.1</w:t>
        </w:r>
        <w:r w:rsidR="003C1E5B">
          <w:rPr>
            <w:rFonts w:asciiTheme="minorHAnsi" w:eastAsiaTheme="minorEastAsia" w:hAnsiTheme="minorHAnsi" w:cstheme="minorBidi"/>
            <w:color w:val="auto"/>
            <w:sz w:val="22"/>
            <w:szCs w:val="22"/>
            <w:lang w:val="fr-FR" w:eastAsia="fr-FR"/>
          </w:rPr>
          <w:tab/>
        </w:r>
        <w:r w:rsidR="003C1E5B" w:rsidRPr="00F440A1">
          <w:rPr>
            <w:rStyle w:val="Hyperlink"/>
            <w:lang w:val="en-US"/>
          </w:rPr>
          <w:t>SQL Server installation</w:t>
        </w:r>
        <w:r w:rsidR="003C1E5B">
          <w:rPr>
            <w:webHidden/>
          </w:rPr>
          <w:tab/>
        </w:r>
        <w:r w:rsidR="003C1E5B">
          <w:rPr>
            <w:webHidden/>
          </w:rPr>
          <w:fldChar w:fldCharType="begin"/>
        </w:r>
        <w:r w:rsidR="003C1E5B">
          <w:rPr>
            <w:webHidden/>
          </w:rPr>
          <w:instrText xml:space="preserve"> PAGEREF _Toc440979192 \h </w:instrText>
        </w:r>
        <w:r w:rsidR="003C1E5B">
          <w:rPr>
            <w:webHidden/>
          </w:rPr>
        </w:r>
        <w:r w:rsidR="003C1E5B">
          <w:rPr>
            <w:webHidden/>
          </w:rPr>
          <w:fldChar w:fldCharType="separate"/>
        </w:r>
        <w:r w:rsidR="003C1E5B">
          <w:rPr>
            <w:webHidden/>
          </w:rPr>
          <w:t>50</w:t>
        </w:r>
        <w:r w:rsidR="003C1E5B">
          <w:rPr>
            <w:webHidden/>
          </w:rPr>
          <w:fldChar w:fldCharType="end"/>
        </w:r>
      </w:hyperlink>
    </w:p>
    <w:p w:rsidR="003C1E5B" w:rsidRDefault="00BA7BB8">
      <w:pPr>
        <w:pStyle w:val="TOC3"/>
        <w:rPr>
          <w:rFonts w:asciiTheme="minorHAnsi" w:eastAsiaTheme="minorEastAsia" w:hAnsiTheme="minorHAnsi" w:cstheme="minorBidi"/>
          <w:color w:val="auto"/>
          <w:sz w:val="22"/>
          <w:szCs w:val="22"/>
          <w:lang w:val="fr-FR" w:eastAsia="fr-FR"/>
        </w:rPr>
      </w:pPr>
      <w:hyperlink w:anchor="_Toc440979193" w:history="1">
        <w:r w:rsidR="003C1E5B" w:rsidRPr="00F440A1">
          <w:rPr>
            <w:rStyle w:val="Hyperlink"/>
            <w:lang w:val="en-US"/>
          </w:rPr>
          <w:t>2.5.2</w:t>
        </w:r>
        <w:r w:rsidR="003C1E5B">
          <w:rPr>
            <w:rFonts w:asciiTheme="minorHAnsi" w:eastAsiaTheme="minorEastAsia" w:hAnsiTheme="minorHAnsi" w:cstheme="minorBidi"/>
            <w:color w:val="auto"/>
            <w:sz w:val="22"/>
            <w:szCs w:val="22"/>
            <w:lang w:val="fr-FR" w:eastAsia="fr-FR"/>
          </w:rPr>
          <w:tab/>
        </w:r>
        <w:r w:rsidR="003C1E5B" w:rsidRPr="00F440A1">
          <w:rPr>
            <w:rStyle w:val="Hyperlink"/>
            <w:lang w:val="en-US"/>
          </w:rPr>
          <w:t>SQL Server configuration</w:t>
        </w:r>
        <w:r w:rsidR="003C1E5B">
          <w:rPr>
            <w:webHidden/>
          </w:rPr>
          <w:tab/>
        </w:r>
        <w:r w:rsidR="003C1E5B">
          <w:rPr>
            <w:webHidden/>
          </w:rPr>
          <w:fldChar w:fldCharType="begin"/>
        </w:r>
        <w:r w:rsidR="003C1E5B">
          <w:rPr>
            <w:webHidden/>
          </w:rPr>
          <w:instrText xml:space="preserve"> PAGEREF _Toc440979193 \h </w:instrText>
        </w:r>
        <w:r w:rsidR="003C1E5B">
          <w:rPr>
            <w:webHidden/>
          </w:rPr>
        </w:r>
        <w:r w:rsidR="003C1E5B">
          <w:rPr>
            <w:webHidden/>
          </w:rPr>
          <w:fldChar w:fldCharType="separate"/>
        </w:r>
        <w:r w:rsidR="003C1E5B">
          <w:rPr>
            <w:webHidden/>
          </w:rPr>
          <w:t>66</w:t>
        </w:r>
        <w:r w:rsidR="003C1E5B">
          <w:rPr>
            <w:webHidden/>
          </w:rPr>
          <w:fldChar w:fldCharType="end"/>
        </w:r>
      </w:hyperlink>
    </w:p>
    <w:p w:rsidR="003C1E5B" w:rsidRDefault="00BA7BB8">
      <w:pPr>
        <w:pStyle w:val="TOC2"/>
        <w:rPr>
          <w:rFonts w:asciiTheme="minorHAnsi" w:eastAsiaTheme="minorEastAsia" w:hAnsiTheme="minorHAnsi" w:cstheme="minorBidi"/>
          <w:sz w:val="22"/>
          <w:szCs w:val="22"/>
          <w:lang w:val="fr-FR" w:eastAsia="fr-FR"/>
        </w:rPr>
      </w:pPr>
      <w:hyperlink w:anchor="_Toc440979194" w:history="1">
        <w:r w:rsidR="003C1E5B" w:rsidRPr="00F440A1">
          <w:rPr>
            <w:rStyle w:val="Hyperlink"/>
            <w:lang w:val="en-US"/>
          </w:rPr>
          <w:t>2.6</w:t>
        </w:r>
        <w:r w:rsidR="003C1E5B">
          <w:rPr>
            <w:rFonts w:asciiTheme="minorHAnsi" w:eastAsiaTheme="minorEastAsia" w:hAnsiTheme="minorHAnsi" w:cstheme="minorBidi"/>
            <w:sz w:val="22"/>
            <w:szCs w:val="22"/>
            <w:lang w:val="fr-FR" w:eastAsia="fr-FR"/>
          </w:rPr>
          <w:tab/>
        </w:r>
        <w:r w:rsidR="003C1E5B" w:rsidRPr="00F440A1">
          <w:rPr>
            <w:rStyle w:val="Hyperlink"/>
            <w:lang w:val="en-US"/>
          </w:rPr>
          <w:t>Squeeze Server</w:t>
        </w:r>
        <w:r w:rsidR="003C1E5B">
          <w:rPr>
            <w:webHidden/>
          </w:rPr>
          <w:tab/>
        </w:r>
        <w:r w:rsidR="003C1E5B">
          <w:rPr>
            <w:webHidden/>
          </w:rPr>
          <w:fldChar w:fldCharType="begin"/>
        </w:r>
        <w:r w:rsidR="003C1E5B">
          <w:rPr>
            <w:webHidden/>
          </w:rPr>
          <w:instrText xml:space="preserve"> PAGEREF _Toc440979194 \h </w:instrText>
        </w:r>
        <w:r w:rsidR="003C1E5B">
          <w:rPr>
            <w:webHidden/>
          </w:rPr>
        </w:r>
        <w:r w:rsidR="003C1E5B">
          <w:rPr>
            <w:webHidden/>
          </w:rPr>
          <w:fldChar w:fldCharType="separate"/>
        </w:r>
        <w:r w:rsidR="003C1E5B">
          <w:rPr>
            <w:webHidden/>
          </w:rPr>
          <w:t>74</w:t>
        </w:r>
        <w:r w:rsidR="003C1E5B">
          <w:rPr>
            <w:webHidden/>
          </w:rPr>
          <w:fldChar w:fldCharType="end"/>
        </w:r>
      </w:hyperlink>
    </w:p>
    <w:p w:rsidR="003C1E5B" w:rsidRDefault="00BA7BB8">
      <w:pPr>
        <w:pStyle w:val="TOC3"/>
        <w:rPr>
          <w:rFonts w:asciiTheme="minorHAnsi" w:eastAsiaTheme="minorEastAsia" w:hAnsiTheme="minorHAnsi" w:cstheme="minorBidi"/>
          <w:color w:val="auto"/>
          <w:sz w:val="22"/>
          <w:szCs w:val="22"/>
          <w:lang w:val="fr-FR" w:eastAsia="fr-FR"/>
        </w:rPr>
      </w:pPr>
      <w:hyperlink w:anchor="_Toc440979195" w:history="1">
        <w:r w:rsidR="003C1E5B" w:rsidRPr="00F440A1">
          <w:rPr>
            <w:rStyle w:val="Hyperlink"/>
            <w:lang w:val="en-US"/>
          </w:rPr>
          <w:t>2.6.1</w:t>
        </w:r>
        <w:r w:rsidR="003C1E5B">
          <w:rPr>
            <w:rFonts w:asciiTheme="minorHAnsi" w:eastAsiaTheme="minorEastAsia" w:hAnsiTheme="minorHAnsi" w:cstheme="minorBidi"/>
            <w:color w:val="auto"/>
            <w:sz w:val="22"/>
            <w:szCs w:val="22"/>
            <w:lang w:val="fr-FR" w:eastAsia="fr-FR"/>
          </w:rPr>
          <w:tab/>
        </w:r>
        <w:r w:rsidR="003C1E5B" w:rsidRPr="00F440A1">
          <w:rPr>
            <w:rStyle w:val="Hyperlink"/>
            <w:lang w:val="en-US"/>
          </w:rPr>
          <w:t>Squeeze Server installation</w:t>
        </w:r>
        <w:r w:rsidR="003C1E5B">
          <w:rPr>
            <w:webHidden/>
          </w:rPr>
          <w:tab/>
        </w:r>
        <w:r w:rsidR="003C1E5B">
          <w:rPr>
            <w:webHidden/>
          </w:rPr>
          <w:fldChar w:fldCharType="begin"/>
        </w:r>
        <w:r w:rsidR="003C1E5B">
          <w:rPr>
            <w:webHidden/>
          </w:rPr>
          <w:instrText xml:space="preserve"> PAGEREF _Toc440979195 \h </w:instrText>
        </w:r>
        <w:r w:rsidR="003C1E5B">
          <w:rPr>
            <w:webHidden/>
          </w:rPr>
        </w:r>
        <w:r w:rsidR="003C1E5B">
          <w:rPr>
            <w:webHidden/>
          </w:rPr>
          <w:fldChar w:fldCharType="separate"/>
        </w:r>
        <w:r w:rsidR="003C1E5B">
          <w:rPr>
            <w:webHidden/>
          </w:rPr>
          <w:t>74</w:t>
        </w:r>
        <w:r w:rsidR="003C1E5B">
          <w:rPr>
            <w:webHidden/>
          </w:rPr>
          <w:fldChar w:fldCharType="end"/>
        </w:r>
      </w:hyperlink>
    </w:p>
    <w:p w:rsidR="003C1E5B" w:rsidRDefault="00BA7BB8">
      <w:pPr>
        <w:pStyle w:val="TOC3"/>
        <w:rPr>
          <w:rFonts w:asciiTheme="minorHAnsi" w:eastAsiaTheme="minorEastAsia" w:hAnsiTheme="minorHAnsi" w:cstheme="minorBidi"/>
          <w:color w:val="auto"/>
          <w:sz w:val="22"/>
          <w:szCs w:val="22"/>
          <w:lang w:val="fr-FR" w:eastAsia="fr-FR"/>
        </w:rPr>
      </w:pPr>
      <w:hyperlink w:anchor="_Toc440979196" w:history="1">
        <w:r w:rsidR="003C1E5B" w:rsidRPr="00F440A1">
          <w:rPr>
            <w:rStyle w:val="Hyperlink"/>
            <w:lang w:val="en-US"/>
          </w:rPr>
          <w:t>2.6.2</w:t>
        </w:r>
        <w:r w:rsidR="003C1E5B">
          <w:rPr>
            <w:rFonts w:asciiTheme="minorHAnsi" w:eastAsiaTheme="minorEastAsia" w:hAnsiTheme="minorHAnsi" w:cstheme="minorBidi"/>
            <w:color w:val="auto"/>
            <w:sz w:val="22"/>
            <w:szCs w:val="22"/>
            <w:lang w:val="fr-FR" w:eastAsia="fr-FR"/>
          </w:rPr>
          <w:tab/>
        </w:r>
        <w:r w:rsidR="003C1E5B" w:rsidRPr="00F440A1">
          <w:rPr>
            <w:rStyle w:val="Hyperlink"/>
            <w:lang w:val="en-US"/>
          </w:rPr>
          <w:t>Squeeze Server configuration</w:t>
        </w:r>
        <w:r w:rsidR="003C1E5B">
          <w:rPr>
            <w:webHidden/>
          </w:rPr>
          <w:tab/>
        </w:r>
        <w:r w:rsidR="003C1E5B">
          <w:rPr>
            <w:webHidden/>
          </w:rPr>
          <w:fldChar w:fldCharType="begin"/>
        </w:r>
        <w:r w:rsidR="003C1E5B">
          <w:rPr>
            <w:webHidden/>
          </w:rPr>
          <w:instrText xml:space="preserve"> PAGEREF _Toc440979196 \h </w:instrText>
        </w:r>
        <w:r w:rsidR="003C1E5B">
          <w:rPr>
            <w:webHidden/>
          </w:rPr>
        </w:r>
        <w:r w:rsidR="003C1E5B">
          <w:rPr>
            <w:webHidden/>
          </w:rPr>
          <w:fldChar w:fldCharType="separate"/>
        </w:r>
        <w:r w:rsidR="003C1E5B">
          <w:rPr>
            <w:webHidden/>
          </w:rPr>
          <w:t>80</w:t>
        </w:r>
        <w:r w:rsidR="003C1E5B">
          <w:rPr>
            <w:webHidden/>
          </w:rPr>
          <w:fldChar w:fldCharType="end"/>
        </w:r>
      </w:hyperlink>
    </w:p>
    <w:p w:rsidR="003C1E5B" w:rsidRDefault="00BA7BB8">
      <w:pPr>
        <w:pStyle w:val="TOC2"/>
        <w:rPr>
          <w:rFonts w:asciiTheme="minorHAnsi" w:eastAsiaTheme="minorEastAsia" w:hAnsiTheme="minorHAnsi" w:cstheme="minorBidi"/>
          <w:sz w:val="22"/>
          <w:szCs w:val="22"/>
          <w:lang w:val="fr-FR" w:eastAsia="fr-FR"/>
        </w:rPr>
      </w:pPr>
      <w:hyperlink w:anchor="_Toc440979197" w:history="1">
        <w:r w:rsidR="003C1E5B" w:rsidRPr="00F440A1">
          <w:rPr>
            <w:rStyle w:val="Hyperlink"/>
            <w:lang w:val="en-US"/>
          </w:rPr>
          <w:t>2.7</w:t>
        </w:r>
        <w:r w:rsidR="003C1E5B">
          <w:rPr>
            <w:rFonts w:asciiTheme="minorHAnsi" w:eastAsiaTheme="minorEastAsia" w:hAnsiTheme="minorHAnsi" w:cstheme="minorBidi"/>
            <w:sz w:val="22"/>
            <w:szCs w:val="22"/>
            <w:lang w:val="fr-FR" w:eastAsia="fr-FR"/>
          </w:rPr>
          <w:tab/>
        </w:r>
        <w:r w:rsidR="003C1E5B" w:rsidRPr="00F440A1">
          <w:rPr>
            <w:rStyle w:val="Hyperlink"/>
            <w:lang w:val="en-US"/>
          </w:rPr>
          <w:t>INTEL-FS application</w:t>
        </w:r>
        <w:r w:rsidR="003C1E5B">
          <w:rPr>
            <w:webHidden/>
          </w:rPr>
          <w:tab/>
        </w:r>
        <w:r w:rsidR="003C1E5B">
          <w:rPr>
            <w:webHidden/>
          </w:rPr>
          <w:fldChar w:fldCharType="begin"/>
        </w:r>
        <w:r w:rsidR="003C1E5B">
          <w:rPr>
            <w:webHidden/>
          </w:rPr>
          <w:instrText xml:space="preserve"> PAGEREF _Toc440979197 \h </w:instrText>
        </w:r>
        <w:r w:rsidR="003C1E5B">
          <w:rPr>
            <w:webHidden/>
          </w:rPr>
        </w:r>
        <w:r w:rsidR="003C1E5B">
          <w:rPr>
            <w:webHidden/>
          </w:rPr>
          <w:fldChar w:fldCharType="separate"/>
        </w:r>
        <w:r w:rsidR="003C1E5B">
          <w:rPr>
            <w:webHidden/>
          </w:rPr>
          <w:t>87</w:t>
        </w:r>
        <w:r w:rsidR="003C1E5B">
          <w:rPr>
            <w:webHidden/>
          </w:rPr>
          <w:fldChar w:fldCharType="end"/>
        </w:r>
      </w:hyperlink>
    </w:p>
    <w:p w:rsidR="003C1E5B" w:rsidRDefault="00BA7BB8">
      <w:pPr>
        <w:pStyle w:val="TOC3"/>
        <w:rPr>
          <w:rFonts w:asciiTheme="minorHAnsi" w:eastAsiaTheme="minorEastAsia" w:hAnsiTheme="minorHAnsi" w:cstheme="minorBidi"/>
          <w:color w:val="auto"/>
          <w:sz w:val="22"/>
          <w:szCs w:val="22"/>
          <w:lang w:val="fr-FR" w:eastAsia="fr-FR"/>
        </w:rPr>
      </w:pPr>
      <w:hyperlink w:anchor="_Toc440979198" w:history="1">
        <w:r w:rsidR="003C1E5B" w:rsidRPr="00F440A1">
          <w:rPr>
            <w:rStyle w:val="Hyperlink"/>
            <w:lang w:val="en-US"/>
          </w:rPr>
          <w:t>2.7.1</w:t>
        </w:r>
        <w:r w:rsidR="003C1E5B">
          <w:rPr>
            <w:rFonts w:asciiTheme="minorHAnsi" w:eastAsiaTheme="minorEastAsia" w:hAnsiTheme="minorHAnsi" w:cstheme="minorBidi"/>
            <w:color w:val="auto"/>
            <w:sz w:val="22"/>
            <w:szCs w:val="22"/>
            <w:lang w:val="fr-FR" w:eastAsia="fr-FR"/>
          </w:rPr>
          <w:tab/>
        </w:r>
        <w:r w:rsidR="003C1E5B" w:rsidRPr="00F440A1">
          <w:rPr>
            <w:rStyle w:val="Hyperlink"/>
            <w:lang w:val="en-US"/>
          </w:rPr>
          <w:t>INTEL-FS standard installation</w:t>
        </w:r>
        <w:r w:rsidR="003C1E5B">
          <w:rPr>
            <w:webHidden/>
          </w:rPr>
          <w:tab/>
        </w:r>
        <w:r w:rsidR="003C1E5B">
          <w:rPr>
            <w:webHidden/>
          </w:rPr>
          <w:fldChar w:fldCharType="begin"/>
        </w:r>
        <w:r w:rsidR="003C1E5B">
          <w:rPr>
            <w:webHidden/>
          </w:rPr>
          <w:instrText xml:space="preserve"> PAGEREF _Toc440979198 \h </w:instrText>
        </w:r>
        <w:r w:rsidR="003C1E5B">
          <w:rPr>
            <w:webHidden/>
          </w:rPr>
        </w:r>
        <w:r w:rsidR="003C1E5B">
          <w:rPr>
            <w:webHidden/>
          </w:rPr>
          <w:fldChar w:fldCharType="separate"/>
        </w:r>
        <w:r w:rsidR="003C1E5B">
          <w:rPr>
            <w:webHidden/>
          </w:rPr>
          <w:t>88</w:t>
        </w:r>
        <w:r w:rsidR="003C1E5B">
          <w:rPr>
            <w:webHidden/>
          </w:rPr>
          <w:fldChar w:fldCharType="end"/>
        </w:r>
      </w:hyperlink>
    </w:p>
    <w:p w:rsidR="003C1E5B" w:rsidRDefault="00BA7BB8">
      <w:pPr>
        <w:pStyle w:val="TOC3"/>
        <w:rPr>
          <w:rFonts w:asciiTheme="minorHAnsi" w:eastAsiaTheme="minorEastAsia" w:hAnsiTheme="minorHAnsi" w:cstheme="minorBidi"/>
          <w:color w:val="auto"/>
          <w:sz w:val="22"/>
          <w:szCs w:val="22"/>
          <w:lang w:val="fr-FR" w:eastAsia="fr-FR"/>
        </w:rPr>
      </w:pPr>
      <w:hyperlink w:anchor="_Toc440979199" w:history="1">
        <w:r w:rsidR="003C1E5B" w:rsidRPr="00F440A1">
          <w:rPr>
            <w:rStyle w:val="Hyperlink"/>
            <w:lang w:val="en-US"/>
          </w:rPr>
          <w:t>2.7.2</w:t>
        </w:r>
        <w:r w:rsidR="003C1E5B">
          <w:rPr>
            <w:rFonts w:asciiTheme="minorHAnsi" w:eastAsiaTheme="minorEastAsia" w:hAnsiTheme="minorHAnsi" w:cstheme="minorBidi"/>
            <w:color w:val="auto"/>
            <w:sz w:val="22"/>
            <w:szCs w:val="22"/>
            <w:lang w:val="fr-FR" w:eastAsia="fr-FR"/>
          </w:rPr>
          <w:tab/>
        </w:r>
        <w:r w:rsidR="003C1E5B" w:rsidRPr="00F440A1">
          <w:rPr>
            <w:rStyle w:val="Hyperlink"/>
            <w:lang w:val="en-US"/>
          </w:rPr>
          <w:t>INTEL-FS patch installation</w:t>
        </w:r>
        <w:r w:rsidR="003C1E5B">
          <w:rPr>
            <w:webHidden/>
          </w:rPr>
          <w:tab/>
        </w:r>
        <w:r w:rsidR="003C1E5B">
          <w:rPr>
            <w:webHidden/>
          </w:rPr>
          <w:fldChar w:fldCharType="begin"/>
        </w:r>
        <w:r w:rsidR="003C1E5B">
          <w:rPr>
            <w:webHidden/>
          </w:rPr>
          <w:instrText xml:space="preserve"> PAGEREF _Toc440979199 \h </w:instrText>
        </w:r>
        <w:r w:rsidR="003C1E5B">
          <w:rPr>
            <w:webHidden/>
          </w:rPr>
        </w:r>
        <w:r w:rsidR="003C1E5B">
          <w:rPr>
            <w:webHidden/>
          </w:rPr>
          <w:fldChar w:fldCharType="separate"/>
        </w:r>
        <w:r w:rsidR="003C1E5B">
          <w:rPr>
            <w:webHidden/>
          </w:rPr>
          <w:t>100</w:t>
        </w:r>
        <w:r w:rsidR="003C1E5B">
          <w:rPr>
            <w:webHidden/>
          </w:rPr>
          <w:fldChar w:fldCharType="end"/>
        </w:r>
      </w:hyperlink>
    </w:p>
    <w:p w:rsidR="003C1E5B" w:rsidRDefault="00BA7BB8">
      <w:pPr>
        <w:pStyle w:val="TOC3"/>
        <w:rPr>
          <w:rFonts w:asciiTheme="minorHAnsi" w:eastAsiaTheme="minorEastAsia" w:hAnsiTheme="minorHAnsi" w:cstheme="minorBidi"/>
          <w:color w:val="auto"/>
          <w:sz w:val="22"/>
          <w:szCs w:val="22"/>
          <w:lang w:val="fr-FR" w:eastAsia="fr-FR"/>
        </w:rPr>
      </w:pPr>
      <w:hyperlink w:anchor="_Toc440979200" w:history="1">
        <w:r w:rsidR="003C1E5B" w:rsidRPr="00F440A1">
          <w:rPr>
            <w:rStyle w:val="Hyperlink"/>
            <w:lang w:val="en-US"/>
          </w:rPr>
          <w:t>2.7.3</w:t>
        </w:r>
        <w:r w:rsidR="003C1E5B">
          <w:rPr>
            <w:rFonts w:asciiTheme="minorHAnsi" w:eastAsiaTheme="minorEastAsia" w:hAnsiTheme="minorHAnsi" w:cstheme="minorBidi"/>
            <w:color w:val="auto"/>
            <w:sz w:val="22"/>
            <w:szCs w:val="22"/>
            <w:lang w:val="fr-FR" w:eastAsia="fr-FR"/>
          </w:rPr>
          <w:tab/>
        </w:r>
        <w:r w:rsidR="003C1E5B" w:rsidRPr="00F440A1">
          <w:rPr>
            <w:rStyle w:val="Hyperlink"/>
            <w:lang w:val="en-US"/>
          </w:rPr>
          <w:t>INTEL-FS configuration</w:t>
        </w:r>
        <w:r w:rsidR="003C1E5B">
          <w:rPr>
            <w:webHidden/>
          </w:rPr>
          <w:tab/>
        </w:r>
        <w:r w:rsidR="003C1E5B">
          <w:rPr>
            <w:webHidden/>
          </w:rPr>
          <w:fldChar w:fldCharType="begin"/>
        </w:r>
        <w:r w:rsidR="003C1E5B">
          <w:rPr>
            <w:webHidden/>
          </w:rPr>
          <w:instrText xml:space="preserve"> PAGEREF _Toc440979200 \h </w:instrText>
        </w:r>
        <w:r w:rsidR="003C1E5B">
          <w:rPr>
            <w:webHidden/>
          </w:rPr>
        </w:r>
        <w:r w:rsidR="003C1E5B">
          <w:rPr>
            <w:webHidden/>
          </w:rPr>
          <w:fldChar w:fldCharType="separate"/>
        </w:r>
        <w:r w:rsidR="003C1E5B">
          <w:rPr>
            <w:webHidden/>
          </w:rPr>
          <w:t>104</w:t>
        </w:r>
        <w:r w:rsidR="003C1E5B">
          <w:rPr>
            <w:webHidden/>
          </w:rPr>
          <w:fldChar w:fldCharType="end"/>
        </w:r>
      </w:hyperlink>
    </w:p>
    <w:p w:rsidR="003C1E5B" w:rsidRDefault="00BA7BB8">
      <w:pPr>
        <w:pStyle w:val="TOC3"/>
        <w:rPr>
          <w:rFonts w:asciiTheme="minorHAnsi" w:eastAsiaTheme="minorEastAsia" w:hAnsiTheme="minorHAnsi" w:cstheme="minorBidi"/>
          <w:color w:val="auto"/>
          <w:sz w:val="22"/>
          <w:szCs w:val="22"/>
          <w:lang w:val="fr-FR" w:eastAsia="fr-FR"/>
        </w:rPr>
      </w:pPr>
      <w:hyperlink w:anchor="_Toc440979201" w:history="1">
        <w:r w:rsidR="003C1E5B" w:rsidRPr="00F440A1">
          <w:rPr>
            <w:rStyle w:val="Hyperlink"/>
            <w:lang w:val="en-US"/>
          </w:rPr>
          <w:t>2.7.4</w:t>
        </w:r>
        <w:r w:rsidR="003C1E5B">
          <w:rPr>
            <w:rFonts w:asciiTheme="minorHAnsi" w:eastAsiaTheme="minorEastAsia" w:hAnsiTheme="minorHAnsi" w:cstheme="minorBidi"/>
            <w:color w:val="auto"/>
            <w:sz w:val="22"/>
            <w:szCs w:val="22"/>
            <w:lang w:val="fr-FR" w:eastAsia="fr-FR"/>
          </w:rPr>
          <w:tab/>
        </w:r>
        <w:r w:rsidR="003C1E5B" w:rsidRPr="00F440A1">
          <w:rPr>
            <w:rStyle w:val="Hyperlink"/>
            <w:lang w:val="en-US"/>
          </w:rPr>
          <w:t>INTEL-FS installation verification</w:t>
        </w:r>
        <w:r w:rsidR="003C1E5B">
          <w:rPr>
            <w:webHidden/>
          </w:rPr>
          <w:tab/>
        </w:r>
        <w:r w:rsidR="003C1E5B">
          <w:rPr>
            <w:webHidden/>
          </w:rPr>
          <w:fldChar w:fldCharType="begin"/>
        </w:r>
        <w:r w:rsidR="003C1E5B">
          <w:rPr>
            <w:webHidden/>
          </w:rPr>
          <w:instrText xml:space="preserve"> PAGEREF _Toc440979201 \h </w:instrText>
        </w:r>
        <w:r w:rsidR="003C1E5B">
          <w:rPr>
            <w:webHidden/>
          </w:rPr>
        </w:r>
        <w:r w:rsidR="003C1E5B">
          <w:rPr>
            <w:webHidden/>
          </w:rPr>
          <w:fldChar w:fldCharType="separate"/>
        </w:r>
        <w:r w:rsidR="003C1E5B">
          <w:rPr>
            <w:webHidden/>
          </w:rPr>
          <w:t>136</w:t>
        </w:r>
        <w:r w:rsidR="003C1E5B">
          <w:rPr>
            <w:webHidden/>
          </w:rPr>
          <w:fldChar w:fldCharType="end"/>
        </w:r>
      </w:hyperlink>
    </w:p>
    <w:p w:rsidR="003C1E5B" w:rsidRDefault="00BA7BB8">
      <w:pPr>
        <w:pStyle w:val="TOC2"/>
        <w:rPr>
          <w:rFonts w:asciiTheme="minorHAnsi" w:eastAsiaTheme="minorEastAsia" w:hAnsiTheme="minorHAnsi" w:cstheme="minorBidi"/>
          <w:sz w:val="22"/>
          <w:szCs w:val="22"/>
          <w:lang w:val="fr-FR" w:eastAsia="fr-FR"/>
        </w:rPr>
      </w:pPr>
      <w:hyperlink w:anchor="_Toc440979203" w:history="1">
        <w:r w:rsidR="003C1E5B" w:rsidRPr="00F440A1">
          <w:rPr>
            <w:rStyle w:val="Hyperlink"/>
            <w:lang w:val="en-US"/>
          </w:rPr>
          <w:t>2.8</w:t>
        </w:r>
        <w:r w:rsidR="003C1E5B">
          <w:rPr>
            <w:rFonts w:asciiTheme="minorHAnsi" w:eastAsiaTheme="minorEastAsia" w:hAnsiTheme="minorHAnsi" w:cstheme="minorBidi"/>
            <w:sz w:val="22"/>
            <w:szCs w:val="22"/>
            <w:lang w:val="fr-FR" w:eastAsia="fr-FR"/>
          </w:rPr>
          <w:tab/>
        </w:r>
        <w:r w:rsidR="003C1E5B" w:rsidRPr="00F440A1">
          <w:rPr>
            <w:rStyle w:val="Hyperlink"/>
            <w:lang w:val="en-US"/>
          </w:rPr>
          <w:t>Cartographic server</w:t>
        </w:r>
        <w:r w:rsidR="003C1E5B">
          <w:rPr>
            <w:webHidden/>
          </w:rPr>
          <w:tab/>
        </w:r>
        <w:r w:rsidR="003C1E5B">
          <w:rPr>
            <w:webHidden/>
          </w:rPr>
          <w:fldChar w:fldCharType="begin"/>
        </w:r>
        <w:r w:rsidR="003C1E5B">
          <w:rPr>
            <w:webHidden/>
          </w:rPr>
          <w:instrText xml:space="preserve"> PAGEREF _Toc440979203 \h </w:instrText>
        </w:r>
        <w:r w:rsidR="003C1E5B">
          <w:rPr>
            <w:webHidden/>
          </w:rPr>
        </w:r>
        <w:r w:rsidR="003C1E5B">
          <w:rPr>
            <w:webHidden/>
          </w:rPr>
          <w:fldChar w:fldCharType="separate"/>
        </w:r>
        <w:r w:rsidR="003C1E5B">
          <w:rPr>
            <w:webHidden/>
          </w:rPr>
          <w:t>142</w:t>
        </w:r>
        <w:r w:rsidR="003C1E5B">
          <w:rPr>
            <w:webHidden/>
          </w:rPr>
          <w:fldChar w:fldCharType="end"/>
        </w:r>
      </w:hyperlink>
    </w:p>
    <w:p w:rsidR="003C1E5B" w:rsidRDefault="00BA7BB8">
      <w:pPr>
        <w:pStyle w:val="TOC3"/>
        <w:rPr>
          <w:rFonts w:asciiTheme="minorHAnsi" w:eastAsiaTheme="minorEastAsia" w:hAnsiTheme="minorHAnsi" w:cstheme="minorBidi"/>
          <w:color w:val="auto"/>
          <w:sz w:val="22"/>
          <w:szCs w:val="22"/>
          <w:lang w:val="fr-FR" w:eastAsia="fr-FR"/>
        </w:rPr>
      </w:pPr>
      <w:hyperlink w:anchor="_Toc440979204" w:history="1">
        <w:r w:rsidR="003C1E5B" w:rsidRPr="00F440A1">
          <w:rPr>
            <w:rStyle w:val="Hyperlink"/>
            <w:lang w:val="en-US"/>
          </w:rPr>
          <w:t>2.8.1</w:t>
        </w:r>
        <w:r w:rsidR="003C1E5B">
          <w:rPr>
            <w:rFonts w:asciiTheme="minorHAnsi" w:eastAsiaTheme="minorEastAsia" w:hAnsiTheme="minorHAnsi" w:cstheme="minorBidi"/>
            <w:color w:val="auto"/>
            <w:sz w:val="22"/>
            <w:szCs w:val="22"/>
            <w:lang w:val="fr-FR" w:eastAsia="fr-FR"/>
          </w:rPr>
          <w:tab/>
        </w:r>
        <w:r w:rsidR="003C1E5B" w:rsidRPr="00F440A1">
          <w:rPr>
            <w:rStyle w:val="Hyperlink"/>
            <w:lang w:val="en-US"/>
          </w:rPr>
          <w:t>Cartographic server installation</w:t>
        </w:r>
        <w:r w:rsidR="003C1E5B">
          <w:rPr>
            <w:webHidden/>
          </w:rPr>
          <w:tab/>
        </w:r>
        <w:r w:rsidR="003C1E5B">
          <w:rPr>
            <w:webHidden/>
          </w:rPr>
          <w:fldChar w:fldCharType="begin"/>
        </w:r>
        <w:r w:rsidR="003C1E5B">
          <w:rPr>
            <w:webHidden/>
          </w:rPr>
          <w:instrText xml:space="preserve"> PAGEREF _Toc440979204 \h </w:instrText>
        </w:r>
        <w:r w:rsidR="003C1E5B">
          <w:rPr>
            <w:webHidden/>
          </w:rPr>
        </w:r>
        <w:r w:rsidR="003C1E5B">
          <w:rPr>
            <w:webHidden/>
          </w:rPr>
          <w:fldChar w:fldCharType="separate"/>
        </w:r>
        <w:r w:rsidR="003C1E5B">
          <w:rPr>
            <w:webHidden/>
          </w:rPr>
          <w:t>142</w:t>
        </w:r>
        <w:r w:rsidR="003C1E5B">
          <w:rPr>
            <w:webHidden/>
          </w:rPr>
          <w:fldChar w:fldCharType="end"/>
        </w:r>
      </w:hyperlink>
    </w:p>
    <w:p w:rsidR="003C1E5B" w:rsidRDefault="00BA7BB8">
      <w:pPr>
        <w:pStyle w:val="TOC3"/>
        <w:rPr>
          <w:rFonts w:asciiTheme="minorHAnsi" w:eastAsiaTheme="minorEastAsia" w:hAnsiTheme="minorHAnsi" w:cstheme="minorBidi"/>
          <w:color w:val="auto"/>
          <w:sz w:val="22"/>
          <w:szCs w:val="22"/>
          <w:lang w:val="fr-FR" w:eastAsia="fr-FR"/>
        </w:rPr>
      </w:pPr>
      <w:hyperlink w:anchor="_Toc440979205" w:history="1">
        <w:r w:rsidR="003C1E5B" w:rsidRPr="00F440A1">
          <w:rPr>
            <w:rStyle w:val="Hyperlink"/>
            <w:lang w:val="en-US"/>
          </w:rPr>
          <w:t>2.8.2</w:t>
        </w:r>
        <w:r w:rsidR="003C1E5B">
          <w:rPr>
            <w:rFonts w:asciiTheme="minorHAnsi" w:eastAsiaTheme="minorEastAsia" w:hAnsiTheme="minorHAnsi" w:cstheme="minorBidi"/>
            <w:color w:val="auto"/>
            <w:sz w:val="22"/>
            <w:szCs w:val="22"/>
            <w:lang w:val="fr-FR" w:eastAsia="fr-FR"/>
          </w:rPr>
          <w:tab/>
        </w:r>
        <w:r w:rsidR="003C1E5B" w:rsidRPr="00F440A1">
          <w:rPr>
            <w:rStyle w:val="Hyperlink"/>
            <w:lang w:val="en-US"/>
          </w:rPr>
          <w:t>Cartographic server configuration</w:t>
        </w:r>
        <w:r w:rsidR="003C1E5B">
          <w:rPr>
            <w:webHidden/>
          </w:rPr>
          <w:tab/>
        </w:r>
        <w:r w:rsidR="003C1E5B">
          <w:rPr>
            <w:webHidden/>
          </w:rPr>
          <w:fldChar w:fldCharType="begin"/>
        </w:r>
        <w:r w:rsidR="003C1E5B">
          <w:rPr>
            <w:webHidden/>
          </w:rPr>
          <w:instrText xml:space="preserve"> PAGEREF _Toc440979205 \h </w:instrText>
        </w:r>
        <w:r w:rsidR="003C1E5B">
          <w:rPr>
            <w:webHidden/>
          </w:rPr>
        </w:r>
        <w:r w:rsidR="003C1E5B">
          <w:rPr>
            <w:webHidden/>
          </w:rPr>
          <w:fldChar w:fldCharType="separate"/>
        </w:r>
        <w:r w:rsidR="003C1E5B">
          <w:rPr>
            <w:webHidden/>
          </w:rPr>
          <w:t>150</w:t>
        </w:r>
        <w:r w:rsidR="003C1E5B">
          <w:rPr>
            <w:webHidden/>
          </w:rPr>
          <w:fldChar w:fldCharType="end"/>
        </w:r>
      </w:hyperlink>
    </w:p>
    <w:p w:rsidR="003C1E5B" w:rsidRDefault="00BA7BB8">
      <w:pPr>
        <w:pStyle w:val="TOC3"/>
        <w:rPr>
          <w:rFonts w:asciiTheme="minorHAnsi" w:eastAsiaTheme="minorEastAsia" w:hAnsiTheme="minorHAnsi" w:cstheme="minorBidi"/>
          <w:color w:val="auto"/>
          <w:sz w:val="22"/>
          <w:szCs w:val="22"/>
          <w:lang w:val="fr-FR" w:eastAsia="fr-FR"/>
        </w:rPr>
      </w:pPr>
      <w:hyperlink w:anchor="_Toc440979206" w:history="1">
        <w:r w:rsidR="003C1E5B" w:rsidRPr="00F440A1">
          <w:rPr>
            <w:rStyle w:val="Hyperlink"/>
            <w:lang w:val="en-US"/>
          </w:rPr>
          <w:t>2.8.3</w:t>
        </w:r>
        <w:r w:rsidR="003C1E5B">
          <w:rPr>
            <w:rFonts w:asciiTheme="minorHAnsi" w:eastAsiaTheme="minorEastAsia" w:hAnsiTheme="minorHAnsi" w:cstheme="minorBidi"/>
            <w:color w:val="auto"/>
            <w:sz w:val="22"/>
            <w:szCs w:val="22"/>
            <w:lang w:val="fr-FR" w:eastAsia="fr-FR"/>
          </w:rPr>
          <w:tab/>
        </w:r>
        <w:r w:rsidR="003C1E5B" w:rsidRPr="00F440A1">
          <w:rPr>
            <w:rStyle w:val="Hyperlink"/>
            <w:lang w:val="en-US"/>
          </w:rPr>
          <w:t>Cartographic server installation verification</w:t>
        </w:r>
        <w:r w:rsidR="003C1E5B">
          <w:rPr>
            <w:webHidden/>
          </w:rPr>
          <w:tab/>
        </w:r>
        <w:r w:rsidR="003C1E5B">
          <w:rPr>
            <w:webHidden/>
          </w:rPr>
          <w:fldChar w:fldCharType="begin"/>
        </w:r>
        <w:r w:rsidR="003C1E5B">
          <w:rPr>
            <w:webHidden/>
          </w:rPr>
          <w:instrText xml:space="preserve"> PAGEREF _Toc440979206 \h </w:instrText>
        </w:r>
        <w:r w:rsidR="003C1E5B">
          <w:rPr>
            <w:webHidden/>
          </w:rPr>
        </w:r>
        <w:r w:rsidR="003C1E5B">
          <w:rPr>
            <w:webHidden/>
          </w:rPr>
          <w:fldChar w:fldCharType="separate"/>
        </w:r>
        <w:r w:rsidR="003C1E5B">
          <w:rPr>
            <w:webHidden/>
          </w:rPr>
          <w:t>156</w:t>
        </w:r>
        <w:r w:rsidR="003C1E5B">
          <w:rPr>
            <w:webHidden/>
          </w:rPr>
          <w:fldChar w:fldCharType="end"/>
        </w:r>
      </w:hyperlink>
    </w:p>
    <w:p w:rsidR="003C1E5B" w:rsidRDefault="00BA7BB8">
      <w:pPr>
        <w:pStyle w:val="TOC2"/>
        <w:rPr>
          <w:rFonts w:asciiTheme="minorHAnsi" w:eastAsiaTheme="minorEastAsia" w:hAnsiTheme="minorHAnsi" w:cstheme="minorBidi"/>
          <w:sz w:val="22"/>
          <w:szCs w:val="22"/>
          <w:lang w:val="fr-FR" w:eastAsia="fr-FR"/>
        </w:rPr>
      </w:pPr>
      <w:hyperlink w:anchor="_Toc440979207" w:history="1">
        <w:r w:rsidR="003C1E5B" w:rsidRPr="00F440A1">
          <w:rPr>
            <w:rStyle w:val="Hyperlink"/>
            <w:lang w:val="en-US"/>
          </w:rPr>
          <w:t>2.9</w:t>
        </w:r>
        <w:r w:rsidR="003C1E5B">
          <w:rPr>
            <w:rFonts w:asciiTheme="minorHAnsi" w:eastAsiaTheme="minorEastAsia" w:hAnsiTheme="minorHAnsi" w:cstheme="minorBidi"/>
            <w:sz w:val="22"/>
            <w:szCs w:val="22"/>
            <w:lang w:val="fr-FR" w:eastAsia="fr-FR"/>
          </w:rPr>
          <w:tab/>
        </w:r>
        <w:r w:rsidR="003C1E5B" w:rsidRPr="00F440A1">
          <w:rPr>
            <w:rStyle w:val="Hyperlink"/>
            <w:lang w:val="en-US"/>
          </w:rPr>
          <w:t>Post installation</w:t>
        </w:r>
        <w:r w:rsidR="003C1E5B">
          <w:rPr>
            <w:webHidden/>
          </w:rPr>
          <w:tab/>
        </w:r>
        <w:r w:rsidR="003C1E5B">
          <w:rPr>
            <w:webHidden/>
          </w:rPr>
          <w:fldChar w:fldCharType="begin"/>
        </w:r>
        <w:r w:rsidR="003C1E5B">
          <w:rPr>
            <w:webHidden/>
          </w:rPr>
          <w:instrText xml:space="preserve"> PAGEREF _Toc440979207 \h </w:instrText>
        </w:r>
        <w:r w:rsidR="003C1E5B">
          <w:rPr>
            <w:webHidden/>
          </w:rPr>
        </w:r>
        <w:r w:rsidR="003C1E5B">
          <w:rPr>
            <w:webHidden/>
          </w:rPr>
          <w:fldChar w:fldCharType="separate"/>
        </w:r>
        <w:r w:rsidR="003C1E5B">
          <w:rPr>
            <w:webHidden/>
          </w:rPr>
          <w:t>163</w:t>
        </w:r>
        <w:r w:rsidR="003C1E5B">
          <w:rPr>
            <w:webHidden/>
          </w:rPr>
          <w:fldChar w:fldCharType="end"/>
        </w:r>
      </w:hyperlink>
    </w:p>
    <w:p w:rsidR="003C1E5B" w:rsidRDefault="00BA7BB8">
      <w:pPr>
        <w:pStyle w:val="TOC1"/>
        <w:rPr>
          <w:rFonts w:asciiTheme="minorHAnsi" w:eastAsiaTheme="minorEastAsia" w:hAnsiTheme="minorHAnsi" w:cstheme="minorBidi"/>
          <w:caps w:val="0"/>
          <w:sz w:val="22"/>
          <w:szCs w:val="22"/>
          <w:lang w:val="fr-FR" w:eastAsia="fr-FR"/>
        </w:rPr>
      </w:pPr>
      <w:hyperlink w:anchor="_Toc440979208" w:history="1">
        <w:r w:rsidR="003C1E5B" w:rsidRPr="00F440A1">
          <w:rPr>
            <w:rStyle w:val="Hyperlink"/>
            <w:lang w:val="en-US"/>
          </w:rPr>
          <w:t>3.</w:t>
        </w:r>
        <w:r w:rsidR="003C1E5B">
          <w:rPr>
            <w:rFonts w:asciiTheme="minorHAnsi" w:eastAsiaTheme="minorEastAsia" w:hAnsiTheme="minorHAnsi" w:cstheme="minorBidi"/>
            <w:caps w:val="0"/>
            <w:sz w:val="22"/>
            <w:szCs w:val="22"/>
            <w:lang w:val="fr-FR" w:eastAsia="fr-FR"/>
          </w:rPr>
          <w:tab/>
        </w:r>
        <w:r w:rsidR="003C1E5B" w:rsidRPr="00F440A1">
          <w:rPr>
            <w:rStyle w:val="Hyperlink"/>
            <w:lang w:val="en-US"/>
          </w:rPr>
          <w:t>Distributed installation</w:t>
        </w:r>
        <w:r w:rsidR="003C1E5B">
          <w:rPr>
            <w:webHidden/>
          </w:rPr>
          <w:tab/>
        </w:r>
        <w:r w:rsidR="003C1E5B">
          <w:rPr>
            <w:webHidden/>
          </w:rPr>
          <w:fldChar w:fldCharType="begin"/>
        </w:r>
        <w:r w:rsidR="003C1E5B">
          <w:rPr>
            <w:webHidden/>
          </w:rPr>
          <w:instrText xml:space="preserve"> PAGEREF _Toc440979208 \h </w:instrText>
        </w:r>
        <w:r w:rsidR="003C1E5B">
          <w:rPr>
            <w:webHidden/>
          </w:rPr>
        </w:r>
        <w:r w:rsidR="003C1E5B">
          <w:rPr>
            <w:webHidden/>
          </w:rPr>
          <w:fldChar w:fldCharType="separate"/>
        </w:r>
        <w:r w:rsidR="003C1E5B">
          <w:rPr>
            <w:webHidden/>
          </w:rPr>
          <w:t>164</w:t>
        </w:r>
        <w:r w:rsidR="003C1E5B">
          <w:rPr>
            <w:webHidden/>
          </w:rPr>
          <w:fldChar w:fldCharType="end"/>
        </w:r>
      </w:hyperlink>
    </w:p>
    <w:p w:rsidR="003C1E5B" w:rsidRDefault="00BA7BB8">
      <w:pPr>
        <w:pStyle w:val="TOC2"/>
        <w:rPr>
          <w:rFonts w:asciiTheme="minorHAnsi" w:eastAsiaTheme="minorEastAsia" w:hAnsiTheme="minorHAnsi" w:cstheme="minorBidi"/>
          <w:sz w:val="22"/>
          <w:szCs w:val="22"/>
          <w:lang w:val="fr-FR" w:eastAsia="fr-FR"/>
        </w:rPr>
      </w:pPr>
      <w:hyperlink w:anchor="_Toc440979209" w:history="1">
        <w:r w:rsidR="003C1E5B" w:rsidRPr="00F440A1">
          <w:rPr>
            <w:rStyle w:val="Hyperlink"/>
            <w:lang w:val="en-US"/>
          </w:rPr>
          <w:t>3.1</w:t>
        </w:r>
        <w:r w:rsidR="003C1E5B">
          <w:rPr>
            <w:rFonts w:asciiTheme="minorHAnsi" w:eastAsiaTheme="minorEastAsia" w:hAnsiTheme="minorHAnsi" w:cstheme="minorBidi"/>
            <w:sz w:val="22"/>
            <w:szCs w:val="22"/>
            <w:lang w:val="fr-FR" w:eastAsia="fr-FR"/>
          </w:rPr>
          <w:tab/>
        </w:r>
        <w:r w:rsidR="003C1E5B" w:rsidRPr="00F440A1">
          <w:rPr>
            <w:rStyle w:val="Hyperlink"/>
            <w:lang w:val="en-US"/>
          </w:rPr>
          <w:t>INTEL-FS server installation</w:t>
        </w:r>
        <w:r w:rsidR="003C1E5B">
          <w:rPr>
            <w:webHidden/>
          </w:rPr>
          <w:tab/>
        </w:r>
        <w:r w:rsidR="003C1E5B">
          <w:rPr>
            <w:webHidden/>
          </w:rPr>
          <w:fldChar w:fldCharType="begin"/>
        </w:r>
        <w:r w:rsidR="003C1E5B">
          <w:rPr>
            <w:webHidden/>
          </w:rPr>
          <w:instrText xml:space="preserve"> PAGEREF _Toc440979209 \h </w:instrText>
        </w:r>
        <w:r w:rsidR="003C1E5B">
          <w:rPr>
            <w:webHidden/>
          </w:rPr>
        </w:r>
        <w:r w:rsidR="003C1E5B">
          <w:rPr>
            <w:webHidden/>
          </w:rPr>
          <w:fldChar w:fldCharType="separate"/>
        </w:r>
        <w:r w:rsidR="003C1E5B">
          <w:rPr>
            <w:webHidden/>
          </w:rPr>
          <w:t>164</w:t>
        </w:r>
        <w:r w:rsidR="003C1E5B">
          <w:rPr>
            <w:webHidden/>
          </w:rPr>
          <w:fldChar w:fldCharType="end"/>
        </w:r>
      </w:hyperlink>
    </w:p>
    <w:p w:rsidR="003C1E5B" w:rsidRDefault="00BA7BB8">
      <w:pPr>
        <w:pStyle w:val="TOC2"/>
        <w:rPr>
          <w:rFonts w:asciiTheme="minorHAnsi" w:eastAsiaTheme="minorEastAsia" w:hAnsiTheme="minorHAnsi" w:cstheme="minorBidi"/>
          <w:sz w:val="22"/>
          <w:szCs w:val="22"/>
          <w:lang w:val="fr-FR" w:eastAsia="fr-FR"/>
        </w:rPr>
      </w:pPr>
      <w:hyperlink w:anchor="_Toc440979210" w:history="1">
        <w:r w:rsidR="003C1E5B" w:rsidRPr="00F440A1">
          <w:rPr>
            <w:rStyle w:val="Hyperlink"/>
            <w:lang w:val="en-US"/>
          </w:rPr>
          <w:t>3.2</w:t>
        </w:r>
        <w:r w:rsidR="003C1E5B">
          <w:rPr>
            <w:rFonts w:asciiTheme="minorHAnsi" w:eastAsiaTheme="minorEastAsia" w:hAnsiTheme="minorHAnsi" w:cstheme="minorBidi"/>
            <w:sz w:val="22"/>
            <w:szCs w:val="22"/>
            <w:lang w:val="fr-FR" w:eastAsia="fr-FR"/>
          </w:rPr>
          <w:tab/>
        </w:r>
        <w:r w:rsidR="003C1E5B" w:rsidRPr="00F440A1">
          <w:rPr>
            <w:rStyle w:val="Hyperlink"/>
            <w:lang w:val="en-US"/>
          </w:rPr>
          <w:t>Remote SQL server installation</w:t>
        </w:r>
        <w:r w:rsidR="003C1E5B">
          <w:rPr>
            <w:webHidden/>
          </w:rPr>
          <w:tab/>
        </w:r>
        <w:r w:rsidR="003C1E5B">
          <w:rPr>
            <w:webHidden/>
          </w:rPr>
          <w:fldChar w:fldCharType="begin"/>
        </w:r>
        <w:r w:rsidR="003C1E5B">
          <w:rPr>
            <w:webHidden/>
          </w:rPr>
          <w:instrText xml:space="preserve"> PAGEREF _Toc440979210 \h </w:instrText>
        </w:r>
        <w:r w:rsidR="003C1E5B">
          <w:rPr>
            <w:webHidden/>
          </w:rPr>
        </w:r>
        <w:r w:rsidR="003C1E5B">
          <w:rPr>
            <w:webHidden/>
          </w:rPr>
          <w:fldChar w:fldCharType="separate"/>
        </w:r>
        <w:r w:rsidR="003C1E5B">
          <w:rPr>
            <w:webHidden/>
          </w:rPr>
          <w:t>164</w:t>
        </w:r>
        <w:r w:rsidR="003C1E5B">
          <w:rPr>
            <w:webHidden/>
          </w:rPr>
          <w:fldChar w:fldCharType="end"/>
        </w:r>
      </w:hyperlink>
    </w:p>
    <w:p w:rsidR="003C1E5B" w:rsidRDefault="00BA7BB8">
      <w:pPr>
        <w:pStyle w:val="TOC3"/>
        <w:rPr>
          <w:rFonts w:asciiTheme="minorHAnsi" w:eastAsiaTheme="minorEastAsia" w:hAnsiTheme="minorHAnsi" w:cstheme="minorBidi"/>
          <w:color w:val="auto"/>
          <w:sz w:val="22"/>
          <w:szCs w:val="22"/>
          <w:lang w:val="fr-FR" w:eastAsia="fr-FR"/>
        </w:rPr>
      </w:pPr>
      <w:hyperlink w:anchor="_Toc440979211" w:history="1">
        <w:r w:rsidR="003C1E5B" w:rsidRPr="00F440A1">
          <w:rPr>
            <w:rStyle w:val="Hyperlink"/>
            <w:lang w:val="en-US"/>
          </w:rPr>
          <w:t>3.2.1</w:t>
        </w:r>
        <w:r w:rsidR="003C1E5B">
          <w:rPr>
            <w:rFonts w:asciiTheme="minorHAnsi" w:eastAsiaTheme="minorEastAsia" w:hAnsiTheme="minorHAnsi" w:cstheme="minorBidi"/>
            <w:color w:val="auto"/>
            <w:sz w:val="22"/>
            <w:szCs w:val="22"/>
            <w:lang w:val="fr-FR" w:eastAsia="fr-FR"/>
          </w:rPr>
          <w:tab/>
        </w:r>
        <w:r w:rsidR="003C1E5B" w:rsidRPr="00F440A1">
          <w:rPr>
            <w:rStyle w:val="Hyperlink"/>
            <w:lang w:val="en-US"/>
          </w:rPr>
          <w:t>Remote SQL Server configuration</w:t>
        </w:r>
        <w:r w:rsidR="003C1E5B">
          <w:rPr>
            <w:webHidden/>
          </w:rPr>
          <w:tab/>
        </w:r>
        <w:r w:rsidR="003C1E5B">
          <w:rPr>
            <w:webHidden/>
          </w:rPr>
          <w:fldChar w:fldCharType="begin"/>
        </w:r>
        <w:r w:rsidR="003C1E5B">
          <w:rPr>
            <w:webHidden/>
          </w:rPr>
          <w:instrText xml:space="preserve"> PAGEREF _Toc440979211 \h </w:instrText>
        </w:r>
        <w:r w:rsidR="003C1E5B">
          <w:rPr>
            <w:webHidden/>
          </w:rPr>
        </w:r>
        <w:r w:rsidR="003C1E5B">
          <w:rPr>
            <w:webHidden/>
          </w:rPr>
          <w:fldChar w:fldCharType="separate"/>
        </w:r>
        <w:r w:rsidR="003C1E5B">
          <w:rPr>
            <w:webHidden/>
          </w:rPr>
          <w:t>164</w:t>
        </w:r>
        <w:r w:rsidR="003C1E5B">
          <w:rPr>
            <w:webHidden/>
          </w:rPr>
          <w:fldChar w:fldCharType="end"/>
        </w:r>
      </w:hyperlink>
    </w:p>
    <w:p w:rsidR="003C1E5B" w:rsidRDefault="00BA7BB8">
      <w:pPr>
        <w:pStyle w:val="TOC3"/>
        <w:rPr>
          <w:rFonts w:asciiTheme="minorHAnsi" w:eastAsiaTheme="minorEastAsia" w:hAnsiTheme="minorHAnsi" w:cstheme="minorBidi"/>
          <w:color w:val="auto"/>
          <w:sz w:val="22"/>
          <w:szCs w:val="22"/>
          <w:lang w:val="fr-FR" w:eastAsia="fr-FR"/>
        </w:rPr>
      </w:pPr>
      <w:hyperlink w:anchor="_Toc440979212" w:history="1">
        <w:r w:rsidR="003C1E5B" w:rsidRPr="00F440A1">
          <w:rPr>
            <w:rStyle w:val="Hyperlink"/>
            <w:lang w:val="en-US"/>
          </w:rPr>
          <w:t>3.2.2</w:t>
        </w:r>
        <w:r w:rsidR="003C1E5B">
          <w:rPr>
            <w:rFonts w:asciiTheme="minorHAnsi" w:eastAsiaTheme="minorEastAsia" w:hAnsiTheme="minorHAnsi" w:cstheme="minorBidi"/>
            <w:color w:val="auto"/>
            <w:sz w:val="22"/>
            <w:szCs w:val="22"/>
            <w:lang w:val="fr-FR" w:eastAsia="fr-FR"/>
          </w:rPr>
          <w:tab/>
        </w:r>
        <w:r w:rsidR="003C1E5B" w:rsidRPr="00F440A1">
          <w:rPr>
            <w:rStyle w:val="Hyperlink"/>
            <w:lang w:val="en-US"/>
          </w:rPr>
          <w:t>Remote SQL server connection configuration</w:t>
        </w:r>
        <w:r w:rsidR="003C1E5B">
          <w:rPr>
            <w:webHidden/>
          </w:rPr>
          <w:tab/>
        </w:r>
        <w:r w:rsidR="003C1E5B">
          <w:rPr>
            <w:webHidden/>
          </w:rPr>
          <w:fldChar w:fldCharType="begin"/>
        </w:r>
        <w:r w:rsidR="003C1E5B">
          <w:rPr>
            <w:webHidden/>
          </w:rPr>
          <w:instrText xml:space="preserve"> PAGEREF _Toc440979212 \h </w:instrText>
        </w:r>
        <w:r w:rsidR="003C1E5B">
          <w:rPr>
            <w:webHidden/>
          </w:rPr>
        </w:r>
        <w:r w:rsidR="003C1E5B">
          <w:rPr>
            <w:webHidden/>
          </w:rPr>
          <w:fldChar w:fldCharType="separate"/>
        </w:r>
        <w:r w:rsidR="003C1E5B">
          <w:rPr>
            <w:webHidden/>
          </w:rPr>
          <w:t>167</w:t>
        </w:r>
        <w:r w:rsidR="003C1E5B">
          <w:rPr>
            <w:webHidden/>
          </w:rPr>
          <w:fldChar w:fldCharType="end"/>
        </w:r>
      </w:hyperlink>
    </w:p>
    <w:p w:rsidR="003C1E5B" w:rsidRDefault="00BA7BB8">
      <w:pPr>
        <w:pStyle w:val="TOC3"/>
        <w:rPr>
          <w:rFonts w:asciiTheme="minorHAnsi" w:eastAsiaTheme="minorEastAsia" w:hAnsiTheme="minorHAnsi" w:cstheme="minorBidi"/>
          <w:color w:val="auto"/>
          <w:sz w:val="22"/>
          <w:szCs w:val="22"/>
          <w:lang w:val="fr-FR" w:eastAsia="fr-FR"/>
        </w:rPr>
      </w:pPr>
      <w:hyperlink w:anchor="_Toc440979213" w:history="1">
        <w:r w:rsidR="003C1E5B" w:rsidRPr="00F440A1">
          <w:rPr>
            <w:rStyle w:val="Hyperlink"/>
            <w:lang w:val="en-US"/>
          </w:rPr>
          <w:t>3.2.3</w:t>
        </w:r>
        <w:r w:rsidR="003C1E5B">
          <w:rPr>
            <w:rFonts w:asciiTheme="minorHAnsi" w:eastAsiaTheme="minorEastAsia" w:hAnsiTheme="minorHAnsi" w:cstheme="minorBidi"/>
            <w:color w:val="auto"/>
            <w:sz w:val="22"/>
            <w:szCs w:val="22"/>
            <w:lang w:val="fr-FR" w:eastAsia="fr-FR"/>
          </w:rPr>
          <w:tab/>
        </w:r>
        <w:r w:rsidR="003C1E5B" w:rsidRPr="00F440A1">
          <w:rPr>
            <w:rStyle w:val="Hyperlink"/>
            <w:lang w:val="en-US"/>
          </w:rPr>
          <w:t>Remote SQL databases creation</w:t>
        </w:r>
        <w:r w:rsidR="003C1E5B">
          <w:rPr>
            <w:webHidden/>
          </w:rPr>
          <w:tab/>
        </w:r>
        <w:r w:rsidR="003C1E5B">
          <w:rPr>
            <w:webHidden/>
          </w:rPr>
          <w:fldChar w:fldCharType="begin"/>
        </w:r>
        <w:r w:rsidR="003C1E5B">
          <w:rPr>
            <w:webHidden/>
          </w:rPr>
          <w:instrText xml:space="preserve"> PAGEREF _Toc440979213 \h </w:instrText>
        </w:r>
        <w:r w:rsidR="003C1E5B">
          <w:rPr>
            <w:webHidden/>
          </w:rPr>
        </w:r>
        <w:r w:rsidR="003C1E5B">
          <w:rPr>
            <w:webHidden/>
          </w:rPr>
          <w:fldChar w:fldCharType="separate"/>
        </w:r>
        <w:r w:rsidR="003C1E5B">
          <w:rPr>
            <w:webHidden/>
          </w:rPr>
          <w:t>167</w:t>
        </w:r>
        <w:r w:rsidR="003C1E5B">
          <w:rPr>
            <w:webHidden/>
          </w:rPr>
          <w:fldChar w:fldCharType="end"/>
        </w:r>
      </w:hyperlink>
    </w:p>
    <w:p w:rsidR="003C1E5B" w:rsidRDefault="00BA7BB8">
      <w:pPr>
        <w:pStyle w:val="TOC1"/>
        <w:rPr>
          <w:rFonts w:asciiTheme="minorHAnsi" w:eastAsiaTheme="minorEastAsia" w:hAnsiTheme="minorHAnsi" w:cstheme="minorBidi"/>
          <w:caps w:val="0"/>
          <w:sz w:val="22"/>
          <w:szCs w:val="22"/>
          <w:lang w:val="fr-FR" w:eastAsia="fr-FR"/>
        </w:rPr>
      </w:pPr>
      <w:hyperlink w:anchor="_Toc440979214" w:history="1">
        <w:r w:rsidR="003C1E5B" w:rsidRPr="00F440A1">
          <w:rPr>
            <w:rStyle w:val="Hyperlink"/>
            <w:lang w:val="en-US"/>
          </w:rPr>
          <w:t>4.</w:t>
        </w:r>
        <w:r w:rsidR="003C1E5B">
          <w:rPr>
            <w:rFonts w:asciiTheme="minorHAnsi" w:eastAsiaTheme="minorEastAsia" w:hAnsiTheme="minorHAnsi" w:cstheme="minorBidi"/>
            <w:caps w:val="0"/>
            <w:sz w:val="22"/>
            <w:szCs w:val="22"/>
            <w:lang w:val="fr-FR" w:eastAsia="fr-FR"/>
          </w:rPr>
          <w:tab/>
        </w:r>
        <w:r w:rsidR="003C1E5B" w:rsidRPr="00F440A1">
          <w:rPr>
            <w:rStyle w:val="Hyperlink"/>
            <w:lang w:val="en-US"/>
          </w:rPr>
          <w:t>Uninstallation</w:t>
        </w:r>
        <w:r w:rsidR="003C1E5B">
          <w:rPr>
            <w:webHidden/>
          </w:rPr>
          <w:tab/>
        </w:r>
        <w:r w:rsidR="003C1E5B">
          <w:rPr>
            <w:webHidden/>
          </w:rPr>
          <w:fldChar w:fldCharType="begin"/>
        </w:r>
        <w:r w:rsidR="003C1E5B">
          <w:rPr>
            <w:webHidden/>
          </w:rPr>
          <w:instrText xml:space="preserve"> PAGEREF _Toc440979214 \h </w:instrText>
        </w:r>
        <w:r w:rsidR="003C1E5B">
          <w:rPr>
            <w:webHidden/>
          </w:rPr>
        </w:r>
        <w:r w:rsidR="003C1E5B">
          <w:rPr>
            <w:webHidden/>
          </w:rPr>
          <w:fldChar w:fldCharType="separate"/>
        </w:r>
        <w:r w:rsidR="003C1E5B">
          <w:rPr>
            <w:webHidden/>
          </w:rPr>
          <w:t>168</w:t>
        </w:r>
        <w:r w:rsidR="003C1E5B">
          <w:rPr>
            <w:webHidden/>
          </w:rPr>
          <w:fldChar w:fldCharType="end"/>
        </w:r>
      </w:hyperlink>
    </w:p>
    <w:p w:rsidR="003C1E5B" w:rsidRDefault="00BA7BB8">
      <w:pPr>
        <w:pStyle w:val="TOC2"/>
        <w:rPr>
          <w:rFonts w:asciiTheme="minorHAnsi" w:eastAsiaTheme="minorEastAsia" w:hAnsiTheme="minorHAnsi" w:cstheme="minorBidi"/>
          <w:sz w:val="22"/>
          <w:szCs w:val="22"/>
          <w:lang w:val="fr-FR" w:eastAsia="fr-FR"/>
        </w:rPr>
      </w:pPr>
      <w:hyperlink w:anchor="_Toc440979215" w:history="1">
        <w:r w:rsidR="003C1E5B" w:rsidRPr="00F440A1">
          <w:rPr>
            <w:rStyle w:val="Hyperlink"/>
            <w:lang w:val="en-US"/>
          </w:rPr>
          <w:t>4.1</w:t>
        </w:r>
        <w:r w:rsidR="003C1E5B">
          <w:rPr>
            <w:rFonts w:asciiTheme="minorHAnsi" w:eastAsiaTheme="minorEastAsia" w:hAnsiTheme="minorHAnsi" w:cstheme="minorBidi"/>
            <w:sz w:val="22"/>
            <w:szCs w:val="22"/>
            <w:lang w:val="fr-FR" w:eastAsia="fr-FR"/>
          </w:rPr>
          <w:tab/>
        </w:r>
        <w:r w:rsidR="003C1E5B" w:rsidRPr="00F440A1">
          <w:rPr>
            <w:rStyle w:val="Hyperlink"/>
            <w:lang w:val="en-US"/>
          </w:rPr>
          <w:t>VirusScan disabling</w:t>
        </w:r>
        <w:r w:rsidR="003C1E5B">
          <w:rPr>
            <w:webHidden/>
          </w:rPr>
          <w:tab/>
        </w:r>
        <w:r w:rsidR="003C1E5B">
          <w:rPr>
            <w:webHidden/>
          </w:rPr>
          <w:fldChar w:fldCharType="begin"/>
        </w:r>
        <w:r w:rsidR="003C1E5B">
          <w:rPr>
            <w:webHidden/>
          </w:rPr>
          <w:instrText xml:space="preserve"> PAGEREF _Toc440979215 \h </w:instrText>
        </w:r>
        <w:r w:rsidR="003C1E5B">
          <w:rPr>
            <w:webHidden/>
          </w:rPr>
        </w:r>
        <w:r w:rsidR="003C1E5B">
          <w:rPr>
            <w:webHidden/>
          </w:rPr>
          <w:fldChar w:fldCharType="separate"/>
        </w:r>
        <w:r w:rsidR="003C1E5B">
          <w:rPr>
            <w:webHidden/>
          </w:rPr>
          <w:t>168</w:t>
        </w:r>
        <w:r w:rsidR="003C1E5B">
          <w:rPr>
            <w:webHidden/>
          </w:rPr>
          <w:fldChar w:fldCharType="end"/>
        </w:r>
      </w:hyperlink>
    </w:p>
    <w:p w:rsidR="003C1E5B" w:rsidRDefault="00BA7BB8">
      <w:pPr>
        <w:pStyle w:val="TOC2"/>
        <w:rPr>
          <w:rFonts w:asciiTheme="minorHAnsi" w:eastAsiaTheme="minorEastAsia" w:hAnsiTheme="minorHAnsi" w:cstheme="minorBidi"/>
          <w:sz w:val="22"/>
          <w:szCs w:val="22"/>
          <w:lang w:val="fr-FR" w:eastAsia="fr-FR"/>
        </w:rPr>
      </w:pPr>
      <w:hyperlink w:anchor="_Toc440979216" w:history="1">
        <w:r w:rsidR="003C1E5B" w:rsidRPr="00F440A1">
          <w:rPr>
            <w:rStyle w:val="Hyperlink"/>
            <w:lang w:val="en-US"/>
          </w:rPr>
          <w:t>4.2</w:t>
        </w:r>
        <w:r w:rsidR="003C1E5B">
          <w:rPr>
            <w:rFonts w:asciiTheme="minorHAnsi" w:eastAsiaTheme="minorEastAsia" w:hAnsiTheme="minorHAnsi" w:cstheme="minorBidi"/>
            <w:sz w:val="22"/>
            <w:szCs w:val="22"/>
            <w:lang w:val="fr-FR" w:eastAsia="fr-FR"/>
          </w:rPr>
          <w:tab/>
        </w:r>
        <w:r w:rsidR="003C1E5B" w:rsidRPr="00F440A1">
          <w:rPr>
            <w:rStyle w:val="Hyperlink"/>
            <w:lang w:val="en-US"/>
          </w:rPr>
          <w:t>Gazetteer uninstallation</w:t>
        </w:r>
        <w:r w:rsidR="003C1E5B">
          <w:rPr>
            <w:webHidden/>
          </w:rPr>
          <w:tab/>
        </w:r>
        <w:r w:rsidR="003C1E5B">
          <w:rPr>
            <w:webHidden/>
          </w:rPr>
          <w:fldChar w:fldCharType="begin"/>
        </w:r>
        <w:r w:rsidR="003C1E5B">
          <w:rPr>
            <w:webHidden/>
          </w:rPr>
          <w:instrText xml:space="preserve"> PAGEREF _Toc440979216 \h </w:instrText>
        </w:r>
        <w:r w:rsidR="003C1E5B">
          <w:rPr>
            <w:webHidden/>
          </w:rPr>
        </w:r>
        <w:r w:rsidR="003C1E5B">
          <w:rPr>
            <w:webHidden/>
          </w:rPr>
          <w:fldChar w:fldCharType="separate"/>
        </w:r>
        <w:r w:rsidR="003C1E5B">
          <w:rPr>
            <w:webHidden/>
          </w:rPr>
          <w:t>170</w:t>
        </w:r>
        <w:r w:rsidR="003C1E5B">
          <w:rPr>
            <w:webHidden/>
          </w:rPr>
          <w:fldChar w:fldCharType="end"/>
        </w:r>
      </w:hyperlink>
    </w:p>
    <w:p w:rsidR="003C1E5B" w:rsidRDefault="00BA7BB8">
      <w:pPr>
        <w:pStyle w:val="TOC2"/>
        <w:rPr>
          <w:rFonts w:asciiTheme="minorHAnsi" w:eastAsiaTheme="minorEastAsia" w:hAnsiTheme="minorHAnsi" w:cstheme="minorBidi"/>
          <w:sz w:val="22"/>
          <w:szCs w:val="22"/>
          <w:lang w:val="fr-FR" w:eastAsia="fr-FR"/>
        </w:rPr>
      </w:pPr>
      <w:hyperlink w:anchor="_Toc440979217" w:history="1">
        <w:r w:rsidR="003C1E5B" w:rsidRPr="00F440A1">
          <w:rPr>
            <w:rStyle w:val="Hyperlink"/>
            <w:lang w:val="en-US"/>
          </w:rPr>
          <w:t>4.3</w:t>
        </w:r>
        <w:r w:rsidR="003C1E5B">
          <w:rPr>
            <w:rFonts w:asciiTheme="minorHAnsi" w:eastAsiaTheme="minorEastAsia" w:hAnsiTheme="minorHAnsi" w:cstheme="minorBidi"/>
            <w:sz w:val="22"/>
            <w:szCs w:val="22"/>
            <w:lang w:val="fr-FR" w:eastAsia="fr-FR"/>
          </w:rPr>
          <w:tab/>
        </w:r>
        <w:r w:rsidR="003C1E5B" w:rsidRPr="00F440A1">
          <w:rPr>
            <w:rStyle w:val="Hyperlink"/>
            <w:lang w:val="en-US"/>
          </w:rPr>
          <w:t>Cartographic Server uninstallation</w:t>
        </w:r>
        <w:r w:rsidR="003C1E5B">
          <w:rPr>
            <w:webHidden/>
          </w:rPr>
          <w:tab/>
        </w:r>
        <w:r w:rsidR="003C1E5B">
          <w:rPr>
            <w:webHidden/>
          </w:rPr>
          <w:fldChar w:fldCharType="begin"/>
        </w:r>
        <w:r w:rsidR="003C1E5B">
          <w:rPr>
            <w:webHidden/>
          </w:rPr>
          <w:instrText xml:space="preserve"> PAGEREF _Toc440979217 \h </w:instrText>
        </w:r>
        <w:r w:rsidR="003C1E5B">
          <w:rPr>
            <w:webHidden/>
          </w:rPr>
        </w:r>
        <w:r w:rsidR="003C1E5B">
          <w:rPr>
            <w:webHidden/>
          </w:rPr>
          <w:fldChar w:fldCharType="separate"/>
        </w:r>
        <w:r w:rsidR="003C1E5B">
          <w:rPr>
            <w:webHidden/>
          </w:rPr>
          <w:t>172</w:t>
        </w:r>
        <w:r w:rsidR="003C1E5B">
          <w:rPr>
            <w:webHidden/>
          </w:rPr>
          <w:fldChar w:fldCharType="end"/>
        </w:r>
      </w:hyperlink>
    </w:p>
    <w:p w:rsidR="003C1E5B" w:rsidRDefault="00BA7BB8">
      <w:pPr>
        <w:pStyle w:val="TOC2"/>
        <w:rPr>
          <w:rFonts w:asciiTheme="minorHAnsi" w:eastAsiaTheme="minorEastAsia" w:hAnsiTheme="minorHAnsi" w:cstheme="minorBidi"/>
          <w:sz w:val="22"/>
          <w:szCs w:val="22"/>
          <w:lang w:val="fr-FR" w:eastAsia="fr-FR"/>
        </w:rPr>
      </w:pPr>
      <w:hyperlink w:anchor="_Toc440979218" w:history="1">
        <w:r w:rsidR="003C1E5B" w:rsidRPr="00F440A1">
          <w:rPr>
            <w:rStyle w:val="Hyperlink"/>
            <w:lang w:val="en-US"/>
          </w:rPr>
          <w:t>4.4</w:t>
        </w:r>
        <w:r w:rsidR="003C1E5B">
          <w:rPr>
            <w:rFonts w:asciiTheme="minorHAnsi" w:eastAsiaTheme="minorEastAsia" w:hAnsiTheme="minorHAnsi" w:cstheme="minorBidi"/>
            <w:sz w:val="22"/>
            <w:szCs w:val="22"/>
            <w:lang w:val="fr-FR" w:eastAsia="fr-FR"/>
          </w:rPr>
          <w:tab/>
        </w:r>
        <w:r w:rsidR="003C1E5B" w:rsidRPr="00F440A1">
          <w:rPr>
            <w:rStyle w:val="Hyperlink"/>
            <w:lang w:val="en-US"/>
          </w:rPr>
          <w:t>iisreINTEL-FS uninstallation</w:t>
        </w:r>
        <w:r w:rsidR="003C1E5B">
          <w:rPr>
            <w:webHidden/>
          </w:rPr>
          <w:tab/>
        </w:r>
        <w:r w:rsidR="003C1E5B">
          <w:rPr>
            <w:webHidden/>
          </w:rPr>
          <w:fldChar w:fldCharType="begin"/>
        </w:r>
        <w:r w:rsidR="003C1E5B">
          <w:rPr>
            <w:webHidden/>
          </w:rPr>
          <w:instrText xml:space="preserve"> PAGEREF _Toc440979218 \h </w:instrText>
        </w:r>
        <w:r w:rsidR="003C1E5B">
          <w:rPr>
            <w:webHidden/>
          </w:rPr>
        </w:r>
        <w:r w:rsidR="003C1E5B">
          <w:rPr>
            <w:webHidden/>
          </w:rPr>
          <w:fldChar w:fldCharType="separate"/>
        </w:r>
        <w:r w:rsidR="003C1E5B">
          <w:rPr>
            <w:webHidden/>
          </w:rPr>
          <w:t>177</w:t>
        </w:r>
        <w:r w:rsidR="003C1E5B">
          <w:rPr>
            <w:webHidden/>
          </w:rPr>
          <w:fldChar w:fldCharType="end"/>
        </w:r>
      </w:hyperlink>
    </w:p>
    <w:p w:rsidR="003C1E5B" w:rsidRDefault="00BA7BB8">
      <w:pPr>
        <w:pStyle w:val="TOC2"/>
        <w:rPr>
          <w:rFonts w:asciiTheme="minorHAnsi" w:eastAsiaTheme="minorEastAsia" w:hAnsiTheme="minorHAnsi" w:cstheme="minorBidi"/>
          <w:sz w:val="22"/>
          <w:szCs w:val="22"/>
          <w:lang w:val="fr-FR" w:eastAsia="fr-FR"/>
        </w:rPr>
      </w:pPr>
      <w:hyperlink w:anchor="_Toc440979219" w:history="1">
        <w:r w:rsidR="003C1E5B" w:rsidRPr="00F440A1">
          <w:rPr>
            <w:rStyle w:val="Hyperlink"/>
            <w:lang w:val="en-US"/>
          </w:rPr>
          <w:t>4.5</w:t>
        </w:r>
        <w:r w:rsidR="003C1E5B">
          <w:rPr>
            <w:rFonts w:asciiTheme="minorHAnsi" w:eastAsiaTheme="minorEastAsia" w:hAnsiTheme="minorHAnsi" w:cstheme="minorBidi"/>
            <w:sz w:val="22"/>
            <w:szCs w:val="22"/>
            <w:lang w:val="fr-FR" w:eastAsia="fr-FR"/>
          </w:rPr>
          <w:tab/>
        </w:r>
        <w:r w:rsidR="003C1E5B" w:rsidRPr="00F440A1">
          <w:rPr>
            <w:rStyle w:val="Hyperlink"/>
            <w:lang w:val="en-US"/>
          </w:rPr>
          <w:t>SQL Server uninstallation</w:t>
        </w:r>
        <w:r w:rsidR="003C1E5B">
          <w:rPr>
            <w:webHidden/>
          </w:rPr>
          <w:tab/>
        </w:r>
        <w:r w:rsidR="003C1E5B">
          <w:rPr>
            <w:webHidden/>
          </w:rPr>
          <w:fldChar w:fldCharType="begin"/>
        </w:r>
        <w:r w:rsidR="003C1E5B">
          <w:rPr>
            <w:webHidden/>
          </w:rPr>
          <w:instrText xml:space="preserve"> PAGEREF _Toc440979219 \h </w:instrText>
        </w:r>
        <w:r w:rsidR="003C1E5B">
          <w:rPr>
            <w:webHidden/>
          </w:rPr>
        </w:r>
        <w:r w:rsidR="003C1E5B">
          <w:rPr>
            <w:webHidden/>
          </w:rPr>
          <w:fldChar w:fldCharType="separate"/>
        </w:r>
        <w:r w:rsidR="003C1E5B">
          <w:rPr>
            <w:webHidden/>
          </w:rPr>
          <w:t>178</w:t>
        </w:r>
        <w:r w:rsidR="003C1E5B">
          <w:rPr>
            <w:webHidden/>
          </w:rPr>
          <w:fldChar w:fldCharType="end"/>
        </w:r>
      </w:hyperlink>
    </w:p>
    <w:p w:rsidR="003C1E5B" w:rsidRDefault="00BA7BB8">
      <w:pPr>
        <w:pStyle w:val="TOC2"/>
        <w:rPr>
          <w:rFonts w:asciiTheme="minorHAnsi" w:eastAsiaTheme="minorEastAsia" w:hAnsiTheme="minorHAnsi" w:cstheme="minorBidi"/>
          <w:sz w:val="22"/>
          <w:szCs w:val="22"/>
          <w:lang w:val="fr-FR" w:eastAsia="fr-FR"/>
        </w:rPr>
      </w:pPr>
      <w:hyperlink w:anchor="_Toc440979220" w:history="1">
        <w:r w:rsidR="003C1E5B" w:rsidRPr="00F440A1">
          <w:rPr>
            <w:rStyle w:val="Hyperlink"/>
            <w:lang w:val="en-US"/>
          </w:rPr>
          <w:t>4.6</w:t>
        </w:r>
        <w:r w:rsidR="003C1E5B">
          <w:rPr>
            <w:rFonts w:asciiTheme="minorHAnsi" w:eastAsiaTheme="minorEastAsia" w:hAnsiTheme="minorHAnsi" w:cstheme="minorBidi"/>
            <w:sz w:val="22"/>
            <w:szCs w:val="22"/>
            <w:lang w:val="fr-FR" w:eastAsia="fr-FR"/>
          </w:rPr>
          <w:tab/>
        </w:r>
        <w:r w:rsidR="003C1E5B" w:rsidRPr="00F440A1">
          <w:rPr>
            <w:rStyle w:val="Hyperlink"/>
            <w:lang w:val="en-US"/>
          </w:rPr>
          <w:t>VirusScan enabling</w:t>
        </w:r>
        <w:r w:rsidR="003C1E5B">
          <w:rPr>
            <w:webHidden/>
          </w:rPr>
          <w:tab/>
        </w:r>
        <w:r w:rsidR="003C1E5B">
          <w:rPr>
            <w:webHidden/>
          </w:rPr>
          <w:fldChar w:fldCharType="begin"/>
        </w:r>
        <w:r w:rsidR="003C1E5B">
          <w:rPr>
            <w:webHidden/>
          </w:rPr>
          <w:instrText xml:space="preserve"> PAGEREF _Toc440979220 \h </w:instrText>
        </w:r>
        <w:r w:rsidR="003C1E5B">
          <w:rPr>
            <w:webHidden/>
          </w:rPr>
        </w:r>
        <w:r w:rsidR="003C1E5B">
          <w:rPr>
            <w:webHidden/>
          </w:rPr>
          <w:fldChar w:fldCharType="separate"/>
        </w:r>
        <w:r w:rsidR="003C1E5B">
          <w:rPr>
            <w:webHidden/>
          </w:rPr>
          <w:t>183</w:t>
        </w:r>
        <w:r w:rsidR="003C1E5B">
          <w:rPr>
            <w:webHidden/>
          </w:rPr>
          <w:fldChar w:fldCharType="end"/>
        </w:r>
      </w:hyperlink>
    </w:p>
    <w:p w:rsidR="003C1E5B" w:rsidRDefault="00BA7BB8">
      <w:pPr>
        <w:pStyle w:val="TOC1"/>
        <w:rPr>
          <w:rFonts w:asciiTheme="minorHAnsi" w:eastAsiaTheme="minorEastAsia" w:hAnsiTheme="minorHAnsi" w:cstheme="minorBidi"/>
          <w:caps w:val="0"/>
          <w:sz w:val="22"/>
          <w:szCs w:val="22"/>
          <w:lang w:val="fr-FR" w:eastAsia="fr-FR"/>
        </w:rPr>
      </w:pPr>
      <w:hyperlink w:anchor="_Toc440979221" w:history="1">
        <w:r w:rsidR="003C1E5B" w:rsidRPr="00F440A1">
          <w:rPr>
            <w:rStyle w:val="Hyperlink"/>
            <w:lang w:val="en-US"/>
          </w:rPr>
          <w:t>5.</w:t>
        </w:r>
        <w:r w:rsidR="003C1E5B">
          <w:rPr>
            <w:rFonts w:asciiTheme="minorHAnsi" w:eastAsiaTheme="minorEastAsia" w:hAnsiTheme="minorHAnsi" w:cstheme="minorBidi"/>
            <w:caps w:val="0"/>
            <w:sz w:val="22"/>
            <w:szCs w:val="22"/>
            <w:lang w:val="fr-FR" w:eastAsia="fr-FR"/>
          </w:rPr>
          <w:tab/>
        </w:r>
        <w:r w:rsidR="003C1E5B" w:rsidRPr="00F440A1">
          <w:rPr>
            <w:rStyle w:val="Hyperlink"/>
            <w:lang w:val="en-US"/>
          </w:rPr>
          <w:t>Additional informations</w:t>
        </w:r>
        <w:r w:rsidR="003C1E5B">
          <w:rPr>
            <w:webHidden/>
          </w:rPr>
          <w:tab/>
        </w:r>
        <w:r w:rsidR="003C1E5B">
          <w:rPr>
            <w:webHidden/>
          </w:rPr>
          <w:fldChar w:fldCharType="begin"/>
        </w:r>
        <w:r w:rsidR="003C1E5B">
          <w:rPr>
            <w:webHidden/>
          </w:rPr>
          <w:instrText xml:space="preserve"> PAGEREF _Toc440979221 \h </w:instrText>
        </w:r>
        <w:r w:rsidR="003C1E5B">
          <w:rPr>
            <w:webHidden/>
          </w:rPr>
        </w:r>
        <w:r w:rsidR="003C1E5B">
          <w:rPr>
            <w:webHidden/>
          </w:rPr>
          <w:fldChar w:fldCharType="separate"/>
        </w:r>
        <w:r w:rsidR="003C1E5B">
          <w:rPr>
            <w:webHidden/>
          </w:rPr>
          <w:t>184</w:t>
        </w:r>
        <w:r w:rsidR="003C1E5B">
          <w:rPr>
            <w:webHidden/>
          </w:rPr>
          <w:fldChar w:fldCharType="end"/>
        </w:r>
      </w:hyperlink>
    </w:p>
    <w:p w:rsidR="003C1E5B" w:rsidRDefault="00BA7BB8">
      <w:pPr>
        <w:pStyle w:val="TOC2"/>
        <w:rPr>
          <w:rFonts w:asciiTheme="minorHAnsi" w:eastAsiaTheme="minorEastAsia" w:hAnsiTheme="minorHAnsi" w:cstheme="minorBidi"/>
          <w:sz w:val="22"/>
          <w:szCs w:val="22"/>
          <w:lang w:val="fr-FR" w:eastAsia="fr-FR"/>
        </w:rPr>
      </w:pPr>
      <w:hyperlink w:anchor="_Toc440979222" w:history="1">
        <w:r w:rsidR="003C1E5B" w:rsidRPr="00F440A1">
          <w:rPr>
            <w:rStyle w:val="Hyperlink"/>
            <w:lang w:val="en-US"/>
          </w:rPr>
          <w:t>5.1</w:t>
        </w:r>
        <w:r w:rsidR="003C1E5B">
          <w:rPr>
            <w:rFonts w:asciiTheme="minorHAnsi" w:eastAsiaTheme="minorEastAsia" w:hAnsiTheme="minorHAnsi" w:cstheme="minorBidi"/>
            <w:sz w:val="22"/>
            <w:szCs w:val="22"/>
            <w:lang w:val="fr-FR" w:eastAsia="fr-FR"/>
          </w:rPr>
          <w:tab/>
        </w:r>
        <w:r w:rsidR="003C1E5B" w:rsidRPr="00F440A1">
          <w:rPr>
            <w:rStyle w:val="Hyperlink"/>
            <w:lang w:val="en-US"/>
          </w:rPr>
          <w:t>Windows registry usage</w:t>
        </w:r>
        <w:r w:rsidR="003C1E5B">
          <w:rPr>
            <w:webHidden/>
          </w:rPr>
          <w:tab/>
        </w:r>
        <w:r w:rsidR="003C1E5B">
          <w:rPr>
            <w:webHidden/>
          </w:rPr>
          <w:fldChar w:fldCharType="begin"/>
        </w:r>
        <w:r w:rsidR="003C1E5B">
          <w:rPr>
            <w:webHidden/>
          </w:rPr>
          <w:instrText xml:space="preserve"> PAGEREF _Toc440979222 \h </w:instrText>
        </w:r>
        <w:r w:rsidR="003C1E5B">
          <w:rPr>
            <w:webHidden/>
          </w:rPr>
        </w:r>
        <w:r w:rsidR="003C1E5B">
          <w:rPr>
            <w:webHidden/>
          </w:rPr>
          <w:fldChar w:fldCharType="separate"/>
        </w:r>
        <w:r w:rsidR="003C1E5B">
          <w:rPr>
            <w:webHidden/>
          </w:rPr>
          <w:t>184</w:t>
        </w:r>
        <w:r w:rsidR="003C1E5B">
          <w:rPr>
            <w:webHidden/>
          </w:rPr>
          <w:fldChar w:fldCharType="end"/>
        </w:r>
      </w:hyperlink>
    </w:p>
    <w:p w:rsidR="003C1E5B" w:rsidRDefault="00BA7BB8">
      <w:pPr>
        <w:pStyle w:val="TOC2"/>
        <w:rPr>
          <w:rFonts w:asciiTheme="minorHAnsi" w:eastAsiaTheme="minorEastAsia" w:hAnsiTheme="minorHAnsi" w:cstheme="minorBidi"/>
          <w:sz w:val="22"/>
          <w:szCs w:val="22"/>
          <w:lang w:val="fr-FR" w:eastAsia="fr-FR"/>
        </w:rPr>
      </w:pPr>
      <w:hyperlink w:anchor="_Toc440979223" w:history="1">
        <w:r w:rsidR="003C1E5B" w:rsidRPr="00F440A1">
          <w:rPr>
            <w:rStyle w:val="Hyperlink"/>
            <w:lang w:val="en-US"/>
          </w:rPr>
          <w:t>5.2</w:t>
        </w:r>
        <w:r w:rsidR="003C1E5B">
          <w:rPr>
            <w:rFonts w:asciiTheme="minorHAnsi" w:eastAsiaTheme="minorEastAsia" w:hAnsiTheme="minorHAnsi" w:cstheme="minorBidi"/>
            <w:sz w:val="22"/>
            <w:szCs w:val="22"/>
            <w:lang w:val="fr-FR" w:eastAsia="fr-FR"/>
          </w:rPr>
          <w:tab/>
        </w:r>
        <w:r w:rsidR="003C1E5B" w:rsidRPr="00F440A1">
          <w:rPr>
            <w:rStyle w:val="Hyperlink"/>
            <w:lang w:val="en-US"/>
          </w:rPr>
          <w:t>Programs installed on INTEL-FS server</w:t>
        </w:r>
        <w:r w:rsidR="003C1E5B">
          <w:rPr>
            <w:webHidden/>
          </w:rPr>
          <w:tab/>
        </w:r>
        <w:r w:rsidR="003C1E5B">
          <w:rPr>
            <w:webHidden/>
          </w:rPr>
          <w:fldChar w:fldCharType="begin"/>
        </w:r>
        <w:r w:rsidR="003C1E5B">
          <w:rPr>
            <w:webHidden/>
          </w:rPr>
          <w:instrText xml:space="preserve"> PAGEREF _Toc440979223 \h </w:instrText>
        </w:r>
        <w:r w:rsidR="003C1E5B">
          <w:rPr>
            <w:webHidden/>
          </w:rPr>
        </w:r>
        <w:r w:rsidR="003C1E5B">
          <w:rPr>
            <w:webHidden/>
          </w:rPr>
          <w:fldChar w:fldCharType="separate"/>
        </w:r>
        <w:r w:rsidR="003C1E5B">
          <w:rPr>
            <w:webHidden/>
          </w:rPr>
          <w:t>185</w:t>
        </w:r>
        <w:r w:rsidR="003C1E5B">
          <w:rPr>
            <w:webHidden/>
          </w:rPr>
          <w:fldChar w:fldCharType="end"/>
        </w:r>
      </w:hyperlink>
    </w:p>
    <w:p w:rsidR="003C1E5B" w:rsidRDefault="00BA7BB8">
      <w:pPr>
        <w:pStyle w:val="TOC2"/>
        <w:rPr>
          <w:rFonts w:asciiTheme="minorHAnsi" w:eastAsiaTheme="minorEastAsia" w:hAnsiTheme="minorHAnsi" w:cstheme="minorBidi"/>
          <w:sz w:val="22"/>
          <w:szCs w:val="22"/>
          <w:lang w:val="fr-FR" w:eastAsia="fr-FR"/>
        </w:rPr>
      </w:pPr>
      <w:hyperlink w:anchor="_Toc440979224" w:history="1">
        <w:r w:rsidR="003C1E5B" w:rsidRPr="00F440A1">
          <w:rPr>
            <w:rStyle w:val="Hyperlink"/>
            <w:lang w:val="en-US"/>
          </w:rPr>
          <w:t>5.3</w:t>
        </w:r>
        <w:r w:rsidR="003C1E5B">
          <w:rPr>
            <w:rFonts w:asciiTheme="minorHAnsi" w:eastAsiaTheme="minorEastAsia" w:hAnsiTheme="minorHAnsi" w:cstheme="minorBidi"/>
            <w:sz w:val="22"/>
            <w:szCs w:val="22"/>
            <w:lang w:val="fr-FR" w:eastAsia="fr-FR"/>
          </w:rPr>
          <w:tab/>
        </w:r>
        <w:r w:rsidR="003C1E5B" w:rsidRPr="00F440A1">
          <w:rPr>
            <w:rStyle w:val="Hyperlink"/>
            <w:lang w:val="en-US"/>
          </w:rPr>
          <w:t>Update mode</w:t>
        </w:r>
        <w:r w:rsidR="003C1E5B">
          <w:rPr>
            <w:webHidden/>
          </w:rPr>
          <w:tab/>
        </w:r>
        <w:r w:rsidR="003C1E5B">
          <w:rPr>
            <w:webHidden/>
          </w:rPr>
          <w:fldChar w:fldCharType="begin"/>
        </w:r>
        <w:r w:rsidR="003C1E5B">
          <w:rPr>
            <w:webHidden/>
          </w:rPr>
          <w:instrText xml:space="preserve"> PAGEREF _Toc440979224 \h </w:instrText>
        </w:r>
        <w:r w:rsidR="003C1E5B">
          <w:rPr>
            <w:webHidden/>
          </w:rPr>
        </w:r>
        <w:r w:rsidR="003C1E5B">
          <w:rPr>
            <w:webHidden/>
          </w:rPr>
          <w:fldChar w:fldCharType="separate"/>
        </w:r>
        <w:r w:rsidR="003C1E5B">
          <w:rPr>
            <w:webHidden/>
          </w:rPr>
          <w:t>186</w:t>
        </w:r>
        <w:r w:rsidR="003C1E5B">
          <w:rPr>
            <w:webHidden/>
          </w:rPr>
          <w:fldChar w:fldCharType="end"/>
        </w:r>
      </w:hyperlink>
    </w:p>
    <w:p w:rsidR="003C1E5B" w:rsidRDefault="00BA7BB8">
      <w:pPr>
        <w:pStyle w:val="TOC2"/>
        <w:rPr>
          <w:rFonts w:asciiTheme="minorHAnsi" w:eastAsiaTheme="minorEastAsia" w:hAnsiTheme="minorHAnsi" w:cstheme="minorBidi"/>
          <w:sz w:val="22"/>
          <w:szCs w:val="22"/>
          <w:lang w:val="fr-FR" w:eastAsia="fr-FR"/>
        </w:rPr>
      </w:pPr>
      <w:hyperlink w:anchor="_Toc440979225" w:history="1">
        <w:r w:rsidR="003C1E5B" w:rsidRPr="00F440A1">
          <w:rPr>
            <w:rStyle w:val="Hyperlink"/>
            <w:lang w:val="en-US"/>
          </w:rPr>
          <w:t>5.4</w:t>
        </w:r>
        <w:r w:rsidR="003C1E5B">
          <w:rPr>
            <w:rFonts w:asciiTheme="minorHAnsi" w:eastAsiaTheme="minorEastAsia" w:hAnsiTheme="minorHAnsi" w:cstheme="minorBidi"/>
            <w:sz w:val="22"/>
            <w:szCs w:val="22"/>
            <w:lang w:val="fr-FR" w:eastAsia="fr-FR"/>
          </w:rPr>
          <w:tab/>
        </w:r>
        <w:r w:rsidR="003C1E5B" w:rsidRPr="00F440A1">
          <w:rPr>
            <w:rStyle w:val="Hyperlink"/>
            <w:lang w:val="en-US"/>
          </w:rPr>
          <w:t>Troubleshooting</w:t>
        </w:r>
        <w:r w:rsidR="003C1E5B">
          <w:rPr>
            <w:webHidden/>
          </w:rPr>
          <w:tab/>
        </w:r>
        <w:r w:rsidR="003C1E5B">
          <w:rPr>
            <w:webHidden/>
          </w:rPr>
          <w:fldChar w:fldCharType="begin"/>
        </w:r>
        <w:r w:rsidR="003C1E5B">
          <w:rPr>
            <w:webHidden/>
          </w:rPr>
          <w:instrText xml:space="preserve"> PAGEREF _Toc440979225 \h </w:instrText>
        </w:r>
        <w:r w:rsidR="003C1E5B">
          <w:rPr>
            <w:webHidden/>
          </w:rPr>
        </w:r>
        <w:r w:rsidR="003C1E5B">
          <w:rPr>
            <w:webHidden/>
          </w:rPr>
          <w:fldChar w:fldCharType="separate"/>
        </w:r>
        <w:r w:rsidR="003C1E5B">
          <w:rPr>
            <w:webHidden/>
          </w:rPr>
          <w:t>187</w:t>
        </w:r>
        <w:r w:rsidR="003C1E5B">
          <w:rPr>
            <w:webHidden/>
          </w:rPr>
          <w:fldChar w:fldCharType="end"/>
        </w:r>
      </w:hyperlink>
    </w:p>
    <w:p w:rsidR="003C1E5B" w:rsidRDefault="00BA7BB8">
      <w:pPr>
        <w:pStyle w:val="TOC3"/>
        <w:rPr>
          <w:rFonts w:asciiTheme="minorHAnsi" w:eastAsiaTheme="minorEastAsia" w:hAnsiTheme="minorHAnsi" w:cstheme="minorBidi"/>
          <w:color w:val="auto"/>
          <w:sz w:val="22"/>
          <w:szCs w:val="22"/>
          <w:lang w:val="fr-FR" w:eastAsia="fr-FR"/>
        </w:rPr>
      </w:pPr>
      <w:hyperlink w:anchor="_Toc440979226" w:history="1">
        <w:r w:rsidR="003C1E5B" w:rsidRPr="00F440A1">
          <w:rPr>
            <w:rStyle w:val="Hyperlink"/>
            <w:lang w:val="en-US"/>
          </w:rPr>
          <w:t>5.4.1</w:t>
        </w:r>
        <w:r w:rsidR="003C1E5B">
          <w:rPr>
            <w:rFonts w:asciiTheme="minorHAnsi" w:eastAsiaTheme="minorEastAsia" w:hAnsiTheme="minorHAnsi" w:cstheme="minorBidi"/>
            <w:color w:val="auto"/>
            <w:sz w:val="22"/>
            <w:szCs w:val="22"/>
            <w:lang w:val="fr-FR" w:eastAsia="fr-FR"/>
          </w:rPr>
          <w:tab/>
        </w:r>
        <w:r w:rsidR="003C1E5B" w:rsidRPr="00F440A1">
          <w:rPr>
            <w:rStyle w:val="Hyperlink"/>
            <w:lang w:val="en-US"/>
          </w:rPr>
          <w:t>Squeeze server installation error</w:t>
        </w:r>
        <w:r w:rsidR="003C1E5B">
          <w:rPr>
            <w:webHidden/>
          </w:rPr>
          <w:tab/>
        </w:r>
        <w:r w:rsidR="003C1E5B">
          <w:rPr>
            <w:webHidden/>
          </w:rPr>
          <w:fldChar w:fldCharType="begin"/>
        </w:r>
        <w:r w:rsidR="003C1E5B">
          <w:rPr>
            <w:webHidden/>
          </w:rPr>
          <w:instrText xml:space="preserve"> PAGEREF _Toc440979226 \h </w:instrText>
        </w:r>
        <w:r w:rsidR="003C1E5B">
          <w:rPr>
            <w:webHidden/>
          </w:rPr>
        </w:r>
        <w:r w:rsidR="003C1E5B">
          <w:rPr>
            <w:webHidden/>
          </w:rPr>
          <w:fldChar w:fldCharType="separate"/>
        </w:r>
        <w:r w:rsidR="003C1E5B">
          <w:rPr>
            <w:webHidden/>
          </w:rPr>
          <w:t>187</w:t>
        </w:r>
        <w:r w:rsidR="003C1E5B">
          <w:rPr>
            <w:webHidden/>
          </w:rPr>
          <w:fldChar w:fldCharType="end"/>
        </w:r>
      </w:hyperlink>
    </w:p>
    <w:p w:rsidR="003C1E5B" w:rsidRDefault="00BA7BB8">
      <w:pPr>
        <w:pStyle w:val="TOC3"/>
        <w:rPr>
          <w:rFonts w:asciiTheme="minorHAnsi" w:eastAsiaTheme="minorEastAsia" w:hAnsiTheme="minorHAnsi" w:cstheme="minorBidi"/>
          <w:color w:val="auto"/>
          <w:sz w:val="22"/>
          <w:szCs w:val="22"/>
          <w:lang w:val="fr-FR" w:eastAsia="fr-FR"/>
        </w:rPr>
      </w:pPr>
      <w:hyperlink w:anchor="_Toc440979227" w:history="1">
        <w:r w:rsidR="003C1E5B" w:rsidRPr="00F440A1">
          <w:rPr>
            <w:rStyle w:val="Hyperlink"/>
            <w:lang w:val="en-US"/>
          </w:rPr>
          <w:t>5.4.2</w:t>
        </w:r>
        <w:r w:rsidR="003C1E5B">
          <w:rPr>
            <w:rFonts w:asciiTheme="minorHAnsi" w:eastAsiaTheme="minorEastAsia" w:hAnsiTheme="minorHAnsi" w:cstheme="minorBidi"/>
            <w:color w:val="auto"/>
            <w:sz w:val="22"/>
            <w:szCs w:val="22"/>
            <w:lang w:val="fr-FR" w:eastAsia="fr-FR"/>
          </w:rPr>
          <w:tab/>
        </w:r>
        <w:r w:rsidR="003C1E5B" w:rsidRPr="00F440A1">
          <w:rPr>
            <w:rStyle w:val="Hyperlink"/>
            <w:lang w:val="en-US"/>
          </w:rPr>
          <w:t>INTEL-FS installation cancelling</w:t>
        </w:r>
        <w:r w:rsidR="003C1E5B">
          <w:rPr>
            <w:webHidden/>
          </w:rPr>
          <w:tab/>
        </w:r>
        <w:r w:rsidR="003C1E5B">
          <w:rPr>
            <w:webHidden/>
          </w:rPr>
          <w:fldChar w:fldCharType="begin"/>
        </w:r>
        <w:r w:rsidR="003C1E5B">
          <w:rPr>
            <w:webHidden/>
          </w:rPr>
          <w:instrText xml:space="preserve"> PAGEREF _Toc440979227 \h </w:instrText>
        </w:r>
        <w:r w:rsidR="003C1E5B">
          <w:rPr>
            <w:webHidden/>
          </w:rPr>
        </w:r>
        <w:r w:rsidR="003C1E5B">
          <w:rPr>
            <w:webHidden/>
          </w:rPr>
          <w:fldChar w:fldCharType="separate"/>
        </w:r>
        <w:r w:rsidR="003C1E5B">
          <w:rPr>
            <w:webHidden/>
          </w:rPr>
          <w:t>188</w:t>
        </w:r>
        <w:r w:rsidR="003C1E5B">
          <w:rPr>
            <w:webHidden/>
          </w:rPr>
          <w:fldChar w:fldCharType="end"/>
        </w:r>
      </w:hyperlink>
    </w:p>
    <w:p w:rsidR="003C1E5B" w:rsidRDefault="00BA7BB8">
      <w:pPr>
        <w:pStyle w:val="TOC3"/>
        <w:rPr>
          <w:rFonts w:asciiTheme="minorHAnsi" w:eastAsiaTheme="minorEastAsia" w:hAnsiTheme="minorHAnsi" w:cstheme="minorBidi"/>
          <w:color w:val="auto"/>
          <w:sz w:val="22"/>
          <w:szCs w:val="22"/>
          <w:lang w:val="fr-FR" w:eastAsia="fr-FR"/>
        </w:rPr>
      </w:pPr>
      <w:hyperlink w:anchor="_Toc440979228" w:history="1">
        <w:r w:rsidR="003C1E5B" w:rsidRPr="00F440A1">
          <w:rPr>
            <w:rStyle w:val="Hyperlink"/>
            <w:lang w:val="en-US"/>
          </w:rPr>
          <w:t>5.4.3</w:t>
        </w:r>
        <w:r w:rsidR="003C1E5B">
          <w:rPr>
            <w:rFonts w:asciiTheme="minorHAnsi" w:eastAsiaTheme="minorEastAsia" w:hAnsiTheme="minorHAnsi" w:cstheme="minorBidi"/>
            <w:color w:val="auto"/>
            <w:sz w:val="22"/>
            <w:szCs w:val="22"/>
            <w:lang w:val="fr-FR" w:eastAsia="fr-FR"/>
          </w:rPr>
          <w:tab/>
        </w:r>
        <w:r w:rsidR="003C1E5B" w:rsidRPr="00F440A1">
          <w:rPr>
            <w:rStyle w:val="Hyperlink"/>
            <w:lang w:val="en-US"/>
          </w:rPr>
          <w:t>ConversionService web site creation error</w:t>
        </w:r>
        <w:r w:rsidR="003C1E5B">
          <w:rPr>
            <w:webHidden/>
          </w:rPr>
          <w:tab/>
        </w:r>
        <w:r w:rsidR="003C1E5B">
          <w:rPr>
            <w:webHidden/>
          </w:rPr>
          <w:fldChar w:fldCharType="begin"/>
        </w:r>
        <w:r w:rsidR="003C1E5B">
          <w:rPr>
            <w:webHidden/>
          </w:rPr>
          <w:instrText xml:space="preserve"> PAGEREF _Toc440979228 \h </w:instrText>
        </w:r>
        <w:r w:rsidR="003C1E5B">
          <w:rPr>
            <w:webHidden/>
          </w:rPr>
        </w:r>
        <w:r w:rsidR="003C1E5B">
          <w:rPr>
            <w:webHidden/>
          </w:rPr>
          <w:fldChar w:fldCharType="separate"/>
        </w:r>
        <w:r w:rsidR="003C1E5B">
          <w:rPr>
            <w:webHidden/>
          </w:rPr>
          <w:t>189</w:t>
        </w:r>
        <w:r w:rsidR="003C1E5B">
          <w:rPr>
            <w:webHidden/>
          </w:rPr>
          <w:fldChar w:fldCharType="end"/>
        </w:r>
      </w:hyperlink>
    </w:p>
    <w:p w:rsidR="00820E8D" w:rsidRPr="00F54A80" w:rsidRDefault="00820E8D" w:rsidP="00820E8D">
      <w:pPr>
        <w:tabs>
          <w:tab w:val="left" w:pos="1100"/>
          <w:tab w:val="right" w:pos="9000"/>
        </w:tabs>
        <w:rPr>
          <w:lang w:val="en-US"/>
        </w:rPr>
      </w:pPr>
      <w:r w:rsidRPr="00F54A80">
        <w:rPr>
          <w:noProof/>
          <w:lang w:val="en-US"/>
        </w:rPr>
        <w:fldChar w:fldCharType="end"/>
      </w:r>
      <w:r w:rsidRPr="00F54A80">
        <w:rPr>
          <w:lang w:val="en-US"/>
        </w:rPr>
        <w:br w:type="page"/>
      </w:r>
    </w:p>
    <w:p w:rsidR="00820E8D" w:rsidRPr="00F54A80" w:rsidRDefault="00820E8D" w:rsidP="00820E8D">
      <w:pPr>
        <w:pStyle w:val="BlankStyle"/>
        <w:rPr>
          <w:lang w:val="en-US"/>
        </w:rPr>
      </w:pPr>
      <w:bookmarkStart w:id="15" w:name="_Ref146941274"/>
    </w:p>
    <w:p w:rsidR="00820E8D" w:rsidRPr="00F54A80" w:rsidRDefault="00820E8D" w:rsidP="00820E8D">
      <w:pPr>
        <w:rPr>
          <w:lang w:val="en-US"/>
        </w:rPr>
      </w:pPr>
    </w:p>
    <w:p w:rsidR="00820E8D" w:rsidRPr="00F54A80" w:rsidRDefault="00820E8D" w:rsidP="00820E8D">
      <w:pPr>
        <w:rPr>
          <w:lang w:val="en-US"/>
        </w:rPr>
        <w:sectPr w:rsidR="00820E8D" w:rsidRPr="00F54A80">
          <w:footerReference w:type="even" r:id="rId14"/>
          <w:footerReference w:type="default" r:id="rId15"/>
          <w:type w:val="oddPage"/>
          <w:pgSz w:w="11909" w:h="16834" w:code="9"/>
          <w:pgMar w:top="1440" w:right="1440" w:bottom="1440" w:left="1440" w:header="720" w:footer="720" w:gutter="0"/>
          <w:pgNumType w:fmt="lowerRoman" w:start="1" w:chapSep="period"/>
          <w:cols w:space="708"/>
          <w:docGrid w:linePitch="360"/>
        </w:sectPr>
      </w:pPr>
    </w:p>
    <w:p w:rsidR="00820E8D" w:rsidRPr="00F54A80" w:rsidRDefault="00820E8D" w:rsidP="00820E8D">
      <w:pPr>
        <w:pStyle w:val="Heading1"/>
        <w:rPr>
          <w:lang w:val="en-US"/>
        </w:rPr>
      </w:pPr>
      <w:bookmarkStart w:id="16" w:name="_Hlt148430232"/>
      <w:bookmarkStart w:id="17" w:name="_Toc244578372"/>
      <w:bookmarkStart w:id="18" w:name="_Toc440979161"/>
      <w:bookmarkEnd w:id="15"/>
      <w:bookmarkEnd w:id="16"/>
      <w:r w:rsidRPr="00F54A80">
        <w:rPr>
          <w:lang w:val="en-US"/>
        </w:rPr>
        <w:lastRenderedPageBreak/>
        <w:t>Scope</w:t>
      </w:r>
      <w:bookmarkEnd w:id="17"/>
      <w:bookmarkEnd w:id="18"/>
    </w:p>
    <w:p w:rsidR="00820E8D" w:rsidRPr="00F54A80" w:rsidRDefault="00820E8D" w:rsidP="00820E8D">
      <w:pPr>
        <w:pStyle w:val="Heading2"/>
        <w:rPr>
          <w:lang w:val="en-US"/>
        </w:rPr>
      </w:pPr>
      <w:bookmarkStart w:id="19" w:name="_Toc1881143"/>
      <w:bookmarkStart w:id="20" w:name="_Toc4296343"/>
      <w:bookmarkStart w:id="21" w:name="_Toc4296566"/>
      <w:bookmarkStart w:id="22" w:name="_Toc6039553"/>
      <w:bookmarkStart w:id="23" w:name="_Toc18293086"/>
      <w:bookmarkStart w:id="24" w:name="_Toc126466711"/>
      <w:bookmarkStart w:id="25" w:name="_Toc127332013"/>
      <w:bookmarkStart w:id="26" w:name="_Toc145840899"/>
      <w:bookmarkStart w:id="27" w:name="_Toc145404390"/>
      <w:bookmarkStart w:id="28" w:name="_Toc146966572"/>
      <w:bookmarkStart w:id="29" w:name="_Ref148407632"/>
      <w:bookmarkStart w:id="30" w:name="_Ref244403031"/>
      <w:bookmarkStart w:id="31" w:name="_Toc244578373"/>
      <w:bookmarkStart w:id="32" w:name="_Toc440979162"/>
      <w:r w:rsidRPr="00F54A80">
        <w:rPr>
          <w:lang w:val="en-US"/>
        </w:rPr>
        <w:t>Identification</w:t>
      </w:r>
      <w:bookmarkEnd w:id="19"/>
      <w:bookmarkEnd w:id="20"/>
      <w:bookmarkEnd w:id="21"/>
      <w:bookmarkEnd w:id="22"/>
      <w:bookmarkEnd w:id="23"/>
      <w:bookmarkEnd w:id="24"/>
      <w:bookmarkEnd w:id="25"/>
      <w:bookmarkEnd w:id="26"/>
      <w:bookmarkEnd w:id="27"/>
      <w:bookmarkEnd w:id="28"/>
      <w:bookmarkEnd w:id="29"/>
      <w:bookmarkEnd w:id="30"/>
      <w:bookmarkEnd w:id="31"/>
      <w:bookmarkEnd w:id="32"/>
    </w:p>
    <w:p w:rsidR="00820E8D" w:rsidRPr="00F54A80" w:rsidRDefault="00820E8D" w:rsidP="00820E8D">
      <w:pPr>
        <w:ind w:left="1080"/>
        <w:rPr>
          <w:lang w:val="en-US"/>
        </w:rPr>
      </w:pPr>
      <w:r w:rsidRPr="00F54A80">
        <w:rPr>
          <w:lang w:val="en-US"/>
        </w:rPr>
        <w:t>Project name :</w:t>
      </w:r>
      <w:r w:rsidRPr="00F54A80">
        <w:rPr>
          <w:lang w:val="en-US"/>
        </w:rPr>
        <w:tab/>
      </w:r>
      <w:r w:rsidRPr="00F54A80">
        <w:rPr>
          <w:lang w:val="en-US"/>
        </w:rPr>
        <w:tab/>
      </w:r>
      <w:r w:rsidRPr="00F54A80">
        <w:rPr>
          <w:lang w:val="en-US"/>
        </w:rPr>
        <w:fldChar w:fldCharType="begin"/>
      </w:r>
      <w:r w:rsidRPr="00F54A80">
        <w:rPr>
          <w:lang w:val="en-US"/>
        </w:rPr>
        <w:instrText xml:space="preserve"> DOCPROPERTY  Project  \* MERGEFORMAT </w:instrText>
      </w:r>
      <w:r w:rsidRPr="00F54A80">
        <w:rPr>
          <w:lang w:val="en-US"/>
        </w:rPr>
        <w:fldChar w:fldCharType="separate"/>
      </w:r>
      <w:r w:rsidR="003C1E5B">
        <w:rPr>
          <w:lang w:val="en-US"/>
        </w:rPr>
        <w:t>INTEL-FS</w:t>
      </w:r>
      <w:r w:rsidRPr="00F54A80">
        <w:rPr>
          <w:lang w:val="en-US"/>
        </w:rPr>
        <w:fldChar w:fldCharType="end"/>
      </w:r>
    </w:p>
    <w:p w:rsidR="00820E8D" w:rsidRPr="00F54A80" w:rsidRDefault="00820E8D" w:rsidP="00820E8D">
      <w:pPr>
        <w:ind w:left="1080"/>
        <w:rPr>
          <w:lang w:val="en-US"/>
        </w:rPr>
      </w:pPr>
      <w:r w:rsidRPr="00F54A80">
        <w:rPr>
          <w:lang w:val="en-US"/>
        </w:rPr>
        <w:t>Addressee :</w:t>
      </w:r>
      <w:r w:rsidRPr="00F54A80">
        <w:rPr>
          <w:lang w:val="en-US"/>
        </w:rPr>
        <w:tab/>
      </w:r>
      <w:r w:rsidRPr="00F54A80">
        <w:rPr>
          <w:lang w:val="en-US"/>
        </w:rPr>
        <w:tab/>
      </w:r>
      <w:r w:rsidRPr="00F54A80">
        <w:rPr>
          <w:lang w:val="en-US"/>
        </w:rPr>
        <w:tab/>
        <w:t>NATO Communications and Information Agency</w:t>
      </w:r>
    </w:p>
    <w:p w:rsidR="00820E8D" w:rsidRPr="00F54A80" w:rsidRDefault="00820E8D" w:rsidP="00820E8D">
      <w:pPr>
        <w:ind w:left="1080"/>
        <w:rPr>
          <w:lang w:val="en-US"/>
        </w:rPr>
      </w:pPr>
      <w:r w:rsidRPr="00F54A80">
        <w:rPr>
          <w:lang w:val="en-US"/>
        </w:rPr>
        <w:t>Document title :</w:t>
      </w:r>
      <w:r w:rsidRPr="00F54A80">
        <w:rPr>
          <w:lang w:val="en-US"/>
        </w:rPr>
        <w:tab/>
      </w:r>
      <w:r w:rsidRPr="00F54A80">
        <w:rPr>
          <w:lang w:val="en-US"/>
        </w:rPr>
        <w:tab/>
        <w:t>Project Installation Guide</w:t>
      </w:r>
    </w:p>
    <w:p w:rsidR="00820E8D" w:rsidRPr="00F54A80" w:rsidRDefault="00820E8D" w:rsidP="00820E8D">
      <w:pPr>
        <w:ind w:left="1080"/>
        <w:rPr>
          <w:lang w:val="en-US"/>
        </w:rPr>
      </w:pPr>
      <w:r w:rsidRPr="00F54A80">
        <w:rPr>
          <w:lang w:val="en-US"/>
        </w:rPr>
        <w:t>Dependencies :</w:t>
      </w:r>
      <w:r w:rsidRPr="00F54A80">
        <w:rPr>
          <w:lang w:val="en-US"/>
        </w:rPr>
        <w:tab/>
      </w:r>
      <w:r w:rsidRPr="00F54A80">
        <w:rPr>
          <w:lang w:val="en-US"/>
        </w:rPr>
        <w:tab/>
      </w:r>
      <w:r w:rsidR="006B6D72" w:rsidRPr="00F54A80">
        <w:rPr>
          <w:lang w:val="en-US"/>
        </w:rPr>
        <w:t>-</w:t>
      </w:r>
      <w:r w:rsidRPr="00F54A80">
        <w:rPr>
          <w:lang w:val="en-US"/>
        </w:rPr>
        <w:t xml:space="preserve"> </w:t>
      </w:r>
    </w:p>
    <w:p w:rsidR="00820E8D" w:rsidRPr="00F54A80" w:rsidRDefault="00820E8D" w:rsidP="00616B8E">
      <w:pPr>
        <w:ind w:left="1080"/>
        <w:jc w:val="left"/>
        <w:rPr>
          <w:lang w:val="en-US"/>
        </w:rPr>
      </w:pPr>
      <w:r w:rsidRPr="00F54A80">
        <w:rPr>
          <w:lang w:val="en-US"/>
        </w:rPr>
        <w:t>Document name :</w:t>
      </w:r>
      <w:r w:rsidRPr="00F54A80">
        <w:rPr>
          <w:lang w:val="en-US"/>
        </w:rPr>
        <w:tab/>
        <w:t xml:space="preserve">INTEL-FS </w:t>
      </w:r>
      <w:r w:rsidR="00703E05" w:rsidRPr="00F54A80">
        <w:rPr>
          <w:lang w:val="en-US"/>
        </w:rPr>
        <w:t xml:space="preserve">Installation Guide </w:t>
      </w:r>
      <w:r w:rsidRPr="00F54A80">
        <w:rPr>
          <w:lang w:val="en-US"/>
        </w:rPr>
        <w:t>F0057_62790360-593_</w:t>
      </w:r>
      <w:r w:rsidR="009C22AC">
        <w:rPr>
          <w:lang w:val="en-US"/>
        </w:rPr>
        <w:t>1.0</w:t>
      </w:r>
      <w:r w:rsidRPr="00F54A80">
        <w:rPr>
          <w:lang w:val="en-US"/>
        </w:rPr>
        <w:t>.doc</w:t>
      </w:r>
    </w:p>
    <w:p w:rsidR="00820E8D" w:rsidRPr="00F54A80" w:rsidRDefault="00820E8D" w:rsidP="00820E8D">
      <w:pPr>
        <w:ind w:left="1080"/>
        <w:rPr>
          <w:lang w:val="en-US"/>
        </w:rPr>
      </w:pPr>
      <w:r w:rsidRPr="00F54A80">
        <w:rPr>
          <w:lang w:val="en-US"/>
        </w:rPr>
        <w:t>Process :</w:t>
      </w:r>
      <w:r w:rsidRPr="00F54A80">
        <w:rPr>
          <w:lang w:val="en-US"/>
        </w:rPr>
        <w:tab/>
      </w:r>
      <w:r w:rsidRPr="00F54A80">
        <w:rPr>
          <w:lang w:val="en-US"/>
        </w:rPr>
        <w:tab/>
      </w:r>
      <w:r w:rsidRPr="00F54A80">
        <w:rPr>
          <w:lang w:val="en-US"/>
        </w:rPr>
        <w:tab/>
        <w:t>Development</w:t>
      </w:r>
    </w:p>
    <w:p w:rsidR="00820E8D" w:rsidRPr="00F54A80" w:rsidRDefault="00820E8D" w:rsidP="00820E8D">
      <w:pPr>
        <w:ind w:left="1080"/>
        <w:rPr>
          <w:lang w:val="en-US"/>
        </w:rPr>
      </w:pPr>
      <w:r w:rsidRPr="00F54A80">
        <w:rPr>
          <w:lang w:val="en-US"/>
        </w:rPr>
        <w:t>Origin :</w:t>
      </w:r>
      <w:r w:rsidRPr="00F54A80">
        <w:rPr>
          <w:lang w:val="en-US"/>
        </w:rPr>
        <w:tab/>
      </w:r>
      <w:r w:rsidRPr="00F54A80">
        <w:rPr>
          <w:lang w:val="en-US"/>
        </w:rPr>
        <w:tab/>
      </w:r>
      <w:r w:rsidRPr="00F54A80">
        <w:rPr>
          <w:lang w:val="en-US"/>
        </w:rPr>
        <w:tab/>
        <w:t>Thales Communications &amp; Security</w:t>
      </w:r>
    </w:p>
    <w:p w:rsidR="00820E8D" w:rsidRPr="00F54A80" w:rsidRDefault="00820E8D" w:rsidP="00820E8D">
      <w:pPr>
        <w:ind w:left="1080"/>
        <w:rPr>
          <w:lang w:val="en-US"/>
        </w:rPr>
      </w:pPr>
      <w:r w:rsidRPr="00F54A80">
        <w:rPr>
          <w:lang w:val="en-US"/>
        </w:rPr>
        <w:t>Document Reference :</w:t>
      </w:r>
      <w:r w:rsidRPr="00F54A80">
        <w:rPr>
          <w:lang w:val="en-US"/>
        </w:rPr>
        <w:tab/>
      </w:r>
      <w:r w:rsidRPr="00F54A80">
        <w:rPr>
          <w:lang w:val="en-US"/>
        </w:rPr>
        <w:fldChar w:fldCharType="begin"/>
      </w:r>
      <w:r w:rsidRPr="00F54A80">
        <w:rPr>
          <w:lang w:val="en-US"/>
        </w:rPr>
        <w:instrText xml:space="preserve"> DOCPROPERTY  "Document number"  \* MERGEFORMAT </w:instrText>
      </w:r>
      <w:r w:rsidRPr="00F54A80">
        <w:rPr>
          <w:lang w:val="en-US"/>
        </w:rPr>
        <w:fldChar w:fldCharType="separate"/>
      </w:r>
      <w:r w:rsidR="003C1E5B">
        <w:rPr>
          <w:lang w:val="en-US"/>
        </w:rPr>
        <w:t>F0057 62790360 593 v1.0</w:t>
      </w:r>
      <w:r w:rsidRPr="00F54A80">
        <w:rPr>
          <w:lang w:val="en-US"/>
        </w:rPr>
        <w:fldChar w:fldCharType="end"/>
      </w:r>
      <w:r w:rsidRPr="00F54A80">
        <w:rPr>
          <w:lang w:val="en-US"/>
        </w:rPr>
        <w:t xml:space="preserve"> </w:t>
      </w:r>
    </w:p>
    <w:p w:rsidR="00820E8D" w:rsidRPr="00F54A80" w:rsidRDefault="00820E8D" w:rsidP="00820E8D">
      <w:pPr>
        <w:pStyle w:val="Heading2"/>
        <w:rPr>
          <w:lang w:val="en-US"/>
        </w:rPr>
      </w:pPr>
      <w:bookmarkStart w:id="33" w:name="_Ref150086751"/>
      <w:bookmarkStart w:id="34" w:name="_Toc244578374"/>
      <w:bookmarkStart w:id="35" w:name="_Toc440979163"/>
      <w:r w:rsidRPr="00F54A80">
        <w:rPr>
          <w:lang w:val="en-US"/>
        </w:rPr>
        <w:t>Applicability</w:t>
      </w:r>
      <w:bookmarkEnd w:id="33"/>
      <w:bookmarkEnd w:id="34"/>
      <w:bookmarkEnd w:id="35"/>
    </w:p>
    <w:p w:rsidR="00820E8D" w:rsidRPr="00F54A80" w:rsidRDefault="00820E8D" w:rsidP="00820E8D">
      <w:pPr>
        <w:pStyle w:val="Para1C"/>
      </w:pPr>
      <w:r w:rsidRPr="00F54A80">
        <w:t xml:space="preserve">This document is the Installation Guide for the NATO Intelligence Functional Services (NATO INTEL-FS) Programme related to </w:t>
      </w:r>
      <w:bookmarkStart w:id="36" w:name="overviewS"/>
      <w:r w:rsidR="00D23613" w:rsidRPr="00F54A80">
        <w:t>the Contract CO-12401-INTEL-FS.</w:t>
      </w:r>
      <w:bookmarkEnd w:id="36"/>
    </w:p>
    <w:p w:rsidR="00820E8D" w:rsidRPr="00F54A80" w:rsidRDefault="00820E8D" w:rsidP="00820E8D">
      <w:pPr>
        <w:pStyle w:val="Heading2"/>
        <w:rPr>
          <w:lang w:val="en-US"/>
        </w:rPr>
      </w:pPr>
      <w:bookmarkStart w:id="37" w:name="_Toc244578376"/>
      <w:bookmarkStart w:id="38" w:name="_Toc440979164"/>
      <w:r w:rsidRPr="00F54A80">
        <w:rPr>
          <w:lang w:val="en-US"/>
        </w:rPr>
        <w:t>Document Purpose</w:t>
      </w:r>
      <w:bookmarkEnd w:id="37"/>
      <w:bookmarkEnd w:id="38"/>
    </w:p>
    <w:p w:rsidR="00820E8D" w:rsidRPr="00F54A80" w:rsidRDefault="0067407A" w:rsidP="00DC34F1">
      <w:pPr>
        <w:pStyle w:val="Para1C"/>
      </w:pPr>
      <w:r w:rsidRPr="00F54A80">
        <w:t>This</w:t>
      </w:r>
      <w:r w:rsidR="00820E8D" w:rsidRPr="00F54A80">
        <w:t xml:space="preserve"> Installation Guide </w:t>
      </w:r>
      <w:r w:rsidR="006B6D72" w:rsidRPr="00F54A80">
        <w:t>describe</w:t>
      </w:r>
      <w:r w:rsidRPr="00F54A80">
        <w:t xml:space="preserve">s how to </w:t>
      </w:r>
      <w:r w:rsidR="00F95065" w:rsidRPr="00F54A80">
        <w:t>install and configure INTEL-FS</w:t>
      </w:r>
      <w:r w:rsidR="00A15173">
        <w:t xml:space="preserve"> system</w:t>
      </w:r>
      <w:r w:rsidR="00F95065" w:rsidRPr="00F54A80">
        <w:t xml:space="preserve"> </w:t>
      </w:r>
      <w:r w:rsidR="001320D1">
        <w:t>1.0</w:t>
      </w:r>
      <w:r w:rsidR="00361CC8">
        <w:t xml:space="preserve"> </w:t>
      </w:r>
      <w:r w:rsidR="00F95065" w:rsidRPr="00F54A80">
        <w:t>on</w:t>
      </w:r>
      <w:r w:rsidR="00A15173">
        <w:t xml:space="preserve"> INTEL-FS </w:t>
      </w:r>
      <w:r w:rsidR="006B6D72" w:rsidRPr="00F54A80">
        <w:t xml:space="preserve">server. </w:t>
      </w:r>
    </w:p>
    <w:p w:rsidR="00820E8D" w:rsidRPr="00F54A80" w:rsidRDefault="00820E8D" w:rsidP="00820E8D">
      <w:pPr>
        <w:pStyle w:val="Para2C"/>
        <w:numPr>
          <w:ilvl w:val="0"/>
          <w:numId w:val="0"/>
        </w:numPr>
        <w:ind w:left="1442" w:hanging="308"/>
        <w:rPr>
          <w:lang w:val="en-US"/>
        </w:rPr>
      </w:pPr>
    </w:p>
    <w:p w:rsidR="00820E8D" w:rsidRPr="00F54A80" w:rsidRDefault="00820E8D" w:rsidP="00820E8D">
      <w:pPr>
        <w:pStyle w:val="Heading2"/>
        <w:rPr>
          <w:lang w:val="en-US"/>
        </w:rPr>
      </w:pPr>
      <w:bookmarkStart w:id="39" w:name="_Toc347328087"/>
      <w:bookmarkStart w:id="40" w:name="_Toc347330266"/>
      <w:bookmarkStart w:id="41" w:name="_Toc353775945"/>
      <w:bookmarkStart w:id="42" w:name="_Toc440979165"/>
      <w:r w:rsidRPr="00F54A80">
        <w:rPr>
          <w:lang w:val="en-US"/>
        </w:rPr>
        <w:t>Relationship to other documents</w:t>
      </w:r>
      <w:bookmarkEnd w:id="39"/>
      <w:bookmarkEnd w:id="40"/>
      <w:bookmarkEnd w:id="41"/>
      <w:bookmarkEnd w:id="42"/>
    </w:p>
    <w:p w:rsidR="00820E8D" w:rsidRPr="00F54A80" w:rsidRDefault="00820E8D" w:rsidP="00820E8D">
      <w:pPr>
        <w:pStyle w:val="Para10"/>
        <w:rPr>
          <w:lang w:val="en-US"/>
        </w:rPr>
      </w:pPr>
      <w:r w:rsidRPr="00F54A80">
        <w:rPr>
          <w:lang w:val="en-US"/>
        </w:rPr>
        <w:t xml:space="preserve">Other documents related to this document are as follows: </w:t>
      </w:r>
    </w:p>
    <w:p w:rsidR="00820E8D" w:rsidRPr="00F54A80" w:rsidRDefault="00620CE4" w:rsidP="00820E8D">
      <w:pPr>
        <w:pStyle w:val="Para2C"/>
        <w:rPr>
          <w:lang w:val="en-US"/>
        </w:rPr>
      </w:pPr>
      <w:r w:rsidRPr="00F54A80">
        <w:rPr>
          <w:lang w:val="en-US"/>
        </w:rPr>
        <w:t xml:space="preserve">Project Management Plan for the INTEL-FS Project </w:t>
      </w:r>
      <w:bookmarkStart w:id="43" w:name="PMP"/>
      <w:bookmarkEnd w:id="43"/>
      <w:r w:rsidRPr="00F54A80">
        <w:rPr>
          <w:lang w:val="en-US"/>
        </w:rPr>
        <w:fldChar w:fldCharType="begin"/>
      </w:r>
      <w:r w:rsidRPr="00F54A80">
        <w:rPr>
          <w:lang w:val="en-US"/>
        </w:rPr>
        <w:instrText xml:space="preserve"> REF _Ref356826231 \r \h </w:instrText>
      </w:r>
      <w:r w:rsidRPr="00F54A80">
        <w:rPr>
          <w:lang w:val="en-US"/>
        </w:rPr>
      </w:r>
      <w:r w:rsidRPr="00F54A80">
        <w:rPr>
          <w:lang w:val="en-US"/>
        </w:rPr>
        <w:fldChar w:fldCharType="separate"/>
      </w:r>
      <w:r w:rsidR="003C1E5B">
        <w:rPr>
          <w:lang w:val="en-US"/>
        </w:rPr>
        <w:t>[Ref. 1]</w:t>
      </w:r>
      <w:r w:rsidRPr="00F54A80">
        <w:rPr>
          <w:lang w:val="en-US"/>
        </w:rPr>
        <w:fldChar w:fldCharType="end"/>
      </w:r>
    </w:p>
    <w:p w:rsidR="00820E8D" w:rsidRPr="00F54A80" w:rsidRDefault="00820E8D" w:rsidP="00820E8D">
      <w:pPr>
        <w:pStyle w:val="Para2C"/>
        <w:numPr>
          <w:ilvl w:val="0"/>
          <w:numId w:val="0"/>
        </w:numPr>
        <w:ind w:left="1442" w:hanging="308"/>
        <w:rPr>
          <w:lang w:val="en-US"/>
        </w:rPr>
      </w:pPr>
    </w:p>
    <w:p w:rsidR="00820E8D" w:rsidRPr="00F54A80" w:rsidRDefault="00820E8D" w:rsidP="00820E8D">
      <w:pPr>
        <w:rPr>
          <w:lang w:val="en-US"/>
        </w:rPr>
      </w:pPr>
      <w:r w:rsidRPr="00F54A80">
        <w:rPr>
          <w:lang w:val="en-US"/>
        </w:rPr>
        <w:br w:type="page"/>
      </w:r>
    </w:p>
    <w:p w:rsidR="00820E8D" w:rsidRPr="00F54A80" w:rsidRDefault="00820E8D" w:rsidP="00820E8D">
      <w:pPr>
        <w:pStyle w:val="Heading2"/>
        <w:rPr>
          <w:lang w:val="en-US"/>
        </w:rPr>
      </w:pPr>
      <w:bookmarkStart w:id="44" w:name="_Toc244578377"/>
      <w:bookmarkStart w:id="45" w:name="_Toc440979166"/>
      <w:r w:rsidRPr="00F54A80">
        <w:rPr>
          <w:lang w:val="en-US"/>
        </w:rPr>
        <w:lastRenderedPageBreak/>
        <w:t>Document Overview</w:t>
      </w:r>
      <w:bookmarkEnd w:id="44"/>
      <w:bookmarkEnd w:id="45"/>
    </w:p>
    <w:p w:rsidR="00820E8D" w:rsidRPr="00F54A80" w:rsidRDefault="00820E8D" w:rsidP="00820E8D">
      <w:pPr>
        <w:pStyle w:val="Para1C"/>
      </w:pPr>
      <w:r w:rsidRPr="00F54A80">
        <w:t>The document is structured as follows:</w:t>
      </w:r>
    </w:p>
    <w:p w:rsidR="00820E8D" w:rsidRPr="00F54A80" w:rsidRDefault="006B6D72" w:rsidP="00820E8D">
      <w:pPr>
        <w:pStyle w:val="Para2C"/>
        <w:rPr>
          <w:lang w:val="en-US"/>
        </w:rPr>
      </w:pPr>
      <w:r w:rsidRPr="00F54A80">
        <w:rPr>
          <w:lang w:val="en-US"/>
        </w:rPr>
        <w:t>Chapter 1 introduces the document and its purpose</w:t>
      </w:r>
      <w:r w:rsidR="00820E8D" w:rsidRPr="00F54A80">
        <w:rPr>
          <w:lang w:val="en-US"/>
        </w:rPr>
        <w:t>.</w:t>
      </w:r>
    </w:p>
    <w:p w:rsidR="006B6D72" w:rsidRPr="00F54A80" w:rsidRDefault="006B6D72" w:rsidP="00820E8D">
      <w:pPr>
        <w:pStyle w:val="Para2C"/>
        <w:rPr>
          <w:lang w:val="en-US"/>
        </w:rPr>
      </w:pPr>
      <w:r w:rsidRPr="00F54A80">
        <w:rPr>
          <w:lang w:val="en-US"/>
        </w:rPr>
        <w:t xml:space="preserve">Chapter 2.1 describes INTEL-FS </w:t>
      </w:r>
      <w:r w:rsidR="00A923C4" w:rsidRPr="00F54A80">
        <w:rPr>
          <w:lang w:val="en-US"/>
        </w:rPr>
        <w:t>system installation workflow</w:t>
      </w:r>
    </w:p>
    <w:p w:rsidR="00A923C4" w:rsidRPr="00F54A80" w:rsidRDefault="00A923C4" w:rsidP="00820E8D">
      <w:pPr>
        <w:pStyle w:val="Para2C"/>
        <w:rPr>
          <w:lang w:val="en-US"/>
        </w:rPr>
      </w:pPr>
      <w:r w:rsidRPr="00F54A80">
        <w:rPr>
          <w:lang w:val="en-US"/>
        </w:rPr>
        <w:t>Chapter 2.2 describes INTEL-FS prerequisites</w:t>
      </w:r>
    </w:p>
    <w:p w:rsidR="006B6D72" w:rsidRPr="00F54A80" w:rsidRDefault="006B6D72" w:rsidP="00820E8D">
      <w:pPr>
        <w:pStyle w:val="Para2C"/>
        <w:rPr>
          <w:lang w:val="en-US"/>
        </w:rPr>
      </w:pPr>
      <w:r w:rsidRPr="00F54A80">
        <w:rPr>
          <w:lang w:val="en-US"/>
        </w:rPr>
        <w:t>Chapters 2.</w:t>
      </w:r>
      <w:r w:rsidR="00A923C4" w:rsidRPr="00F54A80">
        <w:rPr>
          <w:lang w:val="en-US"/>
        </w:rPr>
        <w:t>3</w:t>
      </w:r>
      <w:r w:rsidRPr="00F54A80">
        <w:rPr>
          <w:lang w:val="en-US"/>
        </w:rPr>
        <w:t xml:space="preserve"> to 2.</w:t>
      </w:r>
      <w:r w:rsidR="00E82568">
        <w:rPr>
          <w:lang w:val="en-US"/>
        </w:rPr>
        <w:t>8</w:t>
      </w:r>
      <w:r w:rsidR="00814E14" w:rsidRPr="00F54A80">
        <w:rPr>
          <w:lang w:val="en-US"/>
        </w:rPr>
        <w:t xml:space="preserve"> </w:t>
      </w:r>
      <w:r w:rsidRPr="00F54A80">
        <w:rPr>
          <w:lang w:val="en-US"/>
        </w:rPr>
        <w:t>describes how to install</w:t>
      </w:r>
      <w:r w:rsidR="00814E14" w:rsidRPr="00F54A80">
        <w:rPr>
          <w:lang w:val="en-US"/>
        </w:rPr>
        <w:t>,</w:t>
      </w:r>
      <w:r w:rsidRPr="00F54A80">
        <w:rPr>
          <w:lang w:val="en-US"/>
        </w:rPr>
        <w:t xml:space="preserve">configure </w:t>
      </w:r>
      <w:r w:rsidR="00814E14" w:rsidRPr="00F54A80">
        <w:rPr>
          <w:lang w:val="en-US"/>
        </w:rPr>
        <w:t xml:space="preserve">and </w:t>
      </w:r>
      <w:r w:rsidR="00A923C4" w:rsidRPr="00F54A80">
        <w:rPr>
          <w:lang w:val="en-US"/>
        </w:rPr>
        <w:t xml:space="preserve">validate </w:t>
      </w:r>
      <w:r w:rsidR="00814E14" w:rsidRPr="00F54A80">
        <w:rPr>
          <w:lang w:val="en-US"/>
        </w:rPr>
        <w:t xml:space="preserve"> INTEL-FS </w:t>
      </w:r>
      <w:r w:rsidR="00A923C4" w:rsidRPr="00F54A80">
        <w:rPr>
          <w:lang w:val="en-US"/>
        </w:rPr>
        <w:t>system</w:t>
      </w:r>
      <w:r w:rsidR="00814E14" w:rsidRPr="00F54A80">
        <w:rPr>
          <w:lang w:val="en-US"/>
        </w:rPr>
        <w:t>,</w:t>
      </w:r>
      <w:r w:rsidRPr="00F54A80">
        <w:rPr>
          <w:lang w:val="en-US"/>
        </w:rPr>
        <w:t xml:space="preserve"> </w:t>
      </w:r>
    </w:p>
    <w:p w:rsidR="00E82568" w:rsidRPr="00F54A80" w:rsidRDefault="006B6D72" w:rsidP="00B94FDC">
      <w:pPr>
        <w:pStyle w:val="Para2C"/>
        <w:rPr>
          <w:lang w:val="en-US"/>
        </w:rPr>
      </w:pPr>
      <w:r w:rsidRPr="00F54A80">
        <w:rPr>
          <w:lang w:val="en-US"/>
        </w:rPr>
        <w:t xml:space="preserve">Chapter 3 </w:t>
      </w:r>
      <w:r w:rsidR="00E82568">
        <w:rPr>
          <w:lang w:val="en-US"/>
        </w:rPr>
        <w:t xml:space="preserve">describes how to perform a distributed installation </w:t>
      </w:r>
      <w:r w:rsidR="00B94FDC">
        <w:rPr>
          <w:lang w:val="en-US"/>
        </w:rPr>
        <w:t xml:space="preserve">where </w:t>
      </w:r>
      <w:r w:rsidR="00E82568" w:rsidRPr="00F54A80">
        <w:rPr>
          <w:lang w:val="en-US"/>
        </w:rPr>
        <w:t xml:space="preserve"> INTEL-FS </w:t>
      </w:r>
      <w:r w:rsidR="00B94FDC">
        <w:rPr>
          <w:lang w:val="en-US"/>
        </w:rPr>
        <w:t>system</w:t>
      </w:r>
      <w:r w:rsidR="00E82568" w:rsidRPr="00F54A80">
        <w:rPr>
          <w:lang w:val="en-US"/>
        </w:rPr>
        <w:t xml:space="preserve"> </w:t>
      </w:r>
      <w:r w:rsidR="00B94FDC">
        <w:rPr>
          <w:lang w:val="en-US"/>
        </w:rPr>
        <w:t xml:space="preserve">is installed </w:t>
      </w:r>
      <w:r w:rsidR="00E82568" w:rsidRPr="00F54A80">
        <w:rPr>
          <w:lang w:val="en-US"/>
        </w:rPr>
        <w:t>on 2 servers</w:t>
      </w:r>
    </w:p>
    <w:p w:rsidR="00E82568" w:rsidRPr="00F54A80" w:rsidRDefault="00E82568" w:rsidP="006C61C3">
      <w:pPr>
        <w:pStyle w:val="Para2C"/>
        <w:numPr>
          <w:ilvl w:val="1"/>
          <w:numId w:val="21"/>
        </w:numPr>
        <w:jc w:val="left"/>
        <w:rPr>
          <w:lang w:val="en-US"/>
        </w:rPr>
      </w:pPr>
      <w:r w:rsidRPr="00B94FDC">
        <w:t>INTEL</w:t>
      </w:r>
      <w:r w:rsidRPr="00F54A80">
        <w:rPr>
          <w:lang w:val="en-US"/>
        </w:rPr>
        <w:t xml:space="preserve">-FS </w:t>
      </w:r>
      <w:r w:rsidRPr="00B94FDC">
        <w:t>software</w:t>
      </w:r>
      <w:r w:rsidRPr="00F54A80">
        <w:rPr>
          <w:lang w:val="en-US"/>
        </w:rPr>
        <w:t xml:space="preserve"> </w:t>
      </w:r>
      <w:r w:rsidRPr="00B94FDC">
        <w:t>is installed</w:t>
      </w:r>
      <w:r w:rsidRPr="00F54A80">
        <w:rPr>
          <w:lang w:val="en-US"/>
        </w:rPr>
        <w:t xml:space="preserve"> </w:t>
      </w:r>
      <w:r w:rsidRPr="00B94FDC">
        <w:t>on a first server,</w:t>
      </w:r>
      <w:r w:rsidRPr="00F54A80">
        <w:rPr>
          <w:lang w:val="en-US"/>
        </w:rPr>
        <w:t xml:space="preserve"> </w:t>
      </w:r>
    </w:p>
    <w:p w:rsidR="00E82568" w:rsidRPr="00B94FDC" w:rsidRDefault="00E82568" w:rsidP="006C61C3">
      <w:pPr>
        <w:pStyle w:val="Para2C"/>
        <w:numPr>
          <w:ilvl w:val="1"/>
          <w:numId w:val="21"/>
        </w:numPr>
        <w:jc w:val="left"/>
      </w:pPr>
      <w:r w:rsidRPr="00B94FDC">
        <w:t>Databases</w:t>
      </w:r>
      <w:r w:rsidRPr="00F54A80">
        <w:rPr>
          <w:lang w:val="en-US"/>
        </w:rPr>
        <w:t xml:space="preserve"> </w:t>
      </w:r>
      <w:r w:rsidRPr="00B94FDC">
        <w:t>hosted</w:t>
      </w:r>
      <w:r w:rsidRPr="00F54A80">
        <w:rPr>
          <w:lang w:val="en-US"/>
        </w:rPr>
        <w:t xml:space="preserve"> </w:t>
      </w:r>
      <w:r w:rsidRPr="00B94FDC">
        <w:t>in SQL Server</w:t>
      </w:r>
      <w:r w:rsidRPr="00F54A80">
        <w:rPr>
          <w:lang w:val="en-US"/>
        </w:rPr>
        <w:t xml:space="preserve"> </w:t>
      </w:r>
      <w:r w:rsidRPr="00B94FDC">
        <w:t>are</w:t>
      </w:r>
      <w:r w:rsidRPr="00F54A80">
        <w:rPr>
          <w:lang w:val="en-US"/>
        </w:rPr>
        <w:t xml:space="preserve"> </w:t>
      </w:r>
      <w:r w:rsidRPr="00B94FDC">
        <w:t>deployed on</w:t>
      </w:r>
      <w:r w:rsidRPr="00F54A80">
        <w:rPr>
          <w:lang w:val="en-US"/>
        </w:rPr>
        <w:t xml:space="preserve"> </w:t>
      </w:r>
      <w:r w:rsidRPr="00B94FDC">
        <w:t xml:space="preserve">a remote server </w:t>
      </w:r>
    </w:p>
    <w:p w:rsidR="006B6D72" w:rsidRDefault="00B94FDC" w:rsidP="00820E8D">
      <w:pPr>
        <w:pStyle w:val="Para2C"/>
        <w:rPr>
          <w:lang w:val="en-US"/>
        </w:rPr>
      </w:pPr>
      <w:r>
        <w:rPr>
          <w:lang w:val="en-US"/>
        </w:rPr>
        <w:t>Chapter 4 describes how to uninstall INTEL-FS system</w:t>
      </w:r>
    </w:p>
    <w:p w:rsidR="00B94FDC" w:rsidRDefault="00B94FDC" w:rsidP="00820E8D">
      <w:pPr>
        <w:pStyle w:val="Para2C"/>
        <w:rPr>
          <w:lang w:val="en-US"/>
        </w:rPr>
      </w:pPr>
      <w:r>
        <w:rPr>
          <w:lang w:val="en-US"/>
        </w:rPr>
        <w:t>Chapter 5 includes additional informations</w:t>
      </w:r>
    </w:p>
    <w:p w:rsidR="00B94FDC" w:rsidRDefault="00B94FDC" w:rsidP="00B94FDC">
      <w:pPr>
        <w:pStyle w:val="Para2C"/>
        <w:numPr>
          <w:ilvl w:val="1"/>
          <w:numId w:val="21"/>
        </w:numPr>
        <w:rPr>
          <w:lang w:val="en-US"/>
        </w:rPr>
      </w:pPr>
      <w:r>
        <w:rPr>
          <w:lang w:val="en-US"/>
        </w:rPr>
        <w:t>Windows registry usage</w:t>
      </w:r>
    </w:p>
    <w:p w:rsidR="00B94FDC" w:rsidRDefault="00B94FDC" w:rsidP="00B94FDC">
      <w:pPr>
        <w:pStyle w:val="Para2C"/>
        <w:numPr>
          <w:ilvl w:val="1"/>
          <w:numId w:val="21"/>
        </w:numPr>
        <w:rPr>
          <w:lang w:val="en-US"/>
        </w:rPr>
      </w:pPr>
      <w:r>
        <w:rPr>
          <w:lang w:val="en-US"/>
        </w:rPr>
        <w:t>List of programs installed by INTEL-FS system deployement</w:t>
      </w:r>
    </w:p>
    <w:p w:rsidR="00B94FDC" w:rsidRDefault="00B94FDC" w:rsidP="00B94FDC">
      <w:pPr>
        <w:pStyle w:val="Para2C"/>
        <w:numPr>
          <w:ilvl w:val="1"/>
          <w:numId w:val="21"/>
        </w:numPr>
        <w:rPr>
          <w:lang w:val="en-US"/>
        </w:rPr>
      </w:pPr>
      <w:r>
        <w:rPr>
          <w:lang w:val="en-US"/>
        </w:rPr>
        <w:t>Update mode description</w:t>
      </w:r>
    </w:p>
    <w:p w:rsidR="00B94FDC" w:rsidRPr="00F54A80" w:rsidRDefault="00B94FDC" w:rsidP="00B94FDC">
      <w:pPr>
        <w:pStyle w:val="Para2C"/>
        <w:numPr>
          <w:ilvl w:val="1"/>
          <w:numId w:val="21"/>
        </w:numPr>
        <w:rPr>
          <w:lang w:val="en-US"/>
        </w:rPr>
      </w:pPr>
      <w:r>
        <w:rPr>
          <w:lang w:val="en-US"/>
        </w:rPr>
        <w:t>Troubleshooting</w:t>
      </w:r>
    </w:p>
    <w:p w:rsidR="00820E8D" w:rsidRPr="00F54A80" w:rsidRDefault="00820E8D" w:rsidP="00820E8D">
      <w:pPr>
        <w:pStyle w:val="Heading2"/>
        <w:pageBreakBefore/>
        <w:tabs>
          <w:tab w:val="clear" w:pos="1440"/>
        </w:tabs>
        <w:rPr>
          <w:lang w:val="en-US"/>
        </w:rPr>
      </w:pPr>
      <w:bookmarkStart w:id="46" w:name="_Toc325975313"/>
      <w:bookmarkStart w:id="47" w:name="_Toc329183588"/>
      <w:bookmarkStart w:id="48" w:name="_Toc347328089"/>
      <w:bookmarkStart w:id="49" w:name="_Toc347330268"/>
      <w:bookmarkStart w:id="50" w:name="_Toc353775947"/>
      <w:bookmarkStart w:id="51" w:name="_Toc440979167"/>
      <w:bookmarkStart w:id="52" w:name="_Toc244578380"/>
      <w:bookmarkEnd w:id="46"/>
      <w:bookmarkEnd w:id="47"/>
      <w:r w:rsidRPr="00F54A80">
        <w:rPr>
          <w:lang w:val="en-US"/>
        </w:rPr>
        <w:lastRenderedPageBreak/>
        <w:t>Document specific abbreviations</w:t>
      </w:r>
      <w:bookmarkEnd w:id="48"/>
      <w:bookmarkEnd w:id="49"/>
      <w:bookmarkEnd w:id="50"/>
      <w:bookmarkEnd w:id="51"/>
    </w:p>
    <w:p w:rsidR="00820E8D" w:rsidRPr="00F54A80" w:rsidRDefault="00820E8D" w:rsidP="00820E8D">
      <w:pPr>
        <w:keepNext/>
        <w:rPr>
          <w:lang w:val="en-US"/>
        </w:rPr>
      </w:pPr>
    </w:p>
    <w:tbl>
      <w:tblPr>
        <w:tblW w:w="8902" w:type="dxa"/>
        <w:tblInd w:w="-34" w:type="dxa"/>
        <w:tblLayout w:type="fixed"/>
        <w:tblLook w:val="0000" w:firstRow="0" w:lastRow="0" w:firstColumn="0" w:lastColumn="0" w:noHBand="0" w:noVBand="0"/>
      </w:tblPr>
      <w:tblGrid>
        <w:gridCol w:w="2257"/>
        <w:gridCol w:w="6645"/>
      </w:tblGrid>
      <w:tr w:rsidR="00820E8D" w:rsidRPr="00F54A80" w:rsidTr="00A959AE">
        <w:trPr>
          <w:trHeight w:val="255"/>
          <w:tblHeader/>
        </w:trPr>
        <w:tc>
          <w:tcPr>
            <w:tcW w:w="22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noWrap/>
            <w:vAlign w:val="bottom"/>
          </w:tcPr>
          <w:p w:rsidR="00820E8D" w:rsidRPr="00F54A80" w:rsidRDefault="00820E8D" w:rsidP="00A959AE">
            <w:pPr>
              <w:pStyle w:val="tableheading"/>
              <w:rPr>
                <w:rFonts w:ascii="Arial" w:hAnsi="Arial"/>
                <w:lang w:val="en-US"/>
              </w:rPr>
            </w:pPr>
            <w:bookmarkStart w:id="53" w:name="Abreviation" w:colFirst="0" w:colLast="1"/>
            <w:r w:rsidRPr="00F54A80">
              <w:rPr>
                <w:rFonts w:ascii="Arial" w:hAnsi="Arial"/>
                <w:lang w:val="en-US"/>
              </w:rPr>
              <w:t>Abbreviation</w:t>
            </w:r>
          </w:p>
        </w:tc>
        <w:tc>
          <w:tcPr>
            <w:tcW w:w="664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9D9D9"/>
            <w:noWrap/>
            <w:vAlign w:val="bottom"/>
          </w:tcPr>
          <w:p w:rsidR="00820E8D" w:rsidRPr="00F54A80" w:rsidRDefault="00820E8D" w:rsidP="00A959AE">
            <w:pPr>
              <w:pStyle w:val="tableheading"/>
              <w:rPr>
                <w:rFonts w:ascii="Arial" w:hAnsi="Arial"/>
                <w:lang w:val="en-US"/>
              </w:rPr>
            </w:pPr>
            <w:r w:rsidRPr="00F54A80">
              <w:rPr>
                <w:rFonts w:ascii="Arial" w:hAnsi="Arial"/>
                <w:lang w:val="en-US"/>
              </w:rPr>
              <w:t>Denomination</w:t>
            </w:r>
          </w:p>
        </w:tc>
      </w:tr>
      <w:tr w:rsidR="00820E8D" w:rsidRPr="00F54A80" w:rsidTr="00A959AE">
        <w:trPr>
          <w:trHeight w:val="255"/>
        </w:trPr>
        <w:tc>
          <w:tcPr>
            <w:tcW w:w="22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820E8D" w:rsidRPr="00F54A80" w:rsidRDefault="00820E8D" w:rsidP="00A959AE">
            <w:pPr>
              <w:spacing w:beforeLines="20" w:before="48" w:afterLines="20" w:after="48"/>
              <w:rPr>
                <w:b/>
                <w:bCs/>
                <w:lang w:val="en-US"/>
              </w:rPr>
            </w:pPr>
            <w:r w:rsidRPr="00F54A80">
              <w:rPr>
                <w:b/>
                <w:bCs/>
                <w:lang w:val="en-US"/>
              </w:rPr>
              <w:t>ANP</w:t>
            </w:r>
          </w:p>
        </w:tc>
        <w:tc>
          <w:tcPr>
            <w:tcW w:w="664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820E8D" w:rsidRPr="00F54A80" w:rsidRDefault="00820E8D" w:rsidP="00A959AE">
            <w:pPr>
              <w:spacing w:beforeLines="20" w:before="48" w:afterLines="20" w:after="48"/>
              <w:rPr>
                <w:lang w:val="en-US"/>
              </w:rPr>
            </w:pPr>
            <w:r w:rsidRPr="00F54A80">
              <w:rPr>
                <w:lang w:val="en-US"/>
              </w:rPr>
              <w:t>Afghan National Policy</w:t>
            </w:r>
          </w:p>
        </w:tc>
      </w:tr>
      <w:tr w:rsidR="00820E8D" w:rsidRPr="00F54A80" w:rsidTr="00A959AE">
        <w:trPr>
          <w:trHeight w:val="255"/>
        </w:trPr>
        <w:tc>
          <w:tcPr>
            <w:tcW w:w="22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820E8D" w:rsidRPr="00F54A80" w:rsidRDefault="00820E8D" w:rsidP="00A959AE">
            <w:pPr>
              <w:spacing w:beforeLines="20" w:before="48" w:afterLines="20" w:after="48"/>
              <w:rPr>
                <w:b/>
                <w:bCs/>
                <w:lang w:val="en-US"/>
              </w:rPr>
            </w:pPr>
            <w:r w:rsidRPr="00F54A80">
              <w:rPr>
                <w:b/>
                <w:bCs/>
                <w:lang w:val="en-US"/>
              </w:rPr>
              <w:t>BICES</w:t>
            </w:r>
          </w:p>
        </w:tc>
        <w:tc>
          <w:tcPr>
            <w:tcW w:w="664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820E8D" w:rsidRPr="00F54A80" w:rsidRDefault="00820E8D" w:rsidP="00A959AE">
            <w:pPr>
              <w:pStyle w:val="NoteTitre"/>
              <w:widowControl/>
              <w:autoSpaceDE/>
              <w:autoSpaceDN/>
              <w:adjustRightInd/>
              <w:spacing w:beforeLines="20" w:before="48" w:afterLines="20" w:after="48"/>
              <w:rPr>
                <w:szCs w:val="22"/>
                <w:shd w:val="clear" w:color="auto" w:fill="auto"/>
                <w:lang w:val="en-US" w:eastAsia="en-US"/>
              </w:rPr>
            </w:pPr>
            <w:r w:rsidRPr="00F54A80">
              <w:rPr>
                <w:szCs w:val="22"/>
                <w:shd w:val="clear" w:color="auto" w:fill="auto"/>
                <w:lang w:val="en-US" w:eastAsia="en-US"/>
              </w:rPr>
              <w:t>Battlefield Information Collection and Exploitation Systems</w:t>
            </w:r>
          </w:p>
        </w:tc>
      </w:tr>
      <w:tr w:rsidR="00820E8D" w:rsidRPr="00F54A80" w:rsidTr="00A959AE">
        <w:trPr>
          <w:trHeight w:val="255"/>
        </w:trPr>
        <w:tc>
          <w:tcPr>
            <w:tcW w:w="22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820E8D" w:rsidRPr="00F54A80" w:rsidRDefault="00820E8D" w:rsidP="00A959AE">
            <w:pPr>
              <w:spacing w:beforeLines="20" w:before="48" w:afterLines="20" w:after="48"/>
              <w:rPr>
                <w:b/>
                <w:bCs/>
                <w:lang w:val="en-US"/>
              </w:rPr>
            </w:pPr>
            <w:r w:rsidRPr="00F54A80">
              <w:rPr>
                <w:b/>
                <w:bCs/>
                <w:lang w:val="en-US"/>
              </w:rPr>
              <w:t>Bi-SC</w:t>
            </w:r>
          </w:p>
        </w:tc>
        <w:tc>
          <w:tcPr>
            <w:tcW w:w="664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820E8D" w:rsidRPr="00F54A80" w:rsidRDefault="00820E8D" w:rsidP="00A959AE">
            <w:pPr>
              <w:spacing w:beforeLines="20" w:before="48" w:afterLines="20" w:after="48"/>
              <w:rPr>
                <w:lang w:val="en-US"/>
              </w:rPr>
            </w:pPr>
            <w:r w:rsidRPr="00F54A80">
              <w:rPr>
                <w:color w:val="000000"/>
                <w:szCs w:val="22"/>
                <w:lang w:val="en-US"/>
              </w:rPr>
              <w:t>Bi-Strategic Command</w:t>
            </w:r>
          </w:p>
        </w:tc>
      </w:tr>
      <w:tr w:rsidR="00820E8D" w:rsidRPr="00F54A80" w:rsidTr="00A959AE">
        <w:trPr>
          <w:trHeight w:val="255"/>
        </w:trPr>
        <w:tc>
          <w:tcPr>
            <w:tcW w:w="22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820E8D" w:rsidRPr="00F54A80" w:rsidRDefault="00820E8D" w:rsidP="00A959AE">
            <w:pPr>
              <w:spacing w:beforeLines="20" w:before="48" w:afterLines="20" w:after="48"/>
              <w:rPr>
                <w:b/>
                <w:bCs/>
                <w:lang w:val="en-US"/>
              </w:rPr>
            </w:pPr>
            <w:r w:rsidRPr="00F54A80">
              <w:rPr>
                <w:b/>
                <w:bCs/>
                <w:lang w:val="en-US"/>
              </w:rPr>
              <w:t>BSO</w:t>
            </w:r>
          </w:p>
        </w:tc>
        <w:tc>
          <w:tcPr>
            <w:tcW w:w="664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820E8D" w:rsidRPr="00F54A80" w:rsidRDefault="00820E8D" w:rsidP="00A959AE">
            <w:pPr>
              <w:spacing w:beforeLines="20" w:before="48" w:afterLines="20" w:after="48"/>
              <w:rPr>
                <w:lang w:val="en-US"/>
              </w:rPr>
            </w:pPr>
            <w:r w:rsidRPr="00F54A80">
              <w:rPr>
                <w:color w:val="000000"/>
                <w:szCs w:val="22"/>
                <w:lang w:val="en-US"/>
              </w:rPr>
              <w:t>BattleSpace Object</w:t>
            </w:r>
          </w:p>
        </w:tc>
      </w:tr>
      <w:tr w:rsidR="00820E8D" w:rsidRPr="00F54A80" w:rsidTr="00A959AE">
        <w:trPr>
          <w:trHeight w:val="255"/>
        </w:trPr>
        <w:tc>
          <w:tcPr>
            <w:tcW w:w="22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820E8D" w:rsidRPr="00F54A80" w:rsidRDefault="00820E8D" w:rsidP="00A959AE">
            <w:pPr>
              <w:spacing w:beforeLines="20" w:before="48" w:afterLines="20" w:after="48"/>
              <w:rPr>
                <w:b/>
                <w:bCs/>
                <w:lang w:val="en-US"/>
              </w:rPr>
            </w:pPr>
            <w:r w:rsidRPr="00F54A80">
              <w:rPr>
                <w:b/>
                <w:bCs/>
                <w:lang w:val="en-US"/>
              </w:rPr>
              <w:t>CCIR</w:t>
            </w:r>
          </w:p>
        </w:tc>
        <w:tc>
          <w:tcPr>
            <w:tcW w:w="664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820E8D" w:rsidRPr="00F54A80" w:rsidRDefault="00820E8D" w:rsidP="00A959AE">
            <w:pPr>
              <w:spacing w:beforeLines="20" w:before="48" w:afterLines="20" w:after="48"/>
              <w:rPr>
                <w:color w:val="000000"/>
                <w:szCs w:val="22"/>
                <w:lang w:val="en-US"/>
              </w:rPr>
            </w:pPr>
            <w:r w:rsidRPr="00F54A80">
              <w:rPr>
                <w:color w:val="000000"/>
                <w:szCs w:val="22"/>
                <w:lang w:val="en-US"/>
              </w:rPr>
              <w:t>Commander’s Critical Information Requirements</w:t>
            </w:r>
          </w:p>
        </w:tc>
      </w:tr>
      <w:tr w:rsidR="00820E8D" w:rsidRPr="00F54A80" w:rsidTr="00A959AE">
        <w:trPr>
          <w:trHeight w:val="255"/>
        </w:trPr>
        <w:tc>
          <w:tcPr>
            <w:tcW w:w="22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820E8D" w:rsidRPr="00F54A80" w:rsidRDefault="00820E8D" w:rsidP="00A959AE">
            <w:pPr>
              <w:spacing w:beforeLines="20" w:before="48" w:afterLines="20" w:after="48"/>
              <w:rPr>
                <w:b/>
                <w:bCs/>
                <w:lang w:val="en-US"/>
              </w:rPr>
            </w:pPr>
            <w:r w:rsidRPr="00F54A80">
              <w:rPr>
                <w:b/>
                <w:bCs/>
                <w:lang w:val="en-US"/>
              </w:rPr>
              <w:t>CCIRM</w:t>
            </w:r>
          </w:p>
        </w:tc>
        <w:tc>
          <w:tcPr>
            <w:tcW w:w="664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820E8D" w:rsidRPr="00F54A80" w:rsidRDefault="00820E8D" w:rsidP="00A959AE">
            <w:pPr>
              <w:spacing w:beforeLines="20" w:before="48" w:afterLines="20" w:after="48"/>
              <w:rPr>
                <w:color w:val="000000"/>
                <w:szCs w:val="22"/>
                <w:lang w:val="en-US"/>
              </w:rPr>
            </w:pPr>
            <w:r w:rsidRPr="00F54A80">
              <w:rPr>
                <w:color w:val="000000"/>
                <w:szCs w:val="22"/>
                <w:lang w:val="en-US"/>
              </w:rPr>
              <w:t>Commander’s Critical Information Requirements Management</w:t>
            </w:r>
          </w:p>
        </w:tc>
      </w:tr>
      <w:tr w:rsidR="00820E8D" w:rsidRPr="00F54A80" w:rsidTr="00A959AE">
        <w:trPr>
          <w:trHeight w:val="255"/>
        </w:trPr>
        <w:tc>
          <w:tcPr>
            <w:tcW w:w="22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820E8D" w:rsidRPr="00F54A80" w:rsidRDefault="00820E8D" w:rsidP="00A959AE">
            <w:pPr>
              <w:spacing w:beforeLines="20" w:before="48" w:afterLines="20" w:after="48"/>
              <w:rPr>
                <w:b/>
                <w:bCs/>
                <w:lang w:val="en-US"/>
              </w:rPr>
            </w:pPr>
            <w:r w:rsidRPr="00F54A80">
              <w:rPr>
                <w:b/>
                <w:bCs/>
                <w:lang w:val="en-US"/>
              </w:rPr>
              <w:t>COP</w:t>
            </w:r>
          </w:p>
        </w:tc>
        <w:tc>
          <w:tcPr>
            <w:tcW w:w="664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820E8D" w:rsidRPr="00F54A80" w:rsidRDefault="00820E8D" w:rsidP="00A959AE">
            <w:pPr>
              <w:spacing w:beforeLines="20" w:before="48" w:afterLines="20" w:after="48"/>
              <w:rPr>
                <w:lang w:val="en-US"/>
              </w:rPr>
            </w:pPr>
            <w:r w:rsidRPr="00F54A80">
              <w:rPr>
                <w:lang w:val="en-US"/>
              </w:rPr>
              <w:t>Common Operational Picture</w:t>
            </w:r>
          </w:p>
        </w:tc>
      </w:tr>
      <w:tr w:rsidR="00820E8D" w:rsidRPr="00F54A80" w:rsidTr="00A959AE">
        <w:trPr>
          <w:trHeight w:val="255"/>
        </w:trPr>
        <w:tc>
          <w:tcPr>
            <w:tcW w:w="22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820E8D" w:rsidRPr="00F54A80" w:rsidRDefault="00820E8D" w:rsidP="00A959AE">
            <w:pPr>
              <w:spacing w:beforeLines="20" w:before="48" w:afterLines="20" w:after="48"/>
              <w:rPr>
                <w:b/>
                <w:bCs/>
                <w:lang w:val="en-US"/>
              </w:rPr>
            </w:pPr>
            <w:r w:rsidRPr="00F54A80">
              <w:rPr>
                <w:b/>
                <w:bCs/>
                <w:lang w:val="en-US"/>
              </w:rPr>
              <w:t>COTS</w:t>
            </w:r>
          </w:p>
        </w:tc>
        <w:tc>
          <w:tcPr>
            <w:tcW w:w="664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820E8D" w:rsidRPr="00F54A80" w:rsidRDefault="00820E8D" w:rsidP="00A959AE">
            <w:pPr>
              <w:spacing w:beforeLines="20" w:before="48" w:afterLines="20" w:after="48"/>
              <w:rPr>
                <w:lang w:val="en-US"/>
              </w:rPr>
            </w:pPr>
            <w:r w:rsidRPr="00F54A80">
              <w:rPr>
                <w:color w:val="000000"/>
                <w:szCs w:val="22"/>
                <w:lang w:val="en-US"/>
              </w:rPr>
              <w:t>Commercial Off-The-Shelf</w:t>
            </w:r>
          </w:p>
        </w:tc>
      </w:tr>
      <w:tr w:rsidR="00820E8D" w:rsidRPr="00F54A80" w:rsidTr="00A959AE">
        <w:trPr>
          <w:trHeight w:val="255"/>
        </w:trPr>
        <w:tc>
          <w:tcPr>
            <w:tcW w:w="22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820E8D" w:rsidRPr="00F54A80" w:rsidRDefault="00820E8D" w:rsidP="00A959AE">
            <w:pPr>
              <w:spacing w:beforeLines="20" w:before="48" w:afterLines="20" w:after="48"/>
              <w:rPr>
                <w:b/>
                <w:bCs/>
                <w:lang w:val="en-US"/>
              </w:rPr>
            </w:pPr>
            <w:r w:rsidRPr="00F54A80">
              <w:rPr>
                <w:b/>
                <w:bCs/>
                <w:lang w:val="en-US"/>
              </w:rPr>
              <w:t>CSD</w:t>
            </w:r>
          </w:p>
        </w:tc>
        <w:tc>
          <w:tcPr>
            <w:tcW w:w="664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820E8D" w:rsidRPr="00F54A80" w:rsidRDefault="00820E8D" w:rsidP="00A959AE">
            <w:pPr>
              <w:spacing w:beforeLines="20" w:before="48" w:afterLines="20" w:after="48"/>
              <w:rPr>
                <w:lang w:val="en-US"/>
              </w:rPr>
            </w:pPr>
            <w:r w:rsidRPr="00F54A80">
              <w:rPr>
                <w:lang w:val="en-US"/>
              </w:rPr>
              <w:t>Coalition Shared Dataserver</w:t>
            </w:r>
          </w:p>
        </w:tc>
      </w:tr>
      <w:tr w:rsidR="00820E8D" w:rsidRPr="00F54A80" w:rsidTr="00A959AE">
        <w:trPr>
          <w:trHeight w:val="255"/>
        </w:trPr>
        <w:tc>
          <w:tcPr>
            <w:tcW w:w="22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820E8D" w:rsidRPr="00F54A80" w:rsidRDefault="00820E8D" w:rsidP="00A959AE">
            <w:pPr>
              <w:spacing w:beforeLines="20" w:before="48" w:afterLines="20" w:after="48"/>
              <w:rPr>
                <w:b/>
                <w:bCs/>
                <w:lang w:val="en-US"/>
              </w:rPr>
            </w:pPr>
            <w:r w:rsidRPr="00F54A80">
              <w:rPr>
                <w:b/>
                <w:bCs/>
                <w:lang w:val="en-US"/>
              </w:rPr>
              <w:t>CXP</w:t>
            </w:r>
          </w:p>
        </w:tc>
        <w:tc>
          <w:tcPr>
            <w:tcW w:w="664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820E8D" w:rsidRPr="00F54A80" w:rsidRDefault="00820E8D" w:rsidP="00A959AE">
            <w:pPr>
              <w:spacing w:beforeLines="20" w:before="48" w:afterLines="20" w:after="48"/>
              <w:rPr>
                <w:lang w:val="en-US"/>
              </w:rPr>
            </w:pPr>
            <w:r w:rsidRPr="00F54A80">
              <w:rPr>
                <w:lang w:val="en-US"/>
              </w:rPr>
              <w:t>Collection and eXploitation Plan</w:t>
            </w:r>
          </w:p>
        </w:tc>
      </w:tr>
      <w:tr w:rsidR="00820E8D" w:rsidRPr="00F54A80" w:rsidTr="00A959AE">
        <w:trPr>
          <w:trHeight w:val="255"/>
        </w:trPr>
        <w:tc>
          <w:tcPr>
            <w:tcW w:w="22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820E8D" w:rsidRPr="00F54A80" w:rsidRDefault="00820E8D" w:rsidP="00A959AE">
            <w:pPr>
              <w:spacing w:beforeLines="20" w:before="48" w:afterLines="20" w:after="48"/>
              <w:rPr>
                <w:b/>
                <w:bCs/>
                <w:lang w:val="en-US"/>
              </w:rPr>
            </w:pPr>
            <w:r w:rsidRPr="00F54A80">
              <w:rPr>
                <w:b/>
                <w:bCs/>
                <w:lang w:val="en-US"/>
              </w:rPr>
              <w:t>EEFI</w:t>
            </w:r>
          </w:p>
        </w:tc>
        <w:tc>
          <w:tcPr>
            <w:tcW w:w="664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820E8D" w:rsidRPr="00F54A80" w:rsidRDefault="00820E8D" w:rsidP="00A959AE">
            <w:pPr>
              <w:spacing w:beforeLines="20" w:before="48" w:afterLines="20" w:after="48"/>
              <w:rPr>
                <w:lang w:val="en-US"/>
              </w:rPr>
            </w:pPr>
            <w:r w:rsidRPr="00F54A80">
              <w:rPr>
                <w:lang w:val="en-US"/>
              </w:rPr>
              <w:t>Essential Elements of Friendly Information</w:t>
            </w:r>
          </w:p>
        </w:tc>
      </w:tr>
      <w:tr w:rsidR="00820E8D" w:rsidRPr="00F54A80" w:rsidTr="00A959AE">
        <w:trPr>
          <w:trHeight w:val="255"/>
        </w:trPr>
        <w:tc>
          <w:tcPr>
            <w:tcW w:w="22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820E8D" w:rsidRPr="00F54A80" w:rsidRDefault="00820E8D" w:rsidP="00A959AE">
            <w:pPr>
              <w:spacing w:beforeLines="20" w:before="48" w:afterLines="20" w:after="48"/>
              <w:rPr>
                <w:b/>
                <w:bCs/>
                <w:lang w:val="en-US"/>
              </w:rPr>
            </w:pPr>
            <w:r w:rsidRPr="00F54A80">
              <w:rPr>
                <w:b/>
                <w:bCs/>
                <w:lang w:val="en-US"/>
              </w:rPr>
              <w:t>FFIR</w:t>
            </w:r>
          </w:p>
        </w:tc>
        <w:tc>
          <w:tcPr>
            <w:tcW w:w="664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820E8D" w:rsidRPr="00F54A80" w:rsidRDefault="00820E8D" w:rsidP="00A959AE">
            <w:pPr>
              <w:spacing w:beforeLines="20" w:before="48" w:afterLines="20" w:after="48"/>
              <w:rPr>
                <w:lang w:val="en-US"/>
              </w:rPr>
            </w:pPr>
            <w:r w:rsidRPr="00F54A80">
              <w:rPr>
                <w:lang w:val="en-US"/>
              </w:rPr>
              <w:t>Friendly Forces Information Requirements</w:t>
            </w:r>
          </w:p>
        </w:tc>
      </w:tr>
      <w:tr w:rsidR="00820E8D" w:rsidRPr="00F54A80" w:rsidTr="00A959AE">
        <w:trPr>
          <w:trHeight w:val="255"/>
        </w:trPr>
        <w:tc>
          <w:tcPr>
            <w:tcW w:w="22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820E8D" w:rsidRPr="00F54A80" w:rsidRDefault="00820E8D" w:rsidP="00A959AE">
            <w:pPr>
              <w:spacing w:beforeLines="20" w:before="48" w:afterLines="20" w:after="48"/>
              <w:rPr>
                <w:b/>
                <w:bCs/>
                <w:lang w:val="en-US"/>
              </w:rPr>
            </w:pPr>
            <w:r w:rsidRPr="00F54A80">
              <w:rPr>
                <w:b/>
                <w:bCs/>
                <w:lang w:val="en-US"/>
              </w:rPr>
              <w:t>HQ</w:t>
            </w:r>
          </w:p>
        </w:tc>
        <w:tc>
          <w:tcPr>
            <w:tcW w:w="664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820E8D" w:rsidRPr="00F54A80" w:rsidRDefault="00820E8D" w:rsidP="00A959AE">
            <w:pPr>
              <w:spacing w:beforeLines="20" w:before="48" w:afterLines="20" w:after="48"/>
              <w:rPr>
                <w:lang w:val="en-US"/>
              </w:rPr>
            </w:pPr>
            <w:r w:rsidRPr="00F54A80">
              <w:rPr>
                <w:color w:val="000000"/>
                <w:szCs w:val="22"/>
                <w:lang w:val="en-US"/>
              </w:rPr>
              <w:t>HeadQuarters</w:t>
            </w:r>
          </w:p>
        </w:tc>
      </w:tr>
      <w:tr w:rsidR="00820E8D" w:rsidRPr="00F54A80" w:rsidTr="00A959AE">
        <w:trPr>
          <w:trHeight w:val="255"/>
        </w:trPr>
        <w:tc>
          <w:tcPr>
            <w:tcW w:w="22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820E8D" w:rsidRPr="00F54A80" w:rsidRDefault="00820E8D" w:rsidP="00A959AE">
            <w:pPr>
              <w:spacing w:beforeLines="20" w:before="48" w:afterLines="20" w:after="48"/>
              <w:rPr>
                <w:b/>
                <w:bCs/>
                <w:lang w:val="en-US"/>
              </w:rPr>
            </w:pPr>
            <w:r w:rsidRPr="00F54A80">
              <w:rPr>
                <w:b/>
                <w:bCs/>
                <w:lang w:val="en-US"/>
              </w:rPr>
              <w:t>HUMINT</w:t>
            </w:r>
          </w:p>
        </w:tc>
        <w:tc>
          <w:tcPr>
            <w:tcW w:w="664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820E8D" w:rsidRPr="00F54A80" w:rsidRDefault="00820E8D" w:rsidP="00A959AE">
            <w:pPr>
              <w:spacing w:beforeLines="20" w:before="48" w:afterLines="20" w:after="48"/>
              <w:rPr>
                <w:color w:val="000000"/>
                <w:szCs w:val="22"/>
                <w:lang w:val="en-US"/>
              </w:rPr>
            </w:pPr>
            <w:r w:rsidRPr="00F54A80">
              <w:rPr>
                <w:lang w:val="en-US"/>
              </w:rPr>
              <w:t>HUMan INTELligence</w:t>
            </w:r>
          </w:p>
        </w:tc>
      </w:tr>
      <w:tr w:rsidR="00820E8D" w:rsidRPr="00F54A80" w:rsidTr="00A959AE">
        <w:trPr>
          <w:trHeight w:val="255"/>
        </w:trPr>
        <w:tc>
          <w:tcPr>
            <w:tcW w:w="22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820E8D" w:rsidRPr="00F54A80" w:rsidRDefault="00820E8D" w:rsidP="00A959AE">
            <w:pPr>
              <w:spacing w:beforeLines="20" w:before="48" w:afterLines="20" w:after="48"/>
              <w:rPr>
                <w:b/>
                <w:bCs/>
                <w:lang w:val="en-US"/>
              </w:rPr>
            </w:pPr>
            <w:r w:rsidRPr="00F54A80">
              <w:rPr>
                <w:b/>
                <w:bCs/>
                <w:lang w:val="en-US"/>
              </w:rPr>
              <w:t>ICP</w:t>
            </w:r>
          </w:p>
        </w:tc>
        <w:tc>
          <w:tcPr>
            <w:tcW w:w="664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820E8D" w:rsidRPr="00F54A80" w:rsidRDefault="00820E8D" w:rsidP="00A959AE">
            <w:pPr>
              <w:spacing w:beforeLines="20" w:before="48" w:afterLines="20" w:after="48"/>
              <w:rPr>
                <w:color w:val="000000"/>
                <w:szCs w:val="22"/>
                <w:lang w:val="en-US"/>
              </w:rPr>
            </w:pPr>
            <w:r w:rsidRPr="00F54A80">
              <w:rPr>
                <w:color w:val="000000"/>
                <w:szCs w:val="22"/>
                <w:lang w:val="en-US"/>
              </w:rPr>
              <w:t>Intelligence Collection Plan</w:t>
            </w:r>
          </w:p>
        </w:tc>
      </w:tr>
      <w:tr w:rsidR="00820E8D" w:rsidRPr="00F54A80" w:rsidTr="00A959AE">
        <w:trPr>
          <w:trHeight w:val="255"/>
        </w:trPr>
        <w:tc>
          <w:tcPr>
            <w:tcW w:w="22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820E8D" w:rsidRPr="00F54A80" w:rsidRDefault="00820E8D" w:rsidP="00A959AE">
            <w:pPr>
              <w:spacing w:beforeLines="20" w:before="48" w:afterLines="20" w:after="48"/>
              <w:rPr>
                <w:b/>
                <w:bCs/>
                <w:lang w:val="en-US"/>
              </w:rPr>
            </w:pPr>
            <w:r w:rsidRPr="00F54A80">
              <w:rPr>
                <w:b/>
                <w:bCs/>
                <w:lang w:val="en-US"/>
              </w:rPr>
              <w:t>IED</w:t>
            </w:r>
          </w:p>
        </w:tc>
        <w:tc>
          <w:tcPr>
            <w:tcW w:w="664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820E8D" w:rsidRPr="00F54A80" w:rsidRDefault="00820E8D" w:rsidP="00A959AE">
            <w:pPr>
              <w:spacing w:beforeLines="20" w:before="48" w:afterLines="20" w:after="48"/>
              <w:rPr>
                <w:color w:val="000000"/>
                <w:szCs w:val="22"/>
                <w:lang w:val="en-US"/>
              </w:rPr>
            </w:pPr>
            <w:r w:rsidRPr="00F54A80">
              <w:rPr>
                <w:color w:val="000000"/>
                <w:szCs w:val="22"/>
                <w:lang w:val="en-US"/>
              </w:rPr>
              <w:t>Improvised Explosive Device</w:t>
            </w:r>
          </w:p>
        </w:tc>
      </w:tr>
      <w:tr w:rsidR="00820E8D" w:rsidRPr="00F54A80" w:rsidTr="00A959AE">
        <w:trPr>
          <w:trHeight w:val="255"/>
        </w:trPr>
        <w:tc>
          <w:tcPr>
            <w:tcW w:w="22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820E8D" w:rsidRPr="00F54A80" w:rsidRDefault="00820E8D" w:rsidP="00A959AE">
            <w:pPr>
              <w:spacing w:beforeLines="20" w:before="48" w:afterLines="20" w:after="48"/>
              <w:rPr>
                <w:b/>
                <w:bCs/>
                <w:lang w:val="en-US"/>
              </w:rPr>
            </w:pPr>
            <w:r w:rsidRPr="00F54A80">
              <w:rPr>
                <w:b/>
                <w:bCs/>
                <w:lang w:val="en-US"/>
              </w:rPr>
              <w:t>IPB</w:t>
            </w:r>
          </w:p>
        </w:tc>
        <w:tc>
          <w:tcPr>
            <w:tcW w:w="664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820E8D" w:rsidRPr="00F54A80" w:rsidRDefault="00820E8D" w:rsidP="00A959AE">
            <w:pPr>
              <w:spacing w:beforeLines="20" w:before="48" w:afterLines="20" w:after="48"/>
              <w:rPr>
                <w:color w:val="000000"/>
                <w:szCs w:val="22"/>
                <w:lang w:val="en-US"/>
              </w:rPr>
            </w:pPr>
            <w:r w:rsidRPr="00F54A80">
              <w:rPr>
                <w:lang w:val="en-US"/>
              </w:rPr>
              <w:t>Intelligence Preparation of the Battlespace</w:t>
            </w:r>
          </w:p>
        </w:tc>
      </w:tr>
      <w:tr w:rsidR="00820E8D" w:rsidRPr="00F54A80" w:rsidTr="00A959AE">
        <w:trPr>
          <w:trHeight w:val="255"/>
        </w:trPr>
        <w:tc>
          <w:tcPr>
            <w:tcW w:w="22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820E8D" w:rsidRPr="00F54A80" w:rsidRDefault="00820E8D" w:rsidP="00A959AE">
            <w:pPr>
              <w:spacing w:beforeLines="20" w:before="48" w:afterLines="20" w:after="48"/>
              <w:rPr>
                <w:b/>
                <w:bCs/>
                <w:lang w:val="en-US"/>
              </w:rPr>
            </w:pPr>
            <w:r w:rsidRPr="00F54A80">
              <w:rPr>
                <w:b/>
                <w:bCs/>
                <w:lang w:val="en-US"/>
              </w:rPr>
              <w:t>ISAF</w:t>
            </w:r>
          </w:p>
        </w:tc>
        <w:tc>
          <w:tcPr>
            <w:tcW w:w="664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820E8D" w:rsidRPr="00F54A80" w:rsidRDefault="00820E8D" w:rsidP="00A959AE">
            <w:pPr>
              <w:spacing w:beforeLines="20" w:before="48" w:afterLines="20" w:after="48"/>
              <w:rPr>
                <w:color w:val="000000"/>
                <w:szCs w:val="22"/>
                <w:lang w:val="en-US"/>
              </w:rPr>
            </w:pPr>
            <w:r w:rsidRPr="00F54A80">
              <w:rPr>
                <w:color w:val="000000"/>
                <w:szCs w:val="22"/>
                <w:lang w:val="en-US"/>
              </w:rPr>
              <w:t>International Security Assistance Force</w:t>
            </w:r>
          </w:p>
        </w:tc>
      </w:tr>
      <w:tr w:rsidR="00820E8D" w:rsidRPr="00F54A80" w:rsidTr="00A959AE">
        <w:trPr>
          <w:trHeight w:val="255"/>
        </w:trPr>
        <w:tc>
          <w:tcPr>
            <w:tcW w:w="22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820E8D" w:rsidRPr="00F54A80" w:rsidRDefault="00820E8D" w:rsidP="00A959AE">
            <w:pPr>
              <w:spacing w:beforeLines="20" w:before="48" w:afterLines="20" w:after="48"/>
              <w:rPr>
                <w:b/>
                <w:bCs/>
                <w:lang w:val="en-US"/>
              </w:rPr>
            </w:pPr>
            <w:r w:rsidRPr="00F54A80">
              <w:rPr>
                <w:b/>
                <w:bCs/>
                <w:lang w:val="en-US"/>
              </w:rPr>
              <w:t>ISR</w:t>
            </w:r>
          </w:p>
        </w:tc>
        <w:tc>
          <w:tcPr>
            <w:tcW w:w="664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820E8D" w:rsidRPr="00F54A80" w:rsidRDefault="00820E8D" w:rsidP="00A959AE">
            <w:pPr>
              <w:spacing w:beforeLines="20" w:before="48" w:afterLines="20" w:after="48"/>
              <w:rPr>
                <w:color w:val="000000"/>
                <w:szCs w:val="22"/>
                <w:lang w:val="en-US"/>
              </w:rPr>
            </w:pPr>
            <w:r w:rsidRPr="00F54A80">
              <w:rPr>
                <w:color w:val="000000"/>
                <w:szCs w:val="22"/>
                <w:lang w:val="en-US"/>
              </w:rPr>
              <w:t>Intelligence Surveillance Reconnaissance</w:t>
            </w:r>
          </w:p>
        </w:tc>
      </w:tr>
      <w:tr w:rsidR="00820E8D" w:rsidRPr="00F54A80" w:rsidTr="00A959AE">
        <w:trPr>
          <w:trHeight w:val="153"/>
        </w:trPr>
        <w:tc>
          <w:tcPr>
            <w:tcW w:w="22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820E8D" w:rsidRPr="00F54A80" w:rsidRDefault="00820E8D" w:rsidP="00A959AE">
            <w:pPr>
              <w:spacing w:beforeLines="20" w:before="48" w:afterLines="20" w:after="48"/>
              <w:rPr>
                <w:b/>
                <w:bCs/>
                <w:lang w:val="en-US"/>
              </w:rPr>
            </w:pPr>
            <w:r w:rsidRPr="00F54A80">
              <w:rPr>
                <w:b/>
                <w:bCs/>
                <w:lang w:val="en-US"/>
              </w:rPr>
              <w:t>JCOP</w:t>
            </w:r>
          </w:p>
        </w:tc>
        <w:tc>
          <w:tcPr>
            <w:tcW w:w="664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820E8D" w:rsidRPr="00F54A80" w:rsidRDefault="00820E8D" w:rsidP="00A959AE">
            <w:pPr>
              <w:spacing w:beforeLines="20" w:before="48" w:afterLines="20" w:after="48"/>
              <w:rPr>
                <w:color w:val="000000"/>
                <w:szCs w:val="22"/>
                <w:lang w:val="en-US"/>
              </w:rPr>
            </w:pPr>
            <w:r w:rsidRPr="00F54A80">
              <w:rPr>
                <w:color w:val="000000"/>
                <w:szCs w:val="22"/>
                <w:lang w:val="en-US"/>
              </w:rPr>
              <w:t>Joint Common Operational Picture</w:t>
            </w:r>
          </w:p>
        </w:tc>
      </w:tr>
      <w:tr w:rsidR="00820E8D" w:rsidRPr="00F54A80" w:rsidTr="00A959AE">
        <w:trPr>
          <w:trHeight w:val="255"/>
        </w:trPr>
        <w:tc>
          <w:tcPr>
            <w:tcW w:w="22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820E8D" w:rsidRPr="00F54A80" w:rsidRDefault="00820E8D" w:rsidP="00A959AE">
            <w:pPr>
              <w:spacing w:beforeLines="20" w:before="48" w:afterLines="20" w:after="48"/>
              <w:rPr>
                <w:b/>
                <w:bCs/>
                <w:lang w:val="en-US"/>
              </w:rPr>
            </w:pPr>
            <w:r w:rsidRPr="00F54A80">
              <w:rPr>
                <w:b/>
                <w:bCs/>
                <w:lang w:val="en-US"/>
              </w:rPr>
              <w:t>JTS</w:t>
            </w:r>
          </w:p>
        </w:tc>
        <w:tc>
          <w:tcPr>
            <w:tcW w:w="664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820E8D" w:rsidRPr="00F54A80" w:rsidRDefault="00820E8D" w:rsidP="00A959AE">
            <w:pPr>
              <w:spacing w:beforeLines="20" w:before="48" w:afterLines="20" w:after="48"/>
              <w:rPr>
                <w:color w:val="000000"/>
                <w:szCs w:val="22"/>
                <w:lang w:val="en-US"/>
              </w:rPr>
            </w:pPr>
            <w:r w:rsidRPr="00F54A80">
              <w:rPr>
                <w:lang w:val="en-US"/>
              </w:rPr>
              <w:t>Joint Targeting System</w:t>
            </w:r>
          </w:p>
        </w:tc>
      </w:tr>
      <w:tr w:rsidR="00820E8D" w:rsidRPr="00F54A80" w:rsidTr="00A959AE">
        <w:trPr>
          <w:trHeight w:val="255"/>
        </w:trPr>
        <w:tc>
          <w:tcPr>
            <w:tcW w:w="22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820E8D" w:rsidRPr="00F54A80" w:rsidRDefault="00820E8D" w:rsidP="00A959AE">
            <w:pPr>
              <w:spacing w:beforeLines="20" w:before="48" w:afterLines="20" w:after="48"/>
              <w:rPr>
                <w:b/>
                <w:bCs/>
                <w:lang w:val="en-US"/>
              </w:rPr>
            </w:pPr>
            <w:r w:rsidRPr="00F54A80">
              <w:rPr>
                <w:b/>
                <w:bCs/>
                <w:lang w:val="en-US"/>
              </w:rPr>
              <w:t>KIA</w:t>
            </w:r>
          </w:p>
        </w:tc>
        <w:tc>
          <w:tcPr>
            <w:tcW w:w="664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820E8D" w:rsidRPr="00F54A80" w:rsidRDefault="00820E8D" w:rsidP="00A959AE">
            <w:pPr>
              <w:spacing w:beforeLines="20" w:before="48" w:afterLines="20" w:after="48"/>
              <w:rPr>
                <w:lang w:val="en-US"/>
              </w:rPr>
            </w:pPr>
            <w:r w:rsidRPr="00F54A80">
              <w:rPr>
                <w:lang w:val="en-US"/>
              </w:rPr>
              <w:t>Killed In Action</w:t>
            </w:r>
          </w:p>
        </w:tc>
      </w:tr>
      <w:tr w:rsidR="00820E8D" w:rsidRPr="00F54A80" w:rsidTr="00A959AE">
        <w:trPr>
          <w:trHeight w:val="255"/>
        </w:trPr>
        <w:tc>
          <w:tcPr>
            <w:tcW w:w="22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820E8D" w:rsidRPr="00F54A80" w:rsidRDefault="00820E8D" w:rsidP="00A959AE">
            <w:pPr>
              <w:spacing w:beforeLines="20" w:before="48" w:afterLines="20" w:after="48"/>
              <w:rPr>
                <w:b/>
                <w:bCs/>
                <w:lang w:val="en-US"/>
              </w:rPr>
            </w:pPr>
            <w:r w:rsidRPr="00F54A80">
              <w:rPr>
                <w:b/>
                <w:bCs/>
                <w:lang w:val="en-US"/>
              </w:rPr>
              <w:t>LTIOV</w:t>
            </w:r>
          </w:p>
        </w:tc>
        <w:tc>
          <w:tcPr>
            <w:tcW w:w="664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820E8D" w:rsidRPr="00F54A80" w:rsidRDefault="00820E8D" w:rsidP="00A959AE">
            <w:pPr>
              <w:spacing w:beforeLines="20" w:before="48" w:afterLines="20" w:after="48"/>
              <w:rPr>
                <w:lang w:val="en-US"/>
              </w:rPr>
            </w:pPr>
            <w:r w:rsidRPr="00F54A80">
              <w:rPr>
                <w:lang w:val="en-US"/>
              </w:rPr>
              <w:t>Last Time Information of Value</w:t>
            </w:r>
          </w:p>
        </w:tc>
      </w:tr>
      <w:tr w:rsidR="00820E8D" w:rsidRPr="00F54A80" w:rsidTr="00A959AE">
        <w:trPr>
          <w:trHeight w:val="255"/>
        </w:trPr>
        <w:tc>
          <w:tcPr>
            <w:tcW w:w="22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820E8D" w:rsidRPr="00F54A80" w:rsidRDefault="00820E8D" w:rsidP="00A959AE">
            <w:pPr>
              <w:spacing w:beforeLines="20" w:before="48" w:afterLines="20" w:after="48"/>
              <w:rPr>
                <w:b/>
                <w:bCs/>
                <w:lang w:val="en-US"/>
              </w:rPr>
            </w:pPr>
            <w:r w:rsidRPr="00F54A80">
              <w:rPr>
                <w:b/>
                <w:bCs/>
                <w:lang w:val="en-US"/>
              </w:rPr>
              <w:t>MIDB</w:t>
            </w:r>
          </w:p>
        </w:tc>
        <w:tc>
          <w:tcPr>
            <w:tcW w:w="664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820E8D" w:rsidRPr="00F54A80" w:rsidRDefault="00820E8D" w:rsidP="00A959AE">
            <w:pPr>
              <w:spacing w:beforeLines="20" w:before="48" w:afterLines="20" w:after="48"/>
              <w:rPr>
                <w:color w:val="000000"/>
                <w:szCs w:val="22"/>
                <w:lang w:val="en-US"/>
              </w:rPr>
            </w:pPr>
            <w:r w:rsidRPr="00F54A80">
              <w:rPr>
                <w:lang w:val="en-US"/>
              </w:rPr>
              <w:t>Modernized Integrated Database</w:t>
            </w:r>
          </w:p>
        </w:tc>
      </w:tr>
      <w:tr w:rsidR="00820E8D" w:rsidRPr="00F54A80" w:rsidTr="00A959AE">
        <w:trPr>
          <w:trHeight w:val="255"/>
        </w:trPr>
        <w:tc>
          <w:tcPr>
            <w:tcW w:w="22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820E8D" w:rsidRPr="00F54A80" w:rsidRDefault="00820E8D" w:rsidP="00A959AE">
            <w:pPr>
              <w:spacing w:beforeLines="20" w:before="48" w:afterLines="20" w:after="48"/>
              <w:rPr>
                <w:b/>
                <w:bCs/>
                <w:lang w:val="en-US"/>
              </w:rPr>
            </w:pPr>
            <w:r w:rsidRPr="00F54A80">
              <w:rPr>
                <w:b/>
                <w:bCs/>
                <w:lang w:val="en-US"/>
              </w:rPr>
              <w:t>MIP</w:t>
            </w:r>
          </w:p>
        </w:tc>
        <w:tc>
          <w:tcPr>
            <w:tcW w:w="664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820E8D" w:rsidRPr="00F54A80" w:rsidRDefault="00820E8D" w:rsidP="00A959AE">
            <w:pPr>
              <w:spacing w:beforeLines="20" w:before="48" w:afterLines="20" w:after="48"/>
              <w:rPr>
                <w:lang w:val="en-US"/>
              </w:rPr>
            </w:pPr>
            <w:r w:rsidRPr="00F54A80">
              <w:rPr>
                <w:color w:val="000000"/>
                <w:szCs w:val="22"/>
                <w:lang w:val="en-US"/>
              </w:rPr>
              <w:t>Multilateral Integrated Programme</w:t>
            </w:r>
          </w:p>
        </w:tc>
      </w:tr>
      <w:tr w:rsidR="00820E8D" w:rsidRPr="00F54A80" w:rsidTr="00A959AE">
        <w:trPr>
          <w:trHeight w:val="255"/>
        </w:trPr>
        <w:tc>
          <w:tcPr>
            <w:tcW w:w="22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820E8D" w:rsidRPr="00F54A80" w:rsidRDefault="00820E8D" w:rsidP="00A959AE">
            <w:pPr>
              <w:spacing w:beforeLines="20" w:before="48" w:afterLines="20" w:after="48"/>
              <w:rPr>
                <w:b/>
                <w:bCs/>
                <w:lang w:val="en-US"/>
              </w:rPr>
            </w:pPr>
            <w:r w:rsidRPr="00F54A80">
              <w:rPr>
                <w:b/>
                <w:bCs/>
                <w:lang w:val="en-US"/>
              </w:rPr>
              <w:t>ON</w:t>
            </w:r>
          </w:p>
        </w:tc>
        <w:tc>
          <w:tcPr>
            <w:tcW w:w="664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820E8D" w:rsidRPr="00F54A80" w:rsidRDefault="00820E8D" w:rsidP="00A959AE">
            <w:pPr>
              <w:spacing w:beforeLines="20" w:before="48" w:afterLines="20" w:after="48"/>
              <w:rPr>
                <w:color w:val="000000"/>
                <w:szCs w:val="22"/>
                <w:lang w:val="en-US"/>
              </w:rPr>
            </w:pPr>
            <w:r w:rsidRPr="00F54A80">
              <w:rPr>
                <w:color w:val="000000"/>
                <w:szCs w:val="22"/>
                <w:lang w:val="en-US"/>
              </w:rPr>
              <w:t>Organisational Node</w:t>
            </w:r>
          </w:p>
        </w:tc>
      </w:tr>
      <w:tr w:rsidR="00820E8D" w:rsidRPr="00F54A80" w:rsidTr="00A959AE">
        <w:trPr>
          <w:trHeight w:val="255"/>
        </w:trPr>
        <w:tc>
          <w:tcPr>
            <w:tcW w:w="22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820E8D" w:rsidRPr="00F54A80" w:rsidRDefault="00820E8D" w:rsidP="00A959AE">
            <w:pPr>
              <w:spacing w:beforeLines="20" w:before="48" w:afterLines="20" w:after="48"/>
              <w:rPr>
                <w:b/>
                <w:bCs/>
                <w:lang w:val="en-US"/>
              </w:rPr>
            </w:pPr>
            <w:r w:rsidRPr="00F54A80">
              <w:rPr>
                <w:b/>
                <w:bCs/>
                <w:lang w:val="en-US"/>
              </w:rPr>
              <w:t>PIR</w:t>
            </w:r>
          </w:p>
        </w:tc>
        <w:tc>
          <w:tcPr>
            <w:tcW w:w="664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820E8D" w:rsidRPr="00F54A80" w:rsidRDefault="00820E8D" w:rsidP="00A959AE">
            <w:pPr>
              <w:spacing w:beforeLines="20" w:before="48" w:afterLines="20" w:after="48"/>
              <w:rPr>
                <w:color w:val="000000"/>
                <w:szCs w:val="22"/>
                <w:lang w:val="en-US"/>
              </w:rPr>
            </w:pPr>
            <w:r w:rsidRPr="00F54A80">
              <w:rPr>
                <w:color w:val="000000"/>
                <w:szCs w:val="22"/>
                <w:lang w:val="en-US"/>
              </w:rPr>
              <w:t>Priority Intelligence Requirement</w:t>
            </w:r>
          </w:p>
        </w:tc>
      </w:tr>
      <w:tr w:rsidR="00820E8D" w:rsidRPr="00F54A80" w:rsidTr="00A959AE">
        <w:trPr>
          <w:trHeight w:val="255"/>
        </w:trPr>
        <w:tc>
          <w:tcPr>
            <w:tcW w:w="22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820E8D" w:rsidRPr="00F54A80" w:rsidRDefault="00820E8D" w:rsidP="00A959AE">
            <w:pPr>
              <w:spacing w:beforeLines="20" w:before="48" w:afterLines="20" w:after="48"/>
              <w:rPr>
                <w:b/>
                <w:bCs/>
                <w:lang w:val="en-US"/>
              </w:rPr>
            </w:pPr>
            <w:r w:rsidRPr="00F54A80">
              <w:rPr>
                <w:b/>
                <w:bCs/>
                <w:lang w:val="en-US"/>
              </w:rPr>
              <w:t>RFI</w:t>
            </w:r>
          </w:p>
        </w:tc>
        <w:tc>
          <w:tcPr>
            <w:tcW w:w="664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820E8D" w:rsidRPr="00F54A80" w:rsidRDefault="00820E8D" w:rsidP="00A959AE">
            <w:pPr>
              <w:spacing w:beforeLines="20" w:before="48" w:afterLines="20" w:after="48"/>
              <w:rPr>
                <w:color w:val="000000"/>
                <w:szCs w:val="22"/>
                <w:lang w:val="en-US"/>
              </w:rPr>
            </w:pPr>
            <w:r w:rsidRPr="00F54A80">
              <w:rPr>
                <w:color w:val="000000"/>
                <w:szCs w:val="22"/>
                <w:lang w:val="en-US"/>
              </w:rPr>
              <w:t>Request For Information</w:t>
            </w:r>
          </w:p>
        </w:tc>
      </w:tr>
      <w:tr w:rsidR="00820E8D" w:rsidRPr="00F54A80" w:rsidTr="00A959AE">
        <w:trPr>
          <w:trHeight w:val="255"/>
        </w:trPr>
        <w:tc>
          <w:tcPr>
            <w:tcW w:w="22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820E8D" w:rsidRPr="00F54A80" w:rsidRDefault="00820E8D" w:rsidP="00A959AE">
            <w:pPr>
              <w:spacing w:beforeLines="20" w:before="48" w:afterLines="20" w:after="48"/>
              <w:rPr>
                <w:b/>
                <w:bCs/>
                <w:lang w:val="en-US"/>
              </w:rPr>
            </w:pPr>
            <w:r w:rsidRPr="00F54A80">
              <w:rPr>
                <w:b/>
                <w:bCs/>
                <w:lang w:val="en-US"/>
              </w:rPr>
              <w:t>SIGINT</w:t>
            </w:r>
          </w:p>
        </w:tc>
        <w:tc>
          <w:tcPr>
            <w:tcW w:w="664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820E8D" w:rsidRPr="00F54A80" w:rsidRDefault="00820E8D" w:rsidP="00A959AE">
            <w:pPr>
              <w:spacing w:beforeLines="20" w:before="48" w:afterLines="20" w:after="48"/>
              <w:rPr>
                <w:color w:val="000000"/>
                <w:szCs w:val="22"/>
                <w:lang w:val="en-US"/>
              </w:rPr>
            </w:pPr>
            <w:r w:rsidRPr="00F54A80">
              <w:rPr>
                <w:color w:val="000000"/>
                <w:szCs w:val="22"/>
                <w:lang w:val="en-US"/>
              </w:rPr>
              <w:t>SIGnal INTelligence</w:t>
            </w:r>
          </w:p>
        </w:tc>
      </w:tr>
      <w:tr w:rsidR="00820E8D" w:rsidRPr="00F54A80" w:rsidTr="00A959AE">
        <w:trPr>
          <w:trHeight w:val="255"/>
        </w:trPr>
        <w:tc>
          <w:tcPr>
            <w:tcW w:w="22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820E8D" w:rsidRPr="00F54A80" w:rsidRDefault="00820E8D" w:rsidP="00A959AE">
            <w:pPr>
              <w:spacing w:beforeLines="20" w:before="48" w:afterLines="20" w:after="48"/>
              <w:rPr>
                <w:b/>
                <w:bCs/>
                <w:lang w:val="en-US"/>
              </w:rPr>
            </w:pPr>
            <w:r w:rsidRPr="00F54A80">
              <w:rPr>
                <w:b/>
                <w:bCs/>
                <w:lang w:val="en-US"/>
              </w:rPr>
              <w:t>SIR</w:t>
            </w:r>
          </w:p>
        </w:tc>
        <w:tc>
          <w:tcPr>
            <w:tcW w:w="664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820E8D" w:rsidRPr="00F54A80" w:rsidRDefault="00820E8D" w:rsidP="00A959AE">
            <w:pPr>
              <w:spacing w:beforeLines="20" w:before="48" w:afterLines="20" w:after="48"/>
              <w:rPr>
                <w:color w:val="000000"/>
                <w:szCs w:val="22"/>
                <w:lang w:val="en-US"/>
              </w:rPr>
            </w:pPr>
            <w:r w:rsidRPr="00F54A80">
              <w:rPr>
                <w:color w:val="000000"/>
                <w:szCs w:val="22"/>
                <w:lang w:val="en-US"/>
              </w:rPr>
              <w:t>Specific Intelligence Requirement</w:t>
            </w:r>
          </w:p>
        </w:tc>
      </w:tr>
      <w:tr w:rsidR="00820E8D" w:rsidRPr="00F54A80" w:rsidTr="00A959AE">
        <w:trPr>
          <w:trHeight w:val="255"/>
        </w:trPr>
        <w:tc>
          <w:tcPr>
            <w:tcW w:w="22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820E8D" w:rsidRPr="00F54A80" w:rsidRDefault="00820E8D" w:rsidP="00A959AE">
            <w:pPr>
              <w:spacing w:beforeLines="20" w:before="48" w:afterLines="20" w:after="48"/>
              <w:rPr>
                <w:b/>
                <w:bCs/>
                <w:lang w:val="en-US"/>
              </w:rPr>
            </w:pPr>
            <w:r w:rsidRPr="00F54A80">
              <w:rPr>
                <w:b/>
                <w:bCs/>
                <w:lang w:val="en-US"/>
              </w:rPr>
              <w:t>SMIR</w:t>
            </w:r>
          </w:p>
        </w:tc>
        <w:tc>
          <w:tcPr>
            <w:tcW w:w="664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820E8D" w:rsidRPr="00F54A80" w:rsidRDefault="00820E8D" w:rsidP="00A959AE">
            <w:pPr>
              <w:spacing w:beforeLines="20" w:before="48" w:afterLines="20" w:after="48"/>
              <w:rPr>
                <w:color w:val="000000"/>
                <w:szCs w:val="22"/>
                <w:lang w:val="en-US"/>
              </w:rPr>
            </w:pPr>
            <w:r w:rsidRPr="00F54A80">
              <w:rPr>
                <w:color w:val="000000"/>
                <w:szCs w:val="22"/>
                <w:lang w:val="en-US"/>
              </w:rPr>
              <w:t>Strategic Military Intelligence Requirements</w:t>
            </w:r>
          </w:p>
        </w:tc>
      </w:tr>
    </w:tbl>
    <w:p w:rsidR="00820E8D" w:rsidRPr="00F54A80" w:rsidRDefault="00820E8D" w:rsidP="00820E8D">
      <w:pPr>
        <w:pStyle w:val="Heading2"/>
        <w:rPr>
          <w:lang w:val="en-US"/>
        </w:rPr>
      </w:pPr>
      <w:bookmarkStart w:id="54" w:name="_Toc440979168"/>
      <w:bookmarkEnd w:id="53"/>
      <w:r w:rsidRPr="00F54A80">
        <w:rPr>
          <w:lang w:val="en-US"/>
        </w:rPr>
        <w:lastRenderedPageBreak/>
        <w:t>Referenced Documents</w:t>
      </w:r>
      <w:bookmarkStart w:id="55" w:name="_Toc149975505"/>
      <w:bookmarkStart w:id="56" w:name="_Toc149991172"/>
      <w:bookmarkStart w:id="57" w:name="_Toc319308230"/>
      <w:bookmarkEnd w:id="52"/>
      <w:bookmarkEnd w:id="54"/>
    </w:p>
    <w:p w:rsidR="00820E8D" w:rsidRPr="00F54A80" w:rsidRDefault="00820E8D" w:rsidP="00820E8D">
      <w:pPr>
        <w:pStyle w:val="Heading3"/>
        <w:rPr>
          <w:lang w:val="en-US"/>
        </w:rPr>
      </w:pPr>
      <w:bookmarkStart w:id="58" w:name="_Toc440979169"/>
      <w:bookmarkEnd w:id="55"/>
      <w:bookmarkEnd w:id="56"/>
      <w:bookmarkEnd w:id="57"/>
      <w:r w:rsidRPr="00F54A80">
        <w:rPr>
          <w:lang w:val="en-US"/>
        </w:rPr>
        <w:t>Related Documents</w:t>
      </w:r>
      <w:bookmarkEnd w:id="58"/>
    </w:p>
    <w:tbl>
      <w:tblPr>
        <w:tblW w:w="9720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843"/>
        <w:gridCol w:w="2126"/>
        <w:gridCol w:w="1134"/>
        <w:gridCol w:w="4617"/>
      </w:tblGrid>
      <w:tr w:rsidR="00820E8D" w:rsidRPr="00F54A80" w:rsidTr="00A959AE">
        <w:trPr>
          <w:cantSplit/>
          <w:tblHeader/>
        </w:trPr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5" w:color="auto" w:fill="auto"/>
            <w:vAlign w:val="center"/>
          </w:tcPr>
          <w:p w:rsidR="00820E8D" w:rsidRPr="00F54A80" w:rsidRDefault="00820E8D" w:rsidP="00A959AE">
            <w:pPr>
              <w:pStyle w:val="tableheading"/>
              <w:rPr>
                <w:rFonts w:ascii="Arial" w:hAnsi="Arial"/>
                <w:lang w:val="en-US"/>
              </w:rPr>
            </w:pPr>
            <w:bookmarkStart w:id="59" w:name="Instr"/>
            <w:bookmarkStart w:id="60" w:name="Contract"/>
            <w:bookmarkStart w:id="61" w:name="SOW"/>
            <w:bookmarkStart w:id="62" w:name="SRS"/>
            <w:bookmarkStart w:id="63" w:name="Abbrev"/>
            <w:bookmarkStart w:id="64" w:name="SRS_obj"/>
            <w:bookmarkStart w:id="65" w:name="SRS_COTS"/>
            <w:bookmarkStart w:id="66" w:name="SRS_APP11"/>
            <w:bookmarkStart w:id="67" w:name="SRS_comp"/>
            <w:bookmarkStart w:id="68" w:name="WP"/>
            <w:bookmarkStart w:id="69" w:name="Resp3"/>
            <w:bookmarkStart w:id="70" w:name="_Toc325975410"/>
            <w:bookmarkStart w:id="71" w:name="_SoW_referenced_documents"/>
            <w:bookmarkStart w:id="72" w:name="SMD"/>
            <w:bookmarkStart w:id="73" w:name="ACMP_4"/>
            <w:bookmarkStart w:id="74" w:name="ACMP_1"/>
            <w:bookmarkStart w:id="75" w:name="_Toc325975786"/>
            <w:bookmarkStart w:id="76" w:name="PWBS"/>
            <w:bookmarkStart w:id="77" w:name="RiskLog"/>
            <w:bookmarkStart w:id="78" w:name="PMS"/>
            <w:bookmarkStart w:id="79" w:name="BOE1"/>
            <w:bookmarkStart w:id="80" w:name="SDS"/>
            <w:bookmarkStart w:id="81" w:name="SDP"/>
            <w:bookmarkStart w:id="82" w:name="SAP"/>
            <w:bookmarkStart w:id="83" w:name="Test_Plan"/>
            <w:bookmarkStart w:id="84" w:name="SecTP"/>
            <w:bookmarkStart w:id="85" w:name="SeDePl"/>
            <w:bookmarkStart w:id="86" w:name="Related" w:colFirst="0" w:colLast="3"/>
            <w:bookmarkStart w:id="87" w:name="_Toc149453992"/>
            <w:bookmarkStart w:id="88" w:name="_Toc244578386"/>
            <w:bookmarkEnd w:id="59"/>
            <w:bookmarkEnd w:id="60"/>
            <w:bookmarkEnd w:id="61"/>
            <w:bookmarkEnd w:id="62"/>
            <w:bookmarkEnd w:id="63"/>
            <w:bookmarkEnd w:id="64"/>
            <w:bookmarkEnd w:id="65"/>
            <w:bookmarkEnd w:id="66"/>
            <w:bookmarkEnd w:id="67"/>
            <w:bookmarkEnd w:id="68"/>
            <w:bookmarkEnd w:id="69"/>
            <w:bookmarkEnd w:id="70"/>
            <w:bookmarkEnd w:id="71"/>
            <w:bookmarkEnd w:id="72"/>
            <w:bookmarkEnd w:id="73"/>
            <w:bookmarkEnd w:id="74"/>
            <w:bookmarkEnd w:id="75"/>
            <w:bookmarkEnd w:id="76"/>
            <w:bookmarkEnd w:id="77"/>
            <w:bookmarkEnd w:id="78"/>
            <w:bookmarkEnd w:id="79"/>
            <w:bookmarkEnd w:id="80"/>
            <w:bookmarkEnd w:id="81"/>
            <w:bookmarkEnd w:id="82"/>
            <w:bookmarkEnd w:id="83"/>
            <w:bookmarkEnd w:id="84"/>
            <w:bookmarkEnd w:id="85"/>
            <w:r w:rsidRPr="00F54A80">
              <w:rPr>
                <w:rFonts w:ascii="Arial" w:hAnsi="Arial"/>
                <w:lang w:val="en-US"/>
              </w:rPr>
              <w:t>Ref.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5" w:color="auto" w:fill="auto"/>
            <w:vAlign w:val="center"/>
          </w:tcPr>
          <w:p w:rsidR="00820E8D" w:rsidRPr="00F54A80" w:rsidRDefault="00820E8D" w:rsidP="00A959AE">
            <w:pPr>
              <w:pStyle w:val="tableheading"/>
              <w:rPr>
                <w:rFonts w:ascii="Arial" w:hAnsi="Arial"/>
                <w:lang w:val="en-US"/>
              </w:rPr>
            </w:pPr>
            <w:r w:rsidRPr="00F54A80">
              <w:rPr>
                <w:rFonts w:ascii="Arial" w:hAnsi="Arial"/>
                <w:lang w:val="en-US"/>
              </w:rPr>
              <w:t>Document Reference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5" w:color="auto" w:fill="auto"/>
            <w:vAlign w:val="center"/>
          </w:tcPr>
          <w:p w:rsidR="00820E8D" w:rsidRPr="00F54A80" w:rsidRDefault="00820E8D" w:rsidP="00A959AE">
            <w:pPr>
              <w:pStyle w:val="tableheading"/>
              <w:rPr>
                <w:rFonts w:ascii="Arial" w:hAnsi="Arial"/>
                <w:lang w:val="en-US"/>
              </w:rPr>
            </w:pPr>
            <w:r w:rsidRPr="00F54A80">
              <w:rPr>
                <w:rFonts w:ascii="Arial" w:hAnsi="Arial"/>
                <w:lang w:val="en-US"/>
              </w:rPr>
              <w:t>Issued By</w:t>
            </w:r>
          </w:p>
        </w:tc>
        <w:tc>
          <w:tcPr>
            <w:tcW w:w="46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5" w:color="auto" w:fill="auto"/>
            <w:vAlign w:val="center"/>
          </w:tcPr>
          <w:p w:rsidR="00820E8D" w:rsidRPr="00F54A80" w:rsidRDefault="00820E8D" w:rsidP="00A959AE">
            <w:pPr>
              <w:pStyle w:val="tableheading"/>
              <w:rPr>
                <w:rFonts w:ascii="Arial" w:hAnsi="Arial"/>
                <w:lang w:val="en-US"/>
              </w:rPr>
            </w:pPr>
            <w:r w:rsidRPr="00F54A80">
              <w:rPr>
                <w:rFonts w:ascii="Arial" w:hAnsi="Arial"/>
                <w:lang w:val="en-US"/>
              </w:rPr>
              <w:t>Title</w:t>
            </w:r>
          </w:p>
        </w:tc>
      </w:tr>
      <w:tr w:rsidR="00820E8D" w:rsidRPr="00F54A80" w:rsidTr="00D17409">
        <w:trPr>
          <w:cantSplit/>
        </w:trPr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20E8D" w:rsidRPr="00F54A80" w:rsidRDefault="00820E8D" w:rsidP="00243A03">
            <w:pPr>
              <w:pStyle w:val="ReferenceNumber"/>
              <w:keepNext/>
              <w:keepLines/>
              <w:numPr>
                <w:ilvl w:val="0"/>
                <w:numId w:val="27"/>
              </w:numPr>
              <w:tabs>
                <w:tab w:val="clear" w:pos="720"/>
              </w:tabs>
              <w:ind w:left="0" w:firstLine="0"/>
              <w:jc w:val="left"/>
              <w:rPr>
                <w:lang w:val="en-US"/>
              </w:rPr>
            </w:pPr>
            <w:bookmarkStart w:id="89" w:name="_Ref356826231"/>
            <w:bookmarkEnd w:id="86"/>
            <w:r w:rsidRPr="00F54A80">
              <w:rPr>
                <w:lang w:val="en-US"/>
              </w:rPr>
              <w:t>[PMP]</w:t>
            </w:r>
            <w:bookmarkEnd w:id="89"/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20E8D" w:rsidRPr="00F54A80" w:rsidRDefault="00820E8D" w:rsidP="00D17409">
            <w:pPr>
              <w:jc w:val="center"/>
              <w:rPr>
                <w:lang w:val="en-US"/>
              </w:rPr>
            </w:pPr>
            <w:r w:rsidRPr="00F54A80">
              <w:rPr>
                <w:lang w:val="en-US"/>
              </w:rPr>
              <w:t>F0057 62450208 556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20E8D" w:rsidRPr="00F54A80" w:rsidRDefault="00820E8D" w:rsidP="00A959AE">
            <w:pPr>
              <w:pStyle w:val="tabletext"/>
              <w:keepLines/>
              <w:rPr>
                <w:lang w:val="en-US"/>
              </w:rPr>
            </w:pPr>
            <w:r w:rsidRPr="00F54A80">
              <w:rPr>
                <w:lang w:val="en-US"/>
              </w:rPr>
              <w:t>THALES</w:t>
            </w:r>
          </w:p>
        </w:tc>
        <w:tc>
          <w:tcPr>
            <w:tcW w:w="46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20E8D" w:rsidRPr="00F54A80" w:rsidRDefault="00820E8D" w:rsidP="00A959AE">
            <w:pPr>
              <w:pStyle w:val="tabletext"/>
              <w:keepLines/>
              <w:rPr>
                <w:lang w:val="en-US"/>
              </w:rPr>
            </w:pPr>
            <w:r w:rsidRPr="00F54A80">
              <w:rPr>
                <w:lang w:val="en-US"/>
              </w:rPr>
              <w:t>Project Management Plan for the INTEL-FS Project</w:t>
            </w:r>
          </w:p>
        </w:tc>
      </w:tr>
      <w:tr w:rsidR="00D17409" w:rsidRPr="00F54A80" w:rsidTr="00D17409">
        <w:trPr>
          <w:cantSplit/>
        </w:trPr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17409" w:rsidRPr="00F54A80" w:rsidRDefault="00D17409" w:rsidP="00243A03">
            <w:pPr>
              <w:pStyle w:val="ReferenceNumber"/>
              <w:keepNext/>
              <w:keepLines/>
              <w:numPr>
                <w:ilvl w:val="0"/>
                <w:numId w:val="27"/>
              </w:numPr>
              <w:tabs>
                <w:tab w:val="clear" w:pos="720"/>
              </w:tabs>
              <w:ind w:left="0" w:firstLine="0"/>
              <w:jc w:val="left"/>
              <w:rPr>
                <w:lang w:val="en-US"/>
              </w:rPr>
            </w:pPr>
            <w:r w:rsidRPr="00F54A80">
              <w:rPr>
                <w:lang w:val="en-US"/>
              </w:rPr>
              <w:t>[ISPS]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17409" w:rsidRPr="00F54A80" w:rsidRDefault="00D17409" w:rsidP="00D17409">
            <w:pPr>
              <w:jc w:val="center"/>
              <w:rPr>
                <w:lang w:val="en-US"/>
              </w:rPr>
            </w:pPr>
            <w:r w:rsidRPr="00F54A80">
              <w:rPr>
                <w:lang w:val="en-US"/>
              </w:rPr>
              <w:t>F0057 62790360 502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17409" w:rsidRPr="00F54A80" w:rsidRDefault="00D17409" w:rsidP="00A959AE">
            <w:pPr>
              <w:pStyle w:val="tabletext"/>
              <w:keepLines/>
              <w:rPr>
                <w:lang w:val="en-US"/>
              </w:rPr>
            </w:pPr>
            <w:r w:rsidRPr="00F54A80">
              <w:rPr>
                <w:lang w:val="en-US"/>
              </w:rPr>
              <w:t>THALES</w:t>
            </w:r>
          </w:p>
        </w:tc>
        <w:tc>
          <w:tcPr>
            <w:tcW w:w="46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17409" w:rsidRPr="00F54A80" w:rsidRDefault="00D17409" w:rsidP="00A959AE">
            <w:pPr>
              <w:pStyle w:val="tabletext"/>
              <w:keepLines/>
              <w:rPr>
                <w:lang w:val="en-US"/>
              </w:rPr>
            </w:pPr>
            <w:r w:rsidRPr="00F54A80">
              <w:rPr>
                <w:lang w:val="en-US"/>
              </w:rPr>
              <w:t>Software Product Specification for the INTEL-FS Project</w:t>
            </w:r>
          </w:p>
        </w:tc>
      </w:tr>
      <w:tr w:rsidR="0090398B" w:rsidRPr="00F54A80" w:rsidTr="00D17409">
        <w:trPr>
          <w:cantSplit/>
        </w:trPr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90398B" w:rsidRPr="00F54A80" w:rsidRDefault="00262499" w:rsidP="00243A03">
            <w:pPr>
              <w:pStyle w:val="ReferenceNumber"/>
              <w:keepNext/>
              <w:keepLines/>
              <w:numPr>
                <w:ilvl w:val="0"/>
                <w:numId w:val="27"/>
              </w:numPr>
              <w:tabs>
                <w:tab w:val="clear" w:pos="720"/>
              </w:tabs>
              <w:ind w:left="0" w:firstLine="0"/>
              <w:jc w:val="left"/>
              <w:rPr>
                <w:lang w:val="en-US"/>
              </w:rPr>
            </w:pPr>
            <w:bookmarkStart w:id="90" w:name="REPOS"/>
            <w:bookmarkStart w:id="91" w:name="TQM"/>
            <w:bookmarkStart w:id="92" w:name="_System_Overview"/>
            <w:bookmarkStart w:id="93" w:name="_Toc149525605"/>
            <w:bookmarkStart w:id="94" w:name="_Toc149525729"/>
            <w:bookmarkStart w:id="95" w:name="_Toc149525852"/>
            <w:bookmarkStart w:id="96" w:name="_Toc149527991"/>
            <w:bookmarkStart w:id="97" w:name="_Toc149529669"/>
            <w:bookmarkStart w:id="98" w:name="_Toc149539175"/>
            <w:bookmarkStart w:id="99" w:name="_Toc149561653"/>
            <w:bookmarkStart w:id="100" w:name="_Toc149618561"/>
            <w:bookmarkStart w:id="101" w:name="_Toc149639517"/>
            <w:bookmarkStart w:id="102" w:name="_Toc149648966"/>
            <w:bookmarkStart w:id="103" w:name="_Toc149672828"/>
            <w:bookmarkStart w:id="104" w:name="_Toc149718115"/>
            <w:bookmarkStart w:id="105" w:name="_Toc149798965"/>
            <w:bookmarkStart w:id="106" w:name="_Toc149813358"/>
            <w:bookmarkStart w:id="107" w:name="_Toc149820894"/>
            <w:bookmarkStart w:id="108" w:name="_Toc149824916"/>
            <w:bookmarkStart w:id="109" w:name="_Toc149831249"/>
            <w:bookmarkStart w:id="110" w:name="_Hlt149007642"/>
            <w:bookmarkStart w:id="111" w:name="_Organisation_of_Testing"/>
            <w:bookmarkStart w:id="112" w:name="_Toc146513589"/>
            <w:bookmarkStart w:id="113" w:name="_Toc146966586"/>
            <w:bookmarkEnd w:id="87"/>
            <w:bookmarkEnd w:id="88"/>
            <w:bookmarkEnd w:id="90"/>
            <w:bookmarkEnd w:id="91"/>
            <w:bookmarkEnd w:id="92"/>
            <w:bookmarkEnd w:id="93"/>
            <w:bookmarkEnd w:id="94"/>
            <w:bookmarkEnd w:id="95"/>
            <w:bookmarkEnd w:id="96"/>
            <w:bookmarkEnd w:id="97"/>
            <w:bookmarkEnd w:id="98"/>
            <w:bookmarkEnd w:id="99"/>
            <w:bookmarkEnd w:id="100"/>
            <w:bookmarkEnd w:id="101"/>
            <w:bookmarkEnd w:id="102"/>
            <w:bookmarkEnd w:id="103"/>
            <w:bookmarkEnd w:id="104"/>
            <w:bookmarkEnd w:id="105"/>
            <w:bookmarkEnd w:id="106"/>
            <w:bookmarkEnd w:id="107"/>
            <w:bookmarkEnd w:id="108"/>
            <w:bookmarkEnd w:id="109"/>
            <w:bookmarkEnd w:id="110"/>
            <w:bookmarkEnd w:id="111"/>
            <w:r w:rsidRPr="00F54A80">
              <w:rPr>
                <w:lang w:val="en-US"/>
              </w:rPr>
              <w:t>[TM]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90398B" w:rsidRPr="00F54A80" w:rsidRDefault="00262499" w:rsidP="00B43CDB">
            <w:pPr>
              <w:jc w:val="center"/>
              <w:rPr>
                <w:lang w:val="en-US"/>
              </w:rPr>
            </w:pPr>
            <w:r w:rsidRPr="00F54A80">
              <w:rPr>
                <w:lang w:val="en-US"/>
              </w:rPr>
              <w:t xml:space="preserve">F0057 62790360 </w:t>
            </w:r>
            <w:r w:rsidR="00B43CDB" w:rsidRPr="00B43CDB">
              <w:rPr>
                <w:lang w:val="en-US"/>
              </w:rPr>
              <w:t>194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90398B" w:rsidRPr="00F54A80" w:rsidRDefault="00262499" w:rsidP="00A959AE">
            <w:pPr>
              <w:pStyle w:val="tabletext"/>
              <w:keepLines/>
              <w:rPr>
                <w:lang w:val="en-US"/>
              </w:rPr>
            </w:pPr>
            <w:r w:rsidRPr="00F54A80">
              <w:rPr>
                <w:lang w:val="en-US"/>
              </w:rPr>
              <w:t>THALES</w:t>
            </w:r>
          </w:p>
        </w:tc>
        <w:tc>
          <w:tcPr>
            <w:tcW w:w="46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0398B" w:rsidRPr="00F54A80" w:rsidRDefault="00262499" w:rsidP="00A959AE">
            <w:pPr>
              <w:pStyle w:val="tabletext"/>
              <w:keepLines/>
              <w:rPr>
                <w:lang w:val="en-US"/>
              </w:rPr>
            </w:pPr>
            <w:bookmarkStart w:id="114" w:name="Technical_Manual"/>
            <w:r w:rsidRPr="00F54A80">
              <w:rPr>
                <w:lang w:val="en-US"/>
              </w:rPr>
              <w:t>Technical Manual for the INTEL-FS Project</w:t>
            </w:r>
            <w:bookmarkEnd w:id="114"/>
          </w:p>
        </w:tc>
      </w:tr>
    </w:tbl>
    <w:p w:rsidR="00820E8D" w:rsidRDefault="00820E8D" w:rsidP="00820E8D">
      <w:pPr>
        <w:rPr>
          <w:lang w:val="en-US"/>
        </w:rPr>
      </w:pPr>
    </w:p>
    <w:p w:rsidR="00F9487D" w:rsidRDefault="00F9487D" w:rsidP="00820E8D">
      <w:pPr>
        <w:rPr>
          <w:lang w:val="en-US"/>
        </w:rPr>
      </w:pPr>
    </w:p>
    <w:p w:rsidR="00F9487D" w:rsidRDefault="00F9487D" w:rsidP="00820E8D">
      <w:pPr>
        <w:rPr>
          <w:lang w:val="en-US"/>
        </w:rPr>
      </w:pPr>
    </w:p>
    <w:p w:rsidR="00F9487D" w:rsidRDefault="00F9487D" w:rsidP="00F9487D">
      <w:pPr>
        <w:pStyle w:val="Heading2"/>
        <w:rPr>
          <w:lang w:val="en-US"/>
        </w:rPr>
      </w:pPr>
      <w:bookmarkStart w:id="115" w:name="_Toc440979170"/>
      <w:bookmarkStart w:id="116" w:name="_Ref417983994"/>
      <w:r>
        <w:rPr>
          <w:lang w:val="en-US"/>
        </w:rPr>
        <w:t>C</w:t>
      </w:r>
      <w:r w:rsidRPr="00F9487D">
        <w:rPr>
          <w:lang w:val="en-US"/>
        </w:rPr>
        <w:t>onventions</w:t>
      </w:r>
      <w:bookmarkEnd w:id="115"/>
      <w:r w:rsidRPr="00F9487D">
        <w:rPr>
          <w:lang w:val="en-US"/>
        </w:rPr>
        <w:t xml:space="preserve"> </w:t>
      </w:r>
      <w:bookmarkEnd w:id="116"/>
    </w:p>
    <w:p w:rsidR="00F9487D" w:rsidRDefault="00F9487D" w:rsidP="00F9487D">
      <w:pPr>
        <w:rPr>
          <w:lang w:val="en-US"/>
        </w:rPr>
      </w:pPr>
    </w:p>
    <w:p w:rsidR="00F9487D" w:rsidRDefault="00A33666" w:rsidP="00860F79">
      <w:pPr>
        <w:rPr>
          <w:lang w:val="en-US"/>
        </w:rPr>
      </w:pPr>
      <w:r>
        <w:rPr>
          <w:lang w:val="en-US"/>
        </w:rPr>
        <w:t xml:space="preserve">INTEL-FS websites folders, INTEl-FS data folders, INTEL-FS SQL databases folders and INTEL-FS SQL databases logs folders are configurable. Yet in this document for clarity reason, the following conventions are </w:t>
      </w:r>
      <w:r w:rsidR="00824F41">
        <w:rPr>
          <w:lang w:val="en-US"/>
        </w:rPr>
        <w:t>used</w:t>
      </w:r>
    </w:p>
    <w:p w:rsidR="00A33666" w:rsidRPr="00A33666" w:rsidRDefault="00824F41" w:rsidP="00040038">
      <w:pPr>
        <w:pStyle w:val="ListParagraph"/>
        <w:numPr>
          <w:ilvl w:val="0"/>
          <w:numId w:val="32"/>
        </w:numPr>
        <w:rPr>
          <w:lang w:val="en-US"/>
        </w:rPr>
      </w:pPr>
      <w:r>
        <w:rPr>
          <w:lang w:val="en-US"/>
        </w:rPr>
        <w:t>INTEL-FS websites folder name</w:t>
      </w:r>
      <w:r w:rsidR="00A33666" w:rsidRPr="00A33666">
        <w:rPr>
          <w:lang w:val="en-US"/>
        </w:rPr>
        <w:t xml:space="preserve"> is replaced with E:\WebAppli</w:t>
      </w:r>
    </w:p>
    <w:p w:rsidR="00A33666" w:rsidRPr="00A33666" w:rsidRDefault="00A33666" w:rsidP="00040038">
      <w:pPr>
        <w:pStyle w:val="ListParagraph"/>
        <w:numPr>
          <w:ilvl w:val="0"/>
          <w:numId w:val="32"/>
        </w:numPr>
        <w:rPr>
          <w:lang w:val="en-US"/>
        </w:rPr>
      </w:pPr>
      <w:r w:rsidRPr="00A33666">
        <w:rPr>
          <w:lang w:val="en-US"/>
        </w:rPr>
        <w:t xml:space="preserve">INTEL-FS data </w:t>
      </w:r>
      <w:r w:rsidR="00824F41">
        <w:rPr>
          <w:lang w:val="en-US"/>
        </w:rPr>
        <w:t>folder name</w:t>
      </w:r>
      <w:r w:rsidRPr="00A33666">
        <w:rPr>
          <w:lang w:val="en-US"/>
        </w:rPr>
        <w:t xml:space="preserve"> is replaced with E:\IntelFsData</w:t>
      </w:r>
    </w:p>
    <w:p w:rsidR="00A33666" w:rsidRPr="00A33666" w:rsidRDefault="00A33666" w:rsidP="00040038">
      <w:pPr>
        <w:pStyle w:val="ListParagraph"/>
        <w:numPr>
          <w:ilvl w:val="0"/>
          <w:numId w:val="32"/>
        </w:numPr>
        <w:rPr>
          <w:lang w:val="en-US"/>
        </w:rPr>
      </w:pPr>
      <w:r w:rsidRPr="00A33666">
        <w:rPr>
          <w:lang w:val="en-US"/>
        </w:rPr>
        <w:t xml:space="preserve">INTEL-FS SQL databases </w:t>
      </w:r>
      <w:r w:rsidR="00824F41">
        <w:rPr>
          <w:lang w:val="en-US"/>
        </w:rPr>
        <w:t>folder name</w:t>
      </w:r>
      <w:r w:rsidRPr="00A33666">
        <w:rPr>
          <w:lang w:val="en-US"/>
        </w:rPr>
        <w:t xml:space="preserve"> is replaced with F:\</w:t>
      </w:r>
    </w:p>
    <w:p w:rsidR="00A33666" w:rsidRPr="00A33666" w:rsidRDefault="00A33666" w:rsidP="00040038">
      <w:pPr>
        <w:pStyle w:val="ListParagraph"/>
        <w:numPr>
          <w:ilvl w:val="0"/>
          <w:numId w:val="32"/>
        </w:numPr>
        <w:rPr>
          <w:lang w:val="en-US"/>
        </w:rPr>
      </w:pPr>
      <w:r w:rsidRPr="00A33666">
        <w:rPr>
          <w:lang w:val="en-US"/>
        </w:rPr>
        <w:t xml:space="preserve">INTEL-FS SQL databases logs </w:t>
      </w:r>
      <w:r w:rsidR="00824F41">
        <w:rPr>
          <w:lang w:val="en-US"/>
        </w:rPr>
        <w:t>folder name</w:t>
      </w:r>
      <w:r w:rsidRPr="00A33666">
        <w:rPr>
          <w:lang w:val="en-US"/>
        </w:rPr>
        <w:t xml:space="preserve"> is replaced with G</w:t>
      </w:r>
      <w:r w:rsidR="00824F41">
        <w:rPr>
          <w:lang w:val="en-US"/>
        </w:rPr>
        <w:t>:\</w:t>
      </w:r>
    </w:p>
    <w:p w:rsidR="00A33666" w:rsidRDefault="00A33666" w:rsidP="00A33666">
      <w:pPr>
        <w:rPr>
          <w:lang w:val="en-US"/>
        </w:rPr>
      </w:pPr>
    </w:p>
    <w:p w:rsidR="00A33666" w:rsidRDefault="00A33666" w:rsidP="00A33666">
      <w:pPr>
        <w:rPr>
          <w:lang w:val="en-US"/>
        </w:rPr>
      </w:pPr>
    </w:p>
    <w:p w:rsidR="00A33666" w:rsidRDefault="00A33666" w:rsidP="00F9487D">
      <w:pPr>
        <w:rPr>
          <w:lang w:val="en-US"/>
        </w:rPr>
      </w:pPr>
    </w:p>
    <w:p w:rsidR="00F9487D" w:rsidRDefault="00F9487D" w:rsidP="00F9487D">
      <w:pPr>
        <w:rPr>
          <w:lang w:val="en-US"/>
        </w:rPr>
      </w:pPr>
    </w:p>
    <w:p w:rsidR="00F9487D" w:rsidRPr="00F9487D" w:rsidRDefault="00F9487D" w:rsidP="00F9487D">
      <w:pPr>
        <w:rPr>
          <w:lang w:val="en-US"/>
        </w:rPr>
        <w:sectPr w:rsidR="00F9487D" w:rsidRPr="00F9487D">
          <w:footerReference w:type="even" r:id="rId16"/>
          <w:type w:val="oddPage"/>
          <w:pgSz w:w="11907" w:h="16840" w:code="9"/>
          <w:pgMar w:top="1440" w:right="1797" w:bottom="1440" w:left="1797" w:header="720" w:footer="720" w:gutter="0"/>
          <w:cols w:space="720"/>
        </w:sectPr>
      </w:pPr>
    </w:p>
    <w:p w:rsidR="00820E8D" w:rsidRPr="00F54A80" w:rsidRDefault="00820E8D" w:rsidP="00820E8D">
      <w:pPr>
        <w:pStyle w:val="Heading1"/>
        <w:rPr>
          <w:lang w:val="en-US"/>
        </w:rPr>
      </w:pPr>
      <w:bookmarkStart w:id="117" w:name="_Sequence_of_Test"/>
      <w:bookmarkStart w:id="118" w:name="_Toc340215085"/>
      <w:bookmarkStart w:id="119" w:name="_Toc440979171"/>
      <w:bookmarkEnd w:id="117"/>
      <w:r w:rsidRPr="00F54A80">
        <w:rPr>
          <w:lang w:val="en-US"/>
        </w:rPr>
        <w:lastRenderedPageBreak/>
        <w:t>Installation and setup</w:t>
      </w:r>
      <w:bookmarkEnd w:id="118"/>
      <w:bookmarkEnd w:id="119"/>
    </w:p>
    <w:p w:rsidR="00341EED" w:rsidRPr="00F54A80" w:rsidRDefault="00341EED" w:rsidP="00341EED">
      <w:pPr>
        <w:pStyle w:val="Heading2"/>
        <w:rPr>
          <w:lang w:val="en-US"/>
        </w:rPr>
      </w:pPr>
      <w:bookmarkStart w:id="120" w:name="_Toc440979172"/>
      <w:r w:rsidRPr="00F54A80">
        <w:rPr>
          <w:lang w:val="en-US"/>
        </w:rPr>
        <w:t>Installation Workflow</w:t>
      </w:r>
      <w:bookmarkEnd w:id="120"/>
    </w:p>
    <w:p w:rsidR="00341EED" w:rsidRPr="00F54A80" w:rsidRDefault="00341EED" w:rsidP="00341EED">
      <w:pPr>
        <w:rPr>
          <w:lang w:val="en-US"/>
        </w:rPr>
      </w:pPr>
      <w:r w:rsidRPr="00F54A80">
        <w:rPr>
          <w:lang w:val="en-US"/>
        </w:rPr>
        <w:t>The b</w:t>
      </w:r>
      <w:r w:rsidR="00982701" w:rsidRPr="00F54A80">
        <w:rPr>
          <w:lang w:val="en-US"/>
        </w:rPr>
        <w:t>elow figure</w:t>
      </w:r>
      <w:r w:rsidRPr="00F54A80">
        <w:rPr>
          <w:lang w:val="en-US"/>
        </w:rPr>
        <w:t xml:space="preserve"> synthesize</w:t>
      </w:r>
      <w:r w:rsidR="00982701" w:rsidRPr="00F54A80">
        <w:rPr>
          <w:lang w:val="en-US"/>
        </w:rPr>
        <w:t>s</w:t>
      </w:r>
      <w:r w:rsidRPr="00F54A80">
        <w:rPr>
          <w:lang w:val="en-US"/>
        </w:rPr>
        <w:t xml:space="preserve"> INTEL-FS system installation</w:t>
      </w:r>
      <w:r w:rsidR="00982701" w:rsidRPr="00F54A80">
        <w:rPr>
          <w:lang w:val="en-US"/>
        </w:rPr>
        <w:t xml:space="preserve"> workflow</w:t>
      </w:r>
    </w:p>
    <w:p w:rsidR="00982701" w:rsidRPr="00F54A80" w:rsidRDefault="00931834" w:rsidP="00341EED">
      <w:pPr>
        <w:rPr>
          <w:lang w:val="en-US"/>
        </w:rPr>
      </w:pPr>
      <w:r>
        <w:rPr>
          <w:noProof/>
          <w:lang w:val="en-US"/>
        </w:rPr>
        <mc:AlternateContent>
          <mc:Choice Requires="wpc">
            <w:drawing>
              <wp:inline distT="0" distB="0" distL="0" distR="0" wp14:anchorId="6F0C1291" wp14:editId="3D3129FB">
                <wp:extent cx="5857875" cy="7588250"/>
                <wp:effectExtent l="0" t="0" r="0" b="3175"/>
                <wp:docPr id="275" name="Canvas 5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>
                        <a:ln>
                          <a:noFill/>
                        </a:ln>
                      </wpc:whole>
                      <wps:wsp>
                        <wps:cNvPr id="238" name="AutoShape 53"/>
                        <wps:cNvSpPr>
                          <a:spLocks noChangeArrowheads="1"/>
                        </wps:cNvSpPr>
                        <wps:spPr bwMode="auto">
                          <a:xfrm>
                            <a:off x="2320925" y="148590"/>
                            <a:ext cx="1519555" cy="570865"/>
                          </a:xfrm>
                          <a:prstGeom prst="roundRect">
                            <a:avLst>
                              <a:gd name="adj" fmla="val 16667"/>
                            </a:avLst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:rsidR="009C22AC" w:rsidRPr="00F26A80" w:rsidRDefault="009C22AC" w:rsidP="000C4FFA">
                              <w:pPr>
                                <w:jc w:val="center"/>
                                <w:rPr>
                                  <w:sz w:val="18"/>
                                  <w:szCs w:val="18"/>
                                  <w:lang w:val="fr-FR"/>
                                </w:rPr>
                              </w:pPr>
                              <w:r w:rsidRPr="00F26A80">
                                <w:rPr>
                                  <w:sz w:val="18"/>
                                  <w:szCs w:val="18"/>
                                  <w:lang w:val="fr-FR"/>
                                </w:rPr>
                                <w:t>Check prerequisites</w:t>
                              </w:r>
                            </w:p>
                            <w:p w:rsidR="009C22AC" w:rsidRPr="00F26A80" w:rsidRDefault="009C22AC" w:rsidP="000C4FFA">
                              <w:pPr>
                                <w:jc w:val="center"/>
                                <w:rPr>
                                  <w:sz w:val="18"/>
                                  <w:szCs w:val="18"/>
                                  <w:lang w:val="fr-FR"/>
                                </w:rPr>
                              </w:pPr>
                              <w:r w:rsidRPr="00F26A80">
                                <w:rPr>
                                  <w:sz w:val="18"/>
                                  <w:szCs w:val="18"/>
                                  <w:lang w:val="fr-FR"/>
                                </w:rPr>
                                <w:t xml:space="preserve">Cf </w:t>
                              </w:r>
                              <w:r>
                                <w:rPr>
                                  <w:sz w:val="18"/>
                                  <w:szCs w:val="18"/>
                                  <w:lang w:val="fr-FR"/>
                                </w:rPr>
                                <w:fldChar w:fldCharType="begin"/>
                              </w:r>
                              <w:r>
                                <w:rPr>
                                  <w:sz w:val="18"/>
                                  <w:szCs w:val="18"/>
                                  <w:lang w:val="fr-FR"/>
                                </w:rPr>
                                <w:instrText xml:space="preserve"> REF _Ref417893836 \r \h </w:instrText>
                              </w:r>
                              <w:r>
                                <w:rPr>
                                  <w:sz w:val="18"/>
                                  <w:szCs w:val="18"/>
                                  <w:lang w:val="fr-FR"/>
                                </w:rPr>
                              </w:r>
                              <w:r>
                                <w:rPr>
                                  <w:sz w:val="18"/>
                                  <w:szCs w:val="18"/>
                                  <w:lang w:val="fr-FR"/>
                                </w:rPr>
                                <w:fldChar w:fldCharType="separate"/>
                              </w:r>
                              <w:r>
                                <w:rPr>
                                  <w:sz w:val="18"/>
                                  <w:szCs w:val="18"/>
                                  <w:lang w:val="fr-FR"/>
                                </w:rPr>
                                <w:t>2.2</w:t>
                              </w:r>
                              <w:r>
                                <w:rPr>
                                  <w:sz w:val="18"/>
                                  <w:szCs w:val="18"/>
                                  <w:lang w:val="fr-FR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44" name="AutoShape 54"/>
                        <wps:cNvSpPr>
                          <a:spLocks noChangeArrowheads="1"/>
                        </wps:cNvSpPr>
                        <wps:spPr bwMode="auto">
                          <a:xfrm>
                            <a:off x="1970405" y="863600"/>
                            <a:ext cx="2219960" cy="589915"/>
                          </a:xfrm>
                          <a:prstGeom prst="roundRect">
                            <a:avLst>
                              <a:gd name="adj" fmla="val 16667"/>
                            </a:avLst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:rsidR="009C22AC" w:rsidRPr="00F26A80" w:rsidRDefault="009C22AC" w:rsidP="000C4FFA">
                              <w:pPr>
                                <w:jc w:val="center"/>
                                <w:rPr>
                                  <w:sz w:val="18"/>
                                  <w:szCs w:val="18"/>
                                  <w:lang w:val="fr-FR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  <w:lang w:val="fr-FR"/>
                                </w:rPr>
                                <w:t>Configure Windows Server</w:t>
                              </w:r>
                            </w:p>
                            <w:p w:rsidR="009C22AC" w:rsidRPr="00F26A80" w:rsidRDefault="009C22AC" w:rsidP="000C4FFA">
                              <w:pPr>
                                <w:jc w:val="center"/>
                                <w:rPr>
                                  <w:sz w:val="18"/>
                                  <w:szCs w:val="18"/>
                                  <w:lang w:val="fr-FR"/>
                                </w:rPr>
                              </w:pPr>
                              <w:r w:rsidRPr="00F26A80">
                                <w:rPr>
                                  <w:sz w:val="18"/>
                                  <w:szCs w:val="18"/>
                                  <w:lang w:val="fr-FR"/>
                                </w:rPr>
                                <w:t xml:space="preserve">Cf </w:t>
                              </w:r>
                              <w:r>
                                <w:rPr>
                                  <w:sz w:val="18"/>
                                  <w:szCs w:val="18"/>
                                  <w:lang w:val="fr-FR"/>
                                </w:rPr>
                                <w:fldChar w:fldCharType="begin"/>
                              </w:r>
                              <w:r>
                                <w:rPr>
                                  <w:sz w:val="18"/>
                                  <w:szCs w:val="18"/>
                                  <w:lang w:val="fr-FR"/>
                                </w:rPr>
                                <w:instrText xml:space="preserve"> REF _Ref417893885 \r \h </w:instrText>
                              </w:r>
                              <w:r>
                                <w:rPr>
                                  <w:sz w:val="18"/>
                                  <w:szCs w:val="18"/>
                                  <w:lang w:val="fr-FR"/>
                                </w:rPr>
                              </w:r>
                              <w:r>
                                <w:rPr>
                                  <w:sz w:val="18"/>
                                  <w:szCs w:val="18"/>
                                  <w:lang w:val="fr-FR"/>
                                </w:rPr>
                                <w:fldChar w:fldCharType="separate"/>
                              </w:r>
                              <w:r>
                                <w:rPr>
                                  <w:sz w:val="18"/>
                                  <w:szCs w:val="18"/>
                                  <w:lang w:val="fr-FR"/>
                                </w:rPr>
                                <w:t>2.4</w:t>
                              </w:r>
                              <w:r>
                                <w:rPr>
                                  <w:sz w:val="18"/>
                                  <w:szCs w:val="18"/>
                                  <w:lang w:val="fr-FR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1" name="AutoShape 55"/>
                        <wps:cNvSpPr>
                          <a:spLocks noChangeArrowheads="1"/>
                        </wps:cNvSpPr>
                        <wps:spPr bwMode="auto">
                          <a:xfrm>
                            <a:off x="1909445" y="1600835"/>
                            <a:ext cx="2343150" cy="662940"/>
                          </a:xfrm>
                          <a:prstGeom prst="diamond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9C22AC" w:rsidRPr="002B06F0" w:rsidRDefault="009C22AC" w:rsidP="000C4FFA">
                              <w:pPr>
                                <w:jc w:val="center"/>
                                <w:rPr>
                                  <w:sz w:val="14"/>
                                  <w:szCs w:val="14"/>
                                  <w:lang w:val="en-US"/>
                                </w:rPr>
                              </w:pPr>
                              <w:r>
                                <w:rPr>
                                  <w:sz w:val="14"/>
                                  <w:szCs w:val="14"/>
                                  <w:lang w:val="en-US"/>
                                </w:rPr>
                                <w:t xml:space="preserve">Is </w:t>
                              </w:r>
                              <w:r w:rsidRPr="002B06F0">
                                <w:rPr>
                                  <w:sz w:val="14"/>
                                  <w:szCs w:val="14"/>
                                  <w:lang w:val="en-US"/>
                                </w:rPr>
                                <w:t xml:space="preserve">SQL server </w:t>
                              </w:r>
                              <w:r>
                                <w:rPr>
                                  <w:sz w:val="14"/>
                                  <w:szCs w:val="14"/>
                                  <w:lang w:val="en-US"/>
                                </w:rPr>
                                <w:t>localled to</w:t>
                              </w:r>
                              <w:r w:rsidRPr="002B06F0">
                                <w:rPr>
                                  <w:sz w:val="14"/>
                                  <w:szCs w:val="14"/>
                                  <w:lang w:val="en-US"/>
                                </w:rPr>
                                <w:t xml:space="preserve"> INTEL-FS server</w:t>
                              </w:r>
                              <w:r>
                                <w:rPr>
                                  <w:sz w:val="14"/>
                                  <w:szCs w:val="14"/>
                                  <w:lang w:val="en-US"/>
                                </w:rPr>
                                <w:t xml:space="preserve"> ?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2" name="AutoShape 56"/>
                        <wps:cNvSpPr>
                          <a:spLocks noChangeArrowheads="1"/>
                        </wps:cNvSpPr>
                        <wps:spPr bwMode="auto">
                          <a:xfrm>
                            <a:off x="1731645" y="2511425"/>
                            <a:ext cx="2696845" cy="561975"/>
                          </a:xfrm>
                          <a:prstGeom prst="roundRect">
                            <a:avLst>
                              <a:gd name="adj" fmla="val 16667"/>
                            </a:avLst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:rsidR="009C22AC" w:rsidRPr="000F402F" w:rsidRDefault="009C22AC" w:rsidP="000C4FFA">
                              <w:pPr>
                                <w:jc w:val="center"/>
                                <w:rPr>
                                  <w:sz w:val="18"/>
                                  <w:szCs w:val="18"/>
                                  <w:lang w:val="en-US"/>
                                </w:rPr>
                              </w:pPr>
                              <w:r w:rsidRPr="000F402F">
                                <w:rPr>
                                  <w:sz w:val="18"/>
                                  <w:szCs w:val="18"/>
                                  <w:lang w:val="en-US"/>
                                </w:rPr>
                                <w:t>I</w:t>
                              </w:r>
                              <w:r>
                                <w:rPr>
                                  <w:sz w:val="18"/>
                                  <w:szCs w:val="18"/>
                                  <w:lang w:val="en-US"/>
                                </w:rPr>
                                <w:t>nstall and configure SQL Server</w:t>
                              </w:r>
                            </w:p>
                            <w:p w:rsidR="009C22AC" w:rsidRPr="00F54A80" w:rsidRDefault="009C22AC" w:rsidP="000C4FFA">
                              <w:pPr>
                                <w:jc w:val="center"/>
                                <w:rPr>
                                  <w:sz w:val="18"/>
                                  <w:szCs w:val="18"/>
                                  <w:lang w:val="en-US"/>
                                </w:rPr>
                              </w:pPr>
                              <w:r w:rsidRPr="00F54A80">
                                <w:rPr>
                                  <w:sz w:val="18"/>
                                  <w:szCs w:val="18"/>
                                  <w:lang w:val="en-US"/>
                                </w:rPr>
                                <w:t xml:space="preserve">Cf </w:t>
                              </w:r>
                              <w:r>
                                <w:rPr>
                                  <w:sz w:val="18"/>
                                  <w:szCs w:val="18"/>
                                  <w:lang w:val="fr-FR"/>
                                </w:rPr>
                                <w:fldChar w:fldCharType="begin"/>
                              </w:r>
                              <w:r w:rsidRPr="00F54A80">
                                <w:rPr>
                                  <w:sz w:val="18"/>
                                  <w:szCs w:val="18"/>
                                  <w:lang w:val="en-US"/>
                                </w:rPr>
                                <w:instrText xml:space="preserve"> REF _Ref417893906 \r \h </w:instrText>
                              </w:r>
                              <w:r>
                                <w:rPr>
                                  <w:sz w:val="18"/>
                                  <w:szCs w:val="18"/>
                                  <w:lang w:val="fr-FR"/>
                                </w:rPr>
                              </w:r>
                              <w:r>
                                <w:rPr>
                                  <w:sz w:val="18"/>
                                  <w:szCs w:val="18"/>
                                  <w:lang w:val="fr-FR"/>
                                </w:rPr>
                                <w:fldChar w:fldCharType="separate"/>
                              </w:r>
                              <w:r>
                                <w:rPr>
                                  <w:sz w:val="18"/>
                                  <w:szCs w:val="18"/>
                                  <w:lang w:val="en-US"/>
                                </w:rPr>
                                <w:t>2.5</w:t>
                              </w:r>
                              <w:r>
                                <w:rPr>
                                  <w:sz w:val="18"/>
                                  <w:szCs w:val="18"/>
                                  <w:lang w:val="fr-FR"/>
                                </w:rPr>
                                <w:fldChar w:fldCharType="end"/>
                              </w:r>
                            </w:p>
                            <w:p w:rsidR="009C22AC" w:rsidRPr="00982701" w:rsidRDefault="009C22AC" w:rsidP="000C4FFA">
                              <w:pPr>
                                <w:rPr>
                                  <w:lang w:val="en-US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3" name="AutoShape 57"/>
                        <wps:cNvSpPr>
                          <a:spLocks noChangeArrowheads="1"/>
                        </wps:cNvSpPr>
                        <wps:spPr bwMode="auto">
                          <a:xfrm>
                            <a:off x="1885315" y="3264535"/>
                            <a:ext cx="2391410" cy="561340"/>
                          </a:xfrm>
                          <a:prstGeom prst="roundRect">
                            <a:avLst>
                              <a:gd name="adj" fmla="val 16667"/>
                            </a:avLst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:rsidR="009C22AC" w:rsidRPr="00275E57" w:rsidRDefault="009C22AC" w:rsidP="000C4FFA">
                              <w:pPr>
                                <w:jc w:val="center"/>
                                <w:rPr>
                                  <w:sz w:val="18"/>
                                  <w:szCs w:val="18"/>
                                  <w:lang w:val="en-US"/>
                                </w:rPr>
                              </w:pPr>
                              <w:r w:rsidRPr="00275E57">
                                <w:rPr>
                                  <w:sz w:val="18"/>
                                  <w:szCs w:val="18"/>
                                  <w:lang w:val="en-US"/>
                                </w:rPr>
                                <w:t>Install and configure Squeeze Server</w:t>
                              </w:r>
                            </w:p>
                            <w:p w:rsidR="009C22AC" w:rsidRPr="00275E57" w:rsidRDefault="009C22AC" w:rsidP="000C4FFA">
                              <w:pPr>
                                <w:jc w:val="center"/>
                                <w:rPr>
                                  <w:sz w:val="18"/>
                                  <w:szCs w:val="18"/>
                                  <w:lang w:val="en-US"/>
                                </w:rPr>
                              </w:pPr>
                              <w:r w:rsidRPr="00275E57">
                                <w:rPr>
                                  <w:sz w:val="18"/>
                                  <w:szCs w:val="18"/>
                                  <w:lang w:val="en-US"/>
                                </w:rPr>
                                <w:t xml:space="preserve">Cf </w:t>
                              </w:r>
                              <w:r>
                                <w:rPr>
                                  <w:sz w:val="18"/>
                                  <w:szCs w:val="18"/>
                                  <w:lang w:val="en-US"/>
                                </w:rPr>
                                <w:fldChar w:fldCharType="begin"/>
                              </w:r>
                              <w:r>
                                <w:rPr>
                                  <w:sz w:val="18"/>
                                  <w:szCs w:val="18"/>
                                  <w:lang w:val="en-US"/>
                                </w:rPr>
                                <w:instrText xml:space="preserve"> REF _Ref417893932 \r \h </w:instrText>
                              </w:r>
                              <w:r>
                                <w:rPr>
                                  <w:sz w:val="18"/>
                                  <w:szCs w:val="18"/>
                                  <w:lang w:val="en-US"/>
                                </w:rPr>
                              </w:r>
                              <w:r>
                                <w:rPr>
                                  <w:sz w:val="18"/>
                                  <w:szCs w:val="18"/>
                                  <w:lang w:val="en-US"/>
                                </w:rPr>
                                <w:fldChar w:fldCharType="separate"/>
                              </w:r>
                              <w:r>
                                <w:rPr>
                                  <w:sz w:val="18"/>
                                  <w:szCs w:val="18"/>
                                  <w:lang w:val="en-US"/>
                                </w:rPr>
                                <w:t>2.6</w:t>
                              </w:r>
                              <w:r>
                                <w:rPr>
                                  <w:sz w:val="18"/>
                                  <w:szCs w:val="18"/>
                                  <w:lang w:val="en-US"/>
                                </w:rPr>
                                <w:fldChar w:fldCharType="end"/>
                              </w:r>
                            </w:p>
                            <w:p w:rsidR="009C22AC" w:rsidRPr="00275E57" w:rsidRDefault="009C22AC" w:rsidP="000C4FFA">
                              <w:pPr>
                                <w:rPr>
                                  <w:lang w:val="en-US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4" name="AutoShape 58"/>
                        <wps:cNvSpPr>
                          <a:spLocks noChangeArrowheads="1"/>
                        </wps:cNvSpPr>
                        <wps:spPr bwMode="auto">
                          <a:xfrm>
                            <a:off x="1661160" y="4083050"/>
                            <a:ext cx="2839085" cy="570230"/>
                          </a:xfrm>
                          <a:prstGeom prst="roundRect">
                            <a:avLst>
                              <a:gd name="adj" fmla="val 16667"/>
                            </a:avLst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:rsidR="009C22AC" w:rsidRPr="000F402F" w:rsidRDefault="009C22AC" w:rsidP="000C4FFA">
                              <w:pPr>
                                <w:jc w:val="center"/>
                                <w:rPr>
                                  <w:sz w:val="18"/>
                                  <w:szCs w:val="18"/>
                                  <w:lang w:val="en-US"/>
                                </w:rPr>
                              </w:pPr>
                              <w:r w:rsidRPr="000F402F">
                                <w:rPr>
                                  <w:sz w:val="18"/>
                                  <w:szCs w:val="18"/>
                                  <w:lang w:val="en-US"/>
                                </w:rPr>
                                <w:t>Install and configure INTEL-FS application</w:t>
                              </w:r>
                            </w:p>
                            <w:p w:rsidR="009C22AC" w:rsidRPr="00F26A80" w:rsidRDefault="009C22AC" w:rsidP="000C4FFA">
                              <w:pPr>
                                <w:jc w:val="center"/>
                                <w:rPr>
                                  <w:sz w:val="18"/>
                                  <w:szCs w:val="18"/>
                                  <w:lang w:val="fr-FR"/>
                                </w:rPr>
                              </w:pPr>
                              <w:r w:rsidRPr="00F26A80">
                                <w:rPr>
                                  <w:sz w:val="18"/>
                                  <w:szCs w:val="18"/>
                                  <w:lang w:val="fr-FR"/>
                                </w:rPr>
                                <w:t xml:space="preserve">Cf </w:t>
                              </w:r>
                              <w:r>
                                <w:rPr>
                                  <w:sz w:val="18"/>
                                  <w:szCs w:val="18"/>
                                  <w:lang w:val="fr-FR"/>
                                </w:rPr>
                                <w:fldChar w:fldCharType="begin"/>
                              </w:r>
                              <w:r>
                                <w:rPr>
                                  <w:sz w:val="18"/>
                                  <w:szCs w:val="18"/>
                                  <w:lang w:val="fr-FR"/>
                                </w:rPr>
                                <w:instrText xml:space="preserve"> REF _Ref417894023 \r \h </w:instrText>
                              </w:r>
                              <w:r>
                                <w:rPr>
                                  <w:sz w:val="18"/>
                                  <w:szCs w:val="18"/>
                                  <w:lang w:val="fr-FR"/>
                                </w:rPr>
                              </w:r>
                              <w:r>
                                <w:rPr>
                                  <w:sz w:val="18"/>
                                  <w:szCs w:val="18"/>
                                  <w:lang w:val="fr-FR"/>
                                </w:rPr>
                                <w:fldChar w:fldCharType="separate"/>
                              </w:r>
                              <w:r>
                                <w:rPr>
                                  <w:sz w:val="18"/>
                                  <w:szCs w:val="18"/>
                                  <w:lang w:val="fr-FR"/>
                                </w:rPr>
                                <w:t>2.7</w:t>
                              </w:r>
                              <w:r>
                                <w:rPr>
                                  <w:sz w:val="18"/>
                                  <w:szCs w:val="18"/>
                                  <w:lang w:val="fr-FR"/>
                                </w:rPr>
                                <w:fldChar w:fldCharType="end"/>
                              </w:r>
                            </w:p>
                            <w:p w:rsidR="009C22AC" w:rsidRPr="00982701" w:rsidRDefault="009C22AC" w:rsidP="000C4FFA">
                              <w:pPr>
                                <w:rPr>
                                  <w:lang w:val="en-US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5" name="AutoShape 59"/>
                        <wps:cNvSpPr>
                          <a:spLocks noChangeArrowheads="1"/>
                        </wps:cNvSpPr>
                        <wps:spPr bwMode="auto">
                          <a:xfrm>
                            <a:off x="1722120" y="4844415"/>
                            <a:ext cx="2715895" cy="610235"/>
                          </a:xfrm>
                          <a:prstGeom prst="roundRect">
                            <a:avLst>
                              <a:gd name="adj" fmla="val 16667"/>
                            </a:avLst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:rsidR="009C22AC" w:rsidRPr="00275E57" w:rsidRDefault="009C22AC" w:rsidP="000C4FFA">
                              <w:pPr>
                                <w:jc w:val="center"/>
                                <w:rPr>
                                  <w:sz w:val="18"/>
                                  <w:szCs w:val="18"/>
                                  <w:lang w:val="en-US"/>
                                </w:rPr>
                              </w:pPr>
                              <w:r w:rsidRPr="00275E57">
                                <w:rPr>
                                  <w:sz w:val="18"/>
                                  <w:szCs w:val="18"/>
                                  <w:lang w:val="en-US"/>
                                </w:rPr>
                                <w:t>Install and configure Cartographic Server</w:t>
                              </w:r>
                            </w:p>
                            <w:p w:rsidR="009C22AC" w:rsidRPr="00275E57" w:rsidRDefault="009C22AC" w:rsidP="000C4FFA">
                              <w:pPr>
                                <w:jc w:val="center"/>
                                <w:rPr>
                                  <w:sz w:val="18"/>
                                  <w:szCs w:val="18"/>
                                  <w:lang w:val="en-US"/>
                                </w:rPr>
                              </w:pPr>
                              <w:r w:rsidRPr="00275E57">
                                <w:rPr>
                                  <w:sz w:val="18"/>
                                  <w:szCs w:val="18"/>
                                  <w:lang w:val="en-US"/>
                                </w:rPr>
                                <w:t xml:space="preserve">Cf </w:t>
                              </w:r>
                              <w:r>
                                <w:rPr>
                                  <w:sz w:val="18"/>
                                  <w:szCs w:val="18"/>
                                  <w:lang w:val="en-US"/>
                                </w:rPr>
                                <w:fldChar w:fldCharType="begin"/>
                              </w:r>
                              <w:r>
                                <w:rPr>
                                  <w:sz w:val="18"/>
                                  <w:szCs w:val="18"/>
                                  <w:lang w:val="en-US"/>
                                </w:rPr>
                                <w:instrText xml:space="preserve"> REF _Ref417894261 \r \h </w:instrText>
                              </w:r>
                              <w:r>
                                <w:rPr>
                                  <w:sz w:val="18"/>
                                  <w:szCs w:val="18"/>
                                  <w:lang w:val="en-US"/>
                                </w:rPr>
                              </w:r>
                              <w:r>
                                <w:rPr>
                                  <w:sz w:val="18"/>
                                  <w:szCs w:val="18"/>
                                  <w:lang w:val="en-US"/>
                                </w:rPr>
                                <w:fldChar w:fldCharType="separate"/>
                              </w:r>
                              <w:r>
                                <w:rPr>
                                  <w:sz w:val="18"/>
                                  <w:szCs w:val="18"/>
                                  <w:lang w:val="en-US"/>
                                </w:rPr>
                                <w:t>2.8</w:t>
                              </w:r>
                              <w:r>
                                <w:rPr>
                                  <w:sz w:val="18"/>
                                  <w:szCs w:val="18"/>
                                  <w:lang w:val="en-US"/>
                                </w:rPr>
                                <w:fldChar w:fldCharType="end"/>
                              </w:r>
                            </w:p>
                            <w:p w:rsidR="009C22AC" w:rsidRPr="00275E57" w:rsidRDefault="009C22AC" w:rsidP="000C4FFA">
                              <w:pPr>
                                <w:rPr>
                                  <w:lang w:val="en-US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0" name="AutoShape 61"/>
                        <wps:cNvSpPr>
                          <a:spLocks noChangeArrowheads="1"/>
                        </wps:cNvSpPr>
                        <wps:spPr bwMode="auto">
                          <a:xfrm>
                            <a:off x="1909445" y="5638165"/>
                            <a:ext cx="2343150" cy="664210"/>
                          </a:xfrm>
                          <a:prstGeom prst="diamond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9C22AC" w:rsidRPr="002B06F0" w:rsidRDefault="009C22AC" w:rsidP="000C4FFA">
                              <w:pPr>
                                <w:jc w:val="center"/>
                                <w:rPr>
                                  <w:sz w:val="14"/>
                                  <w:szCs w:val="14"/>
                                  <w:lang w:val="en-US"/>
                                </w:rPr>
                              </w:pPr>
                              <w:r>
                                <w:rPr>
                                  <w:sz w:val="14"/>
                                  <w:szCs w:val="14"/>
                                  <w:lang w:val="en-US"/>
                                </w:rPr>
                                <w:t xml:space="preserve">Is </w:t>
                              </w:r>
                              <w:r w:rsidRPr="002B06F0">
                                <w:rPr>
                                  <w:sz w:val="14"/>
                                  <w:szCs w:val="14"/>
                                  <w:lang w:val="en-US"/>
                                </w:rPr>
                                <w:t>SQL server installed on INTEL-FS server</w:t>
                              </w:r>
                              <w:r>
                                <w:rPr>
                                  <w:sz w:val="14"/>
                                  <w:szCs w:val="14"/>
                                  <w:lang w:val="en-US"/>
                                </w:rPr>
                                <w:t xml:space="preserve"> ?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8" name="AutoShape 62"/>
                        <wps:cNvSpPr>
                          <a:spLocks noChangeArrowheads="1"/>
                        </wps:cNvSpPr>
                        <wps:spPr bwMode="auto">
                          <a:xfrm>
                            <a:off x="1722120" y="6581775"/>
                            <a:ext cx="2717165" cy="609600"/>
                          </a:xfrm>
                          <a:prstGeom prst="roundRect">
                            <a:avLst>
                              <a:gd name="adj" fmla="val 16667"/>
                            </a:avLst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:rsidR="009C22AC" w:rsidRPr="00275E57" w:rsidRDefault="009C22AC" w:rsidP="000C4FFA">
                              <w:pPr>
                                <w:jc w:val="center"/>
                                <w:rPr>
                                  <w:sz w:val="18"/>
                                  <w:szCs w:val="18"/>
                                  <w:lang w:val="en-US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  <w:lang w:val="en-US"/>
                                </w:rPr>
                                <w:t>Distributed installation</w:t>
                              </w:r>
                            </w:p>
                            <w:p w:rsidR="009C22AC" w:rsidRPr="00275E57" w:rsidRDefault="009C22AC" w:rsidP="000C4FFA">
                              <w:pPr>
                                <w:jc w:val="center"/>
                                <w:rPr>
                                  <w:sz w:val="18"/>
                                  <w:szCs w:val="18"/>
                                  <w:lang w:val="en-US"/>
                                </w:rPr>
                              </w:pPr>
                              <w:r w:rsidRPr="00275E57">
                                <w:rPr>
                                  <w:sz w:val="18"/>
                                  <w:szCs w:val="18"/>
                                  <w:lang w:val="en-US"/>
                                </w:rPr>
                                <w:t xml:space="preserve">Cf </w:t>
                              </w:r>
                              <w:r>
                                <w:rPr>
                                  <w:sz w:val="18"/>
                                  <w:szCs w:val="18"/>
                                  <w:lang w:val="en-US"/>
                                </w:rPr>
                                <w:fldChar w:fldCharType="begin"/>
                              </w:r>
                              <w:r>
                                <w:rPr>
                                  <w:sz w:val="18"/>
                                  <w:szCs w:val="18"/>
                                  <w:lang w:val="en-US"/>
                                </w:rPr>
                                <w:instrText xml:space="preserve"> REF _Ref417894287 \r \h </w:instrText>
                              </w:r>
                              <w:r>
                                <w:rPr>
                                  <w:sz w:val="18"/>
                                  <w:szCs w:val="18"/>
                                  <w:lang w:val="en-US"/>
                                </w:rPr>
                              </w:r>
                              <w:r>
                                <w:rPr>
                                  <w:sz w:val="18"/>
                                  <w:szCs w:val="18"/>
                                  <w:lang w:val="en-US"/>
                                </w:rPr>
                                <w:fldChar w:fldCharType="separate"/>
                              </w:r>
                              <w:r>
                                <w:rPr>
                                  <w:sz w:val="18"/>
                                  <w:szCs w:val="18"/>
                                  <w:lang w:val="en-US"/>
                                </w:rPr>
                                <w:t xml:space="preserve">3.  </w:t>
                              </w:r>
                              <w:r>
                                <w:rPr>
                                  <w:sz w:val="18"/>
                                  <w:szCs w:val="18"/>
                                  <w:lang w:val="en-US"/>
                                </w:rPr>
                                <w:fldChar w:fldCharType="end"/>
                              </w:r>
                            </w:p>
                            <w:p w:rsidR="009C22AC" w:rsidRPr="00275E57" w:rsidRDefault="009C22AC" w:rsidP="000C4FFA">
                              <w:pPr>
                                <w:rPr>
                                  <w:lang w:val="en-US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6" name="AutoShape 63"/>
                        <wps:cNvCnPr>
                          <a:cxnSpLocks noChangeShapeType="1"/>
                          <a:stCxn id="238" idx="2"/>
                          <a:endCxn id="244" idx="0"/>
                        </wps:cNvCnPr>
                        <wps:spPr bwMode="auto">
                          <a:xfrm flipH="1">
                            <a:off x="3080385" y="719455"/>
                            <a:ext cx="635" cy="144145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57" name="AutoShape 64"/>
                        <wps:cNvCnPr>
                          <a:cxnSpLocks noChangeShapeType="1"/>
                          <a:stCxn id="244" idx="2"/>
                          <a:endCxn id="251" idx="0"/>
                        </wps:cNvCnPr>
                        <wps:spPr bwMode="auto">
                          <a:xfrm>
                            <a:off x="3080385" y="1453515"/>
                            <a:ext cx="635" cy="14732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58" name="AutoShape 65"/>
                        <wps:cNvCnPr>
                          <a:cxnSpLocks noChangeShapeType="1"/>
                          <a:stCxn id="251" idx="2"/>
                          <a:endCxn id="252" idx="0"/>
                        </wps:cNvCnPr>
                        <wps:spPr bwMode="auto">
                          <a:xfrm flipH="1">
                            <a:off x="3080385" y="2263775"/>
                            <a:ext cx="635" cy="24765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59" name="AutoShape 66"/>
                        <wps:cNvCnPr>
                          <a:cxnSpLocks noChangeShapeType="1"/>
                          <a:stCxn id="252" idx="2"/>
                          <a:endCxn id="253" idx="0"/>
                        </wps:cNvCnPr>
                        <wps:spPr bwMode="auto">
                          <a:xfrm>
                            <a:off x="3080385" y="3073400"/>
                            <a:ext cx="635" cy="191135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60" name="AutoShape 67"/>
                        <wps:cNvCnPr>
                          <a:cxnSpLocks noChangeShapeType="1"/>
                          <a:stCxn id="253" idx="2"/>
                          <a:endCxn id="254" idx="0"/>
                        </wps:cNvCnPr>
                        <wps:spPr bwMode="auto">
                          <a:xfrm>
                            <a:off x="3081020" y="3825875"/>
                            <a:ext cx="635" cy="257175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61" name="AutoShape 68"/>
                        <wps:cNvCnPr>
                          <a:cxnSpLocks noChangeShapeType="1"/>
                          <a:stCxn id="254" idx="2"/>
                          <a:endCxn id="255" idx="0"/>
                        </wps:cNvCnPr>
                        <wps:spPr bwMode="auto">
                          <a:xfrm flipH="1">
                            <a:off x="3080385" y="4653280"/>
                            <a:ext cx="635" cy="191135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62" name="AutoShape 69"/>
                        <wps:cNvCnPr>
                          <a:cxnSpLocks noChangeShapeType="1"/>
                          <a:stCxn id="255" idx="2"/>
                          <a:endCxn id="60" idx="0"/>
                        </wps:cNvCnPr>
                        <wps:spPr bwMode="auto">
                          <a:xfrm>
                            <a:off x="3080385" y="5454650"/>
                            <a:ext cx="635" cy="183515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63" name="AutoShape 70"/>
                        <wps:cNvCnPr>
                          <a:cxnSpLocks noChangeShapeType="1"/>
                          <a:stCxn id="60" idx="2"/>
                          <a:endCxn id="218" idx="0"/>
                        </wps:cNvCnPr>
                        <wps:spPr bwMode="auto">
                          <a:xfrm>
                            <a:off x="3081020" y="6302375"/>
                            <a:ext cx="635" cy="27940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64" name="AutoShape 71"/>
                        <wps:cNvCnPr>
                          <a:cxnSpLocks noChangeShapeType="1"/>
                          <a:stCxn id="218" idx="2"/>
                        </wps:cNvCnPr>
                        <wps:spPr bwMode="auto">
                          <a:xfrm flipH="1">
                            <a:off x="3077845" y="7191375"/>
                            <a:ext cx="3175" cy="23749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65" name="AutoShape 75"/>
                        <wps:cNvCnPr>
                          <a:cxnSpLocks noChangeShapeType="1"/>
                          <a:stCxn id="251" idx="3"/>
                        </wps:cNvCnPr>
                        <wps:spPr bwMode="auto">
                          <a:xfrm>
                            <a:off x="4252595" y="1932305"/>
                            <a:ext cx="528955" cy="127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66" name="AutoShape 77"/>
                        <wps:cNvCnPr>
                          <a:cxnSpLocks noChangeShapeType="1"/>
                        </wps:cNvCnPr>
                        <wps:spPr bwMode="auto">
                          <a:xfrm>
                            <a:off x="4781550" y="1933575"/>
                            <a:ext cx="635" cy="121920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67" name="AutoShape 79"/>
                        <wps:cNvCnPr>
                          <a:cxnSpLocks noChangeShapeType="1"/>
                          <a:endCxn id="253" idx="0"/>
                        </wps:cNvCnPr>
                        <wps:spPr bwMode="auto">
                          <a:xfrm rot="10800000" flipV="1">
                            <a:off x="3081020" y="3152775"/>
                            <a:ext cx="1698625" cy="111760"/>
                          </a:xfrm>
                          <a:prstGeom prst="bentConnector2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68" name="AutoShape 80"/>
                        <wps:cNvCnPr>
                          <a:cxnSpLocks noChangeShapeType="1"/>
                        </wps:cNvCnPr>
                        <wps:spPr bwMode="auto">
                          <a:xfrm>
                            <a:off x="4241800" y="5962650"/>
                            <a:ext cx="528955" cy="1905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69" name="AutoShape 81"/>
                        <wps:cNvCnPr>
                          <a:cxnSpLocks noChangeShapeType="1"/>
                        </wps:cNvCnPr>
                        <wps:spPr bwMode="auto">
                          <a:xfrm>
                            <a:off x="4782185" y="5953125"/>
                            <a:ext cx="635" cy="1331595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70" name="Text Box 83"/>
                        <wps:cNvSpPr txBox="1">
                          <a:spLocks noChangeArrowheads="1"/>
                        </wps:cNvSpPr>
                        <wps:spPr bwMode="auto">
                          <a:xfrm>
                            <a:off x="3200400" y="2228850"/>
                            <a:ext cx="457200" cy="27622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C22AC" w:rsidRPr="00B51528" w:rsidRDefault="009C22AC" w:rsidP="000C4FFA">
                              <w:pPr>
                                <w:rPr>
                                  <w:b/>
                                  <w:lang w:val="fr-FR"/>
                                </w:rPr>
                              </w:pPr>
                              <w:r w:rsidRPr="00B51528">
                                <w:rPr>
                                  <w:b/>
                                  <w:lang w:val="fr-FR"/>
                                </w:rPr>
                                <w:t>YES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1" name="AutoShape 82"/>
                        <wps:cNvCnPr>
                          <a:cxnSpLocks noChangeShapeType="1"/>
                        </wps:cNvCnPr>
                        <wps:spPr bwMode="auto">
                          <a:xfrm rot="10800000">
                            <a:off x="3082290" y="7284085"/>
                            <a:ext cx="1699895" cy="635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72" name="Text Box 84"/>
                        <wps:cNvSpPr txBox="1">
                          <a:spLocks noChangeArrowheads="1"/>
                        </wps:cNvSpPr>
                        <wps:spPr bwMode="auto">
                          <a:xfrm>
                            <a:off x="4838700" y="2390775"/>
                            <a:ext cx="457200" cy="27622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C22AC" w:rsidRPr="00B51528" w:rsidRDefault="009C22AC" w:rsidP="000C4FFA">
                              <w:pPr>
                                <w:rPr>
                                  <w:b/>
                                  <w:lang w:val="fr-FR"/>
                                </w:rPr>
                              </w:pPr>
                              <w:r>
                                <w:rPr>
                                  <w:b/>
                                  <w:lang w:val="fr-FR"/>
                                </w:rPr>
                                <w:t>NO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3" name="Text Box 85"/>
                        <wps:cNvSpPr txBox="1">
                          <a:spLocks noChangeArrowheads="1"/>
                        </wps:cNvSpPr>
                        <wps:spPr bwMode="auto">
                          <a:xfrm>
                            <a:off x="3238500" y="6267450"/>
                            <a:ext cx="457200" cy="27622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C22AC" w:rsidRPr="00B51528" w:rsidRDefault="009C22AC" w:rsidP="000C4FFA">
                              <w:pPr>
                                <w:rPr>
                                  <w:b/>
                                  <w:lang w:val="fr-FR"/>
                                </w:rPr>
                              </w:pPr>
                              <w:r>
                                <w:rPr>
                                  <w:b/>
                                  <w:lang w:val="fr-FR"/>
                                </w:rPr>
                                <w:t>NO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4" name="Text Box 86"/>
                        <wps:cNvSpPr txBox="1">
                          <a:spLocks noChangeArrowheads="1"/>
                        </wps:cNvSpPr>
                        <wps:spPr bwMode="auto">
                          <a:xfrm>
                            <a:off x="4857750" y="6734175"/>
                            <a:ext cx="457200" cy="27622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C22AC" w:rsidRPr="00B51528" w:rsidRDefault="009C22AC" w:rsidP="000C4FFA">
                              <w:pPr>
                                <w:rPr>
                                  <w:b/>
                                  <w:lang w:val="fr-FR"/>
                                </w:rPr>
                              </w:pPr>
                              <w:r>
                                <w:rPr>
                                  <w:b/>
                                  <w:lang w:val="fr-FR"/>
                                </w:rPr>
                                <w:t>YES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6F0C1291" id="Canvas 51" o:spid="_x0000_s1026" editas="canvas" style="width:461.25pt;height:597.5pt;mso-position-horizontal-relative:char;mso-position-vertical-relative:line" coordsize="58578,75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cFkv9wgAAJNXAAAOAAAAZHJzL2Uyb0RvYy54bWzsXF2To7gVfU9V/gPFu8dICAGu8WzNuKeT&#10;VE02W5lJ3mmD22wwOEC3Pdna/75HEshg4/6wu53tLfWDGwwWAs69OveeK73/YbvKrPukrNIin9rk&#10;nWNbST4v4jS/ndr/+nY9CmyrqqM8jrIiT6b296Syf/jw5z+936wnCS2WRRYnpYVG8mqyWU/tZV2v&#10;J+NxNV8mq6h6V6yTHAcXRbmKauyWt+O4jDZofZWNqePw8aYo43VZzJOqwrdX6qD9Qba/WCTz+h+L&#10;RZXUVja10bdafpby80Z8jj+8jya3ZbRepvOmG9EJvVhFaY6L6qauojqy7sr0oKlVOi+LqljU7+bF&#10;alwsFuk8kfeAuyHO3t3Movw+quTNzPF02g5i6wXbvbkV/c6L6zTL8DTGaH0ivhP/N3g/iTic5f2T&#10;1Dfy3OaczRovsFrrV1md18Wvy2idyDuvJvMf738qrTSe2tQFnPJoBSB9vKsLeZLlueItiuvjxK/r&#10;n0rR1Wr9pZj/p7LyYraM8tvkY1kWm2USxegXEeej750fiJ0KP7VuNn8vYjQfoXn5QreLciUaxKuy&#10;tqIH1AmpZ1vf0Q4LvLCBULKtrTmOE4+Enofjc5zg+U7APXm1aNI2tC6r+i9JsbLExtQui7s8/idw&#10;Kq8W3X+panG527i5zyj+2bYWqwyovI8yi3DO/abF5uRxNGnblHdeZGksXqbcKW9vZllp4adT+1r+&#10;NT+uuqdlubWZ2qGHG3u4CUf+DTUh70Nak3jKn/NYbtdRmqlt9FKASD528aTVG6u3N9vm5d0U8Xe8&#10;gLJQNgqfgo1lUf7Ptjawz6ld/fcuKhPbyv6W4yWGhDFh0HKHeT7FTtk9ctM9EuVzNDW1a9tSm7Na&#10;OYG7dZneLnElIu88LwSuFmndIkT1quk38K26/fpAZ2wA6Ew8+B5uXw/oJPQd5iigB9zlzh7QKSVh&#10;yPHQJdCDMCQG6BL0x4EuXZh0PuIdGrx3HbtHBvAuEXUxvDshY41jB9oDV149mrSenbrMJV4DeM5p&#10;CPcjvMRRzx6n0arI451fV2f/Dnz1Kq1BurJ0NbUD7dCjyXMdtxqSW59k8NzDMx3AM2+f1QWICvFd&#10;whs8U48QhrEdAOzgmYc8ECdIB87h740Df4oD12zTAL4HeHcA8JKpXsqBB4EHBy2ZuUsB/UMHDs5I&#10;WsbCifuYAzfUXHp4zToN4HuAH2LowSU9POeECAaOSJOBrzggJ30PH7ihE7Qe3neo+whjMYCXgNe0&#10;0wC+B3gg6SD3El4S8D6CThHnC8AHjDEVcnYojU+8IGwAzwkAbyjNUyiN5qUG8B3AC9e6j3euw/dL&#10;UPhwF5J63A2IyiV28N4PSRkFuzEhqa1Zp4FzB86UDOTOOf0/+W/uBcRXEWcHzz7xBchlSModpBcf&#10;wbMhLJKwaNZpAN8FvMcHHLgO3+HAZ7kSi+bb/OueXiSlpW/f15CCpMtHor2ebXOV8hIqVBoLNagh&#10;3Hmsj4nEvTymoNsEv+pKYue4ymQtsnT911aJaPQm1wkcV3B4cB6fhAzSUo/jc1AcaS6QQwiyOQ+6&#10;/6ouI6F2zIo8h+JUlEr0kDqS+mE3OaklQaHcvK4+ZNXySddlCq0uS6D4TO1VEkPrSaAqiy3VPSVD&#10;IiPbqGQiNytV1l8wVH4OPgdsxCj/PGLO1dXo4/WMjfg18b0r92o2uyK/ilQsYZNlGsdJLiSyVvEl&#10;7GlqZaM9K61Wa776QY37rcvkMLrY/ped3hPAlMWKuxPguKDA5PkDxqFD/TOMQxvAgHGILP9pxiEy&#10;lwMmAci73n4Y0LEJH3KtsQljE3uFFUeqC7whhqSzAWfYhMb9kE1AKTjNJh4dMCjl7gHJ0tZBmc9V&#10;yui4hmVGDDNitLU3XjgwYujUwTnW0VrAkHVAVjjNOo6MGK7jI/EvB4Vd4KFtgoSEPJY0MjZhbKK1&#10;icEckc4/nGMTLe6HbOLkEKNvE0iQqmSqG1Av2A/GtU1QD2G5iSxMZLFfnnqERSFHepg31SmKc2yi&#10;xf2QTSAMPm2ceJRFMe65NDAjhqiEMnH3k4u3j1nHQGEQ76popyalRNGxtIBD6xCj1GnG0R8wdCbK&#10;Yx6s4qhJoHbusWpQQ6IMidIkaqB0yJfg6mVPo8kz87Qa9ocWIcWQlzAJzaG4C7n5OIfyUS4qb8nE&#10;2iY725mwdGyUANXZ1579rvZ86ighRMDdKNFOgjlDnvB9WUSq5AlyYAGuCB2kQAHrYGq2jDEBYwJP&#10;MAHg5sAEXjQZK6XA55hAhw2hnJp6otQIwCehi9I62bVdSsmjqERqoE+oGs7eIPCN7taZjfqsyZvH&#10;PPuAKO2fmDE6Fbt+QDwxk0Vh1/WO0haCSV6YZftGFTSD3ZfG7oBm7J8cuyadqgnM4T0xQlUTRgnK&#10;JMQfpsqiiOLfh0UUmqdjigA90MQIDwMuZvWKuTCEEB+hg0LPkVm7N0m+q6KgD03x0sUBL1JF8fSZ&#10;W6ak4uIlFXxAPlZ5w+fHsae6dsoILEG6di/k9CBJ06MloSIthpaYciCkIA/YdnBiwHkqdv0AaRlF&#10;qUGtXbI/Y1ErUsSFFwf5ftBF/24zjIaWvDAtQXDVYPebKAj8VGytoFvmKdYEseotvm95wWutDoJq&#10;MyyaoNwvpRQzEiWP2EWFcqEKHBc8g/qcKogfd8Blb2EQhZxujWZvFY/qqYt9iDhW8xJc/IGySkKZ&#10;84mGo2se+CN2zbwR1oUIRg4JP6E8m4Xs6rpfVvklzZPzyyrPLjd9OlGSD1VXhYrut/Wa7f+huk2x&#10;cAkYK9YhEV5IjO+m9rpbe41k5eF4IvPwr8uF9sKBTsYGldSUIgEpK6lpgBmTexkbBAHhbvaYqQIy&#10;tdQHC3Idyen4WtPdDUDdUurLDUAscAO/HYAw+/cg0jUD0NACbId1/W9nAFJz/swI1C6M1arKvlaV&#10;d0bZlQ8uZ5RQB0AE1ciDkNxnhhXuLfM4mFh/00apQ2dDC3u0UOvaO6PslpBfziixdiMGx8YoURLe&#10;lLiaUE2vvfrHM0odf7wVo0QmDYuwrucyEm1WqRVLy3b3sd1dS/fDbwAAAP//AwBQSwMEFAAGAAgA&#10;AAAhAIK6aD7ZAAAABgEAAA8AAABkcnMvZG93bnJldi54bWxMjkFLw0AQhe+C/2EZwZvdNFBpYjZF&#10;BUE82Vj0OsmOSTA7G7KbNv57Ry/2MvB4H2++Yre4QR1pCr1nA+tVAoq48bbn1sDh7elmCypEZIuD&#10;ZzLwTQF25eVFgbn1J97TsYqtkhEOORroYhxzrUPTkcOw8iOxdJ9+chglTq22E55k3A06TZJb7bBn&#10;+dDhSI8dNV/V7AwkH/PLc6gO4xab94we+vo13dfGXF8t93egIi3xH4ZffVGHUpxqP7MNapAN4f6u&#10;dFmabkDVAq2zTQK6LPS5fvkDAAD//wMAUEsBAi0AFAAGAAgAAAAhALaDOJL+AAAA4QEAABMAAAAA&#10;AAAAAAAAAAAAAAAAAFtDb250ZW50X1R5cGVzXS54bWxQSwECLQAUAAYACAAAACEAOP0h/9YAAACU&#10;AQAACwAAAAAAAAAAAAAAAAAvAQAAX3JlbHMvLnJlbHNQSwECLQAUAAYACAAAACEANnBZL/cIAACT&#10;VwAADgAAAAAAAAAAAAAAAAAuAgAAZHJzL2Uyb0RvYy54bWxQSwECLQAUAAYACAAAACEAgrpoPtkA&#10;AAAGAQAADwAAAAAAAAAAAAAAAABRCwAAZHJzL2Rvd25yZXYueG1sUEsFBgAAAAAEAAQA8wAAAFcM&#10;A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58578;height:75882;visibility:visible;mso-wrap-style:square">
                  <v:fill o:detectmouseclick="t"/>
                  <v:path o:connecttype="none"/>
                </v:shape>
                <v:roundrect id="AutoShape 53" o:spid="_x0000_s1028" style="position:absolute;left:23209;top:1485;width:15195;height:5709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0+TysEA&#10;AADcAAAADwAAAGRycy9kb3ducmV2LnhtbERPz2vCMBS+C/sfwht4s8kUZeuMMgbKbmK3w45vzVtb&#10;1rzUJK2df705CB4/vt/r7WhbMZAPjWMNT5kCQVw603Cl4etzN3sGESKywdYxafinANvNw2SNuXFn&#10;PtJQxEqkEA45aqhj7HIpQ1mTxZC5jjhxv85bjAn6ShqP5xRuWzlXaiUtNpwaauzovabyr+ithtKo&#10;Xvnv4fDys4zFZehPLPcnraeP49sriEhjvItv7g+jYb5Ia9OZdATk5go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PdPk8rBAAAA3AAAAA8AAAAAAAAAAAAAAAAAmAIAAGRycy9kb3du&#10;cmV2LnhtbFBLBQYAAAAABAAEAPUAAACGAwAAAAA=&#10;">
                  <v:textbox>
                    <w:txbxContent>
                      <w:p w:rsidR="009C22AC" w:rsidRPr="00F26A80" w:rsidRDefault="009C22AC" w:rsidP="000C4FFA">
                        <w:pPr>
                          <w:jc w:val="center"/>
                          <w:rPr>
                            <w:sz w:val="18"/>
                            <w:szCs w:val="18"/>
                            <w:lang w:val="fr-FR"/>
                          </w:rPr>
                        </w:pPr>
                        <w:r w:rsidRPr="00F26A80">
                          <w:rPr>
                            <w:sz w:val="18"/>
                            <w:szCs w:val="18"/>
                            <w:lang w:val="fr-FR"/>
                          </w:rPr>
                          <w:t>Check prerequisites</w:t>
                        </w:r>
                      </w:p>
                      <w:p w:rsidR="009C22AC" w:rsidRPr="00F26A80" w:rsidRDefault="009C22AC" w:rsidP="000C4FFA">
                        <w:pPr>
                          <w:jc w:val="center"/>
                          <w:rPr>
                            <w:sz w:val="18"/>
                            <w:szCs w:val="18"/>
                            <w:lang w:val="fr-FR"/>
                          </w:rPr>
                        </w:pPr>
                        <w:r w:rsidRPr="00F26A80">
                          <w:rPr>
                            <w:sz w:val="18"/>
                            <w:szCs w:val="18"/>
                            <w:lang w:val="fr-FR"/>
                          </w:rPr>
                          <w:t xml:space="preserve">Cf </w:t>
                        </w:r>
                        <w:r>
                          <w:rPr>
                            <w:sz w:val="18"/>
                            <w:szCs w:val="18"/>
                            <w:lang w:val="fr-FR"/>
                          </w:rPr>
                          <w:fldChar w:fldCharType="begin"/>
                        </w:r>
                        <w:r>
                          <w:rPr>
                            <w:sz w:val="18"/>
                            <w:szCs w:val="18"/>
                            <w:lang w:val="fr-FR"/>
                          </w:rPr>
                          <w:instrText xml:space="preserve"> REF _Ref417893836 \r \h </w:instrText>
                        </w:r>
                        <w:r>
                          <w:rPr>
                            <w:sz w:val="18"/>
                            <w:szCs w:val="18"/>
                            <w:lang w:val="fr-FR"/>
                          </w:rPr>
                        </w:r>
                        <w:r>
                          <w:rPr>
                            <w:sz w:val="18"/>
                            <w:szCs w:val="18"/>
                            <w:lang w:val="fr-FR"/>
                          </w:rPr>
                          <w:fldChar w:fldCharType="separate"/>
                        </w:r>
                        <w:r>
                          <w:rPr>
                            <w:sz w:val="18"/>
                            <w:szCs w:val="18"/>
                            <w:lang w:val="fr-FR"/>
                          </w:rPr>
                          <w:t>2.2</w:t>
                        </w:r>
                        <w:r>
                          <w:rPr>
                            <w:sz w:val="18"/>
                            <w:szCs w:val="18"/>
                            <w:lang w:val="fr-FR"/>
                          </w:rPr>
                          <w:fldChar w:fldCharType="end"/>
                        </w:r>
                      </w:p>
                    </w:txbxContent>
                  </v:textbox>
                </v:roundrect>
                <v:roundrect id="AutoShape 54" o:spid="_x0000_s1029" style="position:absolute;left:19704;top:8636;width:22199;height:5899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gTqssQA&#10;AADcAAAADwAAAGRycy9kb3ducmV2LnhtbESPQWsCMRSE74X+h/AK3mpS0dKuRhFB8SZue+jxdfPc&#10;Xbp5WZPsuu2vN4LQ4zAz3zCL1WAb0ZMPtWMNL2MFgrhwpuZSw+fH9vkNRIjIBhvHpOGXAqyWjw8L&#10;zIy78JH6PJYiQThkqKGKsc2kDEVFFsPYtcTJOzlvMSbpS2k8XhLcNnKi1Ku0WHNaqLClTUXFT95Z&#10;DYVRnfJf/eH9exbzv747s9ydtR49Des5iEhD/A/f23ujYTKdwu1MOgJyeQ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4E6rLEAAAA3AAAAA8AAAAAAAAAAAAAAAAAmAIAAGRycy9k&#10;b3ducmV2LnhtbFBLBQYAAAAABAAEAPUAAACJAwAAAAA=&#10;">
                  <v:textbox>
                    <w:txbxContent>
                      <w:p w:rsidR="009C22AC" w:rsidRPr="00F26A80" w:rsidRDefault="009C22AC" w:rsidP="000C4FFA">
                        <w:pPr>
                          <w:jc w:val="center"/>
                          <w:rPr>
                            <w:sz w:val="18"/>
                            <w:szCs w:val="18"/>
                            <w:lang w:val="fr-FR"/>
                          </w:rPr>
                        </w:pPr>
                        <w:r>
                          <w:rPr>
                            <w:sz w:val="18"/>
                            <w:szCs w:val="18"/>
                            <w:lang w:val="fr-FR"/>
                          </w:rPr>
                          <w:t>Configure Windows Server</w:t>
                        </w:r>
                      </w:p>
                      <w:p w:rsidR="009C22AC" w:rsidRPr="00F26A80" w:rsidRDefault="009C22AC" w:rsidP="000C4FFA">
                        <w:pPr>
                          <w:jc w:val="center"/>
                          <w:rPr>
                            <w:sz w:val="18"/>
                            <w:szCs w:val="18"/>
                            <w:lang w:val="fr-FR"/>
                          </w:rPr>
                        </w:pPr>
                        <w:r w:rsidRPr="00F26A80">
                          <w:rPr>
                            <w:sz w:val="18"/>
                            <w:szCs w:val="18"/>
                            <w:lang w:val="fr-FR"/>
                          </w:rPr>
                          <w:t xml:space="preserve">Cf </w:t>
                        </w:r>
                        <w:r>
                          <w:rPr>
                            <w:sz w:val="18"/>
                            <w:szCs w:val="18"/>
                            <w:lang w:val="fr-FR"/>
                          </w:rPr>
                          <w:fldChar w:fldCharType="begin"/>
                        </w:r>
                        <w:r>
                          <w:rPr>
                            <w:sz w:val="18"/>
                            <w:szCs w:val="18"/>
                            <w:lang w:val="fr-FR"/>
                          </w:rPr>
                          <w:instrText xml:space="preserve"> REF _Ref417893885 \r \h </w:instrText>
                        </w:r>
                        <w:r>
                          <w:rPr>
                            <w:sz w:val="18"/>
                            <w:szCs w:val="18"/>
                            <w:lang w:val="fr-FR"/>
                          </w:rPr>
                        </w:r>
                        <w:r>
                          <w:rPr>
                            <w:sz w:val="18"/>
                            <w:szCs w:val="18"/>
                            <w:lang w:val="fr-FR"/>
                          </w:rPr>
                          <w:fldChar w:fldCharType="separate"/>
                        </w:r>
                        <w:r>
                          <w:rPr>
                            <w:sz w:val="18"/>
                            <w:szCs w:val="18"/>
                            <w:lang w:val="fr-FR"/>
                          </w:rPr>
                          <w:t>2.4</w:t>
                        </w:r>
                        <w:r>
                          <w:rPr>
                            <w:sz w:val="18"/>
                            <w:szCs w:val="18"/>
                            <w:lang w:val="fr-FR"/>
                          </w:rPr>
                          <w:fldChar w:fldCharType="end"/>
                        </w:r>
                      </w:p>
                    </w:txbxContent>
                  </v:textbox>
                </v:roundrect>
                <v:shapetype id="_x0000_t4" coordsize="21600,21600" o:spt="4" path="m10800,l,10800,10800,21600,21600,10800xe">
                  <v:stroke joinstyle="miter"/>
                  <v:path gradientshapeok="t" o:connecttype="rect" textboxrect="5400,5400,16200,16200"/>
                </v:shapetype>
                <v:shape id="AutoShape 55" o:spid="_x0000_s1030" type="#_x0000_t4" style="position:absolute;left:19094;top:16008;width:23431;height:662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ZPM88QA&#10;AADcAAAADwAAAGRycy9kb3ducmV2LnhtbESPUWvCMBSF3wf+h3CFvc1UwSGdUYYgiPpi3Q+4a65N&#10;t+amJrHt/v0iCD4ezjnf4SzXg21ERz7UjhVMJxkI4tLpmisFX+ft2wJEiMgaG8ek4I8CrFejlyXm&#10;2vV8oq6IlUgQDjkqMDG2uZShNGQxTFxLnLyL8xZjkr6S2mOf4LaRsyx7lxZrTgsGW9oYKn+Lm1Xw&#10;892a/ri4XrKi9J3cH/3uejoo9ToePj9ARBriM/xo77SC2XwK9zPpCMjV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2TzPPEAAAA3AAAAA8AAAAAAAAAAAAAAAAAmAIAAGRycy9k&#10;b3ducmV2LnhtbFBLBQYAAAAABAAEAPUAAACJAwAAAAA=&#10;">
                  <v:textbox>
                    <w:txbxContent>
                      <w:p w:rsidR="009C22AC" w:rsidRPr="002B06F0" w:rsidRDefault="009C22AC" w:rsidP="000C4FFA">
                        <w:pPr>
                          <w:jc w:val="center"/>
                          <w:rPr>
                            <w:sz w:val="14"/>
                            <w:szCs w:val="14"/>
                            <w:lang w:val="en-US"/>
                          </w:rPr>
                        </w:pPr>
                        <w:r>
                          <w:rPr>
                            <w:sz w:val="14"/>
                            <w:szCs w:val="14"/>
                            <w:lang w:val="en-US"/>
                          </w:rPr>
                          <w:t xml:space="preserve">Is </w:t>
                        </w:r>
                        <w:r w:rsidRPr="002B06F0">
                          <w:rPr>
                            <w:sz w:val="14"/>
                            <w:szCs w:val="14"/>
                            <w:lang w:val="en-US"/>
                          </w:rPr>
                          <w:t xml:space="preserve">SQL server </w:t>
                        </w:r>
                        <w:r>
                          <w:rPr>
                            <w:sz w:val="14"/>
                            <w:szCs w:val="14"/>
                            <w:lang w:val="en-US"/>
                          </w:rPr>
                          <w:t>localled to</w:t>
                        </w:r>
                        <w:r w:rsidRPr="002B06F0">
                          <w:rPr>
                            <w:sz w:val="14"/>
                            <w:szCs w:val="14"/>
                            <w:lang w:val="en-US"/>
                          </w:rPr>
                          <w:t xml:space="preserve"> INTEL-FS server</w:t>
                        </w:r>
                        <w:r>
                          <w:rPr>
                            <w:sz w:val="14"/>
                            <w:szCs w:val="14"/>
                            <w:lang w:val="en-US"/>
                          </w:rPr>
                          <w:t xml:space="preserve"> ?</w:t>
                        </w:r>
                      </w:p>
                    </w:txbxContent>
                  </v:textbox>
                </v:shape>
                <v:roundrect id="AutoShape 56" o:spid="_x0000_s1031" style="position:absolute;left:17316;top:25114;width:26968;height:5620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3hBgMQA&#10;AADcAAAADwAAAGRycy9kb3ducmV2LnhtbESPQWvCQBSE7wX/w/IEb3XXgKWmriKCpTdp6sHja/Y1&#10;Cc2+jbubGP313UKhx2FmvmHW29G2YiAfGscaFnMFgrh0puFKw+nj8PgMIkRkg61j0nCjANvN5GGN&#10;uXFXfqehiJVIEA45aqhj7HIpQ1mTxTB3HXHyvpy3GJP0lTQerwluW5kp9SQtNpwWauxoX1P5XfRW&#10;Q2lUr/x5OK4+l7G4D/2F5etF69l03L2AiDTG//Bf+81oyJYZ/J5JR0Buf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t4QYDEAAAA3AAAAA8AAAAAAAAAAAAAAAAAmAIAAGRycy9k&#10;b3ducmV2LnhtbFBLBQYAAAAABAAEAPUAAACJAwAAAAA=&#10;">
                  <v:textbox>
                    <w:txbxContent>
                      <w:p w:rsidR="009C22AC" w:rsidRPr="000F402F" w:rsidRDefault="009C22AC" w:rsidP="000C4FFA">
                        <w:pPr>
                          <w:jc w:val="center"/>
                          <w:rPr>
                            <w:sz w:val="18"/>
                            <w:szCs w:val="18"/>
                            <w:lang w:val="en-US"/>
                          </w:rPr>
                        </w:pPr>
                        <w:r w:rsidRPr="000F402F">
                          <w:rPr>
                            <w:sz w:val="18"/>
                            <w:szCs w:val="18"/>
                            <w:lang w:val="en-US"/>
                          </w:rPr>
                          <w:t>I</w:t>
                        </w:r>
                        <w:r>
                          <w:rPr>
                            <w:sz w:val="18"/>
                            <w:szCs w:val="18"/>
                            <w:lang w:val="en-US"/>
                          </w:rPr>
                          <w:t>nstall and configure SQL Server</w:t>
                        </w:r>
                      </w:p>
                      <w:p w:rsidR="009C22AC" w:rsidRPr="00F54A80" w:rsidRDefault="009C22AC" w:rsidP="000C4FFA">
                        <w:pPr>
                          <w:jc w:val="center"/>
                          <w:rPr>
                            <w:sz w:val="18"/>
                            <w:szCs w:val="18"/>
                            <w:lang w:val="en-US"/>
                          </w:rPr>
                        </w:pPr>
                        <w:r w:rsidRPr="00F54A80">
                          <w:rPr>
                            <w:sz w:val="18"/>
                            <w:szCs w:val="18"/>
                            <w:lang w:val="en-US"/>
                          </w:rPr>
                          <w:t xml:space="preserve">Cf </w:t>
                        </w:r>
                        <w:r>
                          <w:rPr>
                            <w:sz w:val="18"/>
                            <w:szCs w:val="18"/>
                            <w:lang w:val="fr-FR"/>
                          </w:rPr>
                          <w:fldChar w:fldCharType="begin"/>
                        </w:r>
                        <w:r w:rsidRPr="00F54A80">
                          <w:rPr>
                            <w:sz w:val="18"/>
                            <w:szCs w:val="18"/>
                            <w:lang w:val="en-US"/>
                          </w:rPr>
                          <w:instrText xml:space="preserve"> REF _Ref417893906 \r \h </w:instrText>
                        </w:r>
                        <w:r>
                          <w:rPr>
                            <w:sz w:val="18"/>
                            <w:szCs w:val="18"/>
                            <w:lang w:val="fr-FR"/>
                          </w:rPr>
                        </w:r>
                        <w:r>
                          <w:rPr>
                            <w:sz w:val="18"/>
                            <w:szCs w:val="18"/>
                            <w:lang w:val="fr-FR"/>
                          </w:rPr>
                          <w:fldChar w:fldCharType="separate"/>
                        </w:r>
                        <w:r>
                          <w:rPr>
                            <w:sz w:val="18"/>
                            <w:szCs w:val="18"/>
                            <w:lang w:val="en-US"/>
                          </w:rPr>
                          <w:t>2.5</w:t>
                        </w:r>
                        <w:r>
                          <w:rPr>
                            <w:sz w:val="18"/>
                            <w:szCs w:val="18"/>
                            <w:lang w:val="fr-FR"/>
                          </w:rPr>
                          <w:fldChar w:fldCharType="end"/>
                        </w:r>
                      </w:p>
                      <w:p w:rsidR="009C22AC" w:rsidRPr="00982701" w:rsidRDefault="009C22AC" w:rsidP="000C4FFA">
                        <w:pPr>
                          <w:rPr>
                            <w:lang w:val="en-US"/>
                          </w:rPr>
                        </w:pPr>
                      </w:p>
                    </w:txbxContent>
                  </v:textbox>
                </v:roundrect>
                <v:roundrect id="AutoShape 57" o:spid="_x0000_s1032" style="position:absolute;left:18853;top:32645;width:23914;height:5613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DTkG8QA&#10;AADcAAAADwAAAGRycy9kb3ducmV2LnhtbESPQWsCMRSE70L/Q3gFb5pUUdrVKCK09FZcPfT4unnu&#10;Lt28rEl23fbXm0LB4zAz3zDr7WAb0ZMPtWMNT1MFgrhwpuZSw+n4OnkGESKywcYxafihANvNw2iN&#10;mXFXPlCfx1IkCIcMNVQxtpmUoajIYpi6ljh5Z+ctxiR9KY3Ha4LbRs6UWkqLNaeFClvaV1R8553V&#10;UBjVKf/Zf7x8LWL+23cXlm8XrcePw24FItIQ7+H/9rvRMFvM4e9MOgJycw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Q05BvEAAAA3AAAAA8AAAAAAAAAAAAAAAAAmAIAAGRycy9k&#10;b3ducmV2LnhtbFBLBQYAAAAABAAEAPUAAACJAwAAAAA=&#10;">
                  <v:textbox>
                    <w:txbxContent>
                      <w:p w:rsidR="009C22AC" w:rsidRPr="00275E57" w:rsidRDefault="009C22AC" w:rsidP="000C4FFA">
                        <w:pPr>
                          <w:jc w:val="center"/>
                          <w:rPr>
                            <w:sz w:val="18"/>
                            <w:szCs w:val="18"/>
                            <w:lang w:val="en-US"/>
                          </w:rPr>
                        </w:pPr>
                        <w:r w:rsidRPr="00275E57">
                          <w:rPr>
                            <w:sz w:val="18"/>
                            <w:szCs w:val="18"/>
                            <w:lang w:val="en-US"/>
                          </w:rPr>
                          <w:t>Install and configure Squeeze Server</w:t>
                        </w:r>
                      </w:p>
                      <w:p w:rsidR="009C22AC" w:rsidRPr="00275E57" w:rsidRDefault="009C22AC" w:rsidP="000C4FFA">
                        <w:pPr>
                          <w:jc w:val="center"/>
                          <w:rPr>
                            <w:sz w:val="18"/>
                            <w:szCs w:val="18"/>
                            <w:lang w:val="en-US"/>
                          </w:rPr>
                        </w:pPr>
                        <w:r w:rsidRPr="00275E57">
                          <w:rPr>
                            <w:sz w:val="18"/>
                            <w:szCs w:val="18"/>
                            <w:lang w:val="en-US"/>
                          </w:rPr>
                          <w:t xml:space="preserve">Cf </w:t>
                        </w:r>
                        <w:r>
                          <w:rPr>
                            <w:sz w:val="18"/>
                            <w:szCs w:val="18"/>
                            <w:lang w:val="en-US"/>
                          </w:rPr>
                          <w:fldChar w:fldCharType="begin"/>
                        </w:r>
                        <w:r>
                          <w:rPr>
                            <w:sz w:val="18"/>
                            <w:szCs w:val="18"/>
                            <w:lang w:val="en-US"/>
                          </w:rPr>
                          <w:instrText xml:space="preserve"> REF _Ref417893932 \r \h </w:instrText>
                        </w:r>
                        <w:r>
                          <w:rPr>
                            <w:sz w:val="18"/>
                            <w:szCs w:val="18"/>
                            <w:lang w:val="en-US"/>
                          </w:rPr>
                        </w:r>
                        <w:r>
                          <w:rPr>
                            <w:sz w:val="18"/>
                            <w:szCs w:val="18"/>
                            <w:lang w:val="en-US"/>
                          </w:rPr>
                          <w:fldChar w:fldCharType="separate"/>
                        </w:r>
                        <w:r>
                          <w:rPr>
                            <w:sz w:val="18"/>
                            <w:szCs w:val="18"/>
                            <w:lang w:val="en-US"/>
                          </w:rPr>
                          <w:t>2.6</w:t>
                        </w:r>
                        <w:r>
                          <w:rPr>
                            <w:sz w:val="18"/>
                            <w:szCs w:val="18"/>
                            <w:lang w:val="en-US"/>
                          </w:rPr>
                          <w:fldChar w:fldCharType="end"/>
                        </w:r>
                      </w:p>
                      <w:p w:rsidR="009C22AC" w:rsidRPr="00275E57" w:rsidRDefault="009C22AC" w:rsidP="000C4FFA">
                        <w:pPr>
                          <w:rPr>
                            <w:lang w:val="en-US"/>
                          </w:rPr>
                        </w:pPr>
                      </w:p>
                    </w:txbxContent>
                  </v:textbox>
                </v:roundrect>
                <v:roundrect id="AutoShape 58" o:spid="_x0000_s1033" style="position:absolute;left:16611;top:40830;width:28391;height:5702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918b8QA&#10;AADcAAAADwAAAGRycy9kb3ducmV2LnhtbESPQWsCMRSE70L/Q3gFb5pUVNrVKCK09FZcPfT4unnu&#10;Lt28rEl23fbXm0LB4zAz3zDr7WAb0ZMPtWMNT1MFgrhwpuZSw+n4OnkGESKywcYxafihANvNw2iN&#10;mXFXPlCfx1IkCIcMNVQxtpmUoajIYpi6ljh5Z+ctxiR9KY3Ha4LbRs6UWkqLNaeFClvaV1R8553V&#10;UBjVKf/Zf7x8LWL+23cXlm8XrcePw24FItIQ7+H/9rvRMFvM4e9MOgJycw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vdfG/EAAAA3AAAAA8AAAAAAAAAAAAAAAAAmAIAAGRycy9k&#10;b3ducmV2LnhtbFBLBQYAAAAABAAEAPUAAACJAwAAAAA=&#10;">
                  <v:textbox>
                    <w:txbxContent>
                      <w:p w:rsidR="009C22AC" w:rsidRPr="000F402F" w:rsidRDefault="009C22AC" w:rsidP="000C4FFA">
                        <w:pPr>
                          <w:jc w:val="center"/>
                          <w:rPr>
                            <w:sz w:val="18"/>
                            <w:szCs w:val="18"/>
                            <w:lang w:val="en-US"/>
                          </w:rPr>
                        </w:pPr>
                        <w:r w:rsidRPr="000F402F">
                          <w:rPr>
                            <w:sz w:val="18"/>
                            <w:szCs w:val="18"/>
                            <w:lang w:val="en-US"/>
                          </w:rPr>
                          <w:t>Install and configure INTEL-FS application</w:t>
                        </w:r>
                      </w:p>
                      <w:p w:rsidR="009C22AC" w:rsidRPr="00F26A80" w:rsidRDefault="009C22AC" w:rsidP="000C4FFA">
                        <w:pPr>
                          <w:jc w:val="center"/>
                          <w:rPr>
                            <w:sz w:val="18"/>
                            <w:szCs w:val="18"/>
                            <w:lang w:val="fr-FR"/>
                          </w:rPr>
                        </w:pPr>
                        <w:r w:rsidRPr="00F26A80">
                          <w:rPr>
                            <w:sz w:val="18"/>
                            <w:szCs w:val="18"/>
                            <w:lang w:val="fr-FR"/>
                          </w:rPr>
                          <w:t xml:space="preserve">Cf </w:t>
                        </w:r>
                        <w:r>
                          <w:rPr>
                            <w:sz w:val="18"/>
                            <w:szCs w:val="18"/>
                            <w:lang w:val="fr-FR"/>
                          </w:rPr>
                          <w:fldChar w:fldCharType="begin"/>
                        </w:r>
                        <w:r>
                          <w:rPr>
                            <w:sz w:val="18"/>
                            <w:szCs w:val="18"/>
                            <w:lang w:val="fr-FR"/>
                          </w:rPr>
                          <w:instrText xml:space="preserve"> REF _Ref417894023 \r \h </w:instrText>
                        </w:r>
                        <w:r>
                          <w:rPr>
                            <w:sz w:val="18"/>
                            <w:szCs w:val="18"/>
                            <w:lang w:val="fr-FR"/>
                          </w:rPr>
                        </w:r>
                        <w:r>
                          <w:rPr>
                            <w:sz w:val="18"/>
                            <w:szCs w:val="18"/>
                            <w:lang w:val="fr-FR"/>
                          </w:rPr>
                          <w:fldChar w:fldCharType="separate"/>
                        </w:r>
                        <w:r>
                          <w:rPr>
                            <w:sz w:val="18"/>
                            <w:szCs w:val="18"/>
                            <w:lang w:val="fr-FR"/>
                          </w:rPr>
                          <w:t>2.7</w:t>
                        </w:r>
                        <w:r>
                          <w:rPr>
                            <w:sz w:val="18"/>
                            <w:szCs w:val="18"/>
                            <w:lang w:val="fr-FR"/>
                          </w:rPr>
                          <w:fldChar w:fldCharType="end"/>
                        </w:r>
                      </w:p>
                      <w:p w:rsidR="009C22AC" w:rsidRPr="00982701" w:rsidRDefault="009C22AC" w:rsidP="000C4FFA">
                        <w:pPr>
                          <w:rPr>
                            <w:lang w:val="en-US"/>
                          </w:rPr>
                        </w:pPr>
                      </w:p>
                    </w:txbxContent>
                  </v:textbox>
                </v:roundrect>
                <v:roundrect id="AutoShape 59" o:spid="_x0000_s1034" style="position:absolute;left:17221;top:48444;width:27159;height:6102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JHZ9MQA&#10;AADcAAAADwAAAGRycy9kb3ducmV2LnhtbESPQWvCQBSE7wX/w/IEb3VXIaWmriKCpTdp6sHja/Y1&#10;Cc2+jbubGP313UKhx2FmvmHW29G2YiAfGscaFnMFgrh0puFKw+nj8PgMIkRkg61j0nCjANvN5GGN&#10;uXFXfqehiJVIEA45aqhj7HIpQ1mTxTB3HXHyvpy3GJP0lTQerwluW7lU6klabDgt1NjRvqbyu+it&#10;htKoXvnzcFx9ZrG4D/2F5etF69l03L2AiDTG//Bf+81oWGYZ/J5JR0Buf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SR2fTEAAAA3AAAAA8AAAAAAAAAAAAAAAAAmAIAAGRycy9k&#10;b3ducmV2LnhtbFBLBQYAAAAABAAEAPUAAACJAwAAAAA=&#10;">
                  <v:textbox>
                    <w:txbxContent>
                      <w:p w:rsidR="009C22AC" w:rsidRPr="00275E57" w:rsidRDefault="009C22AC" w:rsidP="000C4FFA">
                        <w:pPr>
                          <w:jc w:val="center"/>
                          <w:rPr>
                            <w:sz w:val="18"/>
                            <w:szCs w:val="18"/>
                            <w:lang w:val="en-US"/>
                          </w:rPr>
                        </w:pPr>
                        <w:r w:rsidRPr="00275E57">
                          <w:rPr>
                            <w:sz w:val="18"/>
                            <w:szCs w:val="18"/>
                            <w:lang w:val="en-US"/>
                          </w:rPr>
                          <w:t>Install and configure Cartographic Server</w:t>
                        </w:r>
                      </w:p>
                      <w:p w:rsidR="009C22AC" w:rsidRPr="00275E57" w:rsidRDefault="009C22AC" w:rsidP="000C4FFA">
                        <w:pPr>
                          <w:jc w:val="center"/>
                          <w:rPr>
                            <w:sz w:val="18"/>
                            <w:szCs w:val="18"/>
                            <w:lang w:val="en-US"/>
                          </w:rPr>
                        </w:pPr>
                        <w:r w:rsidRPr="00275E57">
                          <w:rPr>
                            <w:sz w:val="18"/>
                            <w:szCs w:val="18"/>
                            <w:lang w:val="en-US"/>
                          </w:rPr>
                          <w:t xml:space="preserve">Cf </w:t>
                        </w:r>
                        <w:r>
                          <w:rPr>
                            <w:sz w:val="18"/>
                            <w:szCs w:val="18"/>
                            <w:lang w:val="en-US"/>
                          </w:rPr>
                          <w:fldChar w:fldCharType="begin"/>
                        </w:r>
                        <w:r>
                          <w:rPr>
                            <w:sz w:val="18"/>
                            <w:szCs w:val="18"/>
                            <w:lang w:val="en-US"/>
                          </w:rPr>
                          <w:instrText xml:space="preserve"> REF _Ref417894261 \r \h </w:instrText>
                        </w:r>
                        <w:r>
                          <w:rPr>
                            <w:sz w:val="18"/>
                            <w:szCs w:val="18"/>
                            <w:lang w:val="en-US"/>
                          </w:rPr>
                        </w:r>
                        <w:r>
                          <w:rPr>
                            <w:sz w:val="18"/>
                            <w:szCs w:val="18"/>
                            <w:lang w:val="en-US"/>
                          </w:rPr>
                          <w:fldChar w:fldCharType="separate"/>
                        </w:r>
                        <w:r>
                          <w:rPr>
                            <w:sz w:val="18"/>
                            <w:szCs w:val="18"/>
                            <w:lang w:val="en-US"/>
                          </w:rPr>
                          <w:t>2.8</w:t>
                        </w:r>
                        <w:r>
                          <w:rPr>
                            <w:sz w:val="18"/>
                            <w:szCs w:val="18"/>
                            <w:lang w:val="en-US"/>
                          </w:rPr>
                          <w:fldChar w:fldCharType="end"/>
                        </w:r>
                      </w:p>
                      <w:p w:rsidR="009C22AC" w:rsidRPr="00275E57" w:rsidRDefault="009C22AC" w:rsidP="000C4FFA">
                        <w:pPr>
                          <w:rPr>
                            <w:lang w:val="en-US"/>
                          </w:rPr>
                        </w:pPr>
                      </w:p>
                    </w:txbxContent>
                  </v:textbox>
                </v:roundrect>
                <v:shape id="AutoShape 61" o:spid="_x0000_s1035" type="#_x0000_t4" style="position:absolute;left:19094;top:56381;width:23431;height:664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lUa378A&#10;AADbAAAADwAAAGRycy9kb3ducmV2LnhtbERPzYrCMBC+L/gOYQRva+oeRKpRRBBEvVh9gLEZm2oz&#10;qUm27b795rCwx4/vf7UZbCM68qF2rGA2zUAQl07XXCm4XfefCxAhImtsHJOCHwqwWY8+Vphr1/OF&#10;uiJWIoVwyFGBibHNpQylIYth6lrixD2ctxgT9JXUHvsUbhv5lWVzabHm1GCwpZ2h8lV8WwXPe2v6&#10;8+L9yIrSd/J49of35aTUZDxslyAiDfFf/Oc+aAXztD59ST9Arn8B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ACVRrfvwAAANsAAAAPAAAAAAAAAAAAAAAAAJgCAABkcnMvZG93bnJl&#10;di54bWxQSwUGAAAAAAQABAD1AAAAhAMAAAAA&#10;">
                  <v:textbox>
                    <w:txbxContent>
                      <w:p w:rsidR="009C22AC" w:rsidRPr="002B06F0" w:rsidRDefault="009C22AC" w:rsidP="000C4FFA">
                        <w:pPr>
                          <w:jc w:val="center"/>
                          <w:rPr>
                            <w:sz w:val="14"/>
                            <w:szCs w:val="14"/>
                            <w:lang w:val="en-US"/>
                          </w:rPr>
                        </w:pPr>
                        <w:r>
                          <w:rPr>
                            <w:sz w:val="14"/>
                            <w:szCs w:val="14"/>
                            <w:lang w:val="en-US"/>
                          </w:rPr>
                          <w:t xml:space="preserve">Is </w:t>
                        </w:r>
                        <w:r w:rsidRPr="002B06F0">
                          <w:rPr>
                            <w:sz w:val="14"/>
                            <w:szCs w:val="14"/>
                            <w:lang w:val="en-US"/>
                          </w:rPr>
                          <w:t>SQL server installed on INTEL-FS server</w:t>
                        </w:r>
                        <w:r>
                          <w:rPr>
                            <w:sz w:val="14"/>
                            <w:szCs w:val="14"/>
                            <w:lang w:val="en-US"/>
                          </w:rPr>
                          <w:t xml:space="preserve"> ?</w:t>
                        </w:r>
                      </w:p>
                    </w:txbxContent>
                  </v:textbox>
                </v:shape>
                <v:roundrect id="AutoShape 62" o:spid="_x0000_s1036" style="position:absolute;left:17221;top:65817;width:27171;height:6096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PrPqsEA&#10;AADcAAAADwAAAGRycy9kb3ducmV2LnhtbERPz2vCMBS+D/wfwhO8zUTBMTvTMgTHbrLOg8dn89aW&#10;NS81SWvdX78cBjt+fL93xWQ7MZIPrWMNq6UCQVw503Kt4fR5eHwGESKywc4xabhTgCKfPewwM+7G&#10;HzSWsRYphEOGGpoY+0zKUDVkMSxdT5y4L+ctxgR9LY3HWwq3nVwr9SQttpwaGuxp31D1XQ5WQ2XU&#10;oPx5PG4vm1j+jMOV5dtV68V8en0BEWmK/+I/97vRsF6ltelMOgIy/wU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Lz6z6rBAAAA3AAAAA8AAAAAAAAAAAAAAAAAmAIAAGRycy9kb3du&#10;cmV2LnhtbFBLBQYAAAAABAAEAPUAAACGAwAAAAA=&#10;">
                  <v:textbox>
                    <w:txbxContent>
                      <w:p w:rsidR="009C22AC" w:rsidRPr="00275E57" w:rsidRDefault="009C22AC" w:rsidP="000C4FFA">
                        <w:pPr>
                          <w:jc w:val="center"/>
                          <w:rPr>
                            <w:sz w:val="18"/>
                            <w:szCs w:val="18"/>
                            <w:lang w:val="en-US"/>
                          </w:rPr>
                        </w:pPr>
                        <w:r>
                          <w:rPr>
                            <w:sz w:val="18"/>
                            <w:szCs w:val="18"/>
                            <w:lang w:val="en-US"/>
                          </w:rPr>
                          <w:t>Distributed installation</w:t>
                        </w:r>
                      </w:p>
                      <w:p w:rsidR="009C22AC" w:rsidRPr="00275E57" w:rsidRDefault="009C22AC" w:rsidP="000C4FFA">
                        <w:pPr>
                          <w:jc w:val="center"/>
                          <w:rPr>
                            <w:sz w:val="18"/>
                            <w:szCs w:val="18"/>
                            <w:lang w:val="en-US"/>
                          </w:rPr>
                        </w:pPr>
                        <w:r w:rsidRPr="00275E57">
                          <w:rPr>
                            <w:sz w:val="18"/>
                            <w:szCs w:val="18"/>
                            <w:lang w:val="en-US"/>
                          </w:rPr>
                          <w:t xml:space="preserve">Cf </w:t>
                        </w:r>
                        <w:r>
                          <w:rPr>
                            <w:sz w:val="18"/>
                            <w:szCs w:val="18"/>
                            <w:lang w:val="en-US"/>
                          </w:rPr>
                          <w:fldChar w:fldCharType="begin"/>
                        </w:r>
                        <w:r>
                          <w:rPr>
                            <w:sz w:val="18"/>
                            <w:szCs w:val="18"/>
                            <w:lang w:val="en-US"/>
                          </w:rPr>
                          <w:instrText xml:space="preserve"> REF _Ref417894287 \r \h </w:instrText>
                        </w:r>
                        <w:r>
                          <w:rPr>
                            <w:sz w:val="18"/>
                            <w:szCs w:val="18"/>
                            <w:lang w:val="en-US"/>
                          </w:rPr>
                        </w:r>
                        <w:r>
                          <w:rPr>
                            <w:sz w:val="18"/>
                            <w:szCs w:val="18"/>
                            <w:lang w:val="en-US"/>
                          </w:rPr>
                          <w:fldChar w:fldCharType="separate"/>
                        </w:r>
                        <w:r>
                          <w:rPr>
                            <w:sz w:val="18"/>
                            <w:szCs w:val="18"/>
                            <w:lang w:val="en-US"/>
                          </w:rPr>
                          <w:t xml:space="preserve">3.  </w:t>
                        </w:r>
                        <w:r>
                          <w:rPr>
                            <w:sz w:val="18"/>
                            <w:szCs w:val="18"/>
                            <w:lang w:val="en-US"/>
                          </w:rPr>
                          <w:fldChar w:fldCharType="end"/>
                        </w:r>
                      </w:p>
                      <w:p w:rsidR="009C22AC" w:rsidRPr="00275E57" w:rsidRDefault="009C22AC" w:rsidP="000C4FFA">
                        <w:pPr>
                          <w:rPr>
                            <w:lang w:val="en-US"/>
                          </w:rPr>
                        </w:pPr>
                      </w:p>
                    </w:txbxContent>
                  </v:textbox>
                </v:roundrect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AutoShape 63" o:spid="_x0000_s1037" type="#_x0000_t32" style="position:absolute;left:30803;top:7194;width:7;height:1442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p0WWcIAAADcAAAADwAAAGRycy9kb3ducmV2LnhtbESPT4vCMBTE74LfITzBm6YrKNI1iiss&#10;iBfxD+weH83bNti8lCbb1G9vBMHjMDO/YVab3taio9Ybxwo+phkI4sJpw6WC6+V7sgThA7LG2jEp&#10;uJOHzXo4WGGuXeQTdedQigRhn6OCKoQml9IXFVn0U9cQJ+/PtRZDkm0pdYsxwW0tZ1m2kBYNp4UK&#10;G9pVVNzO/1aBiUfTNftd/Dr8/Hodydznzig1HvXbTxCB+vAOv9p7rWA2X8DzTDoCcv0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zp0WWcIAAADcAAAADwAAAAAAAAAAAAAA&#10;AAChAgAAZHJzL2Rvd25yZXYueG1sUEsFBgAAAAAEAAQA+QAAAJADAAAAAA==&#10;">
                  <v:stroke endarrow="block"/>
                </v:shape>
                <v:shape id="AutoShape 64" o:spid="_x0000_s1038" type="#_x0000_t32" style="position:absolute;left:30803;top:14535;width:7;height:1473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MD4gcUAAADcAAAADwAAAGRycy9kb3ducmV2LnhtbESPQWsCMRSE7wX/Q3iCt5pVqNXVKFJo&#10;EaWHqix6e2yeu4ublyWJuvrrTaHQ4zAz3zCzRWtqcSXnK8sKBv0EBHFudcWFgv3u83UMwgdkjbVl&#10;UnAnD4t552WGqbY3/qHrNhQiQtinqKAMoUml9HlJBn3fNsTRO1lnMETpCqkd3iLc1HKYJCNpsOK4&#10;UGJDHyXl5+3FKDhsJpfsnn3TOhtM1kd0xj92X0r1uu1yCiJQG/7Df+2VVjB8e4ffM/EIyPkT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sMD4gcUAAADcAAAADwAAAAAAAAAA&#10;AAAAAAChAgAAZHJzL2Rvd25yZXYueG1sUEsFBgAAAAAEAAQA+QAAAJMDAAAAAA==&#10;">
                  <v:stroke endarrow="block"/>
                </v:shape>
                <v:shape id="AutoShape 65" o:spid="_x0000_s1039" type="#_x0000_t32" style="position:absolute;left:30803;top:22637;width:7;height:2477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0E4nsMAAAADcAAAADwAAAGRycy9kb3ducmV2LnhtbERPz2vCMBS+D/Y/hDfYbaYWOkY1igpC&#10;2WXMCXp8NM822LyUJjbtf78cBjt+fL/X28l2YqTBG8cKlosMBHHttOFGwfnn+PYBwgdkjZ1jUjCT&#10;h+3m+WmNpXaRv2k8hUakEPYlKmhD6Espfd2SRb9wPXHibm6wGBIcGqkHjCncdjLPsndp0XBqaLGn&#10;Q0v1/fSwCkz8MmNfHeL+83L1OpKZC2eUen2ZdisQgabwL/5zV1pBXqS16Uw6AnLzCw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NBOJ7DAAAAA3AAAAA8AAAAAAAAAAAAAAAAA&#10;oQIAAGRycy9kb3ducmV2LnhtbFBLBQYAAAAABAAEAPkAAACOAwAAAAA=&#10;">
                  <v:stroke endarrow="block"/>
                </v:shape>
                <v:shape id="AutoShape 66" o:spid="_x0000_s1040" type="#_x0000_t32" style="position:absolute;left:30803;top:30734;width:7;height:1911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hPJaMYAAADcAAAADwAAAGRycy9kb3ducmV2LnhtbESPT2vCQBTE7wW/w/KE3upGocVEVymF&#10;ilg8+IfQ3h7ZZxKafRt2V41+elcQPA4z8xtmOu9MI07kfG1ZwXCQgCAurK65VLDffb+NQfiArLGx&#10;TAou5GE+671MMdP2zBs6bUMpIoR9hgqqENpMSl9UZNAPbEscvYN1BkOUrpTa4TnCTSNHSfIhDdYc&#10;Fyps6aui4n97NAp+f9JjfsnXtMqH6eoPnfHX3UKp1373OQERqAvP8KO91ApG7yncz8QjIGc3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K4TyWjGAAAA3AAAAA8AAAAAAAAA&#10;AAAAAAAAoQIAAGRycy9kb3ducmV2LnhtbFBLBQYAAAAABAAEAPkAAACUAwAAAAA=&#10;">
                  <v:stroke endarrow="block"/>
                </v:shape>
                <v:shape id="AutoShape 67" o:spid="_x0000_s1041" type="#_x0000_t32" style="position:absolute;left:30810;top:38258;width:6;height:2572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8UWqSMMAAADcAAAADwAAAGRycy9kb3ducmV2LnhtbERPy2rCQBTdF/yH4Qrd1YkupKaOIoJS&#10;UrpQS2h3l8w1CWbuhJkxj369syh0eTjv9XYwjejI+dqygvksAUFcWF1zqeDrcnh5BeEDssbGMikY&#10;ycN2M3laY6ptzyfqzqEUMYR9igqqENpUSl9UZNDPbEscuat1BkOErpTaYR/DTSMXSbKUBmuODRW2&#10;tK+ouJ3vRsH3x+qej/knZfl8lf2gM/73clTqeTrs3kAEGsK/+M/9rhUslnF+PBOPgNw8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PFFqkjDAAAA3AAAAA8AAAAAAAAAAAAA&#10;AAAAoQIAAGRycy9kb3ducmV2LnhtbFBLBQYAAAAABAAEAPkAAACRAwAAAAA=&#10;">
                  <v:stroke endarrow="block"/>
                </v:shape>
                <v:shape id="AutoShape 68" o:spid="_x0000_s1042" type="#_x0000_t32" style="position:absolute;left:30803;top:46532;width:7;height:1912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xhEkMIAAADcAAAADwAAAGRycy9kb3ducmV2LnhtbESPT4vCMBTE78J+h/AWvGmqoEjXKK6w&#10;IF7EP7B7fDRv22DzUprY1G9vBMHjMDO/YZbr3taio9Ybxwom4wwEceG04VLB5fwzWoDwAVlj7ZgU&#10;3MnDevUxWGKuXeQjdadQigRhn6OCKoQml9IXFVn0Y9cQJ+/ftRZDkm0pdYsxwW0tp1k2lxYNp4UK&#10;G9pWVFxPN6vAxIPpmt02fu9//7yOZO4zZ5QafvabLxCB+vAOv9o7rWA6n8DzTDoCcvU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jxhEkMIAAADcAAAADwAAAAAAAAAAAAAA&#10;AAChAgAAZHJzL2Rvd25yZXYueG1sUEsFBgAAAAAEAAQA+QAAAJADAAAAAA==&#10;">
                  <v:stroke endarrow="block"/>
                </v:shape>
                <v:shape id="AutoShape 69" o:spid="_x0000_s1043" type="#_x0000_t32" style="position:absolute;left:30803;top:54546;width:7;height:1835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tuRpMUAAADcAAAADwAAAGRycy9kb3ducmV2LnhtbESPQWvCQBSE70L/w/IK3nRjDlJTVykF&#10;RZQe1BLa2yP7TILZt2F31eivdwXB4zAz3zDTeWcacSbna8sKRsMEBHFhdc2lgt/9YvABwgdkjY1l&#10;UnAlD/PZW2+KmbYX3tJ5F0oRIewzVFCF0GZS+qIig35oW+LoHawzGKJ0pdQOLxFuGpkmyVgarDku&#10;VNjSd0XFcXcyCv42k1N+zX9onY8m6390xt/2S6X6793XJ4hAXXiFn+2VVpCOU3iciUdAzu4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btuRpMUAAADcAAAADwAAAAAAAAAA&#10;AAAAAAChAgAAZHJzL2Rvd25yZXYueG1sUEsFBgAAAAAEAAQA+QAAAJMDAAAAAA==&#10;">
                  <v:stroke endarrow="block"/>
                </v:shape>
                <v:shape id="AutoShape 70" o:spid="_x0000_s1044" type="#_x0000_t32" style="position:absolute;left:30810;top:63023;width:6;height:2794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Zc0P8UAAADcAAAADwAAAGRycy9kb3ducmV2LnhtbESPQWsCMRSE70L/Q3gFb5pVQXQ1Sim0&#10;iOJBLUu9PTavu0s3L0sSdfXXG0HwOMzMN8x82ZpanMn5yrKCQT8BQZxbXXGh4Ofw1ZuA8AFZY22Z&#10;FFzJw3Lx1pljqu2Fd3Teh0JECPsUFZQhNKmUPi/JoO/bhjh6f9YZDFG6QmqHlwg3tRwmyVgarDgu&#10;lNjQZ0n5//5kFPxupqfsmm1pnQ2m6yM642+Hb6W67+3HDESgNrzCz/ZKKxiOR/A4E4+AXNw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AZc0P8UAAADcAAAADwAAAAAAAAAA&#10;AAAAAAChAgAAZHJzL2Rvd25yZXYueG1sUEsFBgAAAAAEAAQA+QAAAJMDAAAAAA==&#10;">
                  <v:stroke endarrow="block"/>
                </v:shape>
                <v:shape id="AutoShape 71" o:spid="_x0000_s1045" type="#_x0000_t32" style="position:absolute;left:30778;top:71913;width:32;height:2375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2/nCMIAAADcAAAADwAAAGRycy9kb3ducmV2LnhtbESPQWsCMRSE70L/Q3gFb5qtqJTVKFYo&#10;iBdRC+3xsXnuBjcvyybdrP/eCILHYWa+YZbr3taio9Ybxwo+xhkI4sJpw6WCn/P36BOED8gaa8ek&#10;4EYe1qu3wRJz7SIfqTuFUiQI+xwVVCE0uZS+qMiiH7uGOHkX11oMSbal1C3GBLe1nGTZXFo0nBYq&#10;bGhbUXE9/VsFJh5M1+y28Wv/++d1JHObOaPU8L3fLEAE6sMr/GzvtILJfAqPM+kIyNUd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n2/nCMIAAADcAAAADwAAAAAAAAAAAAAA&#10;AAChAgAAZHJzL2Rvd25yZXYueG1sUEsFBgAAAAAEAAQA+QAAAJADAAAAAA==&#10;">
                  <v:stroke endarrow="block"/>
                </v:shape>
                <v:shape id="AutoShape 75" o:spid="_x0000_s1046" type="#_x0000_t32" style="position:absolute;left:42525;top:19323;width:5290;height:12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OWlh8UAAADcAAAADwAAAGRycy9kb3ducmV2LnhtbESPQWsCMRSE74L/ITzBi9SsglK2RtkK&#10;ghY8qO39dfO6Cd28bDdR13/fCILHYWa+YRarztXiQm2wnhVMxhkI4tJry5WCz9Pm5RVEiMgaa8+k&#10;4EYBVst+b4G59lc+0OUYK5EgHHJUYGJscilDachhGPuGOHk/vnUYk2wrqVu8Jrir5TTL5tKh5bRg&#10;sKG1ofL3eHYK9rvJe/Ft7O7j8Gf3s01Rn6vRl1LDQVe8gYjUxWf40d5qBdP5DO5n0hGQy3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zOWlh8UAAADcAAAADwAAAAAAAAAA&#10;AAAAAAChAgAAZHJzL2Rvd25yZXYueG1sUEsFBgAAAAAEAAQA+QAAAJMDAAAAAA==&#10;"/>
                <v:shape id="AutoShape 77" o:spid="_x0000_s1047" type="#_x0000_t32" style="position:absolute;left:47815;top:19335;width:6;height:12192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Dc78MUAAADcAAAADwAAAGRycy9kb3ducmV2LnhtbESPQWsCMRSE74X+h/AKvRTNKnQpq1G2&#10;glAFD1q9PzfPTejmZd1EXf99Uyh4HGbmG2Y6710jrtQF61nBaJiBIK68tlwr2H8vBx8gQkTW2Hgm&#10;BXcKMJ89P02x0P7GW7ruYi0ShEOBCkyMbSFlqAw5DEPfEifv5DuHMcmulrrDW4K7Ro6zLJcOLacF&#10;gy0tDFU/u4tTsFmNPsujsav19mw378uyudRvB6VeX/pyAiJSHx/h//aXVjDOc/g7k46AnP0C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PDc78MUAAADcAAAADwAAAAAAAAAA&#10;AAAAAAChAgAAZHJzL2Rvd25yZXYueG1sUEsFBgAAAAAEAAQA+QAAAJMDAAAAAA==&#10;"/>
                <v:shapetype id="_x0000_t33" coordsize="21600,21600" o:spt="33" o:oned="t" path="m,l21600,r,21600e" filled="f">
                  <v:stroke joinstyle="miter"/>
                  <v:path arrowok="t" fillok="f" o:connecttype="none"/>
                  <o:lock v:ext="edit" shapetype="t"/>
                </v:shapetype>
                <v:shape id="AutoShape 79" o:spid="_x0000_s1048" type="#_x0000_t33" style="position:absolute;left:30810;top:31527;width:16986;height:1118;rotation:180;flip:y;visibility:visible;mso-wrap-style:square" o:connectortype="elbow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mvu9MYAAADcAAAADwAAAGRycy9kb3ducmV2LnhtbESPT2vCQBTE74LfYXlCb3VTof6JbkJb&#10;KvUioumhx0f2mQ3Nvk2zG43fvlsoeBxm5jfMJh9sIy7U+dqxgqdpAoK4dLrmSsFnsX1cgvABWWPj&#10;mBTcyEOejUcbTLW78pEup1CJCGGfogITQptK6UtDFv3UtcTRO7vOYoiyq6Tu8BrhtpGzJJlLizXH&#10;BYMtvRkqv0+9VfBsfsrVdnfjw/K1Lfrivd9/ffRKPUyGlzWIQEO4h//bO61gNl/A35l4BGT2Cw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AJr7vTGAAAA3AAAAA8AAAAAAAAA&#10;AAAAAAAAoQIAAGRycy9kb3ducmV2LnhtbFBLBQYAAAAABAAEAPkAAACUAwAAAAA=&#10;">
                  <v:stroke endarrow="block"/>
                </v:shape>
                <v:shape id="AutoShape 80" o:spid="_x0000_s1049" type="#_x0000_t32" style="position:absolute;left:42418;top:59626;width:5289;height:19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uQKGcIAAADcAAAADwAAAGRycy9kb3ducmV2LnhtbERPz2vCMBS+D/wfwhN2GZoqTKQzSh0I&#10;U/Bg3e7P5q0JNi9dE7X+98tB8Pjx/V6seteIK3XBelYwGWcgiCuvLdcKvo+b0RxEiMgaG8+k4E4B&#10;VsvBywJz7W98oGsZa5FCOOSowMTY5lKGypDDMPYtceJ+fecwJtjVUnd4S+GukdMsm0mHllODwZY+&#10;DVXn8uIU7LeTdXEydrs7/Nn9+6ZoLvXbj1Kvw774ABGpj0/xw/2lFUxnaW06k46AXP4D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IuQKGcIAAADcAAAADwAAAAAAAAAAAAAA&#10;AAChAgAAZHJzL2Rvd25yZXYueG1sUEsFBgAAAAAEAAQA+QAAAJADAAAAAA==&#10;"/>
                <v:shape id="AutoShape 81" o:spid="_x0000_s1050" type="#_x0000_t32" style="position:absolute;left:47821;top:59531;width:7;height:13316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aivgsYAAADcAAAADwAAAGRycy9kb3ducmV2LnhtbESPT2sCMRTE70K/Q3gFL1KzCkq7NcpW&#10;ELTgwT+9v25eN6Gbl3UTdf32jSD0OMzMb5jZonO1uFAbrGcFo2EGgrj02nKl4HhYvbyCCBFZY+2Z&#10;FNwowGL+1Jthrv2Vd3TZx0okCIccFZgYm1zKUBpyGIa+IU7ej28dxiTbSuoWrwnuajnOsql0aDkt&#10;GGxoaaj83Z+dgu1m9FF8G7v53J3sdrIq6nM1+FKq/9wV7yAidfE//GivtYLx9A3uZ9IRkPM/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E2or4LGAAAA3AAAAA8AAAAAAAAA&#10;AAAAAAAAoQIAAGRycy9kb3ducmV2LnhtbFBLBQYAAAAABAAEAPkAAACUAwAAAAA=&#10;"/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83" o:spid="_x0000_s1051" type="#_x0000_t202" style="position:absolute;left:32004;top:22288;width:4572;height:276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L9dEMEA&#10;AADcAAAADwAAAGRycy9kb3ducmV2LnhtbERPS27CMBDdV+IO1iB1U4EDogkEDGorUbFN4ABDPCQR&#10;8TiK3XxuXy8qdfn0/ofTaBrRU+dqywpWywgEcWF1zaWC2/W82IJwHlljY5kUTOTgdJy9HDDVduCM&#10;+tyXIoSwS1FB5X2bSumKigy6pW2JA/ewnUEfYFdK3eEQwk0j11EUS4M1h4YKW/qqqHjmP0bB4zK8&#10;ve+G+7e/Jdkm/sQ6udtJqdf5+LEH4Wn0/+I/90UrWCdhfjgTjoA8/gI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My/XRDBAAAA3AAAAA8AAAAAAAAAAAAAAAAAmAIAAGRycy9kb3du&#10;cmV2LnhtbFBLBQYAAAAABAAEAPUAAACGAwAAAAA=&#10;" stroked="f">
                  <v:textbox>
                    <w:txbxContent>
                      <w:p w:rsidR="009C22AC" w:rsidRPr="00B51528" w:rsidRDefault="009C22AC" w:rsidP="000C4FFA">
                        <w:pPr>
                          <w:rPr>
                            <w:b/>
                            <w:lang w:val="fr-FR"/>
                          </w:rPr>
                        </w:pPr>
                        <w:r w:rsidRPr="00B51528">
                          <w:rPr>
                            <w:b/>
                            <w:lang w:val="fr-FR"/>
                          </w:rPr>
                          <w:t>YES</w:t>
                        </w:r>
                      </w:p>
                    </w:txbxContent>
                  </v:textbox>
                </v:shape>
                <v:shape id="AutoShape 82" o:spid="_x0000_s1052" type="#_x0000_t32" style="position:absolute;left:30822;top:72840;width:16999;height:7;rotation:18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o+TyMcAAADcAAAADwAAAGRycy9kb3ducmV2LnhtbESPT2vCQBTE70K/w/IK3nSjGFNSV+kf&#10;BdFDqQZLb4/saxKafZtmV43f3hWEHoeZ+Q0zW3SmFidqXWVZwWgYgSDOra64UJDtV4MnEM4ja6wt&#10;k4ILOVjMH3ozTLU98yeddr4QAcIuRQWl900qpctLMuiGtiEO3o9tDfog20LqFs8Bbmo5jqKpNFhx&#10;WCixobeS8t/d0SjYvMbJ9u8rqw7LD51Mpu+xy+JvpfqP3cszCE+d/w/f22utYJyM4HYmHAE5vwI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COj5PIxwAAANwAAAAPAAAAAAAA&#10;AAAAAAAAAKECAABkcnMvZG93bnJldi54bWxQSwUGAAAAAAQABAD5AAAAlQMAAAAA&#10;">
                  <v:stroke endarrow="block"/>
                </v:shape>
                <v:shape id="Text Box 84" o:spid="_x0000_s1053" type="#_x0000_t202" style="position:absolute;left:48387;top:23907;width:4572;height:276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yFm/MQA&#10;AADcAAAADwAAAGRycy9kb3ducmV2LnhtbESP3WrCQBSE7wu+w3IEb0rdGFrTRtdghUputT7AMXtM&#10;gtmzIbvNz9t3C0Ivh5n5htlmo2lET52rLStYLSMQxIXVNZcKLt9fL+8gnEfW2FgmBRM5yHazpy2m&#10;2g58ov7sSxEg7FJUUHnfplK6oiKDbmlb4uDdbGfQB9mVUnc4BLhpZBxFa2mw5rBQYUuHior7+cco&#10;uOXD89vHcD36S3J6XX9inVztpNRiPu43IDyN/j/8aOdaQZzE8HcmHAG5+w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MhZvzEAAAA3AAAAA8AAAAAAAAAAAAAAAAAmAIAAGRycy9k&#10;b3ducmV2LnhtbFBLBQYAAAAABAAEAPUAAACJAwAAAAA=&#10;" stroked="f">
                  <v:textbox>
                    <w:txbxContent>
                      <w:p w:rsidR="009C22AC" w:rsidRPr="00B51528" w:rsidRDefault="009C22AC" w:rsidP="000C4FFA">
                        <w:pPr>
                          <w:rPr>
                            <w:b/>
                            <w:lang w:val="fr-FR"/>
                          </w:rPr>
                        </w:pPr>
                        <w:r>
                          <w:rPr>
                            <w:b/>
                            <w:lang w:val="fr-FR"/>
                          </w:rPr>
                          <w:t>NO</w:t>
                        </w:r>
                      </w:p>
                    </w:txbxContent>
                  </v:textbox>
                </v:shape>
                <v:shape id="Text Box 85" o:spid="_x0000_s1054" type="#_x0000_t202" style="position:absolute;left:32385;top:62674;width:4572;height:276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G3DZ8QA&#10;AADcAAAADwAAAGRycy9kb3ducmV2LnhtbESP3WrCQBSE7wt9h+UI3hTdNLZGo2uoQou3Wh/gmD0m&#10;wezZkN3m5+27hYKXw8x8w2yzwdSio9ZVlhW8ziMQxLnVFRcKLt+fsxUI55E11pZJwUgOst3z0xZT&#10;bXs+UXf2hQgQdikqKL1vUildXpJBN7cNcfButjXog2wLqVvsA9zUMo6ipTRYcVgosaFDSfn9/GMU&#10;3I79y/u6v375S3J6W+6xSq52VGo6GT42IDwN/hH+bx+1gjhZwN+ZcATk7h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xtw2fEAAAA3AAAAA8AAAAAAAAAAAAAAAAAmAIAAGRycy9k&#10;b3ducmV2LnhtbFBLBQYAAAAABAAEAPUAAACJAwAAAAA=&#10;" stroked="f">
                  <v:textbox>
                    <w:txbxContent>
                      <w:p w:rsidR="009C22AC" w:rsidRPr="00B51528" w:rsidRDefault="009C22AC" w:rsidP="000C4FFA">
                        <w:pPr>
                          <w:rPr>
                            <w:b/>
                            <w:lang w:val="fr-FR"/>
                          </w:rPr>
                        </w:pPr>
                        <w:r>
                          <w:rPr>
                            <w:b/>
                            <w:lang w:val="fr-FR"/>
                          </w:rPr>
                          <w:t>NO</w:t>
                        </w:r>
                      </w:p>
                    </w:txbxContent>
                  </v:textbox>
                </v:shape>
                <v:shape id="Text Box 86" o:spid="_x0000_s1055" type="#_x0000_t202" style="position:absolute;left:48577;top:67341;width:4572;height:276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4RbE8IA&#10;AADcAAAADwAAAGRycy9kb3ducmV2LnhtbESP3YrCMBSE7wXfIRzBG9FUca1Wo6iw4q0/D3Bsjm2x&#10;OSlNtPXtzYKwl8PMfMOsNq0pxYtqV1hWMB5FIIhTqwvOFFwvv8M5COeRNZaWScGbHGzW3c4KE20b&#10;PtHr7DMRIOwSVJB7XyVSujQng25kK+Lg3W1t0AdZZ1LX2AS4KeUkimbSYMFhIceK9jmlj/PTKLgf&#10;m8HPorkd/DU+TWc7LOKbfSvV77XbJQhPrf8Pf9tHrWAST+HvTDgCcv0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zhFsTwgAAANwAAAAPAAAAAAAAAAAAAAAAAJgCAABkcnMvZG93&#10;bnJldi54bWxQSwUGAAAAAAQABAD1AAAAhwMAAAAA&#10;" stroked="f">
                  <v:textbox>
                    <w:txbxContent>
                      <w:p w:rsidR="009C22AC" w:rsidRPr="00B51528" w:rsidRDefault="009C22AC" w:rsidP="000C4FFA">
                        <w:pPr>
                          <w:rPr>
                            <w:b/>
                            <w:lang w:val="fr-FR"/>
                          </w:rPr>
                        </w:pPr>
                        <w:r>
                          <w:rPr>
                            <w:b/>
                            <w:lang w:val="fr-FR"/>
                          </w:rPr>
                          <w:t>YES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820E8D" w:rsidRPr="00F54A80" w:rsidRDefault="00820E8D" w:rsidP="00820E8D">
      <w:pPr>
        <w:pStyle w:val="Heading2"/>
        <w:rPr>
          <w:lang w:val="en-US"/>
        </w:rPr>
      </w:pPr>
      <w:bookmarkStart w:id="121" w:name="_Toc340215086"/>
      <w:bookmarkStart w:id="122" w:name="_Toc326565811"/>
      <w:bookmarkStart w:id="123" w:name="_Ref417893836"/>
      <w:bookmarkStart w:id="124" w:name="_Toc440979173"/>
      <w:r w:rsidRPr="00F54A80">
        <w:rPr>
          <w:lang w:val="en-US"/>
        </w:rPr>
        <w:lastRenderedPageBreak/>
        <w:t>Prerequisites</w:t>
      </w:r>
      <w:bookmarkEnd w:id="121"/>
      <w:bookmarkEnd w:id="122"/>
      <w:bookmarkEnd w:id="123"/>
      <w:bookmarkEnd w:id="124"/>
    </w:p>
    <w:p w:rsidR="009E1F8E" w:rsidRPr="00F54A80" w:rsidRDefault="009E1F8E" w:rsidP="00BF2F56">
      <w:pPr>
        <w:pStyle w:val="Heading3"/>
        <w:rPr>
          <w:lang w:val="en-US"/>
        </w:rPr>
      </w:pPr>
      <w:bookmarkStart w:id="125" w:name="_Toc440979174"/>
      <w:r w:rsidRPr="00F54A80">
        <w:rPr>
          <w:lang w:val="en-US"/>
        </w:rPr>
        <w:t>Infrastructure prerequisites</w:t>
      </w:r>
      <w:bookmarkEnd w:id="125"/>
    </w:p>
    <w:p w:rsidR="00BF2F56" w:rsidRPr="00F54A80" w:rsidRDefault="00BF2F56" w:rsidP="00BF2F56">
      <w:pPr>
        <w:rPr>
          <w:lang w:val="en-US"/>
        </w:rPr>
      </w:pPr>
      <w:r w:rsidRPr="00F54A80">
        <w:rPr>
          <w:lang w:val="en-US"/>
        </w:rPr>
        <w:t>The following server interfacing with INTEL-FS shall be available</w:t>
      </w:r>
    </w:p>
    <w:p w:rsidR="00BF2F56" w:rsidRPr="00F54A80" w:rsidRDefault="00DB279F" w:rsidP="00BF2F56">
      <w:pPr>
        <w:pStyle w:val="Para1C"/>
        <w:rPr>
          <w:color w:val="000000"/>
        </w:rPr>
      </w:pPr>
      <w:r w:rsidRPr="00F54A80">
        <w:rPr>
          <w:color w:val="000000"/>
        </w:rPr>
        <w:t>Enterpise Management System (</w:t>
      </w:r>
      <w:r w:rsidR="00BF2F56" w:rsidRPr="00F54A80">
        <w:rPr>
          <w:color w:val="000000"/>
        </w:rPr>
        <w:t>SCOM</w:t>
      </w:r>
      <w:r w:rsidRPr="00F54A80">
        <w:rPr>
          <w:color w:val="000000"/>
        </w:rPr>
        <w:t>): SCOM 2012 R2</w:t>
      </w:r>
    </w:p>
    <w:p w:rsidR="00BF2F56" w:rsidRPr="00F54A80" w:rsidRDefault="00DB279F" w:rsidP="00BF2F56">
      <w:pPr>
        <w:pStyle w:val="Para1C"/>
        <w:rPr>
          <w:color w:val="000000"/>
        </w:rPr>
      </w:pPr>
      <w:r w:rsidRPr="00F54A80">
        <w:rPr>
          <w:color w:val="000000"/>
        </w:rPr>
        <w:t>E-Mail: Exchange Server 2007 SP3</w:t>
      </w:r>
    </w:p>
    <w:p w:rsidR="00BF2F56" w:rsidRPr="00F54A80" w:rsidRDefault="00DB279F" w:rsidP="00BF2F56">
      <w:pPr>
        <w:pStyle w:val="Para1C"/>
        <w:rPr>
          <w:color w:val="000000"/>
        </w:rPr>
      </w:pPr>
      <w:r w:rsidRPr="00F54A80">
        <w:rPr>
          <w:color w:val="000000"/>
        </w:rPr>
        <w:t>Symantec Backup Exec: 2012 SP</w:t>
      </w:r>
      <w:r w:rsidR="00CB0CC7">
        <w:rPr>
          <w:color w:val="000000"/>
        </w:rPr>
        <w:t>4</w:t>
      </w:r>
    </w:p>
    <w:p w:rsidR="00BF2F56" w:rsidRPr="00F54A80" w:rsidRDefault="00DB279F" w:rsidP="00BF2F56">
      <w:pPr>
        <w:pStyle w:val="Para1C"/>
        <w:rPr>
          <w:color w:val="000000"/>
        </w:rPr>
      </w:pPr>
      <w:r w:rsidRPr="00F54A80">
        <w:rPr>
          <w:color w:val="000000"/>
        </w:rPr>
        <w:t>Directory Services: Active directory Windows Server 2008 R2 SP1</w:t>
      </w:r>
    </w:p>
    <w:p w:rsidR="00BF2F56" w:rsidRPr="00F54A80" w:rsidRDefault="00BF2F56" w:rsidP="00BF2F56">
      <w:pPr>
        <w:pStyle w:val="Para1C"/>
        <w:rPr>
          <w:color w:val="000000"/>
        </w:rPr>
      </w:pPr>
      <w:bookmarkStart w:id="126" w:name="_Server_prerequisites"/>
      <w:bookmarkStart w:id="127" w:name="_Toc340215087"/>
      <w:bookmarkStart w:id="128" w:name="_Toc326565812"/>
      <w:bookmarkEnd w:id="126"/>
      <w:r w:rsidRPr="00F54A80">
        <w:rPr>
          <w:color w:val="000000"/>
        </w:rPr>
        <w:t>Core GIS ser</w:t>
      </w:r>
      <w:r w:rsidR="00DB279F" w:rsidRPr="00F54A80">
        <w:rPr>
          <w:color w:val="000000"/>
        </w:rPr>
        <w:t>vices:</w:t>
      </w:r>
      <w:r w:rsidRPr="00F54A80">
        <w:rPr>
          <w:color w:val="000000"/>
        </w:rPr>
        <w:t xml:space="preserve"> </w:t>
      </w:r>
      <w:r w:rsidR="00DB279F" w:rsidRPr="00F54A80">
        <w:rPr>
          <w:color w:val="000000"/>
        </w:rPr>
        <w:t>v</w:t>
      </w:r>
      <w:r w:rsidRPr="00F54A80">
        <w:rPr>
          <w:color w:val="000000"/>
        </w:rPr>
        <w:t>1.0</w:t>
      </w:r>
      <w:r w:rsidR="00DB279F" w:rsidRPr="00F54A80">
        <w:rPr>
          <w:color w:val="000000"/>
        </w:rPr>
        <w:t>.</w:t>
      </w:r>
      <w:r w:rsidRPr="00F54A80">
        <w:rPr>
          <w:color w:val="000000"/>
        </w:rPr>
        <w:t xml:space="preserve">5 </w:t>
      </w:r>
    </w:p>
    <w:p w:rsidR="00820E8D" w:rsidRPr="00F54A80" w:rsidRDefault="00820E8D" w:rsidP="00820E8D">
      <w:pPr>
        <w:pStyle w:val="Heading3"/>
        <w:rPr>
          <w:lang w:val="en-US"/>
        </w:rPr>
      </w:pPr>
      <w:bookmarkStart w:id="129" w:name="_Ref417912583"/>
      <w:bookmarkStart w:id="130" w:name="_Toc440979175"/>
      <w:r w:rsidRPr="00F54A80">
        <w:rPr>
          <w:lang w:val="en-US"/>
        </w:rPr>
        <w:t>Server prerequisites</w:t>
      </w:r>
      <w:bookmarkEnd w:id="127"/>
      <w:bookmarkEnd w:id="128"/>
      <w:bookmarkEnd w:id="129"/>
      <w:bookmarkEnd w:id="130"/>
    </w:p>
    <w:p w:rsidR="008F3CA5" w:rsidRPr="00F54A80" w:rsidRDefault="008F3CA5" w:rsidP="008F3CA5">
      <w:pPr>
        <w:pStyle w:val="Heading4"/>
        <w:rPr>
          <w:lang w:val="en-US"/>
        </w:rPr>
      </w:pPr>
      <w:r w:rsidRPr="00F54A80">
        <w:rPr>
          <w:lang w:val="en-US"/>
        </w:rPr>
        <w:t>Hardware</w:t>
      </w:r>
    </w:p>
    <w:p w:rsidR="00820E8D" w:rsidRPr="00F54A80" w:rsidRDefault="00820E8D" w:rsidP="00820E8D">
      <w:pPr>
        <w:pStyle w:val="Para1C"/>
      </w:pPr>
      <w:r w:rsidRPr="00F54A80">
        <w:t xml:space="preserve"> </w:t>
      </w:r>
      <w:r w:rsidR="001A3103" w:rsidRPr="00F54A80">
        <w:t>INTEL-FS server hardware configuration meets the minimum hardware configuration specified in Annex 3 to the SRS.</w:t>
      </w:r>
      <w:r w:rsidR="005D60D3">
        <w:t xml:space="preserve"> </w:t>
      </w:r>
      <w:r w:rsidR="00CD265D">
        <w:t>In particular, INTEL-FS Data partition  shall be configured as to allow storing 10 days of INTEL-FS logs (estimated required volume is 13GB)</w:t>
      </w:r>
    </w:p>
    <w:p w:rsidR="008F3CA5" w:rsidRPr="00F54A80" w:rsidRDefault="008F3CA5" w:rsidP="008F3CA5">
      <w:pPr>
        <w:pStyle w:val="Heading4"/>
        <w:rPr>
          <w:lang w:val="en-US"/>
        </w:rPr>
      </w:pPr>
      <w:r w:rsidRPr="00F54A80">
        <w:rPr>
          <w:lang w:val="en-US"/>
        </w:rPr>
        <w:t>Software</w:t>
      </w:r>
    </w:p>
    <w:p w:rsidR="008F3CA5" w:rsidRPr="00F54A80" w:rsidRDefault="008F3CA5" w:rsidP="008F3CA5">
      <w:pPr>
        <w:ind w:firstLine="284"/>
        <w:rPr>
          <w:lang w:val="en-US"/>
        </w:rPr>
      </w:pPr>
      <w:r w:rsidRPr="00F54A80">
        <w:rPr>
          <w:lang w:val="en-US"/>
        </w:rPr>
        <w:t>The following softwares shall be installed on INTEL-FS server</w:t>
      </w:r>
    </w:p>
    <w:p w:rsidR="00820E8D" w:rsidRPr="00F54A80" w:rsidRDefault="00820E8D" w:rsidP="00820E8D">
      <w:pPr>
        <w:pStyle w:val="Para1C"/>
        <w:rPr>
          <w:color w:val="000000"/>
        </w:rPr>
      </w:pPr>
      <w:r w:rsidRPr="00F54A80">
        <w:rPr>
          <w:color w:val="000000"/>
        </w:rPr>
        <w:t xml:space="preserve">Windows Server 2008 R2 Enterprise x64 SP1 (English Version) with </w:t>
      </w:r>
      <w:r w:rsidR="00A15173" w:rsidRPr="00F54A80">
        <w:rPr>
          <w:color w:val="000000"/>
        </w:rPr>
        <w:t xml:space="preserve">KB </w:t>
      </w:r>
      <w:r w:rsidR="00A15173" w:rsidRPr="00F54A80">
        <w:rPr>
          <w:rStyle w:val="hps"/>
        </w:rPr>
        <w:t>bundle</w:t>
      </w:r>
      <w:r w:rsidR="00A15173" w:rsidRPr="00F54A80">
        <w:t xml:space="preserve"> </w:t>
      </w:r>
      <w:r w:rsidR="00A15173" w:rsidRPr="00F54A80">
        <w:rPr>
          <w:rStyle w:val="hps"/>
        </w:rPr>
        <w:t>defined</w:t>
      </w:r>
      <w:r w:rsidR="00A15173" w:rsidRPr="00F54A80">
        <w:t xml:space="preserve"> </w:t>
      </w:r>
      <w:r w:rsidR="00A15173" w:rsidRPr="00F54A80">
        <w:rPr>
          <w:rStyle w:val="hps"/>
        </w:rPr>
        <w:t>by NCIA</w:t>
      </w:r>
      <w:r w:rsidR="00A15173" w:rsidRPr="00F54A80">
        <w:t xml:space="preserve"> </w:t>
      </w:r>
      <w:r w:rsidR="00A15173" w:rsidRPr="00F54A80">
        <w:rPr>
          <w:rStyle w:val="hps"/>
        </w:rPr>
        <w:t>at the time of</w:t>
      </w:r>
      <w:r w:rsidR="00A15173" w:rsidRPr="00F54A80">
        <w:t xml:space="preserve"> </w:t>
      </w:r>
      <w:r w:rsidR="00A15173" w:rsidRPr="00F54A80">
        <w:rPr>
          <w:rStyle w:val="hps"/>
        </w:rPr>
        <w:t>installation</w:t>
      </w:r>
      <w:r w:rsidRPr="00F54A80">
        <w:t>.</w:t>
      </w:r>
      <w:r w:rsidR="00CD265D">
        <w:t xml:space="preserve"> </w:t>
      </w:r>
    </w:p>
    <w:p w:rsidR="00820E8D" w:rsidRPr="00F54A80" w:rsidRDefault="00820E8D" w:rsidP="00820E8D">
      <w:pPr>
        <w:pStyle w:val="Para1C"/>
        <w:rPr>
          <w:color w:val="000000"/>
        </w:rPr>
      </w:pPr>
      <w:r w:rsidRPr="00F54A80">
        <w:rPr>
          <w:color w:val="000000"/>
        </w:rPr>
        <w:t xml:space="preserve">.NET Framework 4.0 (4.0.30319.01) with </w:t>
      </w:r>
      <w:r w:rsidR="00DB279F" w:rsidRPr="00F54A80">
        <w:rPr>
          <w:color w:val="000000"/>
        </w:rPr>
        <w:t xml:space="preserve">KB </w:t>
      </w:r>
    </w:p>
    <w:p w:rsidR="00820E8D" w:rsidRPr="00F54A80" w:rsidRDefault="00820E8D" w:rsidP="00243A03">
      <w:pPr>
        <w:pStyle w:val="Para1C"/>
        <w:numPr>
          <w:ilvl w:val="3"/>
          <w:numId w:val="20"/>
        </w:numPr>
        <w:rPr>
          <w:color w:val="000000"/>
        </w:rPr>
      </w:pPr>
      <w:r w:rsidRPr="00F54A80">
        <w:rPr>
          <w:color w:val="000000"/>
        </w:rPr>
        <w:t>2487367,</w:t>
      </w:r>
    </w:p>
    <w:p w:rsidR="00820E8D" w:rsidRPr="00F54A80" w:rsidRDefault="00820E8D" w:rsidP="00243A03">
      <w:pPr>
        <w:pStyle w:val="Para1C"/>
        <w:numPr>
          <w:ilvl w:val="3"/>
          <w:numId w:val="20"/>
        </w:numPr>
        <w:rPr>
          <w:color w:val="000000"/>
        </w:rPr>
      </w:pPr>
      <w:r w:rsidRPr="00F54A80">
        <w:rPr>
          <w:color w:val="000000"/>
        </w:rPr>
        <w:t>2604121,</w:t>
      </w:r>
    </w:p>
    <w:p w:rsidR="00820E8D" w:rsidRPr="00F54A80" w:rsidRDefault="00820E8D" w:rsidP="00243A03">
      <w:pPr>
        <w:pStyle w:val="Para1C"/>
        <w:numPr>
          <w:ilvl w:val="3"/>
          <w:numId w:val="20"/>
        </w:numPr>
        <w:rPr>
          <w:color w:val="000000"/>
        </w:rPr>
      </w:pPr>
      <w:r w:rsidRPr="00F54A80">
        <w:rPr>
          <w:color w:val="000000"/>
        </w:rPr>
        <w:t>2656351,</w:t>
      </w:r>
    </w:p>
    <w:p w:rsidR="00820E8D" w:rsidRPr="00F54A80" w:rsidRDefault="00820E8D" w:rsidP="00243A03">
      <w:pPr>
        <w:pStyle w:val="Para1C"/>
        <w:numPr>
          <w:ilvl w:val="3"/>
          <w:numId w:val="20"/>
        </w:numPr>
        <w:rPr>
          <w:color w:val="000000"/>
        </w:rPr>
      </w:pPr>
      <w:r w:rsidRPr="00F54A80">
        <w:rPr>
          <w:color w:val="000000"/>
        </w:rPr>
        <w:t>2656368,</w:t>
      </w:r>
    </w:p>
    <w:p w:rsidR="00820E8D" w:rsidRPr="00F54A80" w:rsidRDefault="00820E8D" w:rsidP="00243A03">
      <w:pPr>
        <w:pStyle w:val="Para1C"/>
        <w:numPr>
          <w:ilvl w:val="3"/>
          <w:numId w:val="20"/>
        </w:numPr>
        <w:rPr>
          <w:color w:val="000000"/>
        </w:rPr>
      </w:pPr>
      <w:r w:rsidRPr="00F54A80">
        <w:rPr>
          <w:color w:val="000000"/>
        </w:rPr>
        <w:t>2686827,</w:t>
      </w:r>
    </w:p>
    <w:p w:rsidR="00820E8D" w:rsidRPr="00F54A80" w:rsidRDefault="00820E8D" w:rsidP="00243A03">
      <w:pPr>
        <w:pStyle w:val="Para1C"/>
        <w:numPr>
          <w:ilvl w:val="3"/>
          <w:numId w:val="20"/>
        </w:numPr>
        <w:rPr>
          <w:color w:val="000000"/>
        </w:rPr>
      </w:pPr>
      <w:r w:rsidRPr="00F54A80">
        <w:rPr>
          <w:color w:val="000000"/>
        </w:rPr>
        <w:t>2729449,</w:t>
      </w:r>
    </w:p>
    <w:p w:rsidR="00820E8D" w:rsidRPr="00F54A80" w:rsidRDefault="00820E8D" w:rsidP="00243A03">
      <w:pPr>
        <w:pStyle w:val="Para1C"/>
        <w:numPr>
          <w:ilvl w:val="3"/>
          <w:numId w:val="20"/>
        </w:numPr>
        <w:rPr>
          <w:color w:val="000000"/>
        </w:rPr>
      </w:pPr>
      <w:r w:rsidRPr="00F54A80">
        <w:rPr>
          <w:color w:val="000000"/>
        </w:rPr>
        <w:t>2737019</w:t>
      </w:r>
    </w:p>
    <w:p w:rsidR="00F20BB8" w:rsidRPr="00F54A80" w:rsidRDefault="00F20BB8" w:rsidP="00F20BB8">
      <w:pPr>
        <w:pStyle w:val="Para1C"/>
        <w:rPr>
          <w:color w:val="000000"/>
        </w:rPr>
      </w:pPr>
      <w:r w:rsidRPr="00F54A80">
        <w:rPr>
          <w:color w:val="000000"/>
        </w:rPr>
        <w:t>Mac Afee VirusScan 8.8</w:t>
      </w:r>
    </w:p>
    <w:p w:rsidR="008F3CA5" w:rsidRPr="00F54A80" w:rsidRDefault="008F3CA5" w:rsidP="008F3CA5">
      <w:pPr>
        <w:ind w:firstLine="709"/>
        <w:rPr>
          <w:lang w:val="en-US"/>
        </w:rPr>
      </w:pPr>
      <w:r w:rsidRPr="00F54A80">
        <w:rPr>
          <w:lang w:val="en-US"/>
        </w:rPr>
        <w:t>The following item shall be available</w:t>
      </w:r>
    </w:p>
    <w:p w:rsidR="008F3CA5" w:rsidRDefault="008F3CA5" w:rsidP="008F3CA5">
      <w:pPr>
        <w:pStyle w:val="Para1C"/>
      </w:pPr>
      <w:r w:rsidRPr="00F54A80">
        <w:t>Microsoft SQL Server 2008 R2 Enterprise x64 (10.50.1600.1) installation disk.</w:t>
      </w:r>
    </w:p>
    <w:p w:rsidR="00F704C1" w:rsidRPr="00F704C1" w:rsidRDefault="00F704C1" w:rsidP="00F704C1">
      <w:pPr>
        <w:pStyle w:val="Para1C"/>
      </w:pPr>
      <w:r>
        <w:t>Microsoft SQL Server 2008 R2 x64 SP2 KB “</w:t>
      </w:r>
      <w:r w:rsidRPr="00F704C1">
        <w:t>SQLServer2008R2SP2-KB2630458-x64-ENU.exe</w:t>
      </w:r>
      <w:r>
        <w:t>”.</w:t>
      </w:r>
    </w:p>
    <w:p w:rsidR="00F20BB8" w:rsidRPr="00F54A80" w:rsidRDefault="00F20BB8" w:rsidP="00F20BB8">
      <w:pPr>
        <w:pStyle w:val="Heading4"/>
        <w:rPr>
          <w:lang w:val="en-US"/>
        </w:rPr>
      </w:pPr>
      <w:bookmarkStart w:id="131" w:name="_Ref417912586"/>
      <w:r w:rsidRPr="00F54A80">
        <w:rPr>
          <w:lang w:val="en-US"/>
        </w:rPr>
        <w:t>Miscellaneous</w:t>
      </w:r>
      <w:bookmarkEnd w:id="131"/>
    </w:p>
    <w:p w:rsidR="008F3CA5" w:rsidRPr="00F54A80" w:rsidRDefault="008F3CA5" w:rsidP="008F3CA5">
      <w:pPr>
        <w:pStyle w:val="Para1C"/>
        <w:rPr>
          <w:color w:val="000000"/>
        </w:rPr>
      </w:pPr>
      <w:r w:rsidRPr="00F54A80">
        <w:rPr>
          <w:color w:val="000000"/>
        </w:rPr>
        <w:t>Account used for installation shall be a</w:t>
      </w:r>
      <w:r w:rsidR="00A9320C">
        <w:rPr>
          <w:color w:val="000000"/>
        </w:rPr>
        <w:t xml:space="preserve"> user domain</w:t>
      </w:r>
      <w:r w:rsidRPr="00F54A80">
        <w:rPr>
          <w:color w:val="000000"/>
        </w:rPr>
        <w:t xml:space="preserve"> account with local administrator rights</w:t>
      </w:r>
      <w:r w:rsidR="00A9320C">
        <w:rPr>
          <w:color w:val="000000"/>
        </w:rPr>
        <w:t xml:space="preserve"> on the INTEL-FS server</w:t>
      </w:r>
    </w:p>
    <w:p w:rsidR="008F3CA5" w:rsidRPr="00F54A80" w:rsidRDefault="008F3CA5" w:rsidP="008F3CA5">
      <w:pPr>
        <w:pStyle w:val="Para1C"/>
        <w:rPr>
          <w:color w:val="000000"/>
        </w:rPr>
      </w:pPr>
      <w:r w:rsidRPr="00F54A80">
        <w:rPr>
          <w:color w:val="000000"/>
        </w:rPr>
        <w:t xml:space="preserve">Remote desktop access to INTEL-FS server enabled for installation account. This access is only needed </w:t>
      </w:r>
      <w:r w:rsidR="009A39B2" w:rsidRPr="00F54A80">
        <w:rPr>
          <w:color w:val="000000"/>
        </w:rPr>
        <w:t xml:space="preserve">in </w:t>
      </w:r>
      <w:r w:rsidRPr="00F54A80">
        <w:rPr>
          <w:color w:val="000000"/>
        </w:rPr>
        <w:t>case of a remote installation.</w:t>
      </w:r>
    </w:p>
    <w:p w:rsidR="00C24953" w:rsidRDefault="00851036" w:rsidP="00847CAA">
      <w:pPr>
        <w:pStyle w:val="Para1C"/>
        <w:rPr>
          <w:color w:val="000000"/>
        </w:rPr>
      </w:pPr>
      <w:r>
        <w:rPr>
          <w:color w:val="000000"/>
        </w:rPr>
        <w:t>A workstation accessing INTEL</w:t>
      </w:r>
      <w:r w:rsidR="00847CAA" w:rsidRPr="00F54A80">
        <w:rPr>
          <w:color w:val="000000"/>
        </w:rPr>
        <w:t xml:space="preserve">-FS server with a valid account </w:t>
      </w:r>
    </w:p>
    <w:p w:rsidR="008F0EF2" w:rsidRPr="00A14D82" w:rsidRDefault="00354474" w:rsidP="00A14D82">
      <w:pPr>
        <w:pStyle w:val="Para1C"/>
        <w:rPr>
          <w:color w:val="000000"/>
        </w:rPr>
      </w:pPr>
      <w:r>
        <w:rPr>
          <w:color w:val="000000"/>
        </w:rPr>
        <w:t>Page file size shall be equal</w:t>
      </w:r>
      <w:r w:rsidR="008F0EF2" w:rsidRPr="00A14D82">
        <w:rPr>
          <w:color w:val="000000"/>
        </w:rPr>
        <w:t xml:space="preserve"> to 1.5</w:t>
      </w:r>
      <w:r w:rsidR="00A14D82" w:rsidRPr="00A14D82">
        <w:rPr>
          <w:color w:val="000000"/>
        </w:rPr>
        <w:t xml:space="preserve"> </w:t>
      </w:r>
      <w:r w:rsidR="008F0EF2" w:rsidRPr="00A14D82">
        <w:rPr>
          <w:color w:val="000000"/>
        </w:rPr>
        <w:t>x</w:t>
      </w:r>
      <w:r w:rsidR="00A14D82" w:rsidRPr="00A14D82">
        <w:rPr>
          <w:color w:val="000000"/>
        </w:rPr>
        <w:t xml:space="preserve"> INTEL-FS server </w:t>
      </w:r>
      <w:r w:rsidR="008F0EF2" w:rsidRPr="00A14D82">
        <w:rPr>
          <w:color w:val="000000"/>
        </w:rPr>
        <w:t xml:space="preserve">RAM </w:t>
      </w:r>
      <w:r w:rsidR="00A14D82">
        <w:rPr>
          <w:color w:val="000000"/>
        </w:rPr>
        <w:t>size</w:t>
      </w:r>
    </w:p>
    <w:p w:rsidR="008F3CA5" w:rsidRPr="00F54A80" w:rsidRDefault="008F3CA5" w:rsidP="008F3CA5">
      <w:pPr>
        <w:pStyle w:val="Heading4"/>
        <w:rPr>
          <w:lang w:val="en-US"/>
        </w:rPr>
      </w:pPr>
      <w:bookmarkStart w:id="132" w:name="_Ref426967911"/>
      <w:r w:rsidRPr="00F54A80">
        <w:rPr>
          <w:lang w:val="en-US"/>
        </w:rPr>
        <w:lastRenderedPageBreak/>
        <w:t>Configuration information</w:t>
      </w:r>
      <w:bookmarkEnd w:id="132"/>
    </w:p>
    <w:p w:rsidR="00AD151C" w:rsidRPr="00F54A80" w:rsidRDefault="008F3CA5" w:rsidP="00AD151C">
      <w:pPr>
        <w:pStyle w:val="Para1C"/>
        <w:numPr>
          <w:ilvl w:val="0"/>
          <w:numId w:val="0"/>
        </w:numPr>
        <w:ind w:left="1080"/>
      </w:pPr>
      <w:r w:rsidRPr="00F54A80">
        <w:t>During the installation</w:t>
      </w:r>
      <w:r w:rsidR="009A39B2" w:rsidRPr="00F54A80">
        <w:t>,</w:t>
      </w:r>
      <w:r w:rsidRPr="00F54A80">
        <w:t xml:space="preserve"> </w:t>
      </w:r>
      <w:r w:rsidR="00F20BB8" w:rsidRPr="00F54A80">
        <w:t>configuration information</w:t>
      </w:r>
      <w:r w:rsidR="009A39B2" w:rsidRPr="00F54A80">
        <w:t>s</w:t>
      </w:r>
      <w:r w:rsidRPr="00F54A80">
        <w:t xml:space="preserve"> </w:t>
      </w:r>
      <w:r w:rsidR="00294710" w:rsidRPr="00F54A80">
        <w:t>are needed</w:t>
      </w:r>
      <w:r w:rsidR="006224AA" w:rsidRPr="00F54A80">
        <w:t xml:space="preserve">. </w:t>
      </w:r>
      <w:r w:rsidR="009A39B2" w:rsidRPr="00F54A80">
        <w:t xml:space="preserve">These informations shall be </w:t>
      </w:r>
      <w:r w:rsidR="006224AA" w:rsidRPr="00F54A80">
        <w:t xml:space="preserve"> </w:t>
      </w:r>
      <w:r w:rsidR="009A39B2" w:rsidRPr="00F54A80">
        <w:t>available</w:t>
      </w:r>
      <w:r w:rsidR="006224AA" w:rsidRPr="00F54A80">
        <w:t xml:space="preserve"> before starting the installation </w:t>
      </w:r>
    </w:p>
    <w:p w:rsidR="009304F1" w:rsidRPr="00F54A80" w:rsidRDefault="009304F1" w:rsidP="009304F1">
      <w:pPr>
        <w:ind w:left="709"/>
        <w:rPr>
          <w:lang w:val="en-US"/>
        </w:rPr>
      </w:pPr>
      <w:r w:rsidRPr="00F54A80">
        <w:rPr>
          <w:lang w:val="en-US"/>
        </w:rPr>
        <w:t>Information below is used during SQL server installation</w:t>
      </w:r>
    </w:p>
    <w:p w:rsidR="00DC27A2" w:rsidRPr="00F54A80" w:rsidRDefault="00DC27A2" w:rsidP="00DC27A2">
      <w:pPr>
        <w:pStyle w:val="Para1C"/>
      </w:pPr>
      <w:r w:rsidRPr="00F54A80">
        <w:t>SQL server product key</w:t>
      </w:r>
    </w:p>
    <w:p w:rsidR="009304F1" w:rsidRPr="00F54A80" w:rsidRDefault="009304F1" w:rsidP="009304F1">
      <w:pPr>
        <w:pStyle w:val="Para1C"/>
      </w:pPr>
      <w:r w:rsidRPr="00F54A80">
        <w:t>SQL server system administrator (sa) account password</w:t>
      </w:r>
    </w:p>
    <w:p w:rsidR="00294710" w:rsidRPr="00F54A80" w:rsidRDefault="009304F1" w:rsidP="00294710">
      <w:pPr>
        <w:ind w:left="709"/>
        <w:rPr>
          <w:lang w:val="en-US"/>
        </w:rPr>
      </w:pPr>
      <w:r w:rsidRPr="00F54A80">
        <w:rPr>
          <w:lang w:val="en-US"/>
        </w:rPr>
        <w:t>I</w:t>
      </w:r>
      <w:r w:rsidR="00294710" w:rsidRPr="00F54A80">
        <w:rPr>
          <w:lang w:val="en-US"/>
        </w:rPr>
        <w:t xml:space="preserve">nformation below </w:t>
      </w:r>
      <w:r w:rsidRPr="00F54A80">
        <w:rPr>
          <w:lang w:val="en-US"/>
        </w:rPr>
        <w:t>is</w:t>
      </w:r>
      <w:r w:rsidR="00294710" w:rsidRPr="00F54A80">
        <w:rPr>
          <w:lang w:val="en-US"/>
        </w:rPr>
        <w:t xml:space="preserve"> used during Squeeze Server COTS installation</w:t>
      </w:r>
    </w:p>
    <w:p w:rsidR="00294710" w:rsidRPr="00F54A80" w:rsidRDefault="00294710" w:rsidP="00294710">
      <w:pPr>
        <w:pStyle w:val="Para1C"/>
      </w:pPr>
      <w:r w:rsidRPr="00F54A80">
        <w:t>Squeeze Server 3.0 activation credential (Company name and serial number)</w:t>
      </w:r>
    </w:p>
    <w:p w:rsidR="00294710" w:rsidRPr="00F54A80" w:rsidRDefault="009304F1" w:rsidP="00294710">
      <w:pPr>
        <w:rPr>
          <w:lang w:val="en-US"/>
        </w:rPr>
      </w:pPr>
      <w:r w:rsidRPr="00F54A80">
        <w:rPr>
          <w:lang w:val="en-US"/>
        </w:rPr>
        <w:tab/>
        <w:t>I</w:t>
      </w:r>
      <w:r w:rsidR="00294710" w:rsidRPr="00F54A80">
        <w:rPr>
          <w:lang w:val="en-US"/>
        </w:rPr>
        <w:t>nformation</w:t>
      </w:r>
      <w:r w:rsidRPr="00F54A80">
        <w:rPr>
          <w:lang w:val="en-US"/>
        </w:rPr>
        <w:t>s</w:t>
      </w:r>
      <w:r w:rsidR="00294710" w:rsidRPr="00F54A80">
        <w:rPr>
          <w:lang w:val="en-US"/>
        </w:rPr>
        <w:t xml:space="preserve"> below are used during INTEL-FS installation</w:t>
      </w:r>
    </w:p>
    <w:p w:rsidR="00AD151C" w:rsidRPr="00F54A80" w:rsidRDefault="00820E8D" w:rsidP="00AD151C">
      <w:pPr>
        <w:pStyle w:val="Para1C"/>
        <w:rPr>
          <w:color w:val="000000"/>
        </w:rPr>
      </w:pPr>
      <w:r w:rsidRPr="00F54A80">
        <w:rPr>
          <w:color w:val="000000"/>
        </w:rPr>
        <w:t xml:space="preserve">A valid certificate used for SSL authentication </w:t>
      </w:r>
    </w:p>
    <w:p w:rsidR="00DD2997" w:rsidRPr="00F54A80" w:rsidRDefault="00DD2997" w:rsidP="00DD2997">
      <w:pPr>
        <w:pStyle w:val="Para1C"/>
      </w:pPr>
      <w:r w:rsidRPr="00F54A80">
        <w:t>Logical identifier of the site (server name</w:t>
      </w:r>
      <w:r w:rsidR="006224AA" w:rsidRPr="00F54A80">
        <w:t>)</w:t>
      </w:r>
    </w:p>
    <w:p w:rsidR="006224AA" w:rsidRPr="00F54A80" w:rsidRDefault="006224AA" w:rsidP="006224AA">
      <w:pPr>
        <w:pStyle w:val="Para1C"/>
      </w:pPr>
      <w:r w:rsidRPr="00F54A80">
        <w:t>Default organizational node name</w:t>
      </w:r>
    </w:p>
    <w:p w:rsidR="006224AA" w:rsidRPr="00F54A80" w:rsidRDefault="006224AA" w:rsidP="006224AA">
      <w:pPr>
        <w:pStyle w:val="Para1C"/>
      </w:pPr>
      <w:r w:rsidRPr="00F54A80">
        <w:t>Guest account login name</w:t>
      </w:r>
    </w:p>
    <w:p w:rsidR="006224AA" w:rsidRPr="00F54A80" w:rsidRDefault="00294710" w:rsidP="006224AA">
      <w:pPr>
        <w:pStyle w:val="Para1C"/>
      </w:pPr>
      <w:r w:rsidRPr="00F54A80">
        <w:t>Intel FS administrator password</w:t>
      </w:r>
    </w:p>
    <w:p w:rsidR="002E4901" w:rsidRPr="00F54A80" w:rsidRDefault="00AD151C" w:rsidP="00AD151C">
      <w:pPr>
        <w:pStyle w:val="Para1C"/>
      </w:pPr>
      <w:r w:rsidRPr="00F54A80">
        <w:t xml:space="preserve">SMTP </w:t>
      </w:r>
      <w:r w:rsidR="00DB279F" w:rsidRPr="00F54A80">
        <w:t>(</w:t>
      </w:r>
      <w:r w:rsidR="00DB279F" w:rsidRPr="00F54A80">
        <w:rPr>
          <w:color w:val="000000"/>
        </w:rPr>
        <w:t>E-Mail</w:t>
      </w:r>
      <w:r w:rsidR="00DB279F" w:rsidRPr="00F54A80">
        <w:t>) server</w:t>
      </w:r>
      <w:r w:rsidR="00DD2997" w:rsidRPr="00F54A80">
        <w:t xml:space="preserve"> hostname</w:t>
      </w:r>
    </w:p>
    <w:p w:rsidR="00294710" w:rsidRDefault="00294710" w:rsidP="00294710">
      <w:pPr>
        <w:pStyle w:val="Para1C"/>
      </w:pPr>
      <w:r w:rsidRPr="00F54A80">
        <w:t xml:space="preserve">Optionnaly, publication source of the site if the default value “ACO” is not relevant. </w:t>
      </w:r>
    </w:p>
    <w:p w:rsidR="001D284C" w:rsidRDefault="001D284C" w:rsidP="001D284C">
      <w:pPr>
        <w:pStyle w:val="Para1C"/>
      </w:pPr>
      <w:r>
        <w:t>Optionnaly, a domain value file.</w:t>
      </w:r>
    </w:p>
    <w:p w:rsidR="00A2411F" w:rsidRPr="00A2411F" w:rsidRDefault="00A2411F" w:rsidP="00A2411F">
      <w:pPr>
        <w:pStyle w:val="Para1C"/>
      </w:pPr>
      <w:r w:rsidRPr="00A2411F">
        <w:t>Optionnaly, a new “groups of permition” .csv configuration file</w:t>
      </w:r>
    </w:p>
    <w:p w:rsidR="00294710" w:rsidRPr="00F54A80" w:rsidRDefault="00DB279F" w:rsidP="00294710">
      <w:pPr>
        <w:pStyle w:val="Para1C"/>
      </w:pPr>
      <w:r w:rsidRPr="00F54A80">
        <w:t xml:space="preserve">NATO systems </w:t>
      </w:r>
      <w:r w:rsidR="00911EB0" w:rsidRPr="00F54A80">
        <w:t xml:space="preserve">server </w:t>
      </w:r>
      <w:r w:rsidR="00294710" w:rsidRPr="00F54A80">
        <w:t xml:space="preserve">interfacing with the INTEL-FS server IP addresses </w:t>
      </w:r>
    </w:p>
    <w:p w:rsidR="00294710" w:rsidRPr="00F54A80" w:rsidRDefault="009304F1" w:rsidP="00294710">
      <w:pPr>
        <w:ind w:firstLine="709"/>
        <w:rPr>
          <w:lang w:val="en-US"/>
        </w:rPr>
      </w:pPr>
      <w:r w:rsidRPr="00F54A80">
        <w:rPr>
          <w:lang w:val="en-US"/>
        </w:rPr>
        <w:t>I</w:t>
      </w:r>
      <w:r w:rsidR="00294710" w:rsidRPr="00F54A80">
        <w:rPr>
          <w:lang w:val="en-US"/>
        </w:rPr>
        <w:t>nformation</w:t>
      </w:r>
      <w:r w:rsidRPr="00F54A80">
        <w:rPr>
          <w:lang w:val="en-US"/>
        </w:rPr>
        <w:t>s</w:t>
      </w:r>
      <w:r w:rsidR="00294710" w:rsidRPr="00F54A80">
        <w:rPr>
          <w:lang w:val="en-US"/>
        </w:rPr>
        <w:t xml:space="preserve"> below are used during cartographic server installation</w:t>
      </w:r>
    </w:p>
    <w:p w:rsidR="00294710" w:rsidRPr="00F54A80" w:rsidRDefault="00294710" w:rsidP="00294710">
      <w:pPr>
        <w:pStyle w:val="Para1C"/>
        <w:rPr>
          <w:color w:val="000000"/>
        </w:rPr>
      </w:pPr>
      <w:r w:rsidRPr="00F54A80">
        <w:t>ArcGISServer 10.0 SP5 software authorization file</w:t>
      </w:r>
    </w:p>
    <w:p w:rsidR="00BF2F56" w:rsidRPr="00F54A80" w:rsidRDefault="00294710" w:rsidP="00294710">
      <w:pPr>
        <w:pStyle w:val="Para1C"/>
        <w:rPr>
          <w:color w:val="000000"/>
        </w:rPr>
      </w:pPr>
      <w:r w:rsidRPr="00F54A80">
        <w:rPr>
          <w:color w:val="000000"/>
        </w:rPr>
        <w:t xml:space="preserve">Core GIS server hostname. </w:t>
      </w:r>
    </w:p>
    <w:p w:rsidR="00294710" w:rsidRPr="00F54A80" w:rsidRDefault="00294710" w:rsidP="00294710">
      <w:pPr>
        <w:pStyle w:val="Para1C"/>
        <w:rPr>
          <w:color w:val="000000"/>
        </w:rPr>
      </w:pPr>
      <w:r w:rsidRPr="00F54A80">
        <w:rPr>
          <w:color w:val="000000"/>
        </w:rPr>
        <w:t>Mandatory informations to configure Core GIS map services (IE WMS and WFS url)</w:t>
      </w:r>
    </w:p>
    <w:p w:rsidR="00172326" w:rsidRPr="00F54A80" w:rsidRDefault="00C40150" w:rsidP="00172326">
      <w:pPr>
        <w:pStyle w:val="Para1C"/>
        <w:rPr>
          <w:color w:val="000000"/>
        </w:rPr>
      </w:pPr>
      <w:r w:rsidRPr="00F54A80">
        <w:rPr>
          <w:color w:val="000000"/>
        </w:rPr>
        <w:t xml:space="preserve">ArcSOM, ArcSOC and Webservices </w:t>
      </w:r>
      <w:r w:rsidR="00911EB0" w:rsidRPr="00F54A80">
        <w:rPr>
          <w:color w:val="000000"/>
        </w:rPr>
        <w:t>ArcGISServer</w:t>
      </w:r>
      <w:r w:rsidR="00172326" w:rsidRPr="00F54A80">
        <w:rPr>
          <w:color w:val="000000"/>
        </w:rPr>
        <w:t xml:space="preserve"> local services</w:t>
      </w:r>
      <w:r w:rsidRPr="00F54A80">
        <w:rPr>
          <w:color w:val="000000"/>
        </w:rPr>
        <w:t xml:space="preserve"> </w:t>
      </w:r>
      <w:r w:rsidR="00172326" w:rsidRPr="00F54A80">
        <w:rPr>
          <w:color w:val="000000"/>
        </w:rPr>
        <w:t xml:space="preserve"> account password</w:t>
      </w:r>
    </w:p>
    <w:p w:rsidR="00294710" w:rsidRPr="00F54A80" w:rsidRDefault="009304F1" w:rsidP="00294710">
      <w:pPr>
        <w:ind w:left="709"/>
        <w:rPr>
          <w:lang w:val="en-US"/>
        </w:rPr>
      </w:pPr>
      <w:r w:rsidRPr="00F54A80">
        <w:rPr>
          <w:lang w:val="en-US"/>
        </w:rPr>
        <w:t>I</w:t>
      </w:r>
      <w:r w:rsidR="00294710" w:rsidRPr="00F54A80">
        <w:rPr>
          <w:lang w:val="en-US"/>
        </w:rPr>
        <w:t xml:space="preserve">nformation below </w:t>
      </w:r>
      <w:r w:rsidRPr="00F54A80">
        <w:rPr>
          <w:lang w:val="en-US"/>
        </w:rPr>
        <w:t>is</w:t>
      </w:r>
      <w:r w:rsidR="00294710" w:rsidRPr="00F54A80">
        <w:rPr>
          <w:lang w:val="en-US"/>
        </w:rPr>
        <w:t xml:space="preserve"> used for iBridge configuration.</w:t>
      </w:r>
    </w:p>
    <w:p w:rsidR="004B1D84" w:rsidRPr="00F54A80" w:rsidRDefault="00C84C55" w:rsidP="004B1D84">
      <w:pPr>
        <w:pStyle w:val="Para1C"/>
      </w:pPr>
      <w:bookmarkStart w:id="133" w:name="_Ref419206814"/>
      <w:r>
        <w:t>The UNC of a</w:t>
      </w:r>
      <w:r w:rsidR="004B1D84" w:rsidRPr="00F54A80">
        <w:t xml:space="preserve"> shared folder </w:t>
      </w:r>
      <w:r>
        <w:t xml:space="preserve">created </w:t>
      </w:r>
      <w:r w:rsidR="004B1D84" w:rsidRPr="00F54A80">
        <w:t xml:space="preserve">on a specific server </w:t>
      </w:r>
      <w:r w:rsidR="00DD2997" w:rsidRPr="00F54A80">
        <w:t>and the list of credentials accessing this shared folders</w:t>
      </w:r>
      <w:r w:rsidR="00294710" w:rsidRPr="00F54A80">
        <w:t>.</w:t>
      </w:r>
      <w:r w:rsidR="004B1D84" w:rsidRPr="00F54A80">
        <w:t xml:space="preserve"> </w:t>
      </w:r>
      <w:r w:rsidR="00860F79">
        <w:t>This folder includ</w:t>
      </w:r>
      <w:r w:rsidR="006321DC">
        <w:t>ing</w:t>
      </w:r>
      <w:r w:rsidR="00860F79">
        <w:t xml:space="preserve"> .ibg (ibridge mapping configuration) files and BSO/LEP icons shall be mounted on this workstation.</w:t>
      </w:r>
      <w:bookmarkEnd w:id="133"/>
    </w:p>
    <w:p w:rsidR="00820E8D" w:rsidRDefault="001C04BF" w:rsidP="00820E8D">
      <w:pPr>
        <w:pStyle w:val="Heading3"/>
        <w:rPr>
          <w:lang w:val="en-US"/>
        </w:rPr>
      </w:pPr>
      <w:bookmarkStart w:id="134" w:name="_Toc340215088"/>
      <w:bookmarkStart w:id="135" w:name="_Toc326565813"/>
      <w:bookmarkStart w:id="136" w:name="_Toc440979176"/>
      <w:bookmarkStart w:id="137" w:name="_Toc4296353"/>
      <w:bookmarkStart w:id="138" w:name="_Toc4296576"/>
      <w:bookmarkStart w:id="139" w:name="_Toc6039562"/>
      <w:bookmarkStart w:id="140" w:name="_Toc18293095"/>
      <w:bookmarkStart w:id="141" w:name="_Toc17527099"/>
      <w:bookmarkStart w:id="142" w:name="_Toc23061555"/>
      <w:bookmarkStart w:id="143" w:name="_Toc23221106"/>
      <w:bookmarkEnd w:id="112"/>
      <w:bookmarkEnd w:id="113"/>
      <w:r w:rsidRPr="00F54A80">
        <w:rPr>
          <w:lang w:val="en-US"/>
        </w:rPr>
        <w:t>Workstation</w:t>
      </w:r>
      <w:r w:rsidR="00820E8D" w:rsidRPr="00F54A80">
        <w:rPr>
          <w:lang w:val="en-US"/>
        </w:rPr>
        <w:t xml:space="preserve"> prerequisites</w:t>
      </w:r>
      <w:bookmarkEnd w:id="134"/>
      <w:bookmarkEnd w:id="135"/>
      <w:bookmarkEnd w:id="136"/>
    </w:p>
    <w:p w:rsidR="00867CC6" w:rsidRDefault="00867CC6" w:rsidP="00867CC6">
      <w:pPr>
        <w:pStyle w:val="Para1C"/>
      </w:pPr>
      <w:r>
        <w:t>To avoid media player display issue, the following KB</w:t>
      </w:r>
      <w:r w:rsidR="00C84C55">
        <w:t xml:space="preserve"> </w:t>
      </w:r>
    </w:p>
    <w:p w:rsidR="00867CC6" w:rsidRDefault="00867CC6" w:rsidP="00867CC6">
      <w:pPr>
        <w:ind w:left="2160"/>
      </w:pPr>
      <w:r>
        <w:t>IE10-Windows6.1-KB3078071-x64.msu</w:t>
      </w:r>
    </w:p>
    <w:p w:rsidR="00867CC6" w:rsidRDefault="00867CC6" w:rsidP="00867CC6">
      <w:pPr>
        <w:ind w:left="2160"/>
      </w:pPr>
      <w:r>
        <w:t>IE10-Windows6.1-KB3087985-x64.msu</w:t>
      </w:r>
    </w:p>
    <w:p w:rsidR="00C84C55" w:rsidRPr="00867CC6" w:rsidRDefault="00C84C55" w:rsidP="00C84C55">
      <w:pPr>
        <w:ind w:left="1786"/>
        <w:jc w:val="left"/>
        <w:rPr>
          <w:lang w:val="en-US"/>
        </w:rPr>
      </w:pPr>
      <w:r>
        <w:rPr>
          <w:lang w:val="en-US"/>
        </w:rPr>
        <w:t>shall be installed</w:t>
      </w:r>
    </w:p>
    <w:p w:rsidR="001C04BF" w:rsidRPr="00F54A80" w:rsidRDefault="001C04BF" w:rsidP="00820E8D">
      <w:pPr>
        <w:pStyle w:val="Para1C"/>
      </w:pPr>
      <w:r w:rsidRPr="00F54A80">
        <w:t>Windows 7  Enterprise SP1</w:t>
      </w:r>
    </w:p>
    <w:p w:rsidR="00820E8D" w:rsidRPr="00F54A80" w:rsidRDefault="00820E8D" w:rsidP="00820E8D">
      <w:pPr>
        <w:pStyle w:val="Para1C"/>
      </w:pPr>
      <w:r w:rsidRPr="00F54A80">
        <w:t xml:space="preserve">Microsoft Windows Internet Explorer </w:t>
      </w:r>
      <w:r w:rsidR="000A0E7A" w:rsidRPr="00F54A80">
        <w:t>8.0 9.0 or 10.0</w:t>
      </w:r>
    </w:p>
    <w:p w:rsidR="00820E8D" w:rsidRPr="00F54A80" w:rsidRDefault="00820E8D" w:rsidP="00820E8D">
      <w:pPr>
        <w:pStyle w:val="Para1C"/>
      </w:pPr>
      <w:r w:rsidRPr="00F54A80">
        <w:t>Microsoft SilverLight 5.1</w:t>
      </w:r>
    </w:p>
    <w:p w:rsidR="001C04BF" w:rsidRPr="00F54A80" w:rsidRDefault="001C04BF" w:rsidP="001C04BF">
      <w:pPr>
        <w:pStyle w:val="Para1C"/>
      </w:pPr>
      <w:r w:rsidRPr="00F54A80">
        <w:t>Microsoft Office 2010</w:t>
      </w:r>
      <w:r w:rsidR="008902D6">
        <w:t xml:space="preserve"> SP1</w:t>
      </w:r>
    </w:p>
    <w:p w:rsidR="001C04BF" w:rsidRPr="00F54A80" w:rsidRDefault="001C04BF" w:rsidP="001C04BF">
      <w:pPr>
        <w:pStyle w:val="Para1C"/>
      </w:pPr>
      <w:r w:rsidRPr="00F54A80">
        <w:t>Microsoft Windows Media Player 12</w:t>
      </w:r>
    </w:p>
    <w:p w:rsidR="001C04BF" w:rsidRPr="00F54A80" w:rsidRDefault="001C04BF" w:rsidP="001C04BF">
      <w:pPr>
        <w:pStyle w:val="Para1C"/>
      </w:pPr>
      <w:r w:rsidRPr="00F54A80">
        <w:lastRenderedPageBreak/>
        <w:t xml:space="preserve">Adobe Acrobat Reader </w:t>
      </w:r>
      <w:r w:rsidR="008902D6">
        <w:t>11.0.9</w:t>
      </w:r>
    </w:p>
    <w:p w:rsidR="000A0E7A" w:rsidRPr="00F54A80" w:rsidRDefault="000A0E7A" w:rsidP="00486F39">
      <w:pPr>
        <w:pStyle w:val="Para1C"/>
      </w:pPr>
      <w:r w:rsidRPr="00F54A80">
        <w:t>A valid certificate used for SSL authentication shall be installed. To learn how to install this certificate, please refer to chapter “</w:t>
      </w:r>
      <w:r w:rsidR="002551C3" w:rsidRPr="00F54A80">
        <w:t>Certification Authority certificate installation</w:t>
      </w:r>
      <w:r w:rsidRPr="00F54A80">
        <w:t>” in document</w:t>
      </w:r>
      <w:r w:rsidR="00262499" w:rsidRPr="00F54A80">
        <w:t xml:space="preserve"> </w:t>
      </w:r>
      <w:r w:rsidRPr="00F54A80">
        <w:t xml:space="preserve"> </w:t>
      </w:r>
      <w:hyperlink w:anchor="Technical_Manual" w:history="1">
        <w:r w:rsidR="002551C3" w:rsidRPr="00F54A80">
          <w:rPr>
            <w:rStyle w:val="Hyperlink"/>
          </w:rPr>
          <w:t>“Technical Manual for the INTEL-FS Project”</w:t>
        </w:r>
      </w:hyperlink>
      <w:r w:rsidRPr="00F54A80">
        <w:t xml:space="preserve"> .</w:t>
      </w:r>
    </w:p>
    <w:p w:rsidR="00486F39" w:rsidRPr="00F54A80" w:rsidRDefault="0041106F" w:rsidP="00486F39">
      <w:pPr>
        <w:pStyle w:val="Para1C"/>
      </w:pPr>
      <w:r w:rsidRPr="00F54A80">
        <w:t>“</w:t>
      </w:r>
      <w:r w:rsidR="00486F39" w:rsidRPr="00F54A80">
        <w:t>Include local directory path when uploading files to a server</w:t>
      </w:r>
      <w:r w:rsidRPr="00F54A80">
        <w:t>”</w:t>
      </w:r>
      <w:r w:rsidR="00486F39" w:rsidRPr="00F54A80">
        <w:t xml:space="preserve"> I</w:t>
      </w:r>
      <w:r w:rsidR="00341EED" w:rsidRPr="00F54A80">
        <w:t>nternet Explorer</w:t>
      </w:r>
      <w:r w:rsidR="00486F39" w:rsidRPr="00F54A80">
        <w:t xml:space="preserve"> security setting shall be enabled. To learn how to configure that setting, please refer to chapter “I</w:t>
      </w:r>
      <w:r w:rsidR="00C65FAE" w:rsidRPr="00F54A80">
        <w:t>nternet</w:t>
      </w:r>
      <w:r w:rsidR="00486F39" w:rsidRPr="00F54A80">
        <w:t xml:space="preserve"> </w:t>
      </w:r>
      <w:r w:rsidR="00C65FAE" w:rsidRPr="00F54A80">
        <w:t>explorer</w:t>
      </w:r>
      <w:r w:rsidR="00486F39" w:rsidRPr="00F54A80">
        <w:t xml:space="preserve"> </w:t>
      </w:r>
      <w:r w:rsidR="00C65FAE" w:rsidRPr="00F54A80">
        <w:t>configuration</w:t>
      </w:r>
      <w:r w:rsidR="00486F39" w:rsidRPr="00F54A80">
        <w:t xml:space="preserve">” in document </w:t>
      </w:r>
      <w:hyperlink w:anchor="Technical_Manual" w:history="1">
        <w:r w:rsidR="002551C3" w:rsidRPr="00F54A80">
          <w:rPr>
            <w:rStyle w:val="Hyperlink"/>
          </w:rPr>
          <w:t>“Technical Manual for the INTEL-FS Project”</w:t>
        </w:r>
      </w:hyperlink>
      <w:r w:rsidR="00486F39" w:rsidRPr="00F54A80">
        <w:t>.</w:t>
      </w:r>
    </w:p>
    <w:p w:rsidR="000F36B6" w:rsidRPr="00F54A80" w:rsidRDefault="000F36B6" w:rsidP="00341EED">
      <w:pPr>
        <w:pStyle w:val="Para1C"/>
      </w:pPr>
      <w:r w:rsidRPr="00F54A80">
        <w:t xml:space="preserve">Internet Explorer pop up windows blocking from </w:t>
      </w:r>
      <w:r w:rsidR="005259B1" w:rsidRPr="00F54A80">
        <w:t>INTEL-FS</w:t>
      </w:r>
      <w:r w:rsidRPr="00F54A80">
        <w:t xml:space="preserve"> site shall be turned off</w:t>
      </w:r>
      <w:r w:rsidR="00341EED" w:rsidRPr="00F54A80">
        <w:t xml:space="preserve">. To learn how to configure that setting, please refer to chapter “Internet explorer configuration” in document </w:t>
      </w:r>
      <w:hyperlink w:anchor="Technical_Manual" w:history="1">
        <w:r w:rsidR="00341EED" w:rsidRPr="00F54A80">
          <w:rPr>
            <w:rStyle w:val="Hyperlink"/>
          </w:rPr>
          <w:t>“Technical Manual for the INTEL-FS Project”</w:t>
        </w:r>
      </w:hyperlink>
      <w:r w:rsidR="00341EED" w:rsidRPr="00F54A80">
        <w:t>.</w:t>
      </w:r>
    </w:p>
    <w:p w:rsidR="00341EED" w:rsidRDefault="0041106F" w:rsidP="00341EED">
      <w:pPr>
        <w:pStyle w:val="Para1C"/>
      </w:pPr>
      <w:r w:rsidRPr="00F54A80">
        <w:t>“</w:t>
      </w:r>
      <w:r w:rsidR="000518B2" w:rsidRPr="00F54A80">
        <w:t>Compatibility View” Internet Explorer 10 mode shall be enabled.</w:t>
      </w:r>
      <w:r w:rsidR="00341EED" w:rsidRPr="00F54A80">
        <w:t xml:space="preserve"> To learn how to configure that setting, please refer to chapter “Internet explorer configuration” in document </w:t>
      </w:r>
      <w:hyperlink w:anchor="Technical_Manual" w:history="1">
        <w:r w:rsidR="00341EED" w:rsidRPr="00F54A80">
          <w:rPr>
            <w:rStyle w:val="Hyperlink"/>
          </w:rPr>
          <w:t>“Technical Manual for the INTEL-FS Project”</w:t>
        </w:r>
      </w:hyperlink>
      <w:r w:rsidR="00341EED" w:rsidRPr="00F54A80">
        <w:t>.</w:t>
      </w:r>
    </w:p>
    <w:p w:rsidR="0059428D" w:rsidRDefault="0059428D" w:rsidP="0059428D">
      <w:pPr>
        <w:pStyle w:val="Para1C"/>
      </w:pPr>
      <w:r>
        <w:t xml:space="preserve">INTEL-FS server shall be declared as part of the local intranet. </w:t>
      </w:r>
      <w:r w:rsidRPr="00F54A80">
        <w:t>To learn how to configure that setting, please refer to chapter “</w:t>
      </w:r>
      <w:r>
        <w:t>Declaring INTEL-FS server as part of the local intranet</w:t>
      </w:r>
      <w:r w:rsidRPr="00F54A80">
        <w:t xml:space="preserve">” in document </w:t>
      </w:r>
      <w:hyperlink w:anchor="Technical_Manual" w:history="1">
        <w:r w:rsidRPr="00F54A80">
          <w:rPr>
            <w:rStyle w:val="Hyperlink"/>
          </w:rPr>
          <w:t>“Technical Manual for the INTEL-FS Project”</w:t>
        </w:r>
      </w:hyperlink>
      <w:r w:rsidRPr="00F54A80">
        <w:t>.</w:t>
      </w:r>
    </w:p>
    <w:p w:rsidR="003341C7" w:rsidRDefault="003341C7" w:rsidP="003341C7">
      <w:pPr>
        <w:rPr>
          <w:lang w:val="en-US"/>
        </w:rPr>
      </w:pPr>
    </w:p>
    <w:p w:rsidR="003341C7" w:rsidRDefault="003341C7" w:rsidP="003341C7">
      <w:pPr>
        <w:pStyle w:val="Heading2"/>
        <w:rPr>
          <w:lang w:val="en-US"/>
        </w:rPr>
      </w:pPr>
      <w:bookmarkStart w:id="144" w:name="_Toc440979177"/>
      <w:r>
        <w:rPr>
          <w:lang w:val="en-US"/>
        </w:rPr>
        <w:t>Installation package</w:t>
      </w:r>
      <w:bookmarkEnd w:id="144"/>
    </w:p>
    <w:p w:rsidR="003341C7" w:rsidRDefault="003341C7" w:rsidP="003341C7">
      <w:pPr>
        <w:rPr>
          <w:lang w:val="en-US"/>
        </w:rPr>
      </w:pPr>
    </w:p>
    <w:p w:rsidR="0041248E" w:rsidRDefault="00C67B5A" w:rsidP="00C67B5A">
      <w:pPr>
        <w:spacing w:before="0" w:after="0"/>
        <w:jc w:val="left"/>
        <w:rPr>
          <w:lang w:val="en-US"/>
        </w:rPr>
      </w:pPr>
      <w:r>
        <w:rPr>
          <w:lang w:val="en-US"/>
        </w:rPr>
        <w:t xml:space="preserve">The </w:t>
      </w:r>
      <w:r w:rsidRPr="00274489">
        <w:rPr>
          <w:lang w:val="en-US"/>
        </w:rPr>
        <w:t xml:space="preserve">section below describes the </w:t>
      </w:r>
      <w:r w:rsidR="0041248E">
        <w:rPr>
          <w:lang w:val="en-US"/>
        </w:rPr>
        <w:t>files,</w:t>
      </w:r>
      <w:r w:rsidRPr="00274489">
        <w:rPr>
          <w:lang w:val="en-US"/>
        </w:rPr>
        <w:t xml:space="preserve"> </w:t>
      </w:r>
      <w:r w:rsidR="0041248E">
        <w:rPr>
          <w:lang w:val="en-US"/>
        </w:rPr>
        <w:t>located</w:t>
      </w:r>
      <w:r w:rsidRPr="00274489">
        <w:rPr>
          <w:lang w:val="en-US"/>
        </w:rPr>
        <w:t xml:space="preserve"> on the DVD</w:t>
      </w:r>
      <w:r w:rsidR="0041248E">
        <w:rPr>
          <w:lang w:val="en-US"/>
        </w:rPr>
        <w:t>,</w:t>
      </w:r>
      <w:r w:rsidRPr="00274489">
        <w:rPr>
          <w:lang w:val="en-US"/>
        </w:rPr>
        <w:t xml:space="preserve"> </w:t>
      </w:r>
      <w:r w:rsidR="0041248E">
        <w:rPr>
          <w:lang w:val="en-US"/>
        </w:rPr>
        <w:t>used</w:t>
      </w:r>
      <w:r w:rsidRPr="00274489">
        <w:rPr>
          <w:lang w:val="en-US"/>
        </w:rPr>
        <w:t xml:space="preserve"> to install INTEL-FS</w:t>
      </w:r>
      <w:r w:rsidRPr="00274489">
        <w:rPr>
          <w:lang w:val="en-US"/>
        </w:rPr>
        <w:br/>
      </w:r>
      <w:r w:rsidRPr="00274489">
        <w:rPr>
          <w:lang w:val="en-US"/>
        </w:rPr>
        <w:br/>
        <w:t xml:space="preserve">The following conventions are used for </w:t>
      </w:r>
      <w:r w:rsidR="0041248E">
        <w:rPr>
          <w:lang w:val="en-US"/>
        </w:rPr>
        <w:t>naming these</w:t>
      </w:r>
      <w:r w:rsidRPr="00274489">
        <w:rPr>
          <w:lang w:val="en-US"/>
        </w:rPr>
        <w:t xml:space="preserve"> files</w:t>
      </w:r>
    </w:p>
    <w:p w:rsidR="0041248E" w:rsidRPr="00AD6B0A" w:rsidRDefault="0041248E" w:rsidP="00274489">
      <w:pPr>
        <w:pStyle w:val="ListParagraph"/>
        <w:numPr>
          <w:ilvl w:val="0"/>
          <w:numId w:val="69"/>
        </w:numPr>
        <w:rPr>
          <w:lang w:val="en-US"/>
        </w:rPr>
      </w:pPr>
      <w:r w:rsidRPr="00215A32">
        <w:rPr>
          <w:rFonts w:ascii="Arial" w:hAnsi="Arial"/>
          <w:sz w:val="20"/>
          <w:szCs w:val="20"/>
          <w:lang w:val="en-US"/>
        </w:rPr>
        <w:t xml:space="preserve">&lt;Date&gt; </w:t>
      </w:r>
      <w:r>
        <w:rPr>
          <w:rFonts w:ascii="Arial" w:hAnsi="Arial"/>
          <w:sz w:val="20"/>
          <w:szCs w:val="20"/>
          <w:lang w:val="en-US"/>
        </w:rPr>
        <w:tab/>
      </w:r>
      <w:r>
        <w:rPr>
          <w:rFonts w:ascii="Arial" w:hAnsi="Arial"/>
          <w:sz w:val="20"/>
          <w:szCs w:val="20"/>
          <w:lang w:val="en-US"/>
        </w:rPr>
        <w:tab/>
      </w:r>
      <w:r w:rsidRPr="00215A32">
        <w:rPr>
          <w:rFonts w:ascii="Arial" w:hAnsi="Arial"/>
          <w:sz w:val="20"/>
          <w:szCs w:val="20"/>
          <w:lang w:val="en-US"/>
        </w:rPr>
        <w:t xml:space="preserve">File </w:t>
      </w:r>
      <w:r>
        <w:rPr>
          <w:lang w:val="en-US"/>
        </w:rPr>
        <w:t>c</w:t>
      </w:r>
      <w:r w:rsidRPr="00215A32">
        <w:rPr>
          <w:rFonts w:ascii="Arial" w:hAnsi="Arial"/>
          <w:sz w:val="20"/>
          <w:szCs w:val="20"/>
          <w:lang w:val="en-US"/>
        </w:rPr>
        <w:t>reation date</w:t>
      </w:r>
    </w:p>
    <w:p w:rsidR="0041248E" w:rsidRDefault="0041248E" w:rsidP="00274489">
      <w:pPr>
        <w:pStyle w:val="ListParagraph"/>
        <w:numPr>
          <w:ilvl w:val="0"/>
          <w:numId w:val="69"/>
        </w:numPr>
        <w:rPr>
          <w:lang w:val="en-US"/>
        </w:rPr>
      </w:pPr>
      <w:r w:rsidRPr="00215A32">
        <w:rPr>
          <w:rFonts w:ascii="Arial" w:hAnsi="Arial"/>
          <w:sz w:val="20"/>
          <w:szCs w:val="20"/>
          <w:lang w:val="en-US"/>
        </w:rPr>
        <w:t xml:space="preserve">&lt;Version&gt; </w:t>
      </w:r>
      <w:r>
        <w:rPr>
          <w:rFonts w:ascii="Arial" w:hAnsi="Arial"/>
          <w:sz w:val="20"/>
          <w:szCs w:val="20"/>
          <w:lang w:val="en-US"/>
        </w:rPr>
        <w:tab/>
      </w:r>
      <w:r>
        <w:rPr>
          <w:lang w:val="en-US"/>
        </w:rPr>
        <w:t>F</w:t>
      </w:r>
      <w:r w:rsidRPr="00215A32">
        <w:rPr>
          <w:rFonts w:ascii="Arial" w:hAnsi="Arial"/>
          <w:sz w:val="20"/>
          <w:szCs w:val="20"/>
          <w:lang w:val="en-US"/>
        </w:rPr>
        <w:t>ile</w:t>
      </w:r>
      <w:r>
        <w:rPr>
          <w:lang w:val="en-US"/>
        </w:rPr>
        <w:t xml:space="preserve"> version</w:t>
      </w:r>
    </w:p>
    <w:p w:rsidR="00D60B54" w:rsidRPr="003341C7" w:rsidRDefault="0041248E" w:rsidP="00274489">
      <w:pPr>
        <w:pStyle w:val="ListParagraph"/>
        <w:numPr>
          <w:ilvl w:val="0"/>
          <w:numId w:val="69"/>
        </w:numPr>
        <w:rPr>
          <w:lang w:val="en-US"/>
        </w:rPr>
      </w:pPr>
      <w:r w:rsidRPr="00215A32">
        <w:rPr>
          <w:rFonts w:ascii="Arial" w:hAnsi="Arial"/>
          <w:sz w:val="20"/>
          <w:szCs w:val="20"/>
          <w:lang w:val="en-US"/>
        </w:rPr>
        <w:t xml:space="preserve">&lt;Patch&gt; </w:t>
      </w:r>
      <w:r>
        <w:rPr>
          <w:rFonts w:ascii="Arial" w:hAnsi="Arial"/>
          <w:sz w:val="20"/>
          <w:szCs w:val="20"/>
          <w:lang w:val="en-US"/>
        </w:rPr>
        <w:tab/>
      </w:r>
      <w:r>
        <w:rPr>
          <w:lang w:val="en-US"/>
        </w:rPr>
        <w:t>P</w:t>
      </w:r>
      <w:r w:rsidRPr="00215A32">
        <w:rPr>
          <w:rFonts w:ascii="Arial" w:hAnsi="Arial"/>
          <w:sz w:val="20"/>
          <w:szCs w:val="20"/>
          <w:lang w:val="en-US"/>
        </w:rPr>
        <w:t>atch</w:t>
      </w:r>
      <w:r>
        <w:rPr>
          <w:lang w:val="en-US"/>
        </w:rPr>
        <w:t xml:space="preserve"> number</w:t>
      </w:r>
      <w:r w:rsidR="00C67B5A" w:rsidRPr="00274489">
        <w:rPr>
          <w:lang w:val="en-US"/>
        </w:rPr>
        <w:br/>
      </w:r>
    </w:p>
    <w:p w:rsidR="003341C7" w:rsidRDefault="00354474" w:rsidP="003341C7">
      <w:pPr>
        <w:rPr>
          <w:lang w:val="en-US"/>
        </w:rPr>
      </w:pPr>
      <w:r>
        <w:rPr>
          <w:lang w:val="en-US"/>
        </w:rPr>
        <w:t xml:space="preserve">The </w:t>
      </w:r>
      <w:r w:rsidR="003341C7">
        <w:rPr>
          <w:lang w:val="en-US"/>
        </w:rPr>
        <w:t xml:space="preserve">INTEL-FS installation package </w:t>
      </w:r>
      <w:r w:rsidR="00A913E2">
        <w:rPr>
          <w:lang w:val="en-US"/>
        </w:rPr>
        <w:t>located on DVD “</w:t>
      </w:r>
      <w:r w:rsidR="00A913E2" w:rsidRPr="00274489">
        <w:rPr>
          <w:b/>
          <w:lang w:val="en-US"/>
        </w:rPr>
        <w:t>DVD IntelFS Application</w:t>
      </w:r>
      <w:r w:rsidR="00A913E2">
        <w:rPr>
          <w:lang w:val="en-US"/>
        </w:rPr>
        <w:t xml:space="preserve">” </w:t>
      </w:r>
      <w:r w:rsidR="003341C7">
        <w:rPr>
          <w:lang w:val="en-US"/>
        </w:rPr>
        <w:t>is composed of:</w:t>
      </w:r>
    </w:p>
    <w:p w:rsidR="003341C7" w:rsidRDefault="003341C7" w:rsidP="003341C7">
      <w:pPr>
        <w:pStyle w:val="ListParagraph"/>
        <w:numPr>
          <w:ilvl w:val="0"/>
          <w:numId w:val="24"/>
        </w:numPr>
        <w:rPr>
          <w:lang w:val="en-US"/>
        </w:rPr>
      </w:pPr>
      <w:r>
        <w:rPr>
          <w:lang w:val="en-US"/>
        </w:rPr>
        <w:t xml:space="preserve">INTEL-FS installer </w:t>
      </w:r>
      <w:r w:rsidRPr="00274489">
        <w:rPr>
          <w:sz w:val="20"/>
          <w:szCs w:val="20"/>
          <w:lang w:val="en-US"/>
        </w:rPr>
        <w:t>(</w:t>
      </w:r>
      <w:r w:rsidR="00F17F23" w:rsidRPr="00274489">
        <w:rPr>
          <w:sz w:val="20"/>
          <w:szCs w:val="20"/>
          <w:lang w:val="en-US"/>
        </w:rPr>
        <w:t>&lt;Date&gt;_NU_IntelFSInstaller_&lt;Version&gt;_win64_en.exe</w:t>
      </w:r>
      <w:r w:rsidRPr="00274489">
        <w:rPr>
          <w:sz w:val="20"/>
          <w:szCs w:val="20"/>
          <w:lang w:val="en-US"/>
        </w:rPr>
        <w:t>)</w:t>
      </w:r>
    </w:p>
    <w:p w:rsidR="008967A5" w:rsidRDefault="00B67EAD" w:rsidP="00F17F23">
      <w:pPr>
        <w:pStyle w:val="ListParagraph"/>
        <w:numPr>
          <w:ilvl w:val="0"/>
          <w:numId w:val="24"/>
        </w:numPr>
        <w:rPr>
          <w:lang w:val="en-US"/>
        </w:rPr>
      </w:pPr>
      <w:r>
        <w:rPr>
          <w:lang w:val="en-US"/>
        </w:rPr>
        <w:t xml:space="preserve">Optionally a list of patches </w:t>
      </w:r>
      <w:r w:rsidRPr="00274489">
        <w:rPr>
          <w:sz w:val="20"/>
          <w:szCs w:val="20"/>
          <w:lang w:val="en-US"/>
        </w:rPr>
        <w:t>(</w:t>
      </w:r>
      <w:r w:rsidR="00F17F23" w:rsidRPr="00274489">
        <w:rPr>
          <w:sz w:val="20"/>
          <w:szCs w:val="20"/>
          <w:lang w:val="en-US"/>
        </w:rPr>
        <w:t>&lt;Date&gt;_NU_Patch-&lt;Patch&gt;_&lt;Version&gt;_win64_en.zip</w:t>
      </w:r>
      <w:r w:rsidRPr="00274489">
        <w:rPr>
          <w:sz w:val="20"/>
          <w:szCs w:val="20"/>
          <w:lang w:val="en-US"/>
        </w:rPr>
        <w:t>)</w:t>
      </w:r>
    </w:p>
    <w:p w:rsidR="003341C7" w:rsidRDefault="003341C7" w:rsidP="00F17F23">
      <w:pPr>
        <w:pStyle w:val="ListParagraph"/>
        <w:numPr>
          <w:ilvl w:val="0"/>
          <w:numId w:val="24"/>
        </w:numPr>
      </w:pPr>
      <w:r w:rsidRPr="005D46E0">
        <w:t xml:space="preserve">INTEL-FS cartographic server installer </w:t>
      </w:r>
      <w:r w:rsidRPr="00274489">
        <w:rPr>
          <w:sz w:val="18"/>
          <w:szCs w:val="18"/>
          <w:lang w:val="en-US"/>
        </w:rPr>
        <w:t>(</w:t>
      </w:r>
      <w:r w:rsidR="00852440" w:rsidRPr="00274489">
        <w:rPr>
          <w:sz w:val="18"/>
          <w:szCs w:val="18"/>
          <w:lang w:val="en-US"/>
        </w:rPr>
        <w:t>&lt;Date&gt;</w:t>
      </w:r>
      <w:r w:rsidR="00F17F23" w:rsidRPr="00274489">
        <w:rPr>
          <w:sz w:val="18"/>
          <w:szCs w:val="18"/>
          <w:lang w:val="en-US"/>
        </w:rPr>
        <w:t>_NU_CartographicServerInstaller_&lt;Version&gt;_en.exe</w:t>
      </w:r>
      <w:r w:rsidRPr="00274489">
        <w:rPr>
          <w:sz w:val="18"/>
          <w:szCs w:val="18"/>
          <w:lang w:val="en-US"/>
        </w:rPr>
        <w:t>)</w:t>
      </w:r>
    </w:p>
    <w:p w:rsidR="002B1C30" w:rsidRDefault="00131B74" w:rsidP="00F17F23">
      <w:pPr>
        <w:pStyle w:val="ListParagraph"/>
        <w:numPr>
          <w:ilvl w:val="0"/>
          <w:numId w:val="24"/>
        </w:numPr>
      </w:pPr>
      <w:r>
        <w:t>JOI</w:t>
      </w:r>
      <w:r w:rsidR="00F17F23">
        <w:t>I</w:t>
      </w:r>
      <w:r>
        <w:t>S migration tools (</w:t>
      </w:r>
      <w:r w:rsidR="00F17F23">
        <w:t>&lt;Date&gt;_NU_JOII</w:t>
      </w:r>
      <w:r w:rsidR="00F17F23" w:rsidRPr="00F17F23">
        <w:t>S-Migration-Tools_</w:t>
      </w:r>
      <w:r w:rsidR="00F17F23">
        <w:rPr>
          <w:lang w:val="en-US"/>
        </w:rPr>
        <w:t>&lt;Version&gt;</w:t>
      </w:r>
      <w:r w:rsidR="00F17F23" w:rsidRPr="00F17F23">
        <w:t>_</w:t>
      </w:r>
      <w:r w:rsidR="00F17F23">
        <w:t>win64_en.</w:t>
      </w:r>
      <w:r>
        <w:t>zip)</w:t>
      </w:r>
    </w:p>
    <w:p w:rsidR="00131B74" w:rsidRPr="005D46E0" w:rsidRDefault="00131B74" w:rsidP="00F17F23">
      <w:pPr>
        <w:pStyle w:val="ListParagraph"/>
        <w:numPr>
          <w:ilvl w:val="0"/>
          <w:numId w:val="24"/>
        </w:numPr>
      </w:pPr>
      <w:r>
        <w:t>NITB migration tools (</w:t>
      </w:r>
      <w:r w:rsidR="00F17F23">
        <w:t>&lt;Date&gt;</w:t>
      </w:r>
      <w:r w:rsidR="00F17F23" w:rsidRPr="00F17F23">
        <w:t>_NU_NITB-Migration-Tools_</w:t>
      </w:r>
      <w:r w:rsidR="00F17F23">
        <w:t>&lt;Version&gt;</w:t>
      </w:r>
      <w:r w:rsidR="00F17F23" w:rsidRPr="00F17F23">
        <w:t>_win64_en.zip</w:t>
      </w:r>
      <w:r>
        <w:t>)</w:t>
      </w:r>
    </w:p>
    <w:p w:rsidR="003341C7" w:rsidRDefault="003341C7" w:rsidP="003341C7">
      <w:pPr>
        <w:pStyle w:val="ListParagraph"/>
        <w:numPr>
          <w:ilvl w:val="0"/>
          <w:numId w:val="24"/>
        </w:numPr>
        <w:rPr>
          <w:lang w:val="en-US"/>
        </w:rPr>
      </w:pPr>
      <w:r>
        <w:rPr>
          <w:lang w:val="en-US"/>
        </w:rPr>
        <w:t>SqueezeServer installer (SqueezeServerInstaller.exe)</w:t>
      </w:r>
    </w:p>
    <w:p w:rsidR="00C67B5A" w:rsidRDefault="00C67B5A" w:rsidP="00C67B5A">
      <w:pPr>
        <w:pStyle w:val="ListParagraph"/>
        <w:numPr>
          <w:ilvl w:val="0"/>
          <w:numId w:val="24"/>
        </w:numPr>
        <w:rPr>
          <w:lang w:val="en-US"/>
        </w:rPr>
      </w:pPr>
      <w:r>
        <w:rPr>
          <w:lang w:val="en-US"/>
        </w:rPr>
        <w:t>Configuration scripts folder zipped (</w:t>
      </w:r>
      <w:r>
        <w:rPr>
          <w:sz w:val="18"/>
          <w:szCs w:val="18"/>
          <w:lang w:val="en-US"/>
        </w:rPr>
        <w:t>&lt;Date&gt;</w:t>
      </w:r>
      <w:r w:rsidRPr="00AD6B0A">
        <w:rPr>
          <w:sz w:val="18"/>
          <w:szCs w:val="18"/>
          <w:lang w:val="en-US"/>
        </w:rPr>
        <w:t>_NU_ConfigurationScripts_</w:t>
      </w:r>
      <w:r>
        <w:rPr>
          <w:sz w:val="18"/>
          <w:szCs w:val="18"/>
          <w:lang w:val="en-US"/>
        </w:rPr>
        <w:t>&lt;Version&gt;</w:t>
      </w:r>
      <w:r w:rsidRPr="00274489">
        <w:rPr>
          <w:sz w:val="18"/>
          <w:szCs w:val="18"/>
          <w:lang w:val="en-US"/>
        </w:rPr>
        <w:t>.zip</w:t>
      </w:r>
      <w:r>
        <w:rPr>
          <w:lang w:val="en-US"/>
        </w:rPr>
        <w:t>)</w:t>
      </w:r>
    </w:p>
    <w:p w:rsidR="003341C7" w:rsidRDefault="003341C7" w:rsidP="00852440">
      <w:pPr>
        <w:pStyle w:val="ListParagraph"/>
        <w:numPr>
          <w:ilvl w:val="0"/>
          <w:numId w:val="24"/>
        </w:numPr>
        <w:rPr>
          <w:lang w:val="en-US"/>
        </w:rPr>
      </w:pPr>
      <w:r>
        <w:rPr>
          <w:lang w:val="en-US"/>
        </w:rPr>
        <w:t>Gazetteer installation zipped file (</w:t>
      </w:r>
      <w:r w:rsidR="00852440">
        <w:rPr>
          <w:lang w:val="en-US"/>
        </w:rPr>
        <w:t>&lt;Date&gt;_NU_Gazetteer_&lt;Version&gt;</w:t>
      </w:r>
      <w:r w:rsidR="00852440" w:rsidRPr="00852440">
        <w:rPr>
          <w:lang w:val="en-US"/>
        </w:rPr>
        <w:t>.zip</w:t>
      </w:r>
      <w:r>
        <w:rPr>
          <w:lang w:val="en-US"/>
        </w:rPr>
        <w:t>)</w:t>
      </w:r>
    </w:p>
    <w:p w:rsidR="0000589D" w:rsidRPr="0000589D" w:rsidRDefault="0000589D" w:rsidP="00852440">
      <w:pPr>
        <w:pStyle w:val="ListParagraph"/>
        <w:numPr>
          <w:ilvl w:val="0"/>
          <w:numId w:val="24"/>
        </w:numPr>
        <w:rPr>
          <w:lang w:val="en-US"/>
        </w:rPr>
      </w:pPr>
      <w:r w:rsidRPr="0000589D">
        <w:rPr>
          <w:lang w:val="en-US"/>
        </w:rPr>
        <w:t>iBridge configuration files folder  zipped  (</w:t>
      </w:r>
      <w:r w:rsidR="00852440">
        <w:rPr>
          <w:lang w:val="en-US"/>
        </w:rPr>
        <w:t>&lt;Date&gt;</w:t>
      </w:r>
      <w:r w:rsidR="00852440" w:rsidRPr="00852440">
        <w:rPr>
          <w:lang w:val="en-US"/>
        </w:rPr>
        <w:t>_NU</w:t>
      </w:r>
      <w:r w:rsidR="00852440">
        <w:rPr>
          <w:lang w:val="en-US"/>
        </w:rPr>
        <w:t>_iBridge-Mapping-Files_&lt;Version&gt;</w:t>
      </w:r>
      <w:r w:rsidRPr="0000589D">
        <w:rPr>
          <w:lang w:val="en-US"/>
        </w:rPr>
        <w:t>.zip)</w:t>
      </w:r>
    </w:p>
    <w:p w:rsidR="0000589D" w:rsidRDefault="0000589D" w:rsidP="00852440">
      <w:pPr>
        <w:pStyle w:val="ListParagraph"/>
        <w:numPr>
          <w:ilvl w:val="0"/>
          <w:numId w:val="24"/>
        </w:numPr>
        <w:rPr>
          <w:lang w:val="en-US"/>
        </w:rPr>
      </w:pPr>
      <w:r w:rsidRPr="0000589D">
        <w:rPr>
          <w:lang w:val="en-US"/>
        </w:rPr>
        <w:t>iBridge symbology files folder zipped  (</w:t>
      </w:r>
      <w:r w:rsidR="00852440">
        <w:rPr>
          <w:lang w:val="en-US"/>
        </w:rPr>
        <w:t>&lt;Date&gt;_NU_iBridge-Symbology_&lt;Version&gt;</w:t>
      </w:r>
      <w:r w:rsidRPr="0000589D">
        <w:rPr>
          <w:lang w:val="en-US"/>
        </w:rPr>
        <w:t>.zip)</w:t>
      </w:r>
    </w:p>
    <w:p w:rsidR="006170AB" w:rsidRDefault="006170AB" w:rsidP="00852440">
      <w:pPr>
        <w:pStyle w:val="ListParagraph"/>
        <w:numPr>
          <w:ilvl w:val="0"/>
          <w:numId w:val="24"/>
        </w:numPr>
        <w:rPr>
          <w:lang w:val="en-US"/>
        </w:rPr>
      </w:pPr>
      <w:r>
        <w:rPr>
          <w:lang w:val="en-US"/>
        </w:rPr>
        <w:t>iBridge icons files folder zipped (</w:t>
      </w:r>
      <w:r w:rsidR="00852440">
        <w:rPr>
          <w:lang w:val="en-US"/>
        </w:rPr>
        <w:t>&lt;Date&gt;_NU_iBridge-Icons_&lt;Version&gt;</w:t>
      </w:r>
      <w:r>
        <w:rPr>
          <w:lang w:val="en-US"/>
        </w:rPr>
        <w:t>.zip)</w:t>
      </w:r>
    </w:p>
    <w:p w:rsidR="006170AB" w:rsidRDefault="006170AB" w:rsidP="00852440">
      <w:pPr>
        <w:pStyle w:val="ListParagraph"/>
        <w:numPr>
          <w:ilvl w:val="0"/>
          <w:numId w:val="24"/>
        </w:numPr>
        <w:rPr>
          <w:lang w:val="en-US"/>
        </w:rPr>
      </w:pPr>
      <w:r>
        <w:rPr>
          <w:lang w:val="en-US"/>
        </w:rPr>
        <w:t>iBridge printers icons files folder zipped (</w:t>
      </w:r>
      <w:r w:rsidR="00852440">
        <w:rPr>
          <w:lang w:val="en-US"/>
        </w:rPr>
        <w:t>&lt;Date&gt;_NU_iBridge-Printers_Icons_&lt;Version&gt;</w:t>
      </w:r>
      <w:r>
        <w:rPr>
          <w:lang w:val="en-US"/>
        </w:rPr>
        <w:t>.zip)</w:t>
      </w:r>
    </w:p>
    <w:p w:rsidR="00255D49" w:rsidRDefault="00255D49">
      <w:pPr>
        <w:pStyle w:val="ListParagraph"/>
        <w:numPr>
          <w:ilvl w:val="0"/>
          <w:numId w:val="24"/>
        </w:numPr>
        <w:rPr>
          <w:lang w:val="en-US"/>
        </w:rPr>
      </w:pPr>
      <w:r>
        <w:rPr>
          <w:lang w:val="en-US"/>
        </w:rPr>
        <w:t>Geolocalized image file used to validate cartographic server installation (n_3001a.nsf)</w:t>
      </w:r>
    </w:p>
    <w:p w:rsidR="00C22553" w:rsidRPr="00274489" w:rsidRDefault="00C22553" w:rsidP="00C22553">
      <w:pPr>
        <w:pStyle w:val="ListParagraph"/>
        <w:numPr>
          <w:ilvl w:val="0"/>
          <w:numId w:val="24"/>
        </w:numPr>
        <w:rPr>
          <w:lang w:val="en-US"/>
        </w:rPr>
      </w:pPr>
      <w:r w:rsidRPr="00274489">
        <w:rPr>
          <w:lang w:val="en-US"/>
        </w:rPr>
        <w:t>Transition filters files folder zipped  (</w:t>
      </w:r>
      <w:r>
        <w:rPr>
          <w:lang w:val="en-US"/>
        </w:rPr>
        <w:t>&lt;Date&gt;</w:t>
      </w:r>
      <w:r w:rsidRPr="00274489">
        <w:rPr>
          <w:lang w:val="en-US"/>
        </w:rPr>
        <w:t>_NU_AdvancedFilters</w:t>
      </w:r>
      <w:r>
        <w:rPr>
          <w:lang w:val="en-US"/>
        </w:rPr>
        <w:t>_&lt;Version&gt;</w:t>
      </w:r>
      <w:r w:rsidRPr="00274489">
        <w:rPr>
          <w:lang w:val="en-US"/>
        </w:rPr>
        <w:t xml:space="preserve">.zip)           </w:t>
      </w:r>
    </w:p>
    <w:p w:rsidR="00C22553" w:rsidRPr="00274489" w:rsidRDefault="00C22553">
      <w:pPr>
        <w:pStyle w:val="ListParagraph"/>
        <w:numPr>
          <w:ilvl w:val="0"/>
          <w:numId w:val="24"/>
        </w:numPr>
        <w:rPr>
          <w:lang w:val="en-US"/>
        </w:rPr>
      </w:pPr>
      <w:r w:rsidRPr="00274489">
        <w:rPr>
          <w:lang w:val="en-US"/>
        </w:rPr>
        <w:t>External servers messages schemas files folder zipped</w:t>
      </w:r>
      <w:r>
        <w:rPr>
          <w:lang w:val="en-US"/>
        </w:rPr>
        <w:t xml:space="preserve"> </w:t>
      </w:r>
      <w:r w:rsidRPr="00274489">
        <w:rPr>
          <w:sz w:val="16"/>
          <w:szCs w:val="16"/>
          <w:lang w:val="en-US"/>
        </w:rPr>
        <w:t>(&lt;Date&gt;_NU_Schema_&lt;Version&gt;.zip</w:t>
      </w:r>
      <w:r>
        <w:rPr>
          <w:lang w:val="en-US"/>
        </w:rPr>
        <w:t>)</w:t>
      </w:r>
      <w:r w:rsidRPr="00274489">
        <w:rPr>
          <w:lang w:val="en-US"/>
        </w:rPr>
        <w:t xml:space="preserve">                            </w:t>
      </w:r>
    </w:p>
    <w:p w:rsidR="00C22553" w:rsidRDefault="00C22553">
      <w:pPr>
        <w:pStyle w:val="ListParagraph"/>
        <w:numPr>
          <w:ilvl w:val="0"/>
          <w:numId w:val="24"/>
        </w:numPr>
        <w:rPr>
          <w:lang w:val="en-US"/>
        </w:rPr>
      </w:pPr>
      <w:r w:rsidRPr="00274489">
        <w:rPr>
          <w:lang w:val="en-US"/>
        </w:rPr>
        <w:t xml:space="preserve">LEP templates files folder zipped </w:t>
      </w:r>
      <w:r w:rsidRPr="00653140">
        <w:rPr>
          <w:lang w:val="en-US"/>
        </w:rPr>
        <w:t>(</w:t>
      </w:r>
      <w:r>
        <w:rPr>
          <w:lang w:val="en-US"/>
        </w:rPr>
        <w:t>&lt;Date&gt;</w:t>
      </w:r>
      <w:r w:rsidRPr="00653140">
        <w:rPr>
          <w:lang w:val="en-US"/>
        </w:rPr>
        <w:t>_</w:t>
      </w:r>
      <w:r w:rsidRPr="00274489">
        <w:rPr>
          <w:lang w:val="en-US"/>
        </w:rPr>
        <w:t>NU_LEPTemplates</w:t>
      </w:r>
      <w:r>
        <w:rPr>
          <w:lang w:val="en-US"/>
        </w:rPr>
        <w:t>_&lt;Version&gt;</w:t>
      </w:r>
      <w:r w:rsidRPr="00274489">
        <w:rPr>
          <w:lang w:val="en-US"/>
        </w:rPr>
        <w:t>.zip</w:t>
      </w:r>
      <w:r>
        <w:rPr>
          <w:lang w:val="en-US"/>
        </w:rPr>
        <w:t>)</w:t>
      </w:r>
    </w:p>
    <w:p w:rsidR="00F96A4F" w:rsidRDefault="00F96A4F" w:rsidP="00F96A4F">
      <w:pPr>
        <w:pStyle w:val="ListParagraph"/>
        <w:numPr>
          <w:ilvl w:val="0"/>
          <w:numId w:val="24"/>
        </w:numPr>
        <w:rPr>
          <w:rStyle w:val="hps"/>
          <w:lang w:val="en-US"/>
        </w:rPr>
      </w:pPr>
      <w:r w:rsidRPr="00F96A4F">
        <w:rPr>
          <w:lang w:val="en-US"/>
        </w:rPr>
        <w:t>Commercial EULA files</w:t>
      </w:r>
      <w:r>
        <w:rPr>
          <w:lang w:val="en-US"/>
        </w:rPr>
        <w:t xml:space="preserve"> zipped (&lt;Date&gt;_NU_</w:t>
      </w:r>
      <w:r w:rsidRPr="00F96A4F">
        <w:rPr>
          <w:rStyle w:val="hps"/>
          <w:lang w:val="en-US"/>
        </w:rPr>
        <w:t xml:space="preserve"> </w:t>
      </w:r>
      <w:r>
        <w:rPr>
          <w:rStyle w:val="hps"/>
          <w:lang w:val="en-US"/>
        </w:rPr>
        <w:t>CommercialEULAFiles_&lt;Version&gt;.zip)</w:t>
      </w:r>
    </w:p>
    <w:p w:rsidR="00F96A4F" w:rsidRDefault="00F96A4F" w:rsidP="00F96A4F">
      <w:pPr>
        <w:pStyle w:val="ListParagraph"/>
        <w:numPr>
          <w:ilvl w:val="0"/>
          <w:numId w:val="24"/>
        </w:numPr>
        <w:rPr>
          <w:rStyle w:val="hps"/>
          <w:lang w:val="en-US"/>
        </w:rPr>
      </w:pPr>
      <w:r>
        <w:rPr>
          <w:lang w:val="en-US"/>
        </w:rPr>
        <w:t>Free &amp; OSS</w:t>
      </w:r>
      <w:r w:rsidRPr="00F96A4F">
        <w:rPr>
          <w:lang w:val="en-US"/>
        </w:rPr>
        <w:t xml:space="preserve"> EULA files</w:t>
      </w:r>
      <w:r>
        <w:rPr>
          <w:lang w:val="en-US"/>
        </w:rPr>
        <w:t xml:space="preserve"> zipped (&lt;Date&gt;_NU_</w:t>
      </w:r>
      <w:r>
        <w:rPr>
          <w:rStyle w:val="hps"/>
          <w:lang w:val="en-US"/>
        </w:rPr>
        <w:t>FreeOSSEULAFiles_&lt;Version&gt;.zip)</w:t>
      </w:r>
    </w:p>
    <w:p w:rsidR="008D67F8" w:rsidRDefault="008D67F8" w:rsidP="00F96A4F">
      <w:pPr>
        <w:pStyle w:val="ListParagraph"/>
        <w:numPr>
          <w:ilvl w:val="0"/>
          <w:numId w:val="24"/>
        </w:numPr>
        <w:rPr>
          <w:rStyle w:val="hps"/>
          <w:lang w:val="en-US"/>
        </w:rPr>
      </w:pPr>
      <w:r>
        <w:rPr>
          <w:rStyle w:val="hps"/>
          <w:lang w:val="en-US"/>
        </w:rPr>
        <w:t>Documentation files zipped (&lt;Date&gt;_NU_DocumentationFiles_&lt;Version&gt;.zip)</w:t>
      </w:r>
    </w:p>
    <w:p w:rsidR="003C2E77" w:rsidRDefault="003C2E77" w:rsidP="003C2E77">
      <w:pPr>
        <w:pStyle w:val="ListParagraph"/>
        <w:numPr>
          <w:ilvl w:val="0"/>
          <w:numId w:val="24"/>
        </w:numPr>
        <w:rPr>
          <w:rStyle w:val="hps"/>
          <w:lang w:val="en-US"/>
        </w:rPr>
      </w:pPr>
      <w:r>
        <w:rPr>
          <w:rStyle w:val="hps"/>
          <w:lang w:val="en-US"/>
        </w:rPr>
        <w:t>WebServices certificates tools zipped (&lt;Date&gt;_NU_WSCertificateTools_&lt;Version&gt;</w:t>
      </w:r>
      <w:r w:rsidRPr="003C2E77">
        <w:rPr>
          <w:rStyle w:val="hps"/>
          <w:lang w:val="en-US"/>
        </w:rPr>
        <w:t>.zip</w:t>
      </w:r>
      <w:r>
        <w:rPr>
          <w:rStyle w:val="hps"/>
          <w:lang w:val="en-US"/>
        </w:rPr>
        <w:t>)</w:t>
      </w:r>
    </w:p>
    <w:p w:rsidR="00F96A4F" w:rsidRDefault="00F96A4F" w:rsidP="00274489">
      <w:pPr>
        <w:pStyle w:val="ListParagraph"/>
        <w:rPr>
          <w:lang w:val="en-US"/>
        </w:rPr>
      </w:pPr>
    </w:p>
    <w:p w:rsidR="00A913E2" w:rsidRDefault="00A913E2" w:rsidP="00274489">
      <w:pPr>
        <w:pStyle w:val="ListParagraph"/>
        <w:ind w:left="0"/>
        <w:rPr>
          <w:lang w:val="en-US"/>
        </w:rPr>
      </w:pPr>
      <w:r>
        <w:rPr>
          <w:lang w:val="en-US"/>
        </w:rPr>
        <w:t>The following COTS are located on DVD “</w:t>
      </w:r>
      <w:r w:rsidRPr="00274489">
        <w:rPr>
          <w:b/>
          <w:lang w:val="en-US"/>
        </w:rPr>
        <w:t>DVD IntelFS COTS (1)</w:t>
      </w:r>
      <w:r>
        <w:rPr>
          <w:lang w:val="en-US"/>
        </w:rPr>
        <w:t>”</w:t>
      </w:r>
    </w:p>
    <w:p w:rsidR="003341C7" w:rsidRDefault="003341C7" w:rsidP="003341C7">
      <w:pPr>
        <w:pStyle w:val="ListParagraph"/>
        <w:numPr>
          <w:ilvl w:val="0"/>
          <w:numId w:val="24"/>
        </w:numPr>
        <w:rPr>
          <w:lang w:val="en-US"/>
        </w:rPr>
      </w:pPr>
      <w:r>
        <w:rPr>
          <w:lang w:val="en-US"/>
        </w:rPr>
        <w:t>SQLSysClrTypes (64 bit) installer (</w:t>
      </w:r>
      <w:r w:rsidRPr="00DB5D1D">
        <w:rPr>
          <w:lang w:val="en-US"/>
        </w:rPr>
        <w:t>SQLSysClrTypes (64 bit).msi</w:t>
      </w:r>
      <w:r>
        <w:rPr>
          <w:lang w:val="en-US"/>
        </w:rPr>
        <w:t>)</w:t>
      </w:r>
    </w:p>
    <w:p w:rsidR="003341C7" w:rsidRDefault="003341C7" w:rsidP="003341C7">
      <w:pPr>
        <w:pStyle w:val="ListParagraph"/>
        <w:numPr>
          <w:ilvl w:val="0"/>
          <w:numId w:val="24"/>
        </w:numPr>
        <w:rPr>
          <w:lang w:val="en-US"/>
        </w:rPr>
      </w:pPr>
      <w:r w:rsidRPr="00DB5D1D">
        <w:rPr>
          <w:lang w:val="en-US"/>
        </w:rPr>
        <w:t>Microsoft .NET Framework 4.0</w:t>
      </w:r>
      <w:r>
        <w:rPr>
          <w:lang w:val="en-US"/>
        </w:rPr>
        <w:t xml:space="preserve"> (</w:t>
      </w:r>
      <w:r w:rsidRPr="00DB5D1D">
        <w:rPr>
          <w:lang w:val="en-US"/>
        </w:rPr>
        <w:t>dotNetFx40_Full_x86_x64.exe</w:t>
      </w:r>
      <w:r>
        <w:rPr>
          <w:lang w:val="en-US"/>
        </w:rPr>
        <w:t>)</w:t>
      </w:r>
    </w:p>
    <w:p w:rsidR="003341C7" w:rsidRPr="00DB5D1D" w:rsidRDefault="003341C7" w:rsidP="003341C7">
      <w:pPr>
        <w:pStyle w:val="ListParagraph"/>
        <w:numPr>
          <w:ilvl w:val="0"/>
          <w:numId w:val="24"/>
        </w:numPr>
        <w:rPr>
          <w:lang w:val="en-US"/>
        </w:rPr>
      </w:pPr>
      <w:r w:rsidRPr="00DB5D1D">
        <w:rPr>
          <w:lang w:val="en-US"/>
        </w:rPr>
        <w:t xml:space="preserve">Patches for Microsoft .NET Framework 4.0: </w:t>
      </w:r>
    </w:p>
    <w:p w:rsidR="003341C7" w:rsidRPr="00DB5D1D" w:rsidRDefault="003341C7" w:rsidP="003341C7">
      <w:pPr>
        <w:pStyle w:val="ListParagraph"/>
        <w:numPr>
          <w:ilvl w:val="1"/>
          <w:numId w:val="24"/>
        </w:numPr>
        <w:rPr>
          <w:lang w:val="en-US"/>
        </w:rPr>
      </w:pPr>
      <w:r w:rsidRPr="00DB5D1D">
        <w:rPr>
          <w:lang w:val="en-US"/>
        </w:rPr>
        <w:t>2487367</w:t>
      </w:r>
      <w:r>
        <w:rPr>
          <w:lang w:val="en-US"/>
        </w:rPr>
        <w:t xml:space="preserve">  (</w:t>
      </w:r>
      <w:r w:rsidRPr="00946076">
        <w:rPr>
          <w:lang w:val="en-US"/>
        </w:rPr>
        <w:t>NDP40-KB2487367-x64.exe</w:t>
      </w:r>
      <w:r>
        <w:rPr>
          <w:lang w:val="en-US"/>
        </w:rPr>
        <w:t>)</w:t>
      </w:r>
    </w:p>
    <w:p w:rsidR="003341C7" w:rsidRPr="00DB5D1D" w:rsidRDefault="003341C7" w:rsidP="003341C7">
      <w:pPr>
        <w:pStyle w:val="ListParagraph"/>
        <w:numPr>
          <w:ilvl w:val="1"/>
          <w:numId w:val="24"/>
        </w:numPr>
        <w:rPr>
          <w:lang w:val="en-US"/>
        </w:rPr>
      </w:pPr>
      <w:r w:rsidRPr="00DB5D1D">
        <w:rPr>
          <w:lang w:val="en-US"/>
        </w:rPr>
        <w:t xml:space="preserve">2604121 </w:t>
      </w:r>
      <w:r>
        <w:rPr>
          <w:lang w:val="en-US"/>
        </w:rPr>
        <w:t xml:space="preserve"> (</w:t>
      </w:r>
      <w:r w:rsidRPr="00946076">
        <w:rPr>
          <w:lang w:val="en-US"/>
        </w:rPr>
        <w:t>NDP40-KB2604121-x64.exe</w:t>
      </w:r>
      <w:r>
        <w:rPr>
          <w:lang w:val="en-US"/>
        </w:rPr>
        <w:t>)</w:t>
      </w:r>
    </w:p>
    <w:p w:rsidR="003341C7" w:rsidRPr="00DB5D1D" w:rsidRDefault="003341C7" w:rsidP="003341C7">
      <w:pPr>
        <w:pStyle w:val="ListParagraph"/>
        <w:numPr>
          <w:ilvl w:val="1"/>
          <w:numId w:val="24"/>
        </w:numPr>
        <w:rPr>
          <w:lang w:val="en-US"/>
        </w:rPr>
      </w:pPr>
      <w:r w:rsidRPr="00DB5D1D">
        <w:rPr>
          <w:lang w:val="en-US"/>
        </w:rPr>
        <w:t xml:space="preserve">2656351 </w:t>
      </w:r>
      <w:r>
        <w:rPr>
          <w:lang w:val="en-US"/>
        </w:rPr>
        <w:t xml:space="preserve"> (</w:t>
      </w:r>
      <w:r w:rsidRPr="00946076">
        <w:rPr>
          <w:lang w:val="en-US"/>
        </w:rPr>
        <w:t>NDP40-KB2656351-x64.exe</w:t>
      </w:r>
      <w:r>
        <w:rPr>
          <w:lang w:val="en-US"/>
        </w:rPr>
        <w:t>)</w:t>
      </w:r>
    </w:p>
    <w:p w:rsidR="003341C7" w:rsidRPr="00DB5D1D" w:rsidRDefault="003341C7" w:rsidP="003341C7">
      <w:pPr>
        <w:pStyle w:val="ListParagraph"/>
        <w:numPr>
          <w:ilvl w:val="1"/>
          <w:numId w:val="24"/>
        </w:numPr>
        <w:rPr>
          <w:lang w:val="en-US"/>
        </w:rPr>
      </w:pPr>
      <w:r w:rsidRPr="00DB5D1D">
        <w:rPr>
          <w:lang w:val="en-US"/>
        </w:rPr>
        <w:t xml:space="preserve">2656368 </w:t>
      </w:r>
      <w:r>
        <w:rPr>
          <w:lang w:val="en-US"/>
        </w:rPr>
        <w:t xml:space="preserve"> (</w:t>
      </w:r>
      <w:r w:rsidRPr="00946076">
        <w:rPr>
          <w:lang w:val="en-US"/>
        </w:rPr>
        <w:t>NDP40-KB2656368-v2-x64.exe</w:t>
      </w:r>
      <w:r>
        <w:rPr>
          <w:lang w:val="en-US"/>
        </w:rPr>
        <w:t>)</w:t>
      </w:r>
    </w:p>
    <w:p w:rsidR="003341C7" w:rsidRPr="00DB5D1D" w:rsidRDefault="003341C7" w:rsidP="003341C7">
      <w:pPr>
        <w:pStyle w:val="ListParagraph"/>
        <w:numPr>
          <w:ilvl w:val="1"/>
          <w:numId w:val="24"/>
        </w:numPr>
        <w:rPr>
          <w:lang w:val="en-US"/>
        </w:rPr>
      </w:pPr>
      <w:r w:rsidRPr="00DB5D1D">
        <w:rPr>
          <w:lang w:val="en-US"/>
        </w:rPr>
        <w:t xml:space="preserve">2686827 </w:t>
      </w:r>
      <w:r>
        <w:rPr>
          <w:lang w:val="en-US"/>
        </w:rPr>
        <w:t xml:space="preserve"> (</w:t>
      </w:r>
      <w:r w:rsidRPr="00946076">
        <w:rPr>
          <w:lang w:val="en-US"/>
        </w:rPr>
        <w:t>NDP40-KB2686827-x64.exe</w:t>
      </w:r>
      <w:r>
        <w:rPr>
          <w:lang w:val="en-US"/>
        </w:rPr>
        <w:t>)</w:t>
      </w:r>
    </w:p>
    <w:p w:rsidR="003341C7" w:rsidRPr="00DB5D1D" w:rsidRDefault="003341C7" w:rsidP="003341C7">
      <w:pPr>
        <w:pStyle w:val="ListParagraph"/>
        <w:numPr>
          <w:ilvl w:val="1"/>
          <w:numId w:val="24"/>
        </w:numPr>
        <w:rPr>
          <w:lang w:val="en-US"/>
        </w:rPr>
      </w:pPr>
      <w:r w:rsidRPr="00DB5D1D">
        <w:rPr>
          <w:lang w:val="en-US"/>
        </w:rPr>
        <w:t xml:space="preserve">2729449 </w:t>
      </w:r>
      <w:r>
        <w:rPr>
          <w:lang w:val="en-US"/>
        </w:rPr>
        <w:t xml:space="preserve"> (</w:t>
      </w:r>
      <w:r w:rsidRPr="00946076">
        <w:rPr>
          <w:lang w:val="en-US"/>
        </w:rPr>
        <w:t>NDP40-KB2729449-x64.exe</w:t>
      </w:r>
      <w:r>
        <w:rPr>
          <w:lang w:val="en-US"/>
        </w:rPr>
        <w:t>)</w:t>
      </w:r>
    </w:p>
    <w:p w:rsidR="003341C7" w:rsidRDefault="003341C7" w:rsidP="003341C7">
      <w:pPr>
        <w:pStyle w:val="ListParagraph"/>
        <w:numPr>
          <w:ilvl w:val="1"/>
          <w:numId w:val="24"/>
        </w:numPr>
        <w:rPr>
          <w:lang w:val="en-US"/>
        </w:rPr>
      </w:pPr>
      <w:r w:rsidRPr="00DB5D1D">
        <w:rPr>
          <w:lang w:val="en-US"/>
        </w:rPr>
        <w:t>2737019</w:t>
      </w:r>
      <w:r>
        <w:rPr>
          <w:lang w:val="en-US"/>
        </w:rPr>
        <w:t xml:space="preserve">  (</w:t>
      </w:r>
      <w:r w:rsidRPr="00AD5F70">
        <w:rPr>
          <w:lang w:val="en-US"/>
        </w:rPr>
        <w:t>NDP40-KB2737019-x64.exe</w:t>
      </w:r>
      <w:r>
        <w:rPr>
          <w:lang w:val="en-US"/>
        </w:rPr>
        <w:t>)</w:t>
      </w:r>
    </w:p>
    <w:p w:rsidR="00A913E2" w:rsidRDefault="00A913E2" w:rsidP="00274489">
      <w:pPr>
        <w:pStyle w:val="ListParagraph"/>
        <w:ind w:left="1440"/>
        <w:rPr>
          <w:lang w:val="en-US"/>
        </w:rPr>
      </w:pPr>
    </w:p>
    <w:p w:rsidR="00A913E2" w:rsidRDefault="00A913E2" w:rsidP="00274489">
      <w:pPr>
        <w:pStyle w:val="ListParagraph"/>
        <w:ind w:left="0"/>
        <w:rPr>
          <w:lang w:val="en-US"/>
        </w:rPr>
      </w:pPr>
      <w:r>
        <w:rPr>
          <w:lang w:val="en-US"/>
        </w:rPr>
        <w:t>The following documentations are located on DVD “</w:t>
      </w:r>
      <w:r w:rsidRPr="00274489">
        <w:rPr>
          <w:b/>
          <w:lang w:val="en-US"/>
        </w:rPr>
        <w:t>DVD IntelFS Documents</w:t>
      </w:r>
      <w:r>
        <w:rPr>
          <w:lang w:val="en-US"/>
        </w:rPr>
        <w:t xml:space="preserve">” </w:t>
      </w:r>
    </w:p>
    <w:p w:rsidR="00131B74" w:rsidRDefault="00131B74" w:rsidP="00131B74">
      <w:pPr>
        <w:pStyle w:val="ListParagraph"/>
        <w:numPr>
          <w:ilvl w:val="0"/>
          <w:numId w:val="24"/>
        </w:numPr>
        <w:rPr>
          <w:lang w:val="en-US"/>
        </w:rPr>
      </w:pPr>
      <w:r>
        <w:rPr>
          <w:lang w:val="en-US"/>
        </w:rPr>
        <w:t>INTEL-FS installation guide</w:t>
      </w:r>
      <w:r w:rsidR="002C2011">
        <w:rPr>
          <w:lang w:val="en-US"/>
        </w:rPr>
        <w:t xml:space="preserve"> up to date</w:t>
      </w:r>
    </w:p>
    <w:p w:rsidR="00131B74" w:rsidRPr="00131B74" w:rsidRDefault="00131B74" w:rsidP="00131B74">
      <w:pPr>
        <w:pStyle w:val="ListParagraph"/>
        <w:numPr>
          <w:ilvl w:val="0"/>
          <w:numId w:val="24"/>
        </w:numPr>
        <w:rPr>
          <w:lang w:val="en-US"/>
        </w:rPr>
      </w:pPr>
      <w:r>
        <w:rPr>
          <w:lang w:val="en-US"/>
        </w:rPr>
        <w:t>INTEL-FS technical manual</w:t>
      </w:r>
      <w:r w:rsidR="002C2011">
        <w:rPr>
          <w:lang w:val="en-US"/>
        </w:rPr>
        <w:t xml:space="preserve"> up to date</w:t>
      </w:r>
    </w:p>
    <w:p w:rsidR="0059428D" w:rsidRPr="0059428D" w:rsidRDefault="0059428D" w:rsidP="0059428D">
      <w:pPr>
        <w:rPr>
          <w:lang w:val="en-US"/>
        </w:rPr>
      </w:pPr>
      <w:r>
        <w:rPr>
          <w:lang w:val="en-US"/>
        </w:rPr>
        <w:t xml:space="preserve"> </w:t>
      </w:r>
    </w:p>
    <w:p w:rsidR="0041106F" w:rsidRDefault="000518B2" w:rsidP="00341EED">
      <w:pPr>
        <w:pStyle w:val="Para1C"/>
        <w:numPr>
          <w:ilvl w:val="0"/>
          <w:numId w:val="0"/>
        </w:numPr>
      </w:pPr>
      <w:r w:rsidRPr="00F54A80">
        <w:t xml:space="preserve"> </w:t>
      </w:r>
    </w:p>
    <w:p w:rsidR="00C67B5A" w:rsidRDefault="00C67B5A" w:rsidP="00274489">
      <w:pPr>
        <w:jc w:val="left"/>
      </w:pPr>
      <w:r>
        <w:rPr>
          <w:lang w:val="en-US"/>
        </w:rPr>
        <w:t>The INTEL-FS configuration scripts</w:t>
      </w:r>
      <w:r w:rsidR="0041248E">
        <w:rPr>
          <w:lang w:val="en-US"/>
        </w:rPr>
        <w:t>,</w:t>
      </w:r>
      <w:r>
        <w:rPr>
          <w:lang w:val="en-US"/>
        </w:rPr>
        <w:t xml:space="preserve">  zipped </w:t>
      </w:r>
      <w:r w:rsidR="0041248E">
        <w:rPr>
          <w:lang w:val="en-US"/>
        </w:rPr>
        <w:t xml:space="preserve">in the archive </w:t>
      </w:r>
      <w:r>
        <w:rPr>
          <w:lang w:val="en-US"/>
        </w:rPr>
        <w:t>&lt;Date&gt;</w:t>
      </w:r>
      <w:r w:rsidRPr="00215A32">
        <w:rPr>
          <w:lang w:val="en-US"/>
        </w:rPr>
        <w:t>_NU_ConfigurationScripts_</w:t>
      </w:r>
      <w:r>
        <w:rPr>
          <w:lang w:val="en-US"/>
        </w:rPr>
        <w:t>&lt;Version&gt;</w:t>
      </w:r>
      <w:r w:rsidRPr="00215A32">
        <w:rPr>
          <w:lang w:val="en-US"/>
        </w:rPr>
        <w:t>.zip</w:t>
      </w:r>
      <w:r w:rsidR="00A913E2">
        <w:rPr>
          <w:lang w:val="en-US"/>
        </w:rPr>
        <w:t xml:space="preserve"> on DVD “</w:t>
      </w:r>
      <w:r w:rsidR="00A913E2" w:rsidRPr="007F5874">
        <w:rPr>
          <w:b/>
          <w:lang w:val="en-US"/>
        </w:rPr>
        <w:t>DVD IntelFS Application</w:t>
      </w:r>
      <w:r w:rsidR="00A913E2">
        <w:rPr>
          <w:lang w:val="en-US"/>
        </w:rPr>
        <w:t>”</w:t>
      </w:r>
      <w:r w:rsidR="0041248E">
        <w:rPr>
          <w:lang w:val="en-US"/>
        </w:rPr>
        <w:t>,</w:t>
      </w:r>
      <w:r>
        <w:rPr>
          <w:lang w:val="en-US"/>
        </w:rPr>
        <w:t xml:space="preserve"> are</w:t>
      </w:r>
    </w:p>
    <w:p w:rsidR="00C67B5A" w:rsidRDefault="00C67B5A" w:rsidP="00C67B5A">
      <w:pPr>
        <w:pStyle w:val="ListParagraph"/>
        <w:numPr>
          <w:ilvl w:val="0"/>
          <w:numId w:val="24"/>
        </w:numPr>
        <w:rPr>
          <w:lang w:val="en-US"/>
        </w:rPr>
      </w:pPr>
      <w:r>
        <w:rPr>
          <w:lang w:val="en-US"/>
        </w:rPr>
        <w:t xml:space="preserve">SqueezeServer IIS Configuration script </w:t>
      </w:r>
      <w:r w:rsidRPr="00AD6B0A">
        <w:rPr>
          <w:lang w:val="en-US"/>
        </w:rPr>
        <w:t>file (</w:t>
      </w:r>
      <w:r w:rsidRPr="00274489">
        <w:rPr>
          <w:lang w:val="en-US"/>
        </w:rPr>
        <w:t>SetSqueezeIISConfiguration.cmd</w:t>
      </w:r>
      <w:r w:rsidRPr="00AD6B0A">
        <w:rPr>
          <w:lang w:val="en-US"/>
        </w:rPr>
        <w:t>)</w:t>
      </w:r>
    </w:p>
    <w:p w:rsidR="00C67B5A" w:rsidRDefault="00C67B5A" w:rsidP="00C67B5A">
      <w:pPr>
        <w:pStyle w:val="ListParagraph"/>
        <w:numPr>
          <w:ilvl w:val="0"/>
          <w:numId w:val="24"/>
        </w:numPr>
        <w:rPr>
          <w:lang w:val="en-US"/>
        </w:rPr>
      </w:pPr>
      <w:r>
        <w:rPr>
          <w:lang w:val="en-US"/>
        </w:rPr>
        <w:t xml:space="preserve">ArcGIS Server IIS Configuration script </w:t>
      </w:r>
      <w:r w:rsidRPr="00AD6B0A">
        <w:rPr>
          <w:lang w:val="en-US"/>
        </w:rPr>
        <w:t>file (</w:t>
      </w:r>
      <w:r w:rsidRPr="00274489">
        <w:rPr>
          <w:lang w:val="en-US"/>
        </w:rPr>
        <w:t>SetArcGISIISConfiguration.cmd</w:t>
      </w:r>
      <w:r w:rsidRPr="00AD6B0A">
        <w:rPr>
          <w:lang w:val="en-US"/>
        </w:rPr>
        <w:t>)</w:t>
      </w:r>
    </w:p>
    <w:p w:rsidR="00C67B5A" w:rsidRDefault="00C67B5A" w:rsidP="00C67B5A">
      <w:pPr>
        <w:pStyle w:val="ListParagraph"/>
        <w:numPr>
          <w:ilvl w:val="0"/>
          <w:numId w:val="24"/>
        </w:numPr>
        <w:rPr>
          <w:lang w:val="en-US"/>
        </w:rPr>
      </w:pPr>
      <w:r>
        <w:rPr>
          <w:lang w:val="en-US"/>
        </w:rPr>
        <w:t>ACL Configuration script file (</w:t>
      </w:r>
      <w:r w:rsidR="001A7636">
        <w:rPr>
          <w:lang w:val="en-US"/>
        </w:rPr>
        <w:t>SetFoldersPermissions</w:t>
      </w:r>
      <w:r w:rsidRPr="00852440">
        <w:rPr>
          <w:lang w:val="en-US"/>
        </w:rPr>
        <w:t>.ps1</w:t>
      </w:r>
      <w:r>
        <w:rPr>
          <w:lang w:val="en-US"/>
        </w:rPr>
        <w:t>)</w:t>
      </w:r>
    </w:p>
    <w:p w:rsidR="00C67B5A" w:rsidRDefault="00C67B5A" w:rsidP="00C67B5A">
      <w:pPr>
        <w:pStyle w:val="ListParagraph"/>
        <w:numPr>
          <w:ilvl w:val="0"/>
          <w:numId w:val="24"/>
        </w:numPr>
        <w:rPr>
          <w:lang w:val="en-US"/>
        </w:rPr>
      </w:pPr>
      <w:r>
        <w:rPr>
          <w:lang w:val="en-US"/>
        </w:rPr>
        <w:t>ArcGIS IIS issues fixing script (FixArcGISIISIssue.ps1)</w:t>
      </w:r>
    </w:p>
    <w:p w:rsidR="00AD6B0A" w:rsidRPr="00181533" w:rsidRDefault="00AD6B0A" w:rsidP="00274489">
      <w:pPr>
        <w:rPr>
          <w:lang w:val="en-US"/>
        </w:rPr>
      </w:pPr>
      <w:r>
        <w:rPr>
          <w:lang w:val="en-US"/>
        </w:rPr>
        <w:t>This archive shall be unzipped before starting INTEL-FS system installation.</w:t>
      </w:r>
    </w:p>
    <w:p w:rsidR="00C67B5A" w:rsidRPr="00AF2AAA" w:rsidRDefault="00C67B5A" w:rsidP="00274489">
      <w:pPr>
        <w:jc w:val="left"/>
      </w:pPr>
    </w:p>
    <w:p w:rsidR="00820E8D" w:rsidRDefault="00294710">
      <w:pPr>
        <w:pStyle w:val="Heading2"/>
        <w:rPr>
          <w:lang w:val="en-US"/>
        </w:rPr>
      </w:pPr>
      <w:bookmarkStart w:id="145" w:name="_Toc340215089"/>
      <w:bookmarkStart w:id="146" w:name="_Toc326565814"/>
      <w:r w:rsidRPr="00F54A80">
        <w:rPr>
          <w:lang w:val="en-US"/>
        </w:rPr>
        <w:br w:type="page"/>
      </w:r>
      <w:bookmarkStart w:id="147" w:name="_Ref417893885"/>
      <w:bookmarkStart w:id="148" w:name="_Toc440979178"/>
      <w:r w:rsidR="00820E8D" w:rsidRPr="00F54A80">
        <w:rPr>
          <w:lang w:val="en-US"/>
        </w:rPr>
        <w:lastRenderedPageBreak/>
        <w:t>Windows Server</w:t>
      </w:r>
      <w:bookmarkEnd w:id="145"/>
      <w:bookmarkEnd w:id="146"/>
      <w:bookmarkEnd w:id="147"/>
      <w:bookmarkEnd w:id="148"/>
    </w:p>
    <w:p w:rsidR="005A546B" w:rsidRPr="005A546B" w:rsidRDefault="005A546B" w:rsidP="005A546B">
      <w:pPr>
        <w:rPr>
          <w:lang w:val="en-US"/>
        </w:rPr>
      </w:pPr>
      <w:r>
        <w:rPr>
          <w:lang w:val="en-US"/>
        </w:rPr>
        <w:t xml:space="preserve">As described in chapter </w:t>
      </w:r>
      <w:r>
        <w:rPr>
          <w:lang w:val="en-US"/>
        </w:rPr>
        <w:fldChar w:fldCharType="begin"/>
      </w:r>
      <w:r>
        <w:rPr>
          <w:lang w:val="en-US"/>
        </w:rPr>
        <w:instrText xml:space="preserve"> REF _Ref417983994 \r \h </w:instrText>
      </w:r>
      <w:r>
        <w:rPr>
          <w:lang w:val="en-US"/>
        </w:rPr>
      </w:r>
      <w:r>
        <w:rPr>
          <w:lang w:val="en-US"/>
        </w:rPr>
        <w:fldChar w:fldCharType="separate"/>
      </w:r>
      <w:r w:rsidR="003C1E5B">
        <w:rPr>
          <w:lang w:val="en-US"/>
        </w:rPr>
        <w:t>1.8</w:t>
      </w:r>
      <w:r>
        <w:rPr>
          <w:lang w:val="en-US"/>
        </w:rPr>
        <w:fldChar w:fldCharType="end"/>
      </w:r>
      <w:r>
        <w:rPr>
          <w:lang w:val="en-US"/>
        </w:rPr>
        <w:t>, Windows Server is already installed on INTEL-FS server, this chapter describes how to configure it.</w:t>
      </w:r>
    </w:p>
    <w:p w:rsidR="00820E8D" w:rsidRPr="00F54A80" w:rsidRDefault="00820E8D" w:rsidP="00820E8D">
      <w:pPr>
        <w:pStyle w:val="Heading3"/>
        <w:numPr>
          <w:ilvl w:val="2"/>
          <w:numId w:val="9"/>
        </w:numPr>
        <w:rPr>
          <w:lang w:val="en-US"/>
        </w:rPr>
      </w:pPr>
      <w:bookmarkStart w:id="149" w:name="_Toc340215090"/>
      <w:bookmarkStart w:id="150" w:name="_Toc326565815"/>
      <w:bookmarkStart w:id="151" w:name="_Toc440979179"/>
      <w:r w:rsidRPr="00F54A80">
        <w:rPr>
          <w:lang w:val="en-US"/>
        </w:rPr>
        <w:t>“Internet Explorer Enhanced Security Configuration”</w:t>
      </w:r>
      <w:bookmarkEnd w:id="149"/>
      <w:bookmarkEnd w:id="150"/>
      <w:r w:rsidR="00F75B66">
        <w:rPr>
          <w:lang w:val="en-US"/>
        </w:rPr>
        <w:t xml:space="preserve"> uninstallation</w:t>
      </w:r>
      <w:bookmarkEnd w:id="151"/>
    </w:p>
    <w:tbl>
      <w:tblPr>
        <w:tblW w:w="8978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3828"/>
        <w:gridCol w:w="5150"/>
      </w:tblGrid>
      <w:tr w:rsidR="00820E8D" w:rsidRPr="00F54A80" w:rsidTr="00A959AE">
        <w:trPr>
          <w:trHeight w:val="5543"/>
        </w:trPr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0E8D" w:rsidRPr="00F54A80" w:rsidRDefault="00820E8D" w:rsidP="00A959AE">
            <w:pPr>
              <w:spacing w:line="260" w:lineRule="exact"/>
              <w:rPr>
                <w:rFonts w:ascii="Times New Roman" w:hAnsi="Times New Roman"/>
                <w:b/>
                <w:color w:val="000000"/>
                <w:lang w:val="en-US"/>
              </w:rPr>
            </w:pPr>
            <w:r w:rsidRPr="00F54A80">
              <w:rPr>
                <w:rFonts w:ascii="Times New Roman" w:hAnsi="Times New Roman"/>
                <w:color w:val="000000"/>
                <w:lang w:val="en-US"/>
              </w:rPr>
              <w:t xml:space="preserve">Open </w:t>
            </w:r>
            <w:r w:rsidR="003E7DEE" w:rsidRPr="00F54A80">
              <w:rPr>
                <w:rFonts w:ascii="Times New Roman" w:hAnsi="Times New Roman"/>
                <w:color w:val="000000"/>
                <w:lang w:val="en-US"/>
              </w:rPr>
              <w:t>“</w:t>
            </w:r>
            <w:r w:rsidRPr="00F54A80">
              <w:rPr>
                <w:rFonts w:ascii="Times New Roman" w:hAnsi="Times New Roman"/>
                <w:b/>
                <w:color w:val="000000"/>
                <w:lang w:val="en-US"/>
              </w:rPr>
              <w:t>Control Panel</w:t>
            </w:r>
            <w:r w:rsidR="003E7DEE" w:rsidRPr="00F54A80">
              <w:rPr>
                <w:rFonts w:ascii="Times New Roman" w:hAnsi="Times New Roman"/>
                <w:b/>
                <w:color w:val="000000"/>
                <w:lang w:val="en-US"/>
              </w:rPr>
              <w:t>”</w:t>
            </w:r>
            <w:r w:rsidRPr="00F54A80">
              <w:rPr>
                <w:rFonts w:ascii="Times New Roman" w:hAnsi="Times New Roman"/>
                <w:b/>
                <w:color w:val="000000"/>
                <w:lang w:val="en-US"/>
              </w:rPr>
              <w:t xml:space="preserve"> </w:t>
            </w:r>
            <w:r w:rsidRPr="00F54A80">
              <w:rPr>
                <w:rFonts w:ascii="Times New Roman" w:hAnsi="Times New Roman"/>
                <w:color w:val="000000"/>
                <w:lang w:val="en-US"/>
              </w:rPr>
              <w:t>Click</w:t>
            </w:r>
            <w:r w:rsidRPr="00F54A80">
              <w:rPr>
                <w:rFonts w:ascii="Times New Roman" w:hAnsi="Times New Roman"/>
                <w:b/>
                <w:color w:val="000000"/>
                <w:lang w:val="en-US"/>
              </w:rPr>
              <w:t xml:space="preserve"> </w:t>
            </w:r>
            <w:r w:rsidR="003E7DEE" w:rsidRPr="00F54A80">
              <w:rPr>
                <w:rFonts w:ascii="Times New Roman" w:hAnsi="Times New Roman"/>
                <w:b/>
                <w:color w:val="000000"/>
                <w:lang w:val="en-US"/>
              </w:rPr>
              <w:t>“</w:t>
            </w:r>
            <w:r w:rsidRPr="00F54A80">
              <w:rPr>
                <w:rFonts w:ascii="Times New Roman" w:hAnsi="Times New Roman"/>
                <w:b/>
                <w:color w:val="000000"/>
                <w:lang w:val="en-US"/>
              </w:rPr>
              <w:t>Programs</w:t>
            </w:r>
            <w:r w:rsidR="003E7DEE" w:rsidRPr="00F54A80">
              <w:rPr>
                <w:rFonts w:ascii="Times New Roman" w:hAnsi="Times New Roman"/>
                <w:b/>
                <w:color w:val="000000"/>
                <w:lang w:val="en-US"/>
              </w:rPr>
              <w:t>”</w:t>
            </w:r>
          </w:p>
          <w:p w:rsidR="00E34191" w:rsidRPr="00F54A80" w:rsidRDefault="00820E8D" w:rsidP="00A959AE">
            <w:pPr>
              <w:spacing w:line="260" w:lineRule="exact"/>
              <w:rPr>
                <w:rFonts w:ascii="Times New Roman" w:hAnsi="Times New Roman"/>
                <w:color w:val="000000"/>
                <w:lang w:val="en-US"/>
              </w:rPr>
            </w:pPr>
            <w:r w:rsidRPr="00F54A80">
              <w:rPr>
                <w:rFonts w:ascii="Times New Roman" w:hAnsi="Times New Roman"/>
                <w:color w:val="000000"/>
                <w:lang w:val="en-US"/>
              </w:rPr>
              <w:t>Click</w:t>
            </w:r>
            <w:r w:rsidRPr="00F54A80">
              <w:rPr>
                <w:rFonts w:ascii="Times New Roman" w:hAnsi="Times New Roman"/>
                <w:b/>
                <w:color w:val="000000"/>
                <w:lang w:val="en-US"/>
              </w:rPr>
              <w:t xml:space="preserve"> </w:t>
            </w:r>
            <w:r w:rsidR="003E7DEE" w:rsidRPr="00F54A80">
              <w:rPr>
                <w:rFonts w:ascii="Times New Roman" w:hAnsi="Times New Roman"/>
                <w:b/>
                <w:color w:val="000000"/>
                <w:lang w:val="en-US"/>
              </w:rPr>
              <w:t>“</w:t>
            </w:r>
            <w:r w:rsidRPr="00F54A80">
              <w:rPr>
                <w:rFonts w:ascii="Times New Roman" w:hAnsi="Times New Roman"/>
                <w:b/>
                <w:color w:val="000000"/>
                <w:lang w:val="en-US"/>
              </w:rPr>
              <w:t>Programs and Features</w:t>
            </w:r>
            <w:r w:rsidR="003E7DEE" w:rsidRPr="00F54A80">
              <w:rPr>
                <w:rFonts w:ascii="Times New Roman" w:hAnsi="Times New Roman"/>
                <w:b/>
                <w:color w:val="000000"/>
                <w:lang w:val="en-US"/>
              </w:rPr>
              <w:t>”</w:t>
            </w:r>
          </w:p>
          <w:p w:rsidR="00820E8D" w:rsidRPr="00F54A80" w:rsidRDefault="00820E8D" w:rsidP="00A959AE">
            <w:pPr>
              <w:spacing w:line="260" w:lineRule="exact"/>
              <w:rPr>
                <w:rFonts w:ascii="Times New Roman" w:hAnsi="Times New Roman"/>
                <w:color w:val="000000"/>
                <w:lang w:val="en-US"/>
              </w:rPr>
            </w:pPr>
            <w:r w:rsidRPr="00F54A80">
              <w:rPr>
                <w:rFonts w:ascii="Times New Roman" w:hAnsi="Times New Roman"/>
                <w:color w:val="000000"/>
                <w:lang w:val="en-US"/>
              </w:rPr>
              <w:t xml:space="preserve">Click </w:t>
            </w:r>
            <w:r w:rsidR="003E7DEE" w:rsidRPr="00F54A80">
              <w:rPr>
                <w:rFonts w:ascii="Times New Roman" w:hAnsi="Times New Roman"/>
                <w:color w:val="000000"/>
                <w:lang w:val="en-US"/>
              </w:rPr>
              <w:t>“</w:t>
            </w:r>
            <w:r w:rsidRPr="00F54A80">
              <w:rPr>
                <w:rFonts w:ascii="Times New Roman" w:hAnsi="Times New Roman"/>
                <w:b/>
                <w:color w:val="000000"/>
                <w:lang w:val="en-US"/>
              </w:rPr>
              <w:t>Turn Windows features on or off</w:t>
            </w:r>
            <w:r w:rsidR="003E7DEE" w:rsidRPr="00F54A80">
              <w:rPr>
                <w:rFonts w:ascii="Times New Roman" w:hAnsi="Times New Roman"/>
                <w:b/>
                <w:color w:val="000000"/>
                <w:lang w:val="en-US"/>
              </w:rPr>
              <w:t>”</w:t>
            </w:r>
          </w:p>
          <w:p w:rsidR="003E7DEE" w:rsidRPr="00F54A80" w:rsidRDefault="003E7DEE" w:rsidP="00A959AE">
            <w:pPr>
              <w:spacing w:line="260" w:lineRule="exact"/>
              <w:rPr>
                <w:rFonts w:ascii="Times New Roman" w:hAnsi="Times New Roman"/>
                <w:b/>
                <w:color w:val="000000"/>
                <w:lang w:val="en-US"/>
              </w:rPr>
            </w:pPr>
            <w:r w:rsidRPr="00F54A80">
              <w:rPr>
                <w:rFonts w:ascii="Times New Roman" w:hAnsi="Times New Roman"/>
                <w:color w:val="000000"/>
                <w:lang w:val="en-US"/>
              </w:rPr>
              <w:t>Select</w:t>
            </w:r>
            <w:r w:rsidRPr="00F54A80">
              <w:rPr>
                <w:rFonts w:ascii="Times New Roman" w:hAnsi="Times New Roman"/>
                <w:b/>
                <w:color w:val="000000"/>
                <w:lang w:val="en-US"/>
              </w:rPr>
              <w:t xml:space="preserve"> “Server Manager” </w:t>
            </w:r>
            <w:r w:rsidRPr="007215B5">
              <w:rPr>
                <w:rFonts w:ascii="Times New Roman" w:hAnsi="Times New Roman"/>
                <w:color w:val="000000"/>
                <w:lang w:val="en-US"/>
              </w:rPr>
              <w:t>node</w:t>
            </w:r>
          </w:p>
          <w:p w:rsidR="00820E8D" w:rsidRPr="00F54A80" w:rsidRDefault="00820E8D" w:rsidP="00A959AE">
            <w:pPr>
              <w:spacing w:line="260" w:lineRule="exact"/>
              <w:rPr>
                <w:rFonts w:ascii="Times New Roman" w:hAnsi="Times New Roman"/>
                <w:color w:val="000000"/>
                <w:lang w:val="en-US"/>
              </w:rPr>
            </w:pPr>
            <w:r w:rsidRPr="00F54A80">
              <w:rPr>
                <w:rFonts w:ascii="Times New Roman" w:hAnsi="Times New Roman"/>
                <w:color w:val="000000"/>
                <w:lang w:val="en-US"/>
              </w:rPr>
              <w:t xml:space="preserve">In </w:t>
            </w:r>
            <w:r w:rsidR="00E34191" w:rsidRPr="00F54A80">
              <w:rPr>
                <w:rFonts w:ascii="Times New Roman" w:hAnsi="Times New Roman"/>
                <w:color w:val="000000"/>
                <w:lang w:val="en-US"/>
              </w:rPr>
              <w:t>“</w:t>
            </w:r>
            <w:r w:rsidRPr="00F54A80">
              <w:rPr>
                <w:rFonts w:ascii="Times New Roman" w:hAnsi="Times New Roman"/>
                <w:b/>
                <w:color w:val="000000"/>
                <w:lang w:val="en-US"/>
              </w:rPr>
              <w:t>Security Information</w:t>
            </w:r>
            <w:r w:rsidR="00E34191" w:rsidRPr="00F54A80">
              <w:rPr>
                <w:rFonts w:ascii="Times New Roman" w:hAnsi="Times New Roman"/>
                <w:b/>
                <w:color w:val="000000"/>
                <w:lang w:val="en-US"/>
              </w:rPr>
              <w:t>”</w:t>
            </w:r>
            <w:r w:rsidRPr="00F54A80">
              <w:rPr>
                <w:rFonts w:ascii="Times New Roman" w:hAnsi="Times New Roman"/>
                <w:b/>
                <w:color w:val="000000"/>
                <w:lang w:val="en-US"/>
              </w:rPr>
              <w:t xml:space="preserve"> </w:t>
            </w:r>
            <w:r w:rsidRPr="00F54A80">
              <w:rPr>
                <w:rFonts w:ascii="Times New Roman" w:hAnsi="Times New Roman"/>
                <w:color w:val="000000"/>
                <w:lang w:val="en-US"/>
              </w:rPr>
              <w:t xml:space="preserve">area, click on </w:t>
            </w:r>
            <w:r w:rsidR="00E34191" w:rsidRPr="00F54A80">
              <w:rPr>
                <w:rFonts w:ascii="Times New Roman" w:hAnsi="Times New Roman"/>
                <w:color w:val="000000"/>
                <w:lang w:val="en-US"/>
              </w:rPr>
              <w:t>“</w:t>
            </w:r>
            <w:r w:rsidRPr="00F54A80">
              <w:rPr>
                <w:rFonts w:ascii="Times New Roman" w:hAnsi="Times New Roman"/>
                <w:b/>
                <w:color w:val="000000"/>
                <w:lang w:val="en-US"/>
              </w:rPr>
              <w:t>Configure IE ESC</w:t>
            </w:r>
            <w:r w:rsidR="00E34191" w:rsidRPr="00F54A80">
              <w:rPr>
                <w:rFonts w:ascii="Times New Roman" w:hAnsi="Times New Roman"/>
                <w:b/>
                <w:color w:val="000000"/>
                <w:lang w:val="en-US"/>
              </w:rPr>
              <w:t>”</w:t>
            </w:r>
          </w:p>
          <w:p w:rsidR="00820E8D" w:rsidRPr="00F54A80" w:rsidRDefault="00820E8D" w:rsidP="00A959AE">
            <w:pPr>
              <w:rPr>
                <w:lang w:val="en-US"/>
              </w:rPr>
            </w:pPr>
          </w:p>
        </w:tc>
        <w:tc>
          <w:tcPr>
            <w:tcW w:w="51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0E8D" w:rsidRPr="005A546B" w:rsidRDefault="00931834" w:rsidP="005A546B">
            <w:pPr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2244BD7" wp14:editId="657E3FC9">
                  <wp:extent cx="3238500" cy="2257425"/>
                  <wp:effectExtent l="0" t="0" r="0" b="9525"/>
                  <wp:docPr id="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38500" cy="2257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E7DEE" w:rsidRPr="00F54A80" w:rsidTr="00A959AE">
        <w:trPr>
          <w:trHeight w:val="5543"/>
        </w:trPr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6FAD" w:rsidRPr="00F54A80" w:rsidRDefault="00E34191" w:rsidP="003E7DEE">
            <w:pPr>
              <w:spacing w:line="260" w:lineRule="exact"/>
              <w:rPr>
                <w:rFonts w:ascii="Times New Roman" w:hAnsi="Times New Roman"/>
                <w:color w:val="000000"/>
                <w:lang w:val="en-US"/>
              </w:rPr>
            </w:pPr>
            <w:r w:rsidRPr="00F54A80">
              <w:rPr>
                <w:rFonts w:ascii="Times New Roman" w:hAnsi="Times New Roman"/>
                <w:b/>
                <w:color w:val="000000"/>
                <w:lang w:val="en-US"/>
              </w:rPr>
              <w:t>“</w:t>
            </w:r>
            <w:r w:rsidR="00286FAD" w:rsidRPr="00F54A80">
              <w:rPr>
                <w:rFonts w:ascii="Times New Roman" w:hAnsi="Times New Roman"/>
                <w:b/>
                <w:color w:val="000000"/>
                <w:lang w:val="en-US"/>
              </w:rPr>
              <w:t>Internet Explorer Enhanced Security Configuration</w:t>
            </w:r>
            <w:r w:rsidRPr="00F54A80">
              <w:rPr>
                <w:rFonts w:ascii="Times New Roman" w:hAnsi="Times New Roman"/>
                <w:b/>
                <w:color w:val="000000"/>
                <w:lang w:val="en-US"/>
              </w:rPr>
              <w:t>”</w:t>
            </w:r>
            <w:r w:rsidR="00286FAD" w:rsidRPr="00F54A80">
              <w:rPr>
                <w:rFonts w:ascii="Times New Roman" w:hAnsi="Times New Roman"/>
                <w:color w:val="000000"/>
                <w:lang w:val="en-US"/>
              </w:rPr>
              <w:t xml:space="preserve"> </w:t>
            </w:r>
            <w:r w:rsidRPr="00F54A80">
              <w:rPr>
                <w:rFonts w:ascii="Times New Roman" w:hAnsi="Times New Roman"/>
                <w:color w:val="000000"/>
                <w:lang w:val="en-US"/>
              </w:rPr>
              <w:t>wizard</w:t>
            </w:r>
            <w:r w:rsidR="00286FAD" w:rsidRPr="00F54A80">
              <w:rPr>
                <w:rFonts w:ascii="Times New Roman" w:hAnsi="Times New Roman"/>
                <w:color w:val="000000"/>
                <w:lang w:val="en-US"/>
              </w:rPr>
              <w:t xml:space="preserve"> is displayed</w:t>
            </w:r>
          </w:p>
          <w:p w:rsidR="003E7DEE" w:rsidRPr="00F54A80" w:rsidRDefault="003E7DEE" w:rsidP="003E7DEE">
            <w:pPr>
              <w:spacing w:line="260" w:lineRule="exact"/>
              <w:rPr>
                <w:rFonts w:ascii="Times New Roman" w:hAnsi="Times New Roman"/>
                <w:color w:val="000000"/>
                <w:lang w:val="en-US"/>
              </w:rPr>
            </w:pPr>
            <w:r w:rsidRPr="00F54A80">
              <w:rPr>
                <w:rFonts w:ascii="Times New Roman" w:hAnsi="Times New Roman"/>
                <w:color w:val="000000"/>
                <w:lang w:val="en-US"/>
              </w:rPr>
              <w:t>Turn on “</w:t>
            </w:r>
            <w:r w:rsidRPr="00F54A80">
              <w:rPr>
                <w:rFonts w:ascii="Times New Roman" w:hAnsi="Times New Roman"/>
                <w:b/>
                <w:color w:val="000000"/>
                <w:lang w:val="en-US"/>
              </w:rPr>
              <w:t>Off”</w:t>
            </w:r>
            <w:r w:rsidRPr="00F54A80">
              <w:rPr>
                <w:rFonts w:ascii="Times New Roman" w:hAnsi="Times New Roman"/>
                <w:color w:val="000000"/>
                <w:lang w:val="en-US"/>
              </w:rPr>
              <w:t xml:space="preserve"> for “</w:t>
            </w:r>
            <w:r w:rsidRPr="00F54A80">
              <w:rPr>
                <w:rFonts w:ascii="Times New Roman" w:hAnsi="Times New Roman"/>
                <w:b/>
                <w:color w:val="000000"/>
                <w:lang w:val="en-US"/>
              </w:rPr>
              <w:t>Administrators”</w:t>
            </w:r>
            <w:r w:rsidRPr="00F54A80">
              <w:rPr>
                <w:rFonts w:ascii="Times New Roman" w:hAnsi="Times New Roman"/>
                <w:color w:val="000000"/>
                <w:lang w:val="en-US"/>
              </w:rPr>
              <w:t xml:space="preserve"> and “</w:t>
            </w:r>
            <w:r w:rsidRPr="00F54A80">
              <w:rPr>
                <w:rFonts w:ascii="Times New Roman" w:hAnsi="Times New Roman"/>
                <w:b/>
                <w:color w:val="000000"/>
                <w:lang w:val="en-US"/>
              </w:rPr>
              <w:t>Users”</w:t>
            </w:r>
            <w:r w:rsidRPr="00F54A80">
              <w:rPr>
                <w:rFonts w:ascii="Times New Roman" w:hAnsi="Times New Roman"/>
                <w:color w:val="000000"/>
                <w:lang w:val="en-US"/>
              </w:rPr>
              <w:t xml:space="preserve"> </w:t>
            </w:r>
          </w:p>
          <w:p w:rsidR="003E7DEE" w:rsidRPr="00F54A80" w:rsidRDefault="003E7DEE" w:rsidP="003E7DEE">
            <w:pPr>
              <w:spacing w:line="260" w:lineRule="exact"/>
              <w:rPr>
                <w:rFonts w:ascii="Times New Roman" w:hAnsi="Times New Roman"/>
                <w:color w:val="000000"/>
                <w:lang w:val="en-US"/>
              </w:rPr>
            </w:pPr>
            <w:r w:rsidRPr="00F54A80">
              <w:rPr>
                <w:rFonts w:ascii="Times New Roman" w:hAnsi="Times New Roman"/>
                <w:color w:val="000000"/>
                <w:lang w:val="en-US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lang w:val="en-US"/>
              </w:rPr>
              <w:t xml:space="preserve">OK” </w:t>
            </w:r>
            <w:r w:rsidRPr="00F54A80">
              <w:rPr>
                <w:rFonts w:ascii="Times New Roman" w:hAnsi="Times New Roman"/>
                <w:color w:val="000000"/>
                <w:lang w:val="en-US"/>
              </w:rPr>
              <w:t>button to validate and close that window</w:t>
            </w:r>
          </w:p>
        </w:tc>
        <w:tc>
          <w:tcPr>
            <w:tcW w:w="51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E7DEE" w:rsidRPr="00F54A80" w:rsidRDefault="00931834" w:rsidP="00A959AE">
            <w:pPr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761E334" wp14:editId="41560BEC">
                  <wp:extent cx="3133725" cy="3295650"/>
                  <wp:effectExtent l="0" t="0" r="9525" b="0"/>
                  <wp:docPr id="3" name="Picture 1" descr="Description: Uninstall_IE_ESC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Description: Uninstall_IE_ESC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3295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20E8D" w:rsidRPr="00F54A80" w:rsidRDefault="00820E8D" w:rsidP="00820E8D">
      <w:pPr>
        <w:spacing w:line="260" w:lineRule="exact"/>
        <w:ind w:left="360"/>
        <w:rPr>
          <w:color w:val="000000"/>
          <w:lang w:val="en-US"/>
        </w:rPr>
      </w:pPr>
    </w:p>
    <w:p w:rsidR="00820E8D" w:rsidRPr="00F54A80" w:rsidRDefault="00F75B66" w:rsidP="00820E8D">
      <w:pPr>
        <w:pStyle w:val="Heading3"/>
        <w:numPr>
          <w:ilvl w:val="2"/>
          <w:numId w:val="9"/>
        </w:numPr>
        <w:rPr>
          <w:lang w:val="en-US"/>
        </w:rPr>
      </w:pPr>
      <w:bookmarkStart w:id="152" w:name="_Toc325975904"/>
      <w:bookmarkStart w:id="153" w:name="_Toc325975905"/>
      <w:bookmarkStart w:id="154" w:name="_Toc340215091"/>
      <w:bookmarkStart w:id="155" w:name="_Toc326565816"/>
      <w:bookmarkStart w:id="156" w:name="_Toc440979180"/>
      <w:bookmarkEnd w:id="152"/>
      <w:bookmarkEnd w:id="153"/>
      <w:r>
        <w:rPr>
          <w:lang w:val="en-US"/>
        </w:rPr>
        <w:lastRenderedPageBreak/>
        <w:t>“N</w:t>
      </w:r>
      <w:r w:rsidR="00820E8D" w:rsidRPr="00F54A80">
        <w:rPr>
          <w:lang w:val="en-US"/>
        </w:rPr>
        <w:t>etwork DTC access</w:t>
      </w:r>
      <w:bookmarkEnd w:id="154"/>
      <w:bookmarkEnd w:id="155"/>
      <w:r>
        <w:rPr>
          <w:lang w:val="en-US"/>
        </w:rPr>
        <w:t>” activation</w:t>
      </w:r>
      <w:bookmarkEnd w:id="156"/>
      <w:r w:rsidR="00820E8D" w:rsidRPr="00F54A80">
        <w:rPr>
          <w:lang w:val="en-US"/>
        </w:rPr>
        <w:t xml:space="preserve"> </w:t>
      </w:r>
    </w:p>
    <w:p w:rsidR="00820E8D" w:rsidRPr="00F54A80" w:rsidRDefault="00820E8D" w:rsidP="00820E8D">
      <w:pPr>
        <w:rPr>
          <w:lang w:val="en-US"/>
        </w:rPr>
      </w:pPr>
    </w:p>
    <w:tbl>
      <w:tblPr>
        <w:tblW w:w="93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3652"/>
        <w:gridCol w:w="5670"/>
      </w:tblGrid>
      <w:tr w:rsidR="00820E8D" w:rsidRPr="00F54A80" w:rsidTr="00A959AE">
        <w:tc>
          <w:tcPr>
            <w:tcW w:w="36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0E8D" w:rsidRPr="00F54A80" w:rsidRDefault="00820E8D" w:rsidP="007215B5">
            <w:pPr>
              <w:spacing w:line="260" w:lineRule="exact"/>
              <w:jc w:val="left"/>
              <w:rPr>
                <w:rFonts w:ascii="Times New Roman" w:hAnsi="Times New Roman"/>
                <w:color w:val="000000"/>
                <w:lang w:val="en-US"/>
              </w:rPr>
            </w:pPr>
            <w:r w:rsidRPr="00F54A80">
              <w:rPr>
                <w:rFonts w:ascii="Times New Roman" w:hAnsi="Times New Roman"/>
                <w:lang w:val="en-US"/>
              </w:rPr>
              <w:t xml:space="preserve">Click </w:t>
            </w:r>
            <w:r w:rsidR="007215B5">
              <w:rPr>
                <w:rFonts w:ascii="Times New Roman" w:hAnsi="Times New Roman"/>
                <w:lang w:val="en-US"/>
              </w:rPr>
              <w:t>“</w:t>
            </w:r>
            <w:r w:rsidRPr="00F54A80">
              <w:rPr>
                <w:rStyle w:val="Strong"/>
                <w:rFonts w:ascii="Times New Roman" w:hAnsi="Times New Roman"/>
                <w:lang w:val="en-US"/>
              </w:rPr>
              <w:t>Start</w:t>
            </w:r>
            <w:r w:rsidR="007215B5" w:rsidRPr="007215B5">
              <w:rPr>
                <w:rStyle w:val="Strong"/>
                <w:rFonts w:ascii="Times New Roman" w:hAnsi="Times New Roman"/>
                <w:b w:val="0"/>
                <w:lang w:val="en-US"/>
              </w:rPr>
              <w:t>”</w:t>
            </w:r>
            <w:r w:rsidRPr="00F54A80">
              <w:rPr>
                <w:rFonts w:ascii="Times New Roman" w:hAnsi="Times New Roman"/>
                <w:lang w:val="en-US"/>
              </w:rPr>
              <w:t xml:space="preserve">, click </w:t>
            </w:r>
            <w:r w:rsidR="007215B5">
              <w:rPr>
                <w:rFonts w:ascii="Times New Roman" w:hAnsi="Times New Roman"/>
                <w:lang w:val="en-US"/>
              </w:rPr>
              <w:t>“</w:t>
            </w:r>
            <w:r w:rsidRPr="00F54A80">
              <w:rPr>
                <w:rStyle w:val="Strong"/>
                <w:rFonts w:ascii="Times New Roman" w:hAnsi="Times New Roman"/>
                <w:lang w:val="en-US"/>
              </w:rPr>
              <w:t>Run</w:t>
            </w:r>
            <w:r w:rsidR="007215B5">
              <w:rPr>
                <w:rStyle w:val="Strong"/>
                <w:rFonts w:ascii="Times New Roman" w:hAnsi="Times New Roman"/>
                <w:lang w:val="en-US"/>
              </w:rPr>
              <w:t>”</w:t>
            </w:r>
            <w:r w:rsidRPr="00F54A80">
              <w:rPr>
                <w:rFonts w:ascii="Times New Roman" w:hAnsi="Times New Roman"/>
                <w:lang w:val="en-US"/>
              </w:rPr>
              <w:t xml:space="preserve">, type </w:t>
            </w:r>
            <w:r w:rsidR="007215B5">
              <w:rPr>
                <w:rFonts w:ascii="Times New Roman" w:hAnsi="Times New Roman"/>
                <w:lang w:val="en-US"/>
              </w:rPr>
              <w:t>“</w:t>
            </w:r>
            <w:r w:rsidRPr="00F54A80">
              <w:rPr>
                <w:rStyle w:val="Strong"/>
                <w:rFonts w:ascii="Times New Roman" w:hAnsi="Times New Roman"/>
                <w:lang w:val="en-US"/>
              </w:rPr>
              <w:t>dcomcnfg</w:t>
            </w:r>
            <w:r w:rsidR="007215B5" w:rsidRPr="007215B5">
              <w:rPr>
                <w:rStyle w:val="Strong"/>
                <w:rFonts w:ascii="Times New Roman" w:hAnsi="Times New Roman"/>
                <w:b w:val="0"/>
                <w:lang w:val="en-US"/>
              </w:rPr>
              <w:t>”</w:t>
            </w:r>
            <w:r w:rsidRPr="00F54A80">
              <w:rPr>
                <w:rFonts w:ascii="Times New Roman" w:hAnsi="Times New Roman"/>
                <w:lang w:val="en-US"/>
              </w:rPr>
              <w:t xml:space="preserve"> and then click </w:t>
            </w:r>
            <w:r w:rsidR="007215B5">
              <w:rPr>
                <w:rFonts w:ascii="Times New Roman" w:hAnsi="Times New Roman"/>
                <w:lang w:val="en-US"/>
              </w:rPr>
              <w:t>“</w:t>
            </w:r>
            <w:r w:rsidRPr="00F54A80">
              <w:rPr>
                <w:rStyle w:val="Strong"/>
                <w:rFonts w:ascii="Times New Roman" w:hAnsi="Times New Roman"/>
                <w:lang w:val="en-US"/>
              </w:rPr>
              <w:t>OK</w:t>
            </w:r>
            <w:r w:rsidR="007215B5" w:rsidRPr="007215B5">
              <w:rPr>
                <w:rStyle w:val="Strong"/>
                <w:rFonts w:ascii="Times New Roman" w:hAnsi="Times New Roman"/>
                <w:b w:val="0"/>
                <w:lang w:val="en-US"/>
              </w:rPr>
              <w:t>”</w:t>
            </w:r>
            <w:r w:rsidRPr="00F54A80">
              <w:rPr>
                <w:rFonts w:ascii="Times New Roman" w:hAnsi="Times New Roman"/>
                <w:lang w:val="en-US"/>
              </w:rPr>
              <w:t xml:space="preserve"> to open </w:t>
            </w:r>
            <w:r w:rsidR="007215B5">
              <w:rPr>
                <w:rFonts w:ascii="Times New Roman" w:hAnsi="Times New Roman"/>
                <w:lang w:val="en-US"/>
              </w:rPr>
              <w:t>“</w:t>
            </w:r>
            <w:r w:rsidRPr="00F54A80">
              <w:rPr>
                <w:rStyle w:val="Strong"/>
                <w:rFonts w:ascii="Times New Roman" w:hAnsi="Times New Roman"/>
                <w:lang w:val="en-US"/>
              </w:rPr>
              <w:t>Component Services</w:t>
            </w:r>
            <w:r w:rsidR="007215B5" w:rsidRPr="007215B5">
              <w:rPr>
                <w:rStyle w:val="Strong"/>
                <w:rFonts w:ascii="Times New Roman" w:hAnsi="Times New Roman"/>
                <w:b w:val="0"/>
                <w:lang w:val="en-US"/>
              </w:rPr>
              <w:t>”</w:t>
            </w:r>
            <w:r w:rsidRPr="00F54A80">
              <w:rPr>
                <w:rFonts w:ascii="Times New Roman" w:hAnsi="Times New Roman"/>
                <w:lang w:val="en-US"/>
              </w:rPr>
              <w:t>.</w:t>
            </w:r>
          </w:p>
          <w:p w:rsidR="00820E8D" w:rsidRPr="00F54A80" w:rsidRDefault="00820E8D" w:rsidP="007215B5">
            <w:pPr>
              <w:spacing w:line="260" w:lineRule="exact"/>
              <w:jc w:val="left"/>
              <w:rPr>
                <w:rFonts w:ascii="Times New Roman" w:hAnsi="Times New Roman"/>
                <w:color w:val="000000"/>
                <w:lang w:val="en-US"/>
              </w:rPr>
            </w:pPr>
            <w:r w:rsidRPr="00F54A80">
              <w:rPr>
                <w:rFonts w:ascii="Times New Roman" w:hAnsi="Times New Roman"/>
                <w:lang w:val="en-US"/>
              </w:rPr>
              <w:t xml:space="preserve">In the console tree, </w:t>
            </w:r>
            <w:r w:rsidR="007215B5">
              <w:rPr>
                <w:rFonts w:ascii="Times New Roman" w:hAnsi="Times New Roman"/>
                <w:lang w:val="en-US"/>
              </w:rPr>
              <w:t xml:space="preserve">browse to </w:t>
            </w:r>
            <w:r w:rsidRPr="00F54A80">
              <w:rPr>
                <w:rFonts w:ascii="Times New Roman" w:hAnsi="Times New Roman"/>
                <w:lang w:val="en-US"/>
              </w:rPr>
              <w:t xml:space="preserve"> </w:t>
            </w:r>
            <w:r w:rsidR="007215B5">
              <w:rPr>
                <w:rFonts w:ascii="Times New Roman" w:hAnsi="Times New Roman"/>
                <w:lang w:val="en-US"/>
              </w:rPr>
              <w:t>“</w:t>
            </w:r>
            <w:r w:rsidRPr="00F54A80">
              <w:rPr>
                <w:rStyle w:val="Strong"/>
                <w:rFonts w:ascii="Times New Roman" w:hAnsi="Times New Roman"/>
                <w:lang w:val="en-US"/>
              </w:rPr>
              <w:t>Component Services</w:t>
            </w:r>
            <w:r w:rsidR="007215B5">
              <w:rPr>
                <w:rFonts w:ascii="Times New Roman" w:hAnsi="Times New Roman"/>
                <w:lang w:val="en-US"/>
              </w:rPr>
              <w:t xml:space="preserve">, </w:t>
            </w:r>
            <w:r w:rsidRPr="00F54A80">
              <w:rPr>
                <w:rStyle w:val="Strong"/>
                <w:rFonts w:ascii="Times New Roman" w:hAnsi="Times New Roman"/>
                <w:lang w:val="en-US"/>
              </w:rPr>
              <w:t>Computers</w:t>
            </w:r>
            <w:r w:rsidR="007215B5">
              <w:rPr>
                <w:rFonts w:ascii="Times New Roman" w:hAnsi="Times New Roman"/>
                <w:lang w:val="en-US"/>
              </w:rPr>
              <w:t xml:space="preserve">, </w:t>
            </w:r>
            <w:r w:rsidRPr="00F54A80">
              <w:rPr>
                <w:rStyle w:val="Strong"/>
                <w:rFonts w:ascii="Times New Roman" w:hAnsi="Times New Roman"/>
                <w:lang w:val="en-US"/>
              </w:rPr>
              <w:t>My Computer</w:t>
            </w:r>
            <w:r w:rsidR="007215B5">
              <w:rPr>
                <w:rFonts w:ascii="Times New Roman" w:hAnsi="Times New Roman"/>
                <w:lang w:val="en-US"/>
              </w:rPr>
              <w:t xml:space="preserve">, </w:t>
            </w:r>
            <w:r w:rsidRPr="00F54A80">
              <w:rPr>
                <w:rStyle w:val="Strong"/>
                <w:rFonts w:ascii="Times New Roman" w:hAnsi="Times New Roman"/>
                <w:lang w:val="en-US"/>
              </w:rPr>
              <w:t>Distributed Transaction Coordinator</w:t>
            </w:r>
            <w:r w:rsidR="007215B5">
              <w:rPr>
                <w:rStyle w:val="Strong"/>
                <w:rFonts w:ascii="Times New Roman" w:hAnsi="Times New Roman"/>
                <w:lang w:val="en-US"/>
              </w:rPr>
              <w:t>,</w:t>
            </w:r>
            <w:r w:rsidR="007215B5">
              <w:rPr>
                <w:rFonts w:ascii="Times New Roman" w:hAnsi="Times New Roman"/>
                <w:lang w:val="en-US"/>
              </w:rPr>
              <w:t xml:space="preserve"> </w:t>
            </w:r>
            <w:r w:rsidRPr="00F54A80">
              <w:rPr>
                <w:rStyle w:val="Strong"/>
                <w:rFonts w:ascii="Times New Roman" w:hAnsi="Times New Roman"/>
                <w:lang w:val="en-US"/>
              </w:rPr>
              <w:t>Local DTC</w:t>
            </w:r>
            <w:r w:rsidR="007215B5" w:rsidRPr="007215B5">
              <w:rPr>
                <w:rStyle w:val="Strong"/>
                <w:rFonts w:ascii="Times New Roman" w:hAnsi="Times New Roman"/>
                <w:b w:val="0"/>
                <w:lang w:val="en-US"/>
              </w:rPr>
              <w:t>”</w:t>
            </w:r>
            <w:r w:rsidRPr="00F54A80">
              <w:rPr>
                <w:rFonts w:ascii="Times New Roman" w:hAnsi="Times New Roman"/>
                <w:lang w:val="en-US"/>
              </w:rPr>
              <w:t>.</w:t>
            </w:r>
          </w:p>
          <w:p w:rsidR="00820E8D" w:rsidRPr="00F54A80" w:rsidRDefault="00820E8D" w:rsidP="007215B5">
            <w:pPr>
              <w:spacing w:line="260" w:lineRule="exact"/>
              <w:jc w:val="left"/>
              <w:rPr>
                <w:rFonts w:ascii="Times New Roman" w:hAnsi="Times New Roman"/>
                <w:color w:val="000000"/>
                <w:lang w:val="en-US"/>
              </w:rPr>
            </w:pPr>
            <w:r w:rsidRPr="00F54A80">
              <w:rPr>
                <w:rFonts w:ascii="Times New Roman" w:hAnsi="Times New Roman"/>
                <w:lang w:val="en-US"/>
              </w:rPr>
              <w:t xml:space="preserve"> </w:t>
            </w:r>
          </w:p>
        </w:tc>
        <w:tc>
          <w:tcPr>
            <w:tcW w:w="5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0E8D" w:rsidRPr="00F54A80" w:rsidRDefault="00931834" w:rsidP="00A959AE">
            <w:pPr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D1421E5" wp14:editId="28651AC5">
                  <wp:extent cx="3514725" cy="2457450"/>
                  <wp:effectExtent l="0" t="0" r="9525" b="0"/>
                  <wp:docPr id="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14725" cy="2457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1036" w:rsidRPr="00F54A80" w:rsidTr="00A959AE">
        <w:tc>
          <w:tcPr>
            <w:tcW w:w="36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F58BA" w:rsidRDefault="00BF58BA" w:rsidP="007215B5">
            <w:pPr>
              <w:spacing w:line="260" w:lineRule="exact"/>
              <w:jc w:val="left"/>
              <w:rPr>
                <w:rFonts w:ascii="Times New Roman" w:hAnsi="Times New Roman"/>
                <w:lang w:val="en-US"/>
              </w:rPr>
            </w:pPr>
            <w:r>
              <w:rPr>
                <w:rFonts w:ascii="Times New Roman" w:hAnsi="Times New Roman"/>
                <w:lang w:val="en-US"/>
              </w:rPr>
              <w:t>Following “</w:t>
            </w:r>
            <w:r w:rsidRPr="00BF58BA">
              <w:rPr>
                <w:rFonts w:ascii="Times New Roman" w:hAnsi="Times New Roman"/>
                <w:b/>
                <w:lang w:val="en-US"/>
              </w:rPr>
              <w:t>Windows security alert</w:t>
            </w:r>
            <w:r>
              <w:rPr>
                <w:rFonts w:ascii="Times New Roman" w:hAnsi="Times New Roman"/>
                <w:lang w:val="en-US"/>
              </w:rPr>
              <w:t>” window may appear</w:t>
            </w:r>
          </w:p>
          <w:p w:rsidR="00851036" w:rsidRPr="00F54A80" w:rsidRDefault="00851036" w:rsidP="007215B5">
            <w:pPr>
              <w:spacing w:line="260" w:lineRule="exact"/>
              <w:jc w:val="left"/>
              <w:rPr>
                <w:rFonts w:ascii="Times New Roman" w:hAnsi="Times New Roman"/>
                <w:lang w:val="en-US"/>
              </w:rPr>
            </w:pPr>
            <w:r>
              <w:rPr>
                <w:rFonts w:ascii="Times New Roman" w:hAnsi="Times New Roman"/>
                <w:lang w:val="en-US"/>
              </w:rPr>
              <w:t>Click “</w:t>
            </w:r>
            <w:r w:rsidRPr="00BF58BA">
              <w:rPr>
                <w:rFonts w:ascii="Times New Roman" w:hAnsi="Times New Roman"/>
                <w:b/>
                <w:lang w:val="en-US"/>
              </w:rPr>
              <w:t>Allow access</w:t>
            </w:r>
            <w:r w:rsidR="00BF58BA">
              <w:rPr>
                <w:rFonts w:ascii="Times New Roman" w:hAnsi="Times New Roman"/>
                <w:lang w:val="en-US"/>
              </w:rPr>
              <w:t>” button</w:t>
            </w:r>
          </w:p>
        </w:tc>
        <w:tc>
          <w:tcPr>
            <w:tcW w:w="5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51036" w:rsidRDefault="00851036" w:rsidP="00A959AE">
            <w:pPr>
              <w:rPr>
                <w:noProof/>
                <w:lang w:val="fr-FR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9C0C378" wp14:editId="0317AC83">
                  <wp:extent cx="3434825" cy="2095500"/>
                  <wp:effectExtent l="0" t="0" r="0" b="0"/>
                  <wp:docPr id="319" name="Picture 319" descr="C:\Users\T0140819\Desktop\screenshot\screenshot\fig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C:\Users\T0140819\Desktop\screenshot\screenshot\fig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47704" cy="21033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34191" w:rsidRPr="00F54A80" w:rsidTr="00A959AE">
        <w:tc>
          <w:tcPr>
            <w:tcW w:w="36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34191" w:rsidRPr="00F54A80" w:rsidRDefault="00E34191" w:rsidP="00E34191">
            <w:pPr>
              <w:spacing w:line="260" w:lineRule="exact"/>
              <w:rPr>
                <w:rFonts w:ascii="Times New Roman" w:hAnsi="Times New Roman"/>
                <w:color w:val="000000"/>
                <w:lang w:val="en-US"/>
              </w:rPr>
            </w:pPr>
            <w:r w:rsidRPr="00F54A80">
              <w:rPr>
                <w:rFonts w:ascii="Times New Roman" w:hAnsi="Times New Roman"/>
                <w:lang w:val="en-US"/>
              </w:rPr>
              <w:lastRenderedPageBreak/>
              <w:t>Right click “</w:t>
            </w:r>
            <w:r w:rsidRPr="00F54A80">
              <w:rPr>
                <w:rStyle w:val="Strong"/>
                <w:rFonts w:ascii="Times New Roman" w:hAnsi="Times New Roman"/>
                <w:lang w:val="en-US"/>
              </w:rPr>
              <w:t xml:space="preserve">Local DTC”, </w:t>
            </w:r>
            <w:r w:rsidRPr="00F54A80">
              <w:rPr>
                <w:rStyle w:val="Strong"/>
                <w:rFonts w:ascii="Times New Roman" w:hAnsi="Times New Roman"/>
                <w:b w:val="0"/>
                <w:lang w:val="en-US"/>
              </w:rPr>
              <w:t>in pop up menu select</w:t>
            </w:r>
            <w:r w:rsidRPr="00F54A80">
              <w:rPr>
                <w:rFonts w:ascii="Times New Roman" w:hAnsi="Times New Roman"/>
                <w:lang w:val="en-US"/>
              </w:rPr>
              <w:t xml:space="preserve"> “ </w:t>
            </w:r>
            <w:r w:rsidRPr="00F54A80">
              <w:rPr>
                <w:rStyle w:val="Strong"/>
                <w:rFonts w:ascii="Times New Roman" w:hAnsi="Times New Roman"/>
                <w:lang w:val="en-US"/>
              </w:rPr>
              <w:t>Properties</w:t>
            </w:r>
            <w:r w:rsidRPr="007215B5">
              <w:rPr>
                <w:rStyle w:val="Strong"/>
                <w:rFonts w:ascii="Times New Roman" w:hAnsi="Times New Roman"/>
                <w:b w:val="0"/>
                <w:lang w:val="en-US"/>
              </w:rPr>
              <w:t>”</w:t>
            </w:r>
            <w:r w:rsidRPr="00F54A80">
              <w:rPr>
                <w:rFonts w:ascii="Times New Roman" w:hAnsi="Times New Roman"/>
                <w:lang w:val="en-US"/>
              </w:rPr>
              <w:t xml:space="preserve"> to display the “</w:t>
            </w:r>
            <w:r w:rsidRPr="00F54A80">
              <w:rPr>
                <w:rStyle w:val="Strong"/>
                <w:rFonts w:ascii="Times New Roman" w:hAnsi="Times New Roman"/>
                <w:lang w:val="en-US"/>
              </w:rPr>
              <w:t>Local DTC Properties</w:t>
            </w:r>
            <w:r w:rsidRPr="007215B5">
              <w:rPr>
                <w:rStyle w:val="Strong"/>
                <w:rFonts w:ascii="Times New Roman" w:hAnsi="Times New Roman"/>
                <w:b w:val="0"/>
                <w:lang w:val="en-US"/>
              </w:rPr>
              <w:t>”</w:t>
            </w:r>
            <w:r w:rsidRPr="00F54A80">
              <w:rPr>
                <w:rFonts w:ascii="Times New Roman" w:hAnsi="Times New Roman"/>
                <w:lang w:val="en-US"/>
              </w:rPr>
              <w:t xml:space="preserve"> wizard.</w:t>
            </w:r>
          </w:p>
          <w:p w:rsidR="00E34191" w:rsidRPr="00F54A80" w:rsidRDefault="00E34191" w:rsidP="00E34191">
            <w:pPr>
              <w:spacing w:line="260" w:lineRule="exact"/>
              <w:rPr>
                <w:rFonts w:ascii="Times New Roman" w:hAnsi="Times New Roman"/>
                <w:color w:val="000000"/>
                <w:lang w:val="en-US"/>
              </w:rPr>
            </w:pPr>
            <w:r w:rsidRPr="00F54A80">
              <w:rPr>
                <w:rFonts w:ascii="Times New Roman" w:hAnsi="Times New Roman"/>
                <w:lang w:val="en-US"/>
              </w:rPr>
              <w:t xml:space="preserve">Click the </w:t>
            </w:r>
            <w:r w:rsidR="007215B5">
              <w:rPr>
                <w:rFonts w:ascii="Times New Roman" w:hAnsi="Times New Roman"/>
                <w:lang w:val="en-US"/>
              </w:rPr>
              <w:t>“</w:t>
            </w:r>
            <w:r w:rsidRPr="00F54A80">
              <w:rPr>
                <w:rStyle w:val="Strong"/>
                <w:rFonts w:ascii="Times New Roman" w:hAnsi="Times New Roman"/>
                <w:lang w:val="en-US"/>
              </w:rPr>
              <w:t>Security</w:t>
            </w:r>
            <w:r w:rsidR="007215B5" w:rsidRPr="007215B5">
              <w:rPr>
                <w:rStyle w:val="Strong"/>
                <w:rFonts w:ascii="Times New Roman" w:hAnsi="Times New Roman"/>
                <w:b w:val="0"/>
                <w:lang w:val="en-US"/>
              </w:rPr>
              <w:t>”</w:t>
            </w:r>
            <w:r w:rsidRPr="00F54A80">
              <w:rPr>
                <w:rFonts w:ascii="Times New Roman" w:hAnsi="Times New Roman"/>
                <w:lang w:val="en-US"/>
              </w:rPr>
              <w:t xml:space="preserve"> tab.</w:t>
            </w:r>
          </w:p>
          <w:p w:rsidR="00E34191" w:rsidRPr="00F54A80" w:rsidRDefault="00E34191" w:rsidP="00E34191">
            <w:pPr>
              <w:spacing w:line="260" w:lineRule="exact"/>
              <w:rPr>
                <w:rFonts w:ascii="Times New Roman" w:hAnsi="Times New Roman"/>
                <w:color w:val="000000"/>
                <w:lang w:val="en-US"/>
              </w:rPr>
            </w:pPr>
            <w:r w:rsidRPr="00F54A80">
              <w:rPr>
                <w:rFonts w:ascii="Times New Roman" w:hAnsi="Times New Roman"/>
                <w:lang w:val="en-US"/>
              </w:rPr>
              <w:t xml:space="preserve">Set the following options </w:t>
            </w:r>
          </w:p>
          <w:p w:rsidR="00E34191" w:rsidRPr="00F54A80" w:rsidRDefault="00E34191" w:rsidP="00E34191">
            <w:pPr>
              <w:spacing w:line="260" w:lineRule="exact"/>
              <w:ind w:left="720"/>
              <w:rPr>
                <w:rFonts w:ascii="Times New Roman" w:hAnsi="Times New Roman"/>
                <w:b/>
                <w:lang w:val="en-US"/>
              </w:rPr>
            </w:pPr>
            <w:r w:rsidRPr="00F54A80">
              <w:rPr>
                <w:rFonts w:ascii="Times New Roman" w:hAnsi="Times New Roman"/>
                <w:b/>
                <w:lang w:val="en-US"/>
              </w:rPr>
              <w:t>- Network DTC Access</w:t>
            </w:r>
          </w:p>
          <w:p w:rsidR="00E34191" w:rsidRPr="00F54A80" w:rsidRDefault="00E34191" w:rsidP="00E34191">
            <w:pPr>
              <w:spacing w:line="260" w:lineRule="exact"/>
              <w:ind w:left="720"/>
              <w:rPr>
                <w:rFonts w:ascii="Times New Roman" w:hAnsi="Times New Roman"/>
                <w:b/>
                <w:lang w:val="en-US"/>
              </w:rPr>
            </w:pPr>
            <w:r w:rsidRPr="00F54A80">
              <w:rPr>
                <w:rFonts w:ascii="Times New Roman" w:hAnsi="Times New Roman"/>
                <w:b/>
                <w:lang w:val="en-US"/>
              </w:rPr>
              <w:t>- Allow Inbound</w:t>
            </w:r>
          </w:p>
          <w:p w:rsidR="00E34191" w:rsidRPr="00F54A80" w:rsidRDefault="00E34191" w:rsidP="00E34191">
            <w:pPr>
              <w:spacing w:line="260" w:lineRule="exact"/>
              <w:ind w:left="720"/>
              <w:rPr>
                <w:rFonts w:ascii="Times New Roman" w:hAnsi="Times New Roman"/>
                <w:b/>
                <w:lang w:val="en-US"/>
              </w:rPr>
            </w:pPr>
            <w:r w:rsidRPr="00F54A80">
              <w:rPr>
                <w:rFonts w:ascii="Times New Roman" w:hAnsi="Times New Roman"/>
                <w:b/>
                <w:lang w:val="en-US"/>
              </w:rPr>
              <w:t>- Allow Outbound</w:t>
            </w:r>
          </w:p>
          <w:p w:rsidR="00E34191" w:rsidRPr="00F54A80" w:rsidRDefault="00E34191" w:rsidP="00E34191">
            <w:pPr>
              <w:spacing w:line="260" w:lineRule="exact"/>
              <w:ind w:left="720"/>
              <w:jc w:val="left"/>
              <w:rPr>
                <w:rFonts w:ascii="Times New Roman" w:hAnsi="Times New Roman"/>
                <w:b/>
                <w:lang w:val="en-US"/>
              </w:rPr>
            </w:pPr>
            <w:r w:rsidRPr="00F54A80">
              <w:rPr>
                <w:rFonts w:ascii="Times New Roman" w:hAnsi="Times New Roman"/>
                <w:b/>
                <w:lang w:val="en-US"/>
              </w:rPr>
              <w:t>- Mutual Authentication Required</w:t>
            </w:r>
          </w:p>
          <w:p w:rsidR="00E34191" w:rsidRPr="00F54A80" w:rsidRDefault="00E34191" w:rsidP="00E34191">
            <w:pPr>
              <w:spacing w:line="260" w:lineRule="exact"/>
              <w:rPr>
                <w:rFonts w:ascii="Times New Roman" w:hAnsi="Times New Roman"/>
                <w:lang w:val="en-US"/>
              </w:rPr>
            </w:pPr>
            <w:r w:rsidRPr="00F54A80">
              <w:rPr>
                <w:rFonts w:ascii="Times New Roman" w:hAnsi="Times New Roman"/>
                <w:lang w:val="en-US"/>
              </w:rPr>
              <w:t>Click “</w:t>
            </w:r>
            <w:r w:rsidRPr="00F54A80">
              <w:rPr>
                <w:rStyle w:val="Strong"/>
                <w:rFonts w:ascii="Times New Roman" w:hAnsi="Times New Roman"/>
                <w:lang w:val="en-US"/>
              </w:rPr>
              <w:t xml:space="preserve">OK” </w:t>
            </w:r>
            <w:r w:rsidRPr="00F54A80">
              <w:rPr>
                <w:rStyle w:val="Strong"/>
                <w:rFonts w:ascii="Times New Roman" w:hAnsi="Times New Roman"/>
                <w:b w:val="0"/>
                <w:lang w:val="en-US"/>
              </w:rPr>
              <w:t>button</w:t>
            </w:r>
            <w:r w:rsidRPr="00F54A80">
              <w:rPr>
                <w:rFonts w:ascii="Times New Roman" w:hAnsi="Times New Roman"/>
                <w:lang w:val="en-US"/>
              </w:rPr>
              <w:t xml:space="preserve">. </w:t>
            </w:r>
          </w:p>
        </w:tc>
        <w:tc>
          <w:tcPr>
            <w:tcW w:w="5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34191" w:rsidRPr="00F54A80" w:rsidRDefault="00931834" w:rsidP="00A959AE">
            <w:pPr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E41CFDE" wp14:editId="7DD04CEA">
                  <wp:extent cx="3467100" cy="3771900"/>
                  <wp:effectExtent l="0" t="0" r="0" b="0"/>
                  <wp:docPr id="5" name="Picture 2" descr="Description: network_DTC_acces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Description: network_DTC_acces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67100" cy="3771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34191" w:rsidRPr="00F54A80" w:rsidTr="00A959AE">
        <w:tc>
          <w:tcPr>
            <w:tcW w:w="36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34191" w:rsidRPr="00F54A80" w:rsidRDefault="00E34191" w:rsidP="00E34191">
            <w:pPr>
              <w:spacing w:line="260" w:lineRule="exact"/>
              <w:rPr>
                <w:rFonts w:ascii="Times New Roman" w:hAnsi="Times New Roman"/>
                <w:lang w:val="en-US"/>
              </w:rPr>
            </w:pPr>
            <w:r w:rsidRPr="00F54A80">
              <w:rPr>
                <w:rFonts w:ascii="Times New Roman" w:hAnsi="Times New Roman"/>
                <w:lang w:val="en-US"/>
              </w:rPr>
              <w:t>Click “</w:t>
            </w:r>
            <w:r w:rsidRPr="00F54A80">
              <w:rPr>
                <w:rFonts w:ascii="Times New Roman" w:hAnsi="Times New Roman"/>
                <w:b/>
                <w:u w:val="single"/>
                <w:lang w:val="en-US"/>
              </w:rPr>
              <w:t>Y</w:t>
            </w:r>
            <w:r w:rsidRPr="00F54A80">
              <w:rPr>
                <w:rFonts w:ascii="Times New Roman" w:hAnsi="Times New Roman"/>
                <w:b/>
                <w:lang w:val="en-US"/>
              </w:rPr>
              <w:t>ES</w:t>
            </w:r>
            <w:r w:rsidRPr="00F54A80">
              <w:rPr>
                <w:rFonts w:ascii="Times New Roman" w:hAnsi="Times New Roman"/>
                <w:lang w:val="en-US"/>
              </w:rPr>
              <w:t>” button</w:t>
            </w:r>
          </w:p>
        </w:tc>
        <w:tc>
          <w:tcPr>
            <w:tcW w:w="5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34191" w:rsidRPr="00F54A80" w:rsidRDefault="00931834" w:rsidP="00A959AE">
            <w:pPr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B23B8F9" wp14:editId="647C0DFC">
                  <wp:extent cx="3305175" cy="1333500"/>
                  <wp:effectExtent l="0" t="0" r="9525" b="0"/>
                  <wp:docPr id="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05175" cy="1333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34191" w:rsidRPr="00F54A80" w:rsidTr="00A959AE">
        <w:tc>
          <w:tcPr>
            <w:tcW w:w="36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34191" w:rsidRPr="00F54A80" w:rsidRDefault="00E34191" w:rsidP="00E34191">
            <w:pPr>
              <w:spacing w:line="260" w:lineRule="exact"/>
              <w:rPr>
                <w:rFonts w:ascii="Times New Roman" w:hAnsi="Times New Roman"/>
                <w:lang w:val="en-US"/>
              </w:rPr>
            </w:pPr>
            <w:r w:rsidRPr="00F54A80">
              <w:rPr>
                <w:rFonts w:ascii="Times New Roman" w:hAnsi="Times New Roman"/>
                <w:lang w:val="en-US"/>
              </w:rPr>
              <w:t>Click “</w:t>
            </w:r>
            <w:r w:rsidRPr="00F54A80">
              <w:rPr>
                <w:rFonts w:ascii="Times New Roman" w:hAnsi="Times New Roman"/>
                <w:b/>
                <w:lang w:val="en-US"/>
              </w:rPr>
              <w:t>OK</w:t>
            </w:r>
            <w:r w:rsidRPr="00F54A80">
              <w:rPr>
                <w:rFonts w:ascii="Times New Roman" w:hAnsi="Times New Roman"/>
                <w:lang w:val="en-US"/>
              </w:rPr>
              <w:t>” button</w:t>
            </w:r>
          </w:p>
        </w:tc>
        <w:tc>
          <w:tcPr>
            <w:tcW w:w="5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34191" w:rsidRPr="00F54A80" w:rsidRDefault="00931834" w:rsidP="00E34191">
            <w:pPr>
              <w:jc w:val="center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6315B1C" wp14:editId="2E80FD7E">
                  <wp:extent cx="2714625" cy="1381125"/>
                  <wp:effectExtent l="0" t="0" r="9525" b="9525"/>
                  <wp:docPr id="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14625" cy="1381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0E8D" w:rsidRPr="00F54A80" w:rsidTr="00A959AE">
        <w:tc>
          <w:tcPr>
            <w:tcW w:w="36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20E8D" w:rsidRPr="00F54A80" w:rsidRDefault="00820E8D" w:rsidP="007215B5">
            <w:pPr>
              <w:spacing w:line="260" w:lineRule="exact"/>
              <w:jc w:val="left"/>
              <w:rPr>
                <w:rFonts w:ascii="Times New Roman" w:hAnsi="Times New Roman"/>
                <w:color w:val="000000"/>
                <w:lang w:val="en-US"/>
              </w:rPr>
            </w:pPr>
            <w:r w:rsidRPr="00F54A80">
              <w:rPr>
                <w:rFonts w:ascii="Times New Roman" w:hAnsi="Times New Roman"/>
                <w:color w:val="000000"/>
                <w:lang w:val="en-US"/>
              </w:rPr>
              <w:lastRenderedPageBreak/>
              <w:t xml:space="preserve">In </w:t>
            </w:r>
            <w:r w:rsidR="007215B5">
              <w:rPr>
                <w:rFonts w:ascii="Times New Roman" w:hAnsi="Times New Roman"/>
                <w:color w:val="000000"/>
                <w:lang w:val="en-US"/>
              </w:rPr>
              <w:t>“</w:t>
            </w:r>
            <w:r w:rsidRPr="00F54A80">
              <w:rPr>
                <w:rFonts w:ascii="Times New Roman" w:hAnsi="Times New Roman"/>
                <w:b/>
                <w:color w:val="000000"/>
                <w:lang w:val="en-US"/>
              </w:rPr>
              <w:t>Control Panel</w:t>
            </w:r>
            <w:r w:rsidR="007215B5" w:rsidRPr="007215B5">
              <w:rPr>
                <w:rFonts w:ascii="Times New Roman" w:hAnsi="Times New Roman"/>
                <w:color w:val="000000"/>
                <w:lang w:val="en-US"/>
              </w:rPr>
              <w:t>”</w:t>
            </w:r>
            <w:r w:rsidRPr="00F54A80">
              <w:rPr>
                <w:rFonts w:ascii="Times New Roman" w:hAnsi="Times New Roman"/>
                <w:color w:val="000000"/>
                <w:lang w:val="en-US"/>
              </w:rPr>
              <w:t xml:space="preserve"> click </w:t>
            </w:r>
            <w:r w:rsidR="007215B5">
              <w:rPr>
                <w:rFonts w:ascii="Times New Roman" w:hAnsi="Times New Roman"/>
                <w:color w:val="000000"/>
                <w:lang w:val="en-US"/>
              </w:rPr>
              <w:t>“</w:t>
            </w:r>
            <w:r w:rsidRPr="00F54A80">
              <w:rPr>
                <w:rFonts w:ascii="Times New Roman" w:hAnsi="Times New Roman"/>
                <w:b/>
                <w:color w:val="000000"/>
                <w:lang w:val="en-US"/>
              </w:rPr>
              <w:t>System and Security</w:t>
            </w:r>
            <w:r w:rsidR="007215B5" w:rsidRPr="007215B5">
              <w:rPr>
                <w:rFonts w:ascii="Times New Roman" w:hAnsi="Times New Roman"/>
                <w:color w:val="000000"/>
                <w:lang w:val="en-US"/>
              </w:rPr>
              <w:t>”</w:t>
            </w:r>
            <w:r w:rsidRPr="00F54A80">
              <w:rPr>
                <w:rFonts w:ascii="Times New Roman" w:hAnsi="Times New Roman"/>
                <w:color w:val="000000"/>
                <w:lang w:val="en-US"/>
              </w:rPr>
              <w:t xml:space="preserve"> and click </w:t>
            </w:r>
            <w:r w:rsidR="007215B5">
              <w:rPr>
                <w:rFonts w:ascii="Times New Roman" w:hAnsi="Times New Roman"/>
                <w:color w:val="000000"/>
                <w:lang w:val="en-US"/>
              </w:rPr>
              <w:t>“</w:t>
            </w:r>
            <w:r w:rsidRPr="00F54A80">
              <w:rPr>
                <w:rFonts w:ascii="Times New Roman" w:hAnsi="Times New Roman"/>
                <w:b/>
                <w:color w:val="000000"/>
                <w:lang w:val="en-US"/>
              </w:rPr>
              <w:t>Allow a program through Windows Firewall</w:t>
            </w:r>
            <w:r w:rsidR="007215B5" w:rsidRPr="007215B5">
              <w:rPr>
                <w:rFonts w:ascii="Times New Roman" w:hAnsi="Times New Roman"/>
                <w:color w:val="000000"/>
                <w:lang w:val="en-US"/>
              </w:rPr>
              <w:t>”</w:t>
            </w:r>
            <w:r w:rsidRPr="00F54A80">
              <w:rPr>
                <w:rFonts w:ascii="Times New Roman" w:hAnsi="Times New Roman"/>
                <w:color w:val="000000"/>
                <w:lang w:val="en-US"/>
              </w:rPr>
              <w:t xml:space="preserve"> in </w:t>
            </w:r>
            <w:r w:rsidR="007215B5">
              <w:rPr>
                <w:rFonts w:ascii="Times New Roman" w:hAnsi="Times New Roman"/>
                <w:color w:val="000000"/>
                <w:lang w:val="en-US"/>
              </w:rPr>
              <w:t>“</w:t>
            </w:r>
            <w:r w:rsidRPr="00F54A80">
              <w:rPr>
                <w:rFonts w:ascii="Times New Roman" w:hAnsi="Times New Roman"/>
                <w:b/>
                <w:color w:val="000000"/>
                <w:lang w:val="en-US"/>
              </w:rPr>
              <w:t>Windows Firewall</w:t>
            </w:r>
            <w:r w:rsidR="007215B5" w:rsidRPr="007215B5">
              <w:rPr>
                <w:rFonts w:ascii="Times New Roman" w:hAnsi="Times New Roman"/>
                <w:color w:val="000000"/>
                <w:lang w:val="en-US"/>
              </w:rPr>
              <w:t>”</w:t>
            </w:r>
            <w:r w:rsidRPr="00F54A80">
              <w:rPr>
                <w:rFonts w:ascii="Times New Roman" w:hAnsi="Times New Roman"/>
                <w:color w:val="000000"/>
                <w:lang w:val="en-US"/>
              </w:rPr>
              <w:t xml:space="preserve"> section.</w:t>
            </w:r>
          </w:p>
          <w:p w:rsidR="00820E8D" w:rsidRPr="00F54A80" w:rsidRDefault="00820E8D" w:rsidP="007215B5">
            <w:pPr>
              <w:spacing w:line="260" w:lineRule="exact"/>
              <w:jc w:val="left"/>
              <w:rPr>
                <w:rFonts w:ascii="Times New Roman" w:hAnsi="Times New Roman"/>
                <w:lang w:val="en-US"/>
              </w:rPr>
            </w:pPr>
          </w:p>
        </w:tc>
        <w:tc>
          <w:tcPr>
            <w:tcW w:w="5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0E8D" w:rsidRPr="00F54A80" w:rsidRDefault="00931834" w:rsidP="00A959AE">
            <w:pPr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58986B8" wp14:editId="2802004F">
                  <wp:extent cx="3581400" cy="2181225"/>
                  <wp:effectExtent l="0" t="0" r="0" b="9525"/>
                  <wp:docPr id="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81400" cy="2181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B6122" w:rsidRPr="00F54A80" w:rsidTr="00A959AE">
        <w:tc>
          <w:tcPr>
            <w:tcW w:w="36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B6122" w:rsidRPr="00F54A80" w:rsidRDefault="00E34191" w:rsidP="007215B5">
            <w:pPr>
              <w:spacing w:line="260" w:lineRule="exact"/>
              <w:jc w:val="left"/>
              <w:rPr>
                <w:rFonts w:ascii="Times New Roman" w:hAnsi="Times New Roman"/>
                <w:color w:val="000000"/>
                <w:lang w:val="en-US"/>
              </w:rPr>
            </w:pPr>
            <w:r w:rsidRPr="00F54A80">
              <w:rPr>
                <w:rFonts w:ascii="Times New Roman" w:hAnsi="Times New Roman"/>
                <w:b/>
                <w:color w:val="000000"/>
                <w:lang w:val="en-US"/>
              </w:rPr>
              <w:t>“</w:t>
            </w:r>
            <w:r w:rsidR="00BB6122" w:rsidRPr="00F54A80">
              <w:rPr>
                <w:rFonts w:ascii="Times New Roman" w:hAnsi="Times New Roman"/>
                <w:b/>
                <w:color w:val="000000"/>
                <w:lang w:val="en-US"/>
              </w:rPr>
              <w:t>Allowed Programs</w:t>
            </w:r>
            <w:r w:rsidRPr="00F54A80">
              <w:rPr>
                <w:rFonts w:ascii="Times New Roman" w:hAnsi="Times New Roman"/>
                <w:b/>
                <w:color w:val="000000"/>
                <w:lang w:val="en-US"/>
              </w:rPr>
              <w:t>”</w:t>
            </w:r>
            <w:r w:rsidR="00BB6122" w:rsidRPr="00F54A80">
              <w:rPr>
                <w:rFonts w:ascii="Times New Roman" w:hAnsi="Times New Roman"/>
                <w:color w:val="000000"/>
                <w:lang w:val="en-US"/>
              </w:rPr>
              <w:t xml:space="preserve"> </w:t>
            </w:r>
            <w:r w:rsidRPr="00F54A80">
              <w:rPr>
                <w:rFonts w:ascii="Times New Roman" w:hAnsi="Times New Roman"/>
                <w:color w:val="000000"/>
                <w:lang w:val="en-US"/>
              </w:rPr>
              <w:t>wizard</w:t>
            </w:r>
            <w:r w:rsidR="00BB6122" w:rsidRPr="00F54A80">
              <w:rPr>
                <w:rFonts w:ascii="Times New Roman" w:hAnsi="Times New Roman"/>
                <w:color w:val="000000"/>
                <w:lang w:val="en-US"/>
              </w:rPr>
              <w:t xml:space="preserve"> is displayed, </w:t>
            </w:r>
          </w:p>
          <w:p w:rsidR="00020E7C" w:rsidRPr="00F54A80" w:rsidRDefault="00020E7C" w:rsidP="007215B5">
            <w:pPr>
              <w:spacing w:line="260" w:lineRule="exact"/>
              <w:jc w:val="left"/>
              <w:rPr>
                <w:rFonts w:ascii="Times New Roman" w:hAnsi="Times New Roman"/>
                <w:color w:val="000000"/>
                <w:lang w:val="en-US"/>
              </w:rPr>
            </w:pPr>
            <w:r w:rsidRPr="00F54A80">
              <w:rPr>
                <w:rFonts w:ascii="Times New Roman" w:hAnsi="Times New Roman"/>
                <w:color w:val="000000"/>
                <w:lang w:val="en-US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lang w:val="en-US"/>
              </w:rPr>
              <w:t>Cha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/>
              </w:rPr>
              <w:t>n</w:t>
            </w:r>
            <w:r w:rsidRPr="00F54A80">
              <w:rPr>
                <w:rFonts w:ascii="Times New Roman" w:hAnsi="Times New Roman"/>
                <w:b/>
                <w:color w:val="000000"/>
                <w:lang w:val="en-US"/>
              </w:rPr>
              <w:t>ge settings</w:t>
            </w:r>
            <w:r w:rsidRPr="00F54A80">
              <w:rPr>
                <w:rFonts w:ascii="Times New Roman" w:hAnsi="Times New Roman"/>
                <w:color w:val="000000"/>
                <w:lang w:val="en-US"/>
              </w:rPr>
              <w:t>” button</w:t>
            </w:r>
          </w:p>
        </w:tc>
        <w:tc>
          <w:tcPr>
            <w:tcW w:w="5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B6122" w:rsidRPr="00F54A80" w:rsidRDefault="00931834" w:rsidP="00A959AE">
            <w:pPr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FD2AAC4" wp14:editId="7FEE19C2">
                  <wp:extent cx="3514725" cy="2200275"/>
                  <wp:effectExtent l="0" t="0" r="9525" b="9525"/>
                  <wp:docPr id="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14725" cy="2200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34191" w:rsidRPr="00F54A80" w:rsidTr="00A959AE">
        <w:tc>
          <w:tcPr>
            <w:tcW w:w="36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20E7C" w:rsidRPr="00F54A80" w:rsidRDefault="00020E7C" w:rsidP="007215B5">
            <w:pPr>
              <w:spacing w:line="260" w:lineRule="exact"/>
              <w:jc w:val="left"/>
              <w:rPr>
                <w:rFonts w:ascii="Times New Roman" w:hAnsi="Times New Roman"/>
                <w:color w:val="000000"/>
                <w:lang w:val="en-US"/>
              </w:rPr>
            </w:pPr>
            <w:r w:rsidRPr="00F54A80">
              <w:rPr>
                <w:rFonts w:ascii="Times New Roman" w:hAnsi="Times New Roman"/>
                <w:color w:val="000000"/>
                <w:lang w:val="en-US"/>
              </w:rPr>
              <w:t>select “</w:t>
            </w:r>
            <w:r w:rsidRPr="00F54A80">
              <w:rPr>
                <w:rFonts w:ascii="Times New Roman" w:hAnsi="Times New Roman"/>
                <w:b/>
                <w:color w:val="000000"/>
                <w:lang w:val="en-US"/>
              </w:rPr>
              <w:t>Distributed Transaction Coordinator”</w:t>
            </w:r>
            <w:r w:rsidRPr="00F54A80">
              <w:rPr>
                <w:rFonts w:ascii="Times New Roman" w:hAnsi="Times New Roman"/>
                <w:color w:val="000000"/>
                <w:lang w:val="en-US"/>
              </w:rPr>
              <w:t xml:space="preserve"> for “</w:t>
            </w:r>
            <w:r w:rsidRPr="00F54A80">
              <w:rPr>
                <w:rFonts w:ascii="Times New Roman" w:hAnsi="Times New Roman"/>
                <w:b/>
                <w:color w:val="000000"/>
                <w:lang w:val="en-US"/>
              </w:rPr>
              <w:t>Domain</w:t>
            </w:r>
            <w:r w:rsidRPr="00F54A80">
              <w:rPr>
                <w:rFonts w:ascii="Times New Roman" w:hAnsi="Times New Roman"/>
                <w:color w:val="000000"/>
                <w:lang w:val="en-US"/>
              </w:rPr>
              <w:t>” “</w:t>
            </w:r>
            <w:r w:rsidRPr="00F54A80">
              <w:rPr>
                <w:rFonts w:ascii="Times New Roman" w:hAnsi="Times New Roman"/>
                <w:b/>
                <w:color w:val="000000"/>
                <w:lang w:val="en-US"/>
              </w:rPr>
              <w:t>Home/Work (Private)”</w:t>
            </w:r>
            <w:r w:rsidRPr="00F54A80">
              <w:rPr>
                <w:rFonts w:ascii="Times New Roman" w:hAnsi="Times New Roman"/>
                <w:color w:val="000000"/>
                <w:lang w:val="en-US"/>
              </w:rPr>
              <w:t xml:space="preserve"> and “</w:t>
            </w:r>
            <w:r w:rsidRPr="00F54A80">
              <w:rPr>
                <w:rFonts w:ascii="Times New Roman" w:hAnsi="Times New Roman"/>
                <w:b/>
                <w:color w:val="000000"/>
                <w:lang w:val="en-US"/>
              </w:rPr>
              <w:t>Public”</w:t>
            </w:r>
          </w:p>
          <w:p w:rsidR="00020E7C" w:rsidRPr="00F54A80" w:rsidRDefault="00020E7C" w:rsidP="007215B5">
            <w:pPr>
              <w:spacing w:line="260" w:lineRule="exact"/>
              <w:jc w:val="left"/>
              <w:rPr>
                <w:rFonts w:ascii="Times New Roman" w:hAnsi="Times New Roman"/>
                <w:color w:val="000000"/>
                <w:lang w:val="en-US"/>
              </w:rPr>
            </w:pPr>
            <w:r w:rsidRPr="00F54A80">
              <w:rPr>
                <w:rFonts w:ascii="Times New Roman" w:hAnsi="Times New Roman"/>
                <w:color w:val="000000"/>
                <w:lang w:val="en-US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lang w:val="en-US"/>
              </w:rPr>
              <w:t>OK”</w:t>
            </w:r>
            <w:r w:rsidRPr="00F54A80">
              <w:rPr>
                <w:rFonts w:ascii="Times New Roman" w:hAnsi="Times New Roman"/>
                <w:color w:val="000000"/>
                <w:lang w:val="en-US"/>
              </w:rPr>
              <w:t xml:space="preserve"> button to validate and close window</w:t>
            </w:r>
          </w:p>
          <w:p w:rsidR="00E34191" w:rsidRPr="00F54A80" w:rsidRDefault="00E34191" w:rsidP="007215B5">
            <w:pPr>
              <w:spacing w:line="260" w:lineRule="exact"/>
              <w:jc w:val="left"/>
              <w:rPr>
                <w:rFonts w:ascii="Times New Roman" w:hAnsi="Times New Roman"/>
                <w:b/>
                <w:color w:val="000000"/>
                <w:lang w:val="en-US"/>
              </w:rPr>
            </w:pPr>
          </w:p>
        </w:tc>
        <w:tc>
          <w:tcPr>
            <w:tcW w:w="5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34191" w:rsidRPr="00F54A80" w:rsidRDefault="00931834" w:rsidP="00A959AE">
            <w:pPr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C5F31B8" wp14:editId="1B033EA1">
                  <wp:extent cx="3505200" cy="2428875"/>
                  <wp:effectExtent l="0" t="0" r="0" b="9525"/>
                  <wp:docPr id="1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05200" cy="2428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20E8D" w:rsidRPr="00F54A80" w:rsidRDefault="00820E8D" w:rsidP="00820E8D">
      <w:pPr>
        <w:rPr>
          <w:lang w:val="en-US"/>
        </w:rPr>
      </w:pPr>
    </w:p>
    <w:p w:rsidR="00020E7C" w:rsidRPr="00F54A80" w:rsidRDefault="00020E7C" w:rsidP="00020E7C">
      <w:pPr>
        <w:pStyle w:val="Heading3"/>
        <w:numPr>
          <w:ilvl w:val="2"/>
          <w:numId w:val="9"/>
        </w:numPr>
        <w:rPr>
          <w:lang w:val="en-US"/>
        </w:rPr>
      </w:pPr>
      <w:bookmarkStart w:id="157" w:name="_Toc440979181"/>
      <w:r w:rsidRPr="00F54A80">
        <w:rPr>
          <w:lang w:val="en-US"/>
        </w:rPr>
        <w:lastRenderedPageBreak/>
        <w:t>“File services”</w:t>
      </w:r>
      <w:r w:rsidR="00F75B66">
        <w:rPr>
          <w:lang w:val="en-US"/>
        </w:rPr>
        <w:t xml:space="preserve"> server role activation</w:t>
      </w:r>
      <w:bookmarkEnd w:id="157"/>
    </w:p>
    <w:tbl>
      <w:tblPr>
        <w:tblW w:w="93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235"/>
        <w:gridCol w:w="7087"/>
      </w:tblGrid>
      <w:tr w:rsidR="00020E7C" w:rsidRPr="00F54A80" w:rsidTr="00DB3C6A"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20E7C" w:rsidRPr="00F54A80" w:rsidRDefault="00020E7C" w:rsidP="00DB3C6A">
            <w:pPr>
              <w:spacing w:before="0" w:line="260" w:lineRule="exact"/>
              <w:jc w:val="left"/>
              <w:rPr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Open </w:t>
            </w:r>
            <w:r w:rsidR="007215B5">
              <w:rPr>
                <w:rFonts w:ascii="Times New Roman" w:hAnsi="Times New Roman"/>
                <w:color w:val="000000"/>
                <w:lang w:val="en-US" w:eastAsia="fr-FR"/>
              </w:rPr>
              <w:t>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Control Panel</w:t>
            </w:r>
            <w:r w:rsidR="007215B5" w:rsidRPr="007215B5">
              <w:rPr>
                <w:rFonts w:ascii="Times New Roman" w:hAnsi="Times New Roman"/>
                <w:color w:val="000000"/>
                <w:lang w:val="en-US" w:eastAsia="fr-FR"/>
              </w:rPr>
              <w:t>”</w:t>
            </w:r>
          </w:p>
          <w:p w:rsidR="00020E7C" w:rsidRDefault="00020E7C" w:rsidP="00DB3C6A">
            <w:pPr>
              <w:spacing w:before="0" w:line="260" w:lineRule="exact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Click </w:t>
            </w:r>
            <w:r w:rsidR="007215B5">
              <w:rPr>
                <w:rFonts w:ascii="Times New Roman" w:hAnsi="Times New Roman"/>
                <w:color w:val="000000"/>
                <w:lang w:val="en-US" w:eastAsia="fr-FR"/>
              </w:rPr>
              <w:t>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Turn Windows features on or off</w:t>
            </w:r>
            <w:r w:rsidR="007215B5" w:rsidRPr="007215B5">
              <w:rPr>
                <w:rFonts w:ascii="Times New Roman" w:hAnsi="Times New Roman"/>
                <w:color w:val="000000"/>
                <w:lang w:val="en-US" w:eastAsia="fr-FR"/>
              </w:rPr>
              <w:t>”</w:t>
            </w:r>
          </w:p>
          <w:p w:rsidR="004C3E42" w:rsidRPr="00F54A80" w:rsidRDefault="004C3E42" w:rsidP="00DB3C6A">
            <w:pPr>
              <w:spacing w:before="0" w:line="260" w:lineRule="exact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Select “</w:t>
            </w:r>
            <w:r w:rsidRPr="008C0D10">
              <w:rPr>
                <w:rFonts w:ascii="Times New Roman" w:hAnsi="Times New Roman"/>
                <w:b/>
                <w:color w:val="000000"/>
                <w:lang w:val="en-US" w:eastAsia="fr-FR"/>
              </w:rPr>
              <w:t>Roles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node</w:t>
            </w:r>
          </w:p>
          <w:p w:rsidR="00020E7C" w:rsidRPr="00F54A80" w:rsidRDefault="00020E7C" w:rsidP="00DB3C6A">
            <w:pPr>
              <w:spacing w:before="0" w:after="0"/>
              <w:jc w:val="left"/>
              <w:rPr>
                <w:rFonts w:ascii="Times New Roman" w:hAnsi="Times New Roman"/>
                <w:b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In the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 xml:space="preserve"> </w:t>
            </w:r>
            <w:r w:rsidR="007215B5">
              <w:rPr>
                <w:rFonts w:ascii="Times New Roman" w:hAnsi="Times New Roman"/>
                <w:b/>
                <w:color w:val="000000"/>
                <w:lang w:val="en-US" w:eastAsia="fr-FR"/>
              </w:rPr>
              <w:t>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Roles Summary</w:t>
            </w:r>
            <w:r w:rsidR="007215B5" w:rsidRPr="007215B5">
              <w:rPr>
                <w:rFonts w:ascii="Times New Roman" w:hAnsi="Times New Roman"/>
                <w:color w:val="000000"/>
                <w:lang w:val="en-US" w:eastAsia="fr-FR"/>
              </w:rPr>
              <w:t>”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, click </w:t>
            </w:r>
            <w:r w:rsidR="007215B5">
              <w:rPr>
                <w:rFonts w:ascii="Times New Roman" w:hAnsi="Times New Roman"/>
                <w:color w:val="000000"/>
                <w:lang w:val="en-US" w:eastAsia="fr-FR"/>
              </w:rPr>
              <w:t>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Add Roles</w:t>
            </w:r>
            <w:r w:rsidR="007215B5" w:rsidRPr="007215B5">
              <w:rPr>
                <w:rFonts w:ascii="Times New Roman" w:hAnsi="Times New Roman"/>
                <w:color w:val="000000"/>
                <w:lang w:val="en-US" w:eastAsia="fr-FR"/>
              </w:rPr>
              <w:t>”</w:t>
            </w:r>
          </w:p>
          <w:p w:rsidR="00020E7C" w:rsidRPr="00F54A80" w:rsidRDefault="00020E7C" w:rsidP="00DB3C6A">
            <w:pPr>
              <w:spacing w:before="0" w:after="0"/>
              <w:jc w:val="left"/>
              <w:rPr>
                <w:rFonts w:ascii="Times New Roman" w:hAnsi="Times New Roman"/>
                <w:b/>
                <w:color w:val="000000"/>
                <w:lang w:val="en-US" w:eastAsia="fr-FR"/>
              </w:rPr>
            </w:pPr>
          </w:p>
          <w:p w:rsidR="00020E7C" w:rsidRPr="00F54A80" w:rsidRDefault="007215B5" w:rsidP="00DB3C6A">
            <w:pPr>
              <w:spacing w:before="0" w:line="260" w:lineRule="exact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Select</w:t>
            </w:r>
            <w:r w:rsidR="00020E7C"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 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“</w:t>
            </w:r>
            <w:r w:rsidR="00020E7C"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Skip this page by default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checkmark</w:t>
            </w:r>
            <w:r w:rsidR="00020E7C"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 </w:t>
            </w:r>
          </w:p>
          <w:p w:rsidR="00020E7C" w:rsidRPr="00F54A80" w:rsidRDefault="00020E7C" w:rsidP="00DB3C6A">
            <w:pPr>
              <w:spacing w:before="0" w:line="260" w:lineRule="exact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N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ext  &gt;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  <w:p w:rsidR="00020E7C" w:rsidRPr="00F54A80" w:rsidRDefault="00020E7C" w:rsidP="00DB3C6A">
            <w:pPr>
              <w:spacing w:before="0" w:after="0"/>
              <w:jc w:val="left"/>
              <w:rPr>
                <w:lang w:val="en-US" w:eastAsia="fr-FR"/>
              </w:rPr>
            </w:pPr>
          </w:p>
        </w:tc>
        <w:tc>
          <w:tcPr>
            <w:tcW w:w="70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20E7C" w:rsidRPr="00F54A80" w:rsidRDefault="00931834" w:rsidP="00DB3C6A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rFonts w:ascii="Times New Roman" w:hAnsi="Times New Roman"/>
                <w:noProof/>
                <w:lang w:val="en-US"/>
              </w:rPr>
              <w:drawing>
                <wp:inline distT="0" distB="0" distL="0" distR="0" wp14:anchorId="668677C9" wp14:editId="4FAE36EE">
                  <wp:extent cx="4429125" cy="3257550"/>
                  <wp:effectExtent l="0" t="0" r="9525" b="0"/>
                  <wp:docPr id="11" name="Picture 4" descr="Description: Description: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Description: Description: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29125" cy="3257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20E7C" w:rsidRPr="00F54A80" w:rsidTr="00DB3C6A"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20E7C" w:rsidRPr="00F54A80" w:rsidRDefault="008C0D10" w:rsidP="00020E7C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S</w:t>
            </w:r>
            <w:r w:rsidR="00020E7C"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elect 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“</w:t>
            </w:r>
            <w:r w:rsidR="00020E7C"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File Services</w:t>
            </w:r>
            <w:r w:rsidRPr="008C0D10">
              <w:rPr>
                <w:rFonts w:ascii="Times New Roman" w:hAnsi="Times New Roman"/>
                <w:color w:val="000000"/>
                <w:lang w:val="en-US" w:eastAsia="fr-FR"/>
              </w:rPr>
              <w:t>”</w:t>
            </w:r>
          </w:p>
          <w:p w:rsidR="00867146" w:rsidRPr="00F54A80" w:rsidRDefault="00867146" w:rsidP="00020E7C">
            <w:pPr>
              <w:spacing w:before="0" w:line="260" w:lineRule="exact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020E7C" w:rsidRPr="00F54A80" w:rsidRDefault="00020E7C" w:rsidP="00020E7C">
            <w:pPr>
              <w:spacing w:before="0" w:line="260" w:lineRule="exact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N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ext  &gt;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70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20E7C" w:rsidRPr="00F54A80" w:rsidRDefault="00931834" w:rsidP="00DB3C6A">
            <w:pPr>
              <w:spacing w:before="0" w:after="0"/>
              <w:jc w:val="left"/>
              <w:rPr>
                <w:rFonts w:ascii="Times New Roman" w:hAnsi="Times New Roman"/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97E2B4A" wp14:editId="284FA621">
                  <wp:extent cx="4438650" cy="3267075"/>
                  <wp:effectExtent l="0" t="0" r="0" b="9525"/>
                  <wp:docPr id="1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38650" cy="3267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20E7C" w:rsidRPr="00F54A80" w:rsidTr="00DB3C6A"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20E7C" w:rsidRPr="00F54A80" w:rsidRDefault="00020E7C" w:rsidP="00020E7C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lastRenderedPageBreak/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N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ext  &gt;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70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20E7C" w:rsidRPr="00F54A80" w:rsidRDefault="00931834" w:rsidP="00020E7C">
            <w:pPr>
              <w:tabs>
                <w:tab w:val="left" w:pos="2295"/>
              </w:tabs>
              <w:spacing w:before="0" w:after="0"/>
              <w:jc w:val="left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2A4F737" wp14:editId="5DACA76F">
                  <wp:extent cx="4343400" cy="3200400"/>
                  <wp:effectExtent l="0" t="0" r="0" b="0"/>
                  <wp:docPr id="1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43400" cy="3200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20E7C" w:rsidRPr="00F54A80" w:rsidTr="00DB3C6A"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20E7C" w:rsidRPr="00F54A80" w:rsidRDefault="00867146" w:rsidP="00020E7C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N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ext  &gt;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70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20E7C" w:rsidRPr="00F54A80" w:rsidRDefault="00931834" w:rsidP="00DB3C6A">
            <w:pPr>
              <w:spacing w:before="0" w:after="0"/>
              <w:jc w:val="left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3A03ED7" wp14:editId="75979F0F">
                  <wp:extent cx="4410075" cy="3248025"/>
                  <wp:effectExtent l="0" t="0" r="9525" b="9525"/>
                  <wp:docPr id="1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10075" cy="3248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20E7C" w:rsidRPr="00F54A80" w:rsidTr="00DB3C6A"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20E7C" w:rsidRPr="00F54A80" w:rsidRDefault="00867146" w:rsidP="00867146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lastRenderedPageBreak/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I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nstall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70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20E7C" w:rsidRPr="00F54A80" w:rsidRDefault="00931834" w:rsidP="00867146">
            <w:pPr>
              <w:tabs>
                <w:tab w:val="left" w:pos="2190"/>
              </w:tabs>
              <w:spacing w:before="0" w:after="0"/>
              <w:jc w:val="left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4BE044D" wp14:editId="18B7CF93">
                  <wp:extent cx="4400550" cy="3238500"/>
                  <wp:effectExtent l="0" t="0" r="0" b="0"/>
                  <wp:docPr id="1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00550" cy="3238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20E7C" w:rsidRPr="00F54A80" w:rsidTr="00DB3C6A"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20E7C" w:rsidRPr="00F54A80" w:rsidRDefault="00867146" w:rsidP="00020E7C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Installation is in progress</w:t>
            </w:r>
          </w:p>
        </w:tc>
        <w:tc>
          <w:tcPr>
            <w:tcW w:w="70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20E7C" w:rsidRPr="00F54A80" w:rsidRDefault="00931834" w:rsidP="00DB3C6A">
            <w:pPr>
              <w:spacing w:before="0" w:after="0"/>
              <w:jc w:val="left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EA2E675" wp14:editId="2A700F37">
                  <wp:extent cx="4400550" cy="3238500"/>
                  <wp:effectExtent l="0" t="0" r="0" b="0"/>
                  <wp:docPr id="1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00550" cy="3238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20E7C" w:rsidRPr="00F54A80" w:rsidTr="00DB3C6A"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20E7C" w:rsidRPr="00F54A80" w:rsidRDefault="00867146" w:rsidP="00020E7C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lastRenderedPageBreak/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Cl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o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se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</w:t>
            </w:r>
          </w:p>
        </w:tc>
        <w:tc>
          <w:tcPr>
            <w:tcW w:w="70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20E7C" w:rsidRPr="00F54A80" w:rsidRDefault="00931834" w:rsidP="00DB3C6A">
            <w:pPr>
              <w:spacing w:before="0" w:after="0"/>
              <w:jc w:val="left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8047C5C" wp14:editId="4F23A4EC">
                  <wp:extent cx="4391025" cy="3238500"/>
                  <wp:effectExtent l="0" t="0" r="9525" b="0"/>
                  <wp:docPr id="1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91025" cy="3238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20E8D" w:rsidRPr="00F54A80" w:rsidRDefault="00820E8D" w:rsidP="00820E8D">
      <w:pPr>
        <w:rPr>
          <w:lang w:val="en-US"/>
        </w:rPr>
      </w:pPr>
    </w:p>
    <w:p w:rsidR="00820E8D" w:rsidRPr="00F54A80" w:rsidRDefault="00820E8D" w:rsidP="00820E8D">
      <w:pPr>
        <w:pStyle w:val="Para1C"/>
        <w:numPr>
          <w:ilvl w:val="0"/>
          <w:numId w:val="0"/>
        </w:numPr>
        <w:ind w:left="1134"/>
      </w:pPr>
      <w:r w:rsidRPr="00F54A80">
        <w:t>.</w:t>
      </w:r>
    </w:p>
    <w:p w:rsidR="00820E8D" w:rsidRPr="00F54A80" w:rsidRDefault="00F75B66" w:rsidP="00820E8D">
      <w:pPr>
        <w:pStyle w:val="Heading3"/>
        <w:numPr>
          <w:ilvl w:val="2"/>
          <w:numId w:val="9"/>
        </w:numPr>
        <w:rPr>
          <w:lang w:val="en-US"/>
        </w:rPr>
      </w:pPr>
      <w:bookmarkStart w:id="158" w:name="_Toc340215092"/>
      <w:bookmarkStart w:id="159" w:name="_Toc326565817"/>
      <w:bookmarkStart w:id="160" w:name="_Toc440979182"/>
      <w:r>
        <w:rPr>
          <w:lang w:val="en-US"/>
        </w:rPr>
        <w:t>“Web Server</w:t>
      </w:r>
      <w:r w:rsidR="00820E8D" w:rsidRPr="00F54A80">
        <w:rPr>
          <w:lang w:val="en-US"/>
        </w:rPr>
        <w:t xml:space="preserve"> (IIS)</w:t>
      </w:r>
      <w:bookmarkEnd w:id="158"/>
      <w:bookmarkEnd w:id="159"/>
      <w:r>
        <w:rPr>
          <w:lang w:val="en-US"/>
        </w:rPr>
        <w:t>” server role activation</w:t>
      </w:r>
      <w:bookmarkEnd w:id="160"/>
    </w:p>
    <w:tbl>
      <w:tblPr>
        <w:tblW w:w="93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235"/>
        <w:gridCol w:w="7087"/>
      </w:tblGrid>
      <w:tr w:rsidR="00820E8D" w:rsidRPr="00F54A80" w:rsidTr="00A959AE"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215B5" w:rsidRPr="007215B5" w:rsidRDefault="00820E8D" w:rsidP="00A959AE">
            <w:pPr>
              <w:spacing w:before="0" w:line="260" w:lineRule="exact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Open </w:t>
            </w:r>
            <w:r w:rsidR="007215B5">
              <w:rPr>
                <w:rFonts w:ascii="Times New Roman" w:hAnsi="Times New Roman"/>
                <w:color w:val="000000"/>
                <w:lang w:val="en-US" w:eastAsia="fr-FR"/>
              </w:rPr>
              <w:t>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Control Panel</w:t>
            </w:r>
            <w:r w:rsidR="007215B5" w:rsidRPr="007215B5">
              <w:rPr>
                <w:rFonts w:ascii="Times New Roman" w:hAnsi="Times New Roman"/>
                <w:color w:val="000000"/>
                <w:lang w:val="en-US" w:eastAsia="fr-FR"/>
              </w:rPr>
              <w:t>”</w:t>
            </w:r>
          </w:p>
          <w:p w:rsidR="00820E8D" w:rsidRDefault="00820E8D" w:rsidP="00A959AE">
            <w:pPr>
              <w:spacing w:before="0" w:line="260" w:lineRule="exact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Click </w:t>
            </w:r>
            <w:r w:rsidR="007215B5">
              <w:rPr>
                <w:rFonts w:ascii="Times New Roman" w:hAnsi="Times New Roman"/>
                <w:color w:val="000000"/>
                <w:lang w:val="en-US" w:eastAsia="fr-FR"/>
              </w:rPr>
              <w:t>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Turn Windows features on or off</w:t>
            </w:r>
            <w:r w:rsidR="007215B5" w:rsidRPr="007215B5">
              <w:rPr>
                <w:rFonts w:ascii="Times New Roman" w:hAnsi="Times New Roman"/>
                <w:color w:val="000000"/>
                <w:lang w:val="en-US" w:eastAsia="fr-FR"/>
              </w:rPr>
              <w:t>”</w:t>
            </w:r>
          </w:p>
          <w:p w:rsidR="007215B5" w:rsidRPr="00F54A80" w:rsidRDefault="007215B5" w:rsidP="00A959AE">
            <w:pPr>
              <w:spacing w:before="0" w:line="260" w:lineRule="exact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Select “</w:t>
            </w:r>
            <w:r w:rsidRPr="007215B5">
              <w:rPr>
                <w:rFonts w:ascii="Times New Roman" w:hAnsi="Times New Roman"/>
                <w:b/>
                <w:color w:val="000000"/>
                <w:lang w:val="en-US" w:eastAsia="fr-FR"/>
              </w:rPr>
              <w:t>Roles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node</w:t>
            </w:r>
          </w:p>
          <w:p w:rsidR="00820E8D" w:rsidRPr="00F54A80" w:rsidRDefault="00820E8D" w:rsidP="00A959AE">
            <w:pPr>
              <w:spacing w:before="0" w:after="0"/>
              <w:jc w:val="left"/>
              <w:rPr>
                <w:rFonts w:ascii="Times New Roman" w:hAnsi="Times New Roman"/>
                <w:b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In the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 xml:space="preserve"> </w:t>
            </w:r>
            <w:r w:rsidR="007215B5">
              <w:rPr>
                <w:rFonts w:ascii="Times New Roman" w:hAnsi="Times New Roman"/>
                <w:b/>
                <w:color w:val="000000"/>
                <w:lang w:val="en-US" w:eastAsia="fr-FR"/>
              </w:rPr>
              <w:t>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Roles Summary</w:t>
            </w:r>
            <w:r w:rsidR="007215B5">
              <w:rPr>
                <w:rFonts w:ascii="Times New Roman" w:hAnsi="Times New Roman"/>
                <w:b/>
                <w:color w:val="000000"/>
                <w:lang w:val="en-US" w:eastAsia="fr-FR"/>
              </w:rPr>
              <w:t>”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, click </w:t>
            </w:r>
            <w:r w:rsidR="007215B5">
              <w:rPr>
                <w:rFonts w:ascii="Times New Roman" w:hAnsi="Times New Roman"/>
                <w:color w:val="000000"/>
                <w:lang w:val="en-US" w:eastAsia="fr-FR"/>
              </w:rPr>
              <w:t>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Add Roles</w:t>
            </w:r>
            <w:r w:rsidR="007215B5" w:rsidRPr="007215B5">
              <w:rPr>
                <w:rFonts w:ascii="Times New Roman" w:hAnsi="Times New Roman"/>
                <w:color w:val="000000"/>
                <w:lang w:val="en-US" w:eastAsia="fr-FR"/>
              </w:rPr>
              <w:t>”</w:t>
            </w:r>
          </w:p>
          <w:p w:rsidR="00820E8D" w:rsidRPr="00F54A80" w:rsidRDefault="00820E8D" w:rsidP="00A959AE">
            <w:pPr>
              <w:spacing w:before="0" w:after="0"/>
              <w:jc w:val="left"/>
              <w:rPr>
                <w:rFonts w:ascii="Times New Roman" w:hAnsi="Times New Roman"/>
                <w:b/>
                <w:color w:val="000000"/>
                <w:lang w:val="en-US" w:eastAsia="fr-FR"/>
              </w:rPr>
            </w:pPr>
          </w:p>
          <w:p w:rsidR="00867146" w:rsidRPr="00F54A80" w:rsidRDefault="00867146" w:rsidP="00867146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In the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 xml:space="preserve"> “Add Roles Wizard</w:t>
            </w:r>
            <w:r w:rsidRPr="007215B5">
              <w:rPr>
                <w:rFonts w:ascii="Times New Roman" w:hAnsi="Times New Roman"/>
                <w:color w:val="000000"/>
                <w:lang w:val="en-US" w:eastAsia="fr-FR"/>
              </w:rPr>
              <w:t>”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, select </w:t>
            </w:r>
            <w:r w:rsidR="007215B5">
              <w:rPr>
                <w:rFonts w:ascii="Times New Roman" w:hAnsi="Times New Roman"/>
                <w:color w:val="000000"/>
                <w:lang w:val="en-US" w:eastAsia="fr-FR"/>
              </w:rPr>
              <w:t>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Web Server (IIS)</w:t>
            </w:r>
            <w:r w:rsidR="007215B5" w:rsidRPr="007215B5">
              <w:rPr>
                <w:rFonts w:ascii="Times New Roman" w:hAnsi="Times New Roman"/>
                <w:color w:val="000000"/>
                <w:lang w:val="en-US" w:eastAsia="fr-FR"/>
              </w:rPr>
              <w:t>”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 </w:t>
            </w:r>
          </w:p>
          <w:p w:rsidR="00867146" w:rsidRPr="00F54A80" w:rsidRDefault="00867146" w:rsidP="00A959AE">
            <w:pPr>
              <w:spacing w:before="0" w:line="260" w:lineRule="exact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820E8D" w:rsidRPr="00F54A80" w:rsidRDefault="00820E8D" w:rsidP="00A959AE">
            <w:pPr>
              <w:spacing w:before="0" w:line="260" w:lineRule="exact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N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ext  &gt;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  <w:p w:rsidR="00820E8D" w:rsidRPr="00F54A80" w:rsidRDefault="00820E8D" w:rsidP="00A959AE">
            <w:pPr>
              <w:spacing w:before="0" w:after="0"/>
              <w:jc w:val="left"/>
              <w:rPr>
                <w:lang w:val="en-US" w:eastAsia="fr-FR"/>
              </w:rPr>
            </w:pPr>
          </w:p>
        </w:tc>
        <w:tc>
          <w:tcPr>
            <w:tcW w:w="70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0E8D" w:rsidRPr="00F54A80" w:rsidRDefault="00931834" w:rsidP="00A959AE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57AC0DC" wp14:editId="71458A91">
                  <wp:extent cx="4438650" cy="3276600"/>
                  <wp:effectExtent l="0" t="0" r="0" b="0"/>
                  <wp:docPr id="1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38650" cy="3276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0E8D" w:rsidRPr="00F54A80" w:rsidTr="00A959AE"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0E8D" w:rsidRPr="00F54A80" w:rsidRDefault="00820E8D" w:rsidP="00A959AE">
            <w:pPr>
              <w:spacing w:before="0" w:after="0"/>
              <w:jc w:val="left"/>
              <w:rPr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lastRenderedPageBreak/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N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ext  &gt;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70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0E8D" w:rsidRPr="00F54A80" w:rsidRDefault="00931834" w:rsidP="00A959AE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rFonts w:ascii="Times New Roman" w:hAnsi="Times New Roman"/>
                <w:noProof/>
                <w:lang w:val="en-US"/>
              </w:rPr>
              <w:drawing>
                <wp:inline distT="0" distB="0" distL="0" distR="0" wp14:anchorId="13E1C3EE" wp14:editId="57264079">
                  <wp:extent cx="4438650" cy="3267075"/>
                  <wp:effectExtent l="0" t="0" r="0" b="9525"/>
                  <wp:docPr id="19" name="Picture 6" descr="Description: Description: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Description: Description: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38650" cy="3267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256BA" w:rsidRPr="00F54A80" w:rsidTr="00A256BA"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256BA" w:rsidRPr="00F54A80" w:rsidRDefault="00A256BA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In the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Select Role Services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wizard, select all the roles except</w:t>
            </w:r>
          </w:p>
          <w:p w:rsidR="00A256BA" w:rsidRPr="00F54A80" w:rsidRDefault="00A256BA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A256BA" w:rsidRPr="00F54A80" w:rsidRDefault="00A256BA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“WebServer\Common HTTP Features\Directory Browsing”</w:t>
            </w:r>
          </w:p>
          <w:p w:rsidR="00A256BA" w:rsidRPr="00F54A80" w:rsidRDefault="00A256BA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“WebServer\Common HTTP Features\WebDAV Publishing”</w:t>
            </w:r>
          </w:p>
          <w:p w:rsidR="00A256BA" w:rsidRPr="00F54A80" w:rsidRDefault="00A256BA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“WebServer\Application Development\ASP”,</w:t>
            </w:r>
          </w:p>
          <w:p w:rsidR="00A256BA" w:rsidRPr="00F54A80" w:rsidRDefault="00A256BA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“WebServer\Application Development\CGI”,</w:t>
            </w:r>
          </w:p>
          <w:p w:rsidR="00A256BA" w:rsidRPr="00F54A80" w:rsidRDefault="00A256BA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“WebServer\Application Development\Server Side Includes”</w:t>
            </w:r>
          </w:p>
          <w:p w:rsidR="00C1058C" w:rsidRPr="00F54A80" w:rsidRDefault="00C1058C" w:rsidP="00C1058C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“WebServer\Security\Digest Authentication”</w:t>
            </w:r>
          </w:p>
          <w:p w:rsidR="00C1058C" w:rsidRPr="00F54A80" w:rsidRDefault="00C1058C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A256BA" w:rsidRPr="00F54A80" w:rsidRDefault="00A256BA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A256BA" w:rsidRPr="00F54A80" w:rsidRDefault="00A256BA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 “Management Tools\IIS 6 Management Compatibility\IIS 6 WMI Compatibilty”</w:t>
            </w:r>
          </w:p>
          <w:p w:rsidR="00A256BA" w:rsidRPr="00F54A80" w:rsidRDefault="00A256BA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“Management Tools\IIS 6 Management Compatibility\IIS 6 Scripting Tools”</w:t>
            </w:r>
          </w:p>
          <w:p w:rsidR="00A256BA" w:rsidRPr="00F54A80" w:rsidRDefault="00A256BA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“Management Tools\IIS 6 Management Compatibility\IIS 6 Management Console”</w:t>
            </w:r>
          </w:p>
          <w:p w:rsidR="00A256BA" w:rsidRPr="00F54A80" w:rsidRDefault="00A256BA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A256BA" w:rsidRPr="00F54A80" w:rsidRDefault="00A256BA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“FTP Server”</w:t>
            </w:r>
          </w:p>
          <w:p w:rsidR="00A256BA" w:rsidRPr="00F54A80" w:rsidRDefault="00A256BA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A256BA" w:rsidRPr="00F54A80" w:rsidRDefault="00A256BA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lastRenderedPageBreak/>
              <w:t>“IIS HostableWeb Core”</w:t>
            </w:r>
          </w:p>
          <w:p w:rsidR="00A256BA" w:rsidRPr="00F54A80" w:rsidRDefault="00A256BA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A256BA" w:rsidRPr="00F54A80" w:rsidRDefault="00A256BA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N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ext  &gt;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  <w:p w:rsidR="00A256BA" w:rsidRPr="00F54A80" w:rsidRDefault="00A256BA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</w:tc>
        <w:tc>
          <w:tcPr>
            <w:tcW w:w="70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256BA" w:rsidRPr="00F54A80" w:rsidRDefault="00931834" w:rsidP="005719BA">
            <w:pPr>
              <w:spacing w:before="0" w:after="0"/>
              <w:jc w:val="left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718458F1" wp14:editId="7D550078">
                  <wp:extent cx="4400550" cy="3238500"/>
                  <wp:effectExtent l="0" t="0" r="0" b="0"/>
                  <wp:docPr id="2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00550" cy="3238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56BA" w:rsidRPr="00F54A80" w:rsidRDefault="00A256BA" w:rsidP="00A256BA">
            <w:pPr>
              <w:spacing w:before="0" w:after="0"/>
              <w:jc w:val="left"/>
              <w:rPr>
                <w:noProof/>
                <w:lang w:val="en-US" w:eastAsia="fr-FR"/>
              </w:rPr>
            </w:pPr>
          </w:p>
          <w:p w:rsidR="00A256BA" w:rsidRPr="00F54A80" w:rsidRDefault="00931834" w:rsidP="00A256BA">
            <w:pPr>
              <w:spacing w:before="0" w:after="0"/>
              <w:jc w:val="left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41000397" wp14:editId="38968568">
                  <wp:extent cx="4448175" cy="3276600"/>
                  <wp:effectExtent l="0" t="0" r="9525" b="0"/>
                  <wp:docPr id="2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48175" cy="3276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56BA" w:rsidRPr="00F54A80" w:rsidRDefault="00931834" w:rsidP="00A256BA">
            <w:pPr>
              <w:spacing w:before="0" w:after="0"/>
              <w:jc w:val="left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188C08D" wp14:editId="764F858F">
                  <wp:extent cx="4352925" cy="3200400"/>
                  <wp:effectExtent l="0" t="0" r="9525" b="0"/>
                  <wp:docPr id="2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52925" cy="3200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256BA" w:rsidRPr="00F54A80" w:rsidTr="00A256BA"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256BA" w:rsidRPr="00F54A80" w:rsidRDefault="00A256BA" w:rsidP="00DC3EA1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lastRenderedPageBreak/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I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nstall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  <w:r w:rsidR="00A70FAC"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 once make sure that 35 roles listed </w:t>
            </w:r>
            <w:r w:rsidR="00DC3EA1" w:rsidRPr="00F54A80">
              <w:rPr>
                <w:rFonts w:ascii="Times New Roman" w:hAnsi="Times New Roman"/>
                <w:color w:val="000000"/>
                <w:lang w:val="en-US" w:eastAsia="fr-FR"/>
              </w:rPr>
              <w:t>in cell below have been selected.</w:t>
            </w:r>
          </w:p>
        </w:tc>
        <w:tc>
          <w:tcPr>
            <w:tcW w:w="70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256BA" w:rsidRPr="00F54A80" w:rsidRDefault="00931834" w:rsidP="005719BA">
            <w:pPr>
              <w:spacing w:before="0" w:after="0"/>
              <w:jc w:val="left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3C3C2D3" wp14:editId="6815F20A">
                  <wp:extent cx="4371975" cy="3219450"/>
                  <wp:effectExtent l="0" t="0" r="9525" b="0"/>
                  <wp:docPr id="2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71975" cy="3219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56BA" w:rsidRPr="00F54A80" w:rsidRDefault="00931834" w:rsidP="005719BA">
            <w:pPr>
              <w:spacing w:before="0" w:after="0"/>
              <w:jc w:val="left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CF35E39" wp14:editId="0F727C76">
                  <wp:extent cx="4457700" cy="3295650"/>
                  <wp:effectExtent l="0" t="0" r="0" b="0"/>
                  <wp:docPr id="2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57700" cy="3295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256BA" w:rsidRPr="00F54A80" w:rsidTr="005719BA">
        <w:tc>
          <w:tcPr>
            <w:tcW w:w="932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56BA" w:rsidRPr="00F54A80" w:rsidRDefault="009F2E37" w:rsidP="005719BA">
            <w:pPr>
              <w:rPr>
                <w:lang w:val="en-US"/>
              </w:rPr>
            </w:pPr>
            <w:r>
              <w:rPr>
                <w:lang w:val="en-US"/>
              </w:rPr>
              <w:t>List below includes roles that shall be selected.</w:t>
            </w:r>
          </w:p>
          <w:tbl>
            <w:tblPr>
              <w:tblW w:w="11835" w:type="dxa"/>
              <w:tblCellSpacing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1835"/>
            </w:tblGrid>
            <w:tr w:rsidR="00A256BA" w:rsidRPr="00F54A80" w:rsidTr="005719BA">
              <w:trPr>
                <w:tblCellSpacing w:w="15" w:type="dxa"/>
              </w:trPr>
              <w:tc>
                <w:tcPr>
                  <w:tcW w:w="11775" w:type="dxa"/>
                  <w:hideMark/>
                </w:tcPr>
                <w:p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  <w:r w:rsidRPr="00F54A80">
                    <w:rPr>
                      <w:rFonts w:ascii="Times New Roman" w:hAnsi="Times New Roman"/>
                      <w:b/>
                      <w:bCs/>
                      <w:sz w:val="24"/>
                      <w:szCs w:val="24"/>
                      <w:lang w:val="en-US" w:eastAsia="fr-FR"/>
                    </w:rPr>
                    <w:t>Web Server</w:t>
                  </w:r>
                </w:p>
              </w:tc>
            </w:tr>
          </w:tbl>
          <w:p w:rsidR="00A256BA" w:rsidRPr="00F54A80" w:rsidRDefault="00A256BA" w:rsidP="005719BA">
            <w:pPr>
              <w:spacing w:before="0" w:after="0"/>
              <w:jc w:val="left"/>
              <w:rPr>
                <w:rFonts w:ascii="Times New Roman" w:hAnsi="Times New Roman"/>
                <w:vanish/>
                <w:sz w:val="24"/>
                <w:szCs w:val="24"/>
                <w:lang w:val="en-US" w:eastAsia="fr-FR"/>
              </w:rPr>
            </w:pPr>
          </w:p>
          <w:tbl>
            <w:tblPr>
              <w:tblW w:w="0" w:type="auto"/>
              <w:tblCellSpacing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495"/>
              <w:gridCol w:w="11595"/>
            </w:tblGrid>
            <w:tr w:rsidR="00A256BA" w:rsidRPr="00F54A80" w:rsidTr="005719BA">
              <w:trPr>
                <w:tblCellSpacing w:w="15" w:type="dxa"/>
              </w:trPr>
              <w:tc>
                <w:tcPr>
                  <w:tcW w:w="450" w:type="dxa"/>
                  <w:vAlign w:val="center"/>
                  <w:hideMark/>
                </w:tcPr>
                <w:p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</w:p>
              </w:tc>
              <w:tc>
                <w:tcPr>
                  <w:tcW w:w="11550" w:type="dxa"/>
                  <w:hideMark/>
                </w:tcPr>
                <w:p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  <w:r w:rsidRPr="00F54A80"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  <w:t>Common HTTP Features</w:t>
                  </w:r>
                </w:p>
              </w:tc>
            </w:tr>
          </w:tbl>
          <w:p w:rsidR="00A256BA" w:rsidRPr="00F54A80" w:rsidRDefault="00A256BA" w:rsidP="005719BA">
            <w:pPr>
              <w:spacing w:before="0" w:after="0"/>
              <w:jc w:val="left"/>
              <w:rPr>
                <w:rFonts w:ascii="Times New Roman" w:hAnsi="Times New Roman"/>
                <w:vanish/>
                <w:sz w:val="24"/>
                <w:szCs w:val="24"/>
                <w:lang w:val="en-US" w:eastAsia="fr-FR"/>
              </w:rPr>
            </w:pPr>
          </w:p>
          <w:tbl>
            <w:tblPr>
              <w:tblW w:w="0" w:type="auto"/>
              <w:tblCellSpacing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720"/>
              <w:gridCol w:w="11370"/>
            </w:tblGrid>
            <w:tr w:rsidR="00A256BA" w:rsidRPr="00F54A80" w:rsidTr="005719BA">
              <w:trPr>
                <w:tblCellSpacing w:w="15" w:type="dxa"/>
              </w:trPr>
              <w:tc>
                <w:tcPr>
                  <w:tcW w:w="675" w:type="dxa"/>
                  <w:vAlign w:val="center"/>
                  <w:hideMark/>
                </w:tcPr>
                <w:p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</w:p>
              </w:tc>
              <w:tc>
                <w:tcPr>
                  <w:tcW w:w="11325" w:type="dxa"/>
                  <w:hideMark/>
                </w:tcPr>
                <w:p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  <w:r w:rsidRPr="00F54A80"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  <w:t>Static Content</w:t>
                  </w:r>
                </w:p>
              </w:tc>
            </w:tr>
          </w:tbl>
          <w:p w:rsidR="00A256BA" w:rsidRPr="00F54A80" w:rsidRDefault="00A256BA" w:rsidP="005719BA">
            <w:pPr>
              <w:spacing w:before="0" w:after="0"/>
              <w:jc w:val="left"/>
              <w:rPr>
                <w:rFonts w:ascii="Times New Roman" w:hAnsi="Times New Roman"/>
                <w:vanish/>
                <w:sz w:val="24"/>
                <w:szCs w:val="24"/>
                <w:lang w:val="en-US" w:eastAsia="fr-FR"/>
              </w:rPr>
            </w:pPr>
          </w:p>
          <w:tbl>
            <w:tblPr>
              <w:tblW w:w="0" w:type="auto"/>
              <w:tblCellSpacing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720"/>
              <w:gridCol w:w="11370"/>
            </w:tblGrid>
            <w:tr w:rsidR="00A256BA" w:rsidRPr="00F54A80" w:rsidTr="005719BA">
              <w:trPr>
                <w:tblCellSpacing w:w="15" w:type="dxa"/>
              </w:trPr>
              <w:tc>
                <w:tcPr>
                  <w:tcW w:w="675" w:type="dxa"/>
                  <w:vAlign w:val="center"/>
                  <w:hideMark/>
                </w:tcPr>
                <w:p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</w:p>
              </w:tc>
              <w:tc>
                <w:tcPr>
                  <w:tcW w:w="11325" w:type="dxa"/>
                  <w:hideMark/>
                </w:tcPr>
                <w:p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  <w:r w:rsidRPr="00F54A80"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  <w:t>Default Document</w:t>
                  </w:r>
                </w:p>
              </w:tc>
            </w:tr>
          </w:tbl>
          <w:p w:rsidR="00A256BA" w:rsidRPr="00F54A80" w:rsidRDefault="00A256BA" w:rsidP="005719BA">
            <w:pPr>
              <w:spacing w:before="0" w:after="0"/>
              <w:jc w:val="left"/>
              <w:rPr>
                <w:rFonts w:ascii="Times New Roman" w:hAnsi="Times New Roman"/>
                <w:vanish/>
                <w:sz w:val="24"/>
                <w:szCs w:val="24"/>
                <w:lang w:val="en-US" w:eastAsia="fr-FR"/>
              </w:rPr>
            </w:pPr>
          </w:p>
          <w:tbl>
            <w:tblPr>
              <w:tblW w:w="0" w:type="auto"/>
              <w:tblCellSpacing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720"/>
              <w:gridCol w:w="11370"/>
            </w:tblGrid>
            <w:tr w:rsidR="00A256BA" w:rsidRPr="00F54A80" w:rsidTr="005719BA">
              <w:trPr>
                <w:tblCellSpacing w:w="15" w:type="dxa"/>
              </w:trPr>
              <w:tc>
                <w:tcPr>
                  <w:tcW w:w="675" w:type="dxa"/>
                  <w:vAlign w:val="center"/>
                  <w:hideMark/>
                </w:tcPr>
                <w:p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</w:p>
              </w:tc>
              <w:tc>
                <w:tcPr>
                  <w:tcW w:w="11325" w:type="dxa"/>
                  <w:hideMark/>
                </w:tcPr>
                <w:p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  <w:r w:rsidRPr="00F54A80"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  <w:t>HTTP Errors</w:t>
                  </w:r>
                </w:p>
              </w:tc>
            </w:tr>
          </w:tbl>
          <w:p w:rsidR="00A256BA" w:rsidRPr="00F54A80" w:rsidRDefault="00A256BA" w:rsidP="005719BA">
            <w:pPr>
              <w:spacing w:before="0" w:after="0"/>
              <w:jc w:val="left"/>
              <w:rPr>
                <w:rFonts w:ascii="Times New Roman" w:hAnsi="Times New Roman"/>
                <w:vanish/>
                <w:sz w:val="24"/>
                <w:szCs w:val="24"/>
                <w:lang w:val="en-US" w:eastAsia="fr-FR"/>
              </w:rPr>
            </w:pPr>
          </w:p>
          <w:tbl>
            <w:tblPr>
              <w:tblW w:w="0" w:type="auto"/>
              <w:tblCellSpacing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720"/>
              <w:gridCol w:w="11370"/>
            </w:tblGrid>
            <w:tr w:rsidR="00A256BA" w:rsidRPr="00F54A80" w:rsidTr="005719BA">
              <w:trPr>
                <w:tblCellSpacing w:w="15" w:type="dxa"/>
              </w:trPr>
              <w:tc>
                <w:tcPr>
                  <w:tcW w:w="675" w:type="dxa"/>
                  <w:vAlign w:val="center"/>
                  <w:hideMark/>
                </w:tcPr>
                <w:p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</w:p>
              </w:tc>
              <w:tc>
                <w:tcPr>
                  <w:tcW w:w="11325" w:type="dxa"/>
                  <w:hideMark/>
                </w:tcPr>
                <w:p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  <w:r w:rsidRPr="00F54A80"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  <w:t>HTTP Redirection</w:t>
                  </w:r>
                </w:p>
              </w:tc>
            </w:tr>
          </w:tbl>
          <w:p w:rsidR="00A256BA" w:rsidRPr="00F54A80" w:rsidRDefault="00A256BA" w:rsidP="005719BA">
            <w:pPr>
              <w:spacing w:before="0" w:after="0"/>
              <w:jc w:val="left"/>
              <w:rPr>
                <w:rFonts w:ascii="Times New Roman" w:hAnsi="Times New Roman"/>
                <w:vanish/>
                <w:sz w:val="24"/>
                <w:szCs w:val="24"/>
                <w:lang w:val="en-US" w:eastAsia="fr-FR"/>
              </w:rPr>
            </w:pPr>
          </w:p>
          <w:tbl>
            <w:tblPr>
              <w:tblW w:w="0" w:type="auto"/>
              <w:tblCellSpacing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495"/>
              <w:gridCol w:w="11595"/>
            </w:tblGrid>
            <w:tr w:rsidR="00A256BA" w:rsidRPr="00F54A80" w:rsidTr="005719BA">
              <w:trPr>
                <w:tblCellSpacing w:w="15" w:type="dxa"/>
              </w:trPr>
              <w:tc>
                <w:tcPr>
                  <w:tcW w:w="450" w:type="dxa"/>
                  <w:vAlign w:val="center"/>
                  <w:hideMark/>
                </w:tcPr>
                <w:p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</w:p>
              </w:tc>
              <w:tc>
                <w:tcPr>
                  <w:tcW w:w="11550" w:type="dxa"/>
                  <w:hideMark/>
                </w:tcPr>
                <w:p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  <w:r w:rsidRPr="00F54A80"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  <w:t>Application Development</w:t>
                  </w:r>
                </w:p>
              </w:tc>
            </w:tr>
          </w:tbl>
          <w:p w:rsidR="00A256BA" w:rsidRPr="00F54A80" w:rsidRDefault="00A256BA" w:rsidP="005719BA">
            <w:pPr>
              <w:spacing w:before="0" w:after="0"/>
              <w:jc w:val="left"/>
              <w:rPr>
                <w:rFonts w:ascii="Times New Roman" w:hAnsi="Times New Roman"/>
                <w:vanish/>
                <w:sz w:val="24"/>
                <w:szCs w:val="24"/>
                <w:lang w:val="en-US" w:eastAsia="fr-FR"/>
              </w:rPr>
            </w:pPr>
          </w:p>
          <w:tbl>
            <w:tblPr>
              <w:tblW w:w="0" w:type="auto"/>
              <w:tblCellSpacing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720"/>
              <w:gridCol w:w="11370"/>
            </w:tblGrid>
            <w:tr w:rsidR="00A256BA" w:rsidRPr="00F54A80" w:rsidTr="005719BA">
              <w:trPr>
                <w:tblCellSpacing w:w="15" w:type="dxa"/>
              </w:trPr>
              <w:tc>
                <w:tcPr>
                  <w:tcW w:w="675" w:type="dxa"/>
                  <w:vAlign w:val="center"/>
                  <w:hideMark/>
                </w:tcPr>
                <w:p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</w:p>
              </w:tc>
              <w:tc>
                <w:tcPr>
                  <w:tcW w:w="11325" w:type="dxa"/>
                  <w:hideMark/>
                </w:tcPr>
                <w:p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  <w:r w:rsidRPr="00F54A80"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  <w:t>ASP.NET</w:t>
                  </w:r>
                </w:p>
              </w:tc>
            </w:tr>
          </w:tbl>
          <w:p w:rsidR="00A256BA" w:rsidRPr="00F54A80" w:rsidRDefault="00A256BA" w:rsidP="005719BA">
            <w:pPr>
              <w:spacing w:before="0" w:after="0"/>
              <w:jc w:val="left"/>
              <w:rPr>
                <w:rFonts w:ascii="Times New Roman" w:hAnsi="Times New Roman"/>
                <w:vanish/>
                <w:sz w:val="24"/>
                <w:szCs w:val="24"/>
                <w:lang w:val="en-US" w:eastAsia="fr-FR"/>
              </w:rPr>
            </w:pPr>
          </w:p>
          <w:tbl>
            <w:tblPr>
              <w:tblW w:w="0" w:type="auto"/>
              <w:tblCellSpacing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720"/>
              <w:gridCol w:w="11370"/>
            </w:tblGrid>
            <w:tr w:rsidR="00A256BA" w:rsidRPr="00F54A80" w:rsidTr="005719BA">
              <w:trPr>
                <w:tblCellSpacing w:w="15" w:type="dxa"/>
              </w:trPr>
              <w:tc>
                <w:tcPr>
                  <w:tcW w:w="675" w:type="dxa"/>
                  <w:vAlign w:val="center"/>
                  <w:hideMark/>
                </w:tcPr>
                <w:p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</w:p>
              </w:tc>
              <w:tc>
                <w:tcPr>
                  <w:tcW w:w="11325" w:type="dxa"/>
                  <w:hideMark/>
                </w:tcPr>
                <w:p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  <w:r w:rsidRPr="00F54A80"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  <w:t>.NET Extensibility</w:t>
                  </w:r>
                </w:p>
              </w:tc>
            </w:tr>
          </w:tbl>
          <w:p w:rsidR="00A256BA" w:rsidRPr="00F54A80" w:rsidRDefault="00A256BA" w:rsidP="005719BA">
            <w:pPr>
              <w:spacing w:before="0" w:after="0"/>
              <w:jc w:val="left"/>
              <w:rPr>
                <w:rFonts w:ascii="Times New Roman" w:hAnsi="Times New Roman"/>
                <w:vanish/>
                <w:sz w:val="24"/>
                <w:szCs w:val="24"/>
                <w:lang w:val="en-US" w:eastAsia="fr-FR"/>
              </w:rPr>
            </w:pPr>
          </w:p>
          <w:tbl>
            <w:tblPr>
              <w:tblW w:w="0" w:type="auto"/>
              <w:tblCellSpacing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720"/>
              <w:gridCol w:w="11370"/>
            </w:tblGrid>
            <w:tr w:rsidR="00A256BA" w:rsidRPr="00F54A80" w:rsidTr="005719BA">
              <w:trPr>
                <w:tblCellSpacing w:w="15" w:type="dxa"/>
              </w:trPr>
              <w:tc>
                <w:tcPr>
                  <w:tcW w:w="675" w:type="dxa"/>
                  <w:vAlign w:val="center"/>
                  <w:hideMark/>
                </w:tcPr>
                <w:p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</w:p>
              </w:tc>
              <w:tc>
                <w:tcPr>
                  <w:tcW w:w="11325" w:type="dxa"/>
                  <w:hideMark/>
                </w:tcPr>
                <w:p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  <w:r w:rsidRPr="00F54A80"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  <w:t>ISAPI Extensions</w:t>
                  </w:r>
                </w:p>
              </w:tc>
            </w:tr>
          </w:tbl>
          <w:p w:rsidR="00A256BA" w:rsidRPr="00F54A80" w:rsidRDefault="00A256BA" w:rsidP="005719BA">
            <w:pPr>
              <w:spacing w:before="0" w:after="0"/>
              <w:jc w:val="left"/>
              <w:rPr>
                <w:rFonts w:ascii="Times New Roman" w:hAnsi="Times New Roman"/>
                <w:vanish/>
                <w:sz w:val="24"/>
                <w:szCs w:val="24"/>
                <w:lang w:val="en-US" w:eastAsia="fr-FR"/>
              </w:rPr>
            </w:pPr>
          </w:p>
          <w:tbl>
            <w:tblPr>
              <w:tblW w:w="0" w:type="auto"/>
              <w:tblCellSpacing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720"/>
              <w:gridCol w:w="11370"/>
            </w:tblGrid>
            <w:tr w:rsidR="00A256BA" w:rsidRPr="00F54A80" w:rsidTr="005719BA">
              <w:trPr>
                <w:tblCellSpacing w:w="15" w:type="dxa"/>
              </w:trPr>
              <w:tc>
                <w:tcPr>
                  <w:tcW w:w="675" w:type="dxa"/>
                  <w:vAlign w:val="center"/>
                  <w:hideMark/>
                </w:tcPr>
                <w:p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</w:p>
              </w:tc>
              <w:tc>
                <w:tcPr>
                  <w:tcW w:w="11325" w:type="dxa"/>
                  <w:hideMark/>
                </w:tcPr>
                <w:p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  <w:r w:rsidRPr="00F54A80"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  <w:t>ISAPI Filters</w:t>
                  </w:r>
                </w:p>
              </w:tc>
            </w:tr>
          </w:tbl>
          <w:p w:rsidR="00A256BA" w:rsidRPr="00F54A80" w:rsidRDefault="00A256BA" w:rsidP="005719BA">
            <w:pPr>
              <w:spacing w:before="0" w:after="0"/>
              <w:jc w:val="left"/>
              <w:rPr>
                <w:rFonts w:ascii="Times New Roman" w:hAnsi="Times New Roman"/>
                <w:vanish/>
                <w:sz w:val="24"/>
                <w:szCs w:val="24"/>
                <w:lang w:val="en-US" w:eastAsia="fr-FR"/>
              </w:rPr>
            </w:pPr>
          </w:p>
          <w:tbl>
            <w:tblPr>
              <w:tblW w:w="0" w:type="auto"/>
              <w:tblCellSpacing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495"/>
              <w:gridCol w:w="11595"/>
            </w:tblGrid>
            <w:tr w:rsidR="00A256BA" w:rsidRPr="00F54A80" w:rsidTr="005719BA">
              <w:trPr>
                <w:tblCellSpacing w:w="15" w:type="dxa"/>
              </w:trPr>
              <w:tc>
                <w:tcPr>
                  <w:tcW w:w="450" w:type="dxa"/>
                  <w:vAlign w:val="center"/>
                  <w:hideMark/>
                </w:tcPr>
                <w:p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</w:p>
              </w:tc>
              <w:tc>
                <w:tcPr>
                  <w:tcW w:w="11550" w:type="dxa"/>
                  <w:hideMark/>
                </w:tcPr>
                <w:p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  <w:r w:rsidRPr="00F54A80"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  <w:t>Health and Diagnostics</w:t>
                  </w:r>
                </w:p>
              </w:tc>
            </w:tr>
          </w:tbl>
          <w:p w:rsidR="00A256BA" w:rsidRPr="00F54A80" w:rsidRDefault="00A256BA" w:rsidP="005719BA">
            <w:pPr>
              <w:spacing w:before="0" w:after="0"/>
              <w:jc w:val="left"/>
              <w:rPr>
                <w:rFonts w:ascii="Times New Roman" w:hAnsi="Times New Roman"/>
                <w:vanish/>
                <w:sz w:val="24"/>
                <w:szCs w:val="24"/>
                <w:lang w:val="en-US" w:eastAsia="fr-FR"/>
              </w:rPr>
            </w:pPr>
          </w:p>
          <w:tbl>
            <w:tblPr>
              <w:tblW w:w="0" w:type="auto"/>
              <w:tblCellSpacing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720"/>
              <w:gridCol w:w="11370"/>
            </w:tblGrid>
            <w:tr w:rsidR="00A256BA" w:rsidRPr="00F54A80" w:rsidTr="005719BA">
              <w:trPr>
                <w:tblCellSpacing w:w="15" w:type="dxa"/>
              </w:trPr>
              <w:tc>
                <w:tcPr>
                  <w:tcW w:w="675" w:type="dxa"/>
                  <w:vAlign w:val="center"/>
                  <w:hideMark/>
                </w:tcPr>
                <w:p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</w:p>
              </w:tc>
              <w:tc>
                <w:tcPr>
                  <w:tcW w:w="11325" w:type="dxa"/>
                  <w:hideMark/>
                </w:tcPr>
                <w:p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  <w:r w:rsidRPr="00F54A80"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  <w:t>HTTP Logging</w:t>
                  </w:r>
                </w:p>
              </w:tc>
            </w:tr>
          </w:tbl>
          <w:p w:rsidR="00A256BA" w:rsidRPr="00F54A80" w:rsidRDefault="00A256BA" w:rsidP="005719BA">
            <w:pPr>
              <w:spacing w:before="0" w:after="0"/>
              <w:jc w:val="left"/>
              <w:rPr>
                <w:rFonts w:ascii="Times New Roman" w:hAnsi="Times New Roman"/>
                <w:vanish/>
                <w:sz w:val="24"/>
                <w:szCs w:val="24"/>
                <w:lang w:val="en-US" w:eastAsia="fr-FR"/>
              </w:rPr>
            </w:pPr>
          </w:p>
          <w:tbl>
            <w:tblPr>
              <w:tblW w:w="0" w:type="auto"/>
              <w:tblCellSpacing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720"/>
              <w:gridCol w:w="11370"/>
            </w:tblGrid>
            <w:tr w:rsidR="00A256BA" w:rsidRPr="00F54A80" w:rsidTr="005719BA">
              <w:trPr>
                <w:tblCellSpacing w:w="15" w:type="dxa"/>
              </w:trPr>
              <w:tc>
                <w:tcPr>
                  <w:tcW w:w="675" w:type="dxa"/>
                  <w:vAlign w:val="center"/>
                  <w:hideMark/>
                </w:tcPr>
                <w:p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</w:p>
              </w:tc>
              <w:tc>
                <w:tcPr>
                  <w:tcW w:w="11325" w:type="dxa"/>
                  <w:hideMark/>
                </w:tcPr>
                <w:p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  <w:r w:rsidRPr="00F54A80"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  <w:t>Logging Tools</w:t>
                  </w:r>
                </w:p>
              </w:tc>
            </w:tr>
          </w:tbl>
          <w:p w:rsidR="00A256BA" w:rsidRPr="00F54A80" w:rsidRDefault="00A256BA" w:rsidP="005719BA">
            <w:pPr>
              <w:spacing w:before="0" w:after="0"/>
              <w:jc w:val="left"/>
              <w:rPr>
                <w:rFonts w:ascii="Times New Roman" w:hAnsi="Times New Roman"/>
                <w:vanish/>
                <w:sz w:val="24"/>
                <w:szCs w:val="24"/>
                <w:lang w:val="en-US" w:eastAsia="fr-FR"/>
              </w:rPr>
            </w:pPr>
          </w:p>
          <w:tbl>
            <w:tblPr>
              <w:tblW w:w="0" w:type="auto"/>
              <w:tblCellSpacing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720"/>
              <w:gridCol w:w="11370"/>
            </w:tblGrid>
            <w:tr w:rsidR="00A256BA" w:rsidRPr="00F54A80" w:rsidTr="005719BA">
              <w:trPr>
                <w:tblCellSpacing w:w="15" w:type="dxa"/>
              </w:trPr>
              <w:tc>
                <w:tcPr>
                  <w:tcW w:w="675" w:type="dxa"/>
                  <w:vAlign w:val="center"/>
                  <w:hideMark/>
                </w:tcPr>
                <w:p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</w:p>
              </w:tc>
              <w:tc>
                <w:tcPr>
                  <w:tcW w:w="11325" w:type="dxa"/>
                  <w:hideMark/>
                </w:tcPr>
                <w:p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  <w:r w:rsidRPr="00F54A80"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  <w:t>Request Monitor</w:t>
                  </w:r>
                </w:p>
              </w:tc>
            </w:tr>
          </w:tbl>
          <w:p w:rsidR="00A256BA" w:rsidRPr="00F54A80" w:rsidRDefault="00A256BA" w:rsidP="005719BA">
            <w:pPr>
              <w:spacing w:before="0" w:after="0"/>
              <w:jc w:val="left"/>
              <w:rPr>
                <w:rFonts w:ascii="Times New Roman" w:hAnsi="Times New Roman"/>
                <w:vanish/>
                <w:sz w:val="24"/>
                <w:szCs w:val="24"/>
                <w:lang w:val="en-US" w:eastAsia="fr-FR"/>
              </w:rPr>
            </w:pPr>
          </w:p>
          <w:tbl>
            <w:tblPr>
              <w:tblW w:w="0" w:type="auto"/>
              <w:tblCellSpacing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720"/>
              <w:gridCol w:w="11370"/>
            </w:tblGrid>
            <w:tr w:rsidR="00A256BA" w:rsidRPr="00F54A80" w:rsidTr="005719BA">
              <w:trPr>
                <w:tblCellSpacing w:w="15" w:type="dxa"/>
              </w:trPr>
              <w:tc>
                <w:tcPr>
                  <w:tcW w:w="675" w:type="dxa"/>
                  <w:vAlign w:val="center"/>
                  <w:hideMark/>
                </w:tcPr>
                <w:p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</w:p>
              </w:tc>
              <w:tc>
                <w:tcPr>
                  <w:tcW w:w="11325" w:type="dxa"/>
                  <w:hideMark/>
                </w:tcPr>
                <w:p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  <w:r w:rsidRPr="00F54A80"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  <w:t>Tracing</w:t>
                  </w:r>
                </w:p>
              </w:tc>
            </w:tr>
          </w:tbl>
          <w:p w:rsidR="00A256BA" w:rsidRPr="00F54A80" w:rsidRDefault="00A256BA" w:rsidP="005719BA">
            <w:pPr>
              <w:spacing w:before="0" w:after="0"/>
              <w:jc w:val="left"/>
              <w:rPr>
                <w:rFonts w:ascii="Times New Roman" w:hAnsi="Times New Roman"/>
                <w:vanish/>
                <w:sz w:val="24"/>
                <w:szCs w:val="24"/>
                <w:lang w:val="en-US" w:eastAsia="fr-FR"/>
              </w:rPr>
            </w:pPr>
          </w:p>
          <w:tbl>
            <w:tblPr>
              <w:tblW w:w="0" w:type="auto"/>
              <w:tblCellSpacing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720"/>
              <w:gridCol w:w="11370"/>
            </w:tblGrid>
            <w:tr w:rsidR="00A256BA" w:rsidRPr="00F54A80" w:rsidTr="005719BA">
              <w:trPr>
                <w:tblCellSpacing w:w="15" w:type="dxa"/>
              </w:trPr>
              <w:tc>
                <w:tcPr>
                  <w:tcW w:w="675" w:type="dxa"/>
                  <w:vAlign w:val="center"/>
                  <w:hideMark/>
                </w:tcPr>
                <w:p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</w:p>
              </w:tc>
              <w:tc>
                <w:tcPr>
                  <w:tcW w:w="11325" w:type="dxa"/>
                  <w:hideMark/>
                </w:tcPr>
                <w:p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  <w:r w:rsidRPr="00F54A80"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  <w:t>Custom Logging</w:t>
                  </w:r>
                </w:p>
              </w:tc>
            </w:tr>
          </w:tbl>
          <w:p w:rsidR="00A256BA" w:rsidRPr="00F54A80" w:rsidRDefault="00A256BA" w:rsidP="005719BA">
            <w:pPr>
              <w:spacing w:before="0" w:after="0"/>
              <w:jc w:val="left"/>
              <w:rPr>
                <w:rFonts w:ascii="Times New Roman" w:hAnsi="Times New Roman"/>
                <w:vanish/>
                <w:sz w:val="24"/>
                <w:szCs w:val="24"/>
                <w:lang w:val="en-US" w:eastAsia="fr-FR"/>
              </w:rPr>
            </w:pPr>
          </w:p>
          <w:tbl>
            <w:tblPr>
              <w:tblW w:w="0" w:type="auto"/>
              <w:tblCellSpacing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720"/>
              <w:gridCol w:w="11370"/>
            </w:tblGrid>
            <w:tr w:rsidR="00A256BA" w:rsidRPr="00F54A80" w:rsidTr="005719BA">
              <w:trPr>
                <w:tblCellSpacing w:w="15" w:type="dxa"/>
              </w:trPr>
              <w:tc>
                <w:tcPr>
                  <w:tcW w:w="675" w:type="dxa"/>
                  <w:vAlign w:val="center"/>
                  <w:hideMark/>
                </w:tcPr>
                <w:p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</w:p>
              </w:tc>
              <w:tc>
                <w:tcPr>
                  <w:tcW w:w="11325" w:type="dxa"/>
                  <w:hideMark/>
                </w:tcPr>
                <w:p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  <w:r w:rsidRPr="00F54A80"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  <w:t>ODBC Logging</w:t>
                  </w:r>
                </w:p>
              </w:tc>
            </w:tr>
          </w:tbl>
          <w:p w:rsidR="00A256BA" w:rsidRPr="00F54A80" w:rsidRDefault="00A256BA" w:rsidP="005719BA">
            <w:pPr>
              <w:spacing w:before="0" w:after="0"/>
              <w:jc w:val="left"/>
              <w:rPr>
                <w:rFonts w:ascii="Times New Roman" w:hAnsi="Times New Roman"/>
                <w:vanish/>
                <w:sz w:val="24"/>
                <w:szCs w:val="24"/>
                <w:lang w:val="en-US" w:eastAsia="fr-FR"/>
              </w:rPr>
            </w:pPr>
          </w:p>
          <w:tbl>
            <w:tblPr>
              <w:tblW w:w="0" w:type="auto"/>
              <w:tblCellSpacing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495"/>
              <w:gridCol w:w="11595"/>
            </w:tblGrid>
            <w:tr w:rsidR="00A256BA" w:rsidRPr="00F54A80" w:rsidTr="005719BA">
              <w:trPr>
                <w:tblCellSpacing w:w="15" w:type="dxa"/>
              </w:trPr>
              <w:tc>
                <w:tcPr>
                  <w:tcW w:w="450" w:type="dxa"/>
                  <w:vAlign w:val="center"/>
                  <w:hideMark/>
                </w:tcPr>
                <w:p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</w:p>
              </w:tc>
              <w:tc>
                <w:tcPr>
                  <w:tcW w:w="11550" w:type="dxa"/>
                  <w:hideMark/>
                </w:tcPr>
                <w:p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  <w:r w:rsidRPr="00F54A80"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  <w:t>Security</w:t>
                  </w:r>
                </w:p>
              </w:tc>
            </w:tr>
          </w:tbl>
          <w:p w:rsidR="00A256BA" w:rsidRPr="00F54A80" w:rsidRDefault="00A256BA" w:rsidP="005719BA">
            <w:pPr>
              <w:spacing w:before="0" w:after="0"/>
              <w:jc w:val="left"/>
              <w:rPr>
                <w:rFonts w:ascii="Times New Roman" w:hAnsi="Times New Roman"/>
                <w:vanish/>
                <w:sz w:val="24"/>
                <w:szCs w:val="24"/>
                <w:lang w:val="en-US" w:eastAsia="fr-FR"/>
              </w:rPr>
            </w:pPr>
          </w:p>
          <w:tbl>
            <w:tblPr>
              <w:tblW w:w="0" w:type="auto"/>
              <w:tblCellSpacing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720"/>
              <w:gridCol w:w="11370"/>
            </w:tblGrid>
            <w:tr w:rsidR="00A256BA" w:rsidRPr="00F54A80" w:rsidTr="005719BA">
              <w:trPr>
                <w:tblCellSpacing w:w="15" w:type="dxa"/>
              </w:trPr>
              <w:tc>
                <w:tcPr>
                  <w:tcW w:w="675" w:type="dxa"/>
                  <w:vAlign w:val="center"/>
                  <w:hideMark/>
                </w:tcPr>
                <w:p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</w:p>
              </w:tc>
              <w:tc>
                <w:tcPr>
                  <w:tcW w:w="11325" w:type="dxa"/>
                  <w:hideMark/>
                </w:tcPr>
                <w:p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  <w:r w:rsidRPr="00F54A80"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  <w:t>Basic Authentication</w:t>
                  </w:r>
                </w:p>
              </w:tc>
            </w:tr>
          </w:tbl>
          <w:p w:rsidR="00A256BA" w:rsidRPr="00F54A80" w:rsidRDefault="00A256BA" w:rsidP="005719BA">
            <w:pPr>
              <w:spacing w:before="0" w:after="0"/>
              <w:jc w:val="left"/>
              <w:rPr>
                <w:rFonts w:ascii="Times New Roman" w:hAnsi="Times New Roman"/>
                <w:vanish/>
                <w:sz w:val="24"/>
                <w:szCs w:val="24"/>
                <w:lang w:val="en-US" w:eastAsia="fr-FR"/>
              </w:rPr>
            </w:pPr>
          </w:p>
          <w:tbl>
            <w:tblPr>
              <w:tblW w:w="0" w:type="auto"/>
              <w:tblCellSpacing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720"/>
              <w:gridCol w:w="11370"/>
            </w:tblGrid>
            <w:tr w:rsidR="00A256BA" w:rsidRPr="00F54A80" w:rsidTr="005719BA">
              <w:trPr>
                <w:tblCellSpacing w:w="15" w:type="dxa"/>
              </w:trPr>
              <w:tc>
                <w:tcPr>
                  <w:tcW w:w="675" w:type="dxa"/>
                  <w:vAlign w:val="center"/>
                  <w:hideMark/>
                </w:tcPr>
                <w:p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</w:p>
              </w:tc>
              <w:tc>
                <w:tcPr>
                  <w:tcW w:w="11325" w:type="dxa"/>
                  <w:hideMark/>
                </w:tcPr>
                <w:p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  <w:r w:rsidRPr="00F54A80"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  <w:t>Windows Authentication</w:t>
                  </w:r>
                </w:p>
              </w:tc>
            </w:tr>
          </w:tbl>
          <w:p w:rsidR="00A256BA" w:rsidRPr="00F54A80" w:rsidRDefault="00A256BA" w:rsidP="005719BA">
            <w:pPr>
              <w:spacing w:before="0" w:after="0"/>
              <w:jc w:val="left"/>
              <w:rPr>
                <w:rFonts w:ascii="Times New Roman" w:hAnsi="Times New Roman"/>
                <w:vanish/>
                <w:sz w:val="24"/>
                <w:szCs w:val="24"/>
                <w:lang w:val="en-US" w:eastAsia="fr-FR"/>
              </w:rPr>
            </w:pPr>
          </w:p>
          <w:p w:rsidR="00A256BA" w:rsidRPr="00F54A80" w:rsidRDefault="00A256BA" w:rsidP="005719BA">
            <w:pPr>
              <w:spacing w:before="0" w:after="0"/>
              <w:jc w:val="left"/>
              <w:rPr>
                <w:rFonts w:ascii="Times New Roman" w:hAnsi="Times New Roman"/>
                <w:vanish/>
                <w:sz w:val="24"/>
                <w:szCs w:val="24"/>
                <w:lang w:val="en-US" w:eastAsia="fr-FR"/>
              </w:rPr>
            </w:pPr>
          </w:p>
          <w:tbl>
            <w:tblPr>
              <w:tblW w:w="0" w:type="auto"/>
              <w:tblCellSpacing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720"/>
              <w:gridCol w:w="11370"/>
            </w:tblGrid>
            <w:tr w:rsidR="00A256BA" w:rsidRPr="00F54A80" w:rsidTr="005719BA">
              <w:trPr>
                <w:tblCellSpacing w:w="15" w:type="dxa"/>
              </w:trPr>
              <w:tc>
                <w:tcPr>
                  <w:tcW w:w="675" w:type="dxa"/>
                  <w:vAlign w:val="center"/>
                  <w:hideMark/>
                </w:tcPr>
                <w:p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</w:p>
              </w:tc>
              <w:tc>
                <w:tcPr>
                  <w:tcW w:w="11325" w:type="dxa"/>
                  <w:hideMark/>
                </w:tcPr>
                <w:p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  <w:r w:rsidRPr="00F54A80"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  <w:t>Client Certificate Mapping Authentication</w:t>
                  </w:r>
                </w:p>
              </w:tc>
            </w:tr>
          </w:tbl>
          <w:p w:rsidR="00A256BA" w:rsidRPr="00F54A80" w:rsidRDefault="00A256BA" w:rsidP="005719BA">
            <w:pPr>
              <w:spacing w:before="0" w:after="0"/>
              <w:jc w:val="left"/>
              <w:rPr>
                <w:rFonts w:ascii="Times New Roman" w:hAnsi="Times New Roman"/>
                <w:vanish/>
                <w:sz w:val="24"/>
                <w:szCs w:val="24"/>
                <w:lang w:val="en-US" w:eastAsia="fr-FR"/>
              </w:rPr>
            </w:pPr>
          </w:p>
          <w:tbl>
            <w:tblPr>
              <w:tblW w:w="0" w:type="auto"/>
              <w:tblCellSpacing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720"/>
              <w:gridCol w:w="11370"/>
            </w:tblGrid>
            <w:tr w:rsidR="00A256BA" w:rsidRPr="00F54A80" w:rsidTr="005719BA">
              <w:trPr>
                <w:tblCellSpacing w:w="15" w:type="dxa"/>
              </w:trPr>
              <w:tc>
                <w:tcPr>
                  <w:tcW w:w="675" w:type="dxa"/>
                  <w:vAlign w:val="center"/>
                  <w:hideMark/>
                </w:tcPr>
                <w:p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</w:p>
              </w:tc>
              <w:tc>
                <w:tcPr>
                  <w:tcW w:w="11325" w:type="dxa"/>
                  <w:hideMark/>
                </w:tcPr>
                <w:p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  <w:r w:rsidRPr="00F54A80"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  <w:t>IIS Client Certificate Mapping Authentication</w:t>
                  </w:r>
                </w:p>
              </w:tc>
            </w:tr>
          </w:tbl>
          <w:p w:rsidR="00A256BA" w:rsidRPr="00F54A80" w:rsidRDefault="00A256BA" w:rsidP="005719BA">
            <w:pPr>
              <w:spacing w:before="0" w:after="0"/>
              <w:jc w:val="left"/>
              <w:rPr>
                <w:rFonts w:ascii="Times New Roman" w:hAnsi="Times New Roman"/>
                <w:vanish/>
                <w:sz w:val="24"/>
                <w:szCs w:val="24"/>
                <w:lang w:val="en-US" w:eastAsia="fr-FR"/>
              </w:rPr>
            </w:pPr>
          </w:p>
          <w:tbl>
            <w:tblPr>
              <w:tblW w:w="0" w:type="auto"/>
              <w:tblCellSpacing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720"/>
              <w:gridCol w:w="11370"/>
            </w:tblGrid>
            <w:tr w:rsidR="00A256BA" w:rsidRPr="00F54A80" w:rsidTr="005719BA">
              <w:trPr>
                <w:tblCellSpacing w:w="15" w:type="dxa"/>
              </w:trPr>
              <w:tc>
                <w:tcPr>
                  <w:tcW w:w="675" w:type="dxa"/>
                  <w:vAlign w:val="center"/>
                  <w:hideMark/>
                </w:tcPr>
                <w:p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</w:p>
              </w:tc>
              <w:tc>
                <w:tcPr>
                  <w:tcW w:w="11325" w:type="dxa"/>
                  <w:hideMark/>
                </w:tcPr>
                <w:p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  <w:r w:rsidRPr="00F54A80"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  <w:t>URL Authorization</w:t>
                  </w:r>
                </w:p>
              </w:tc>
            </w:tr>
          </w:tbl>
          <w:p w:rsidR="00A256BA" w:rsidRPr="00F54A80" w:rsidRDefault="00A256BA" w:rsidP="005719BA">
            <w:pPr>
              <w:spacing w:before="0" w:after="0"/>
              <w:jc w:val="left"/>
              <w:rPr>
                <w:rFonts w:ascii="Times New Roman" w:hAnsi="Times New Roman"/>
                <w:vanish/>
                <w:sz w:val="24"/>
                <w:szCs w:val="24"/>
                <w:lang w:val="en-US" w:eastAsia="fr-FR"/>
              </w:rPr>
            </w:pPr>
          </w:p>
          <w:tbl>
            <w:tblPr>
              <w:tblW w:w="0" w:type="auto"/>
              <w:tblCellSpacing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720"/>
              <w:gridCol w:w="11370"/>
            </w:tblGrid>
            <w:tr w:rsidR="00A256BA" w:rsidRPr="00F54A80" w:rsidTr="005719BA">
              <w:trPr>
                <w:tblCellSpacing w:w="15" w:type="dxa"/>
              </w:trPr>
              <w:tc>
                <w:tcPr>
                  <w:tcW w:w="675" w:type="dxa"/>
                  <w:vAlign w:val="center"/>
                  <w:hideMark/>
                </w:tcPr>
                <w:p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</w:p>
              </w:tc>
              <w:tc>
                <w:tcPr>
                  <w:tcW w:w="11325" w:type="dxa"/>
                  <w:hideMark/>
                </w:tcPr>
                <w:p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  <w:r w:rsidRPr="00F54A80"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  <w:t>Request Filtering</w:t>
                  </w:r>
                </w:p>
              </w:tc>
            </w:tr>
          </w:tbl>
          <w:p w:rsidR="00A256BA" w:rsidRPr="00F54A80" w:rsidRDefault="00A256BA" w:rsidP="005719BA">
            <w:pPr>
              <w:spacing w:before="0" w:after="0"/>
              <w:jc w:val="left"/>
              <w:rPr>
                <w:rFonts w:ascii="Times New Roman" w:hAnsi="Times New Roman"/>
                <w:vanish/>
                <w:sz w:val="24"/>
                <w:szCs w:val="24"/>
                <w:lang w:val="en-US" w:eastAsia="fr-FR"/>
              </w:rPr>
            </w:pPr>
          </w:p>
          <w:tbl>
            <w:tblPr>
              <w:tblW w:w="0" w:type="auto"/>
              <w:tblCellSpacing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720"/>
              <w:gridCol w:w="11370"/>
            </w:tblGrid>
            <w:tr w:rsidR="00A256BA" w:rsidRPr="00F54A80" w:rsidTr="005719BA">
              <w:trPr>
                <w:tblCellSpacing w:w="15" w:type="dxa"/>
              </w:trPr>
              <w:tc>
                <w:tcPr>
                  <w:tcW w:w="675" w:type="dxa"/>
                  <w:vAlign w:val="center"/>
                  <w:hideMark/>
                </w:tcPr>
                <w:p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</w:p>
              </w:tc>
              <w:tc>
                <w:tcPr>
                  <w:tcW w:w="11325" w:type="dxa"/>
                  <w:hideMark/>
                </w:tcPr>
                <w:p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  <w:r w:rsidRPr="00F54A80"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  <w:t>IP and Domain Restrictions</w:t>
                  </w:r>
                </w:p>
              </w:tc>
            </w:tr>
          </w:tbl>
          <w:p w:rsidR="00A256BA" w:rsidRPr="00F54A80" w:rsidRDefault="00A256BA" w:rsidP="005719BA">
            <w:pPr>
              <w:spacing w:before="0" w:after="0"/>
              <w:jc w:val="left"/>
              <w:rPr>
                <w:rFonts w:ascii="Times New Roman" w:hAnsi="Times New Roman"/>
                <w:vanish/>
                <w:sz w:val="24"/>
                <w:szCs w:val="24"/>
                <w:lang w:val="en-US" w:eastAsia="fr-FR"/>
              </w:rPr>
            </w:pPr>
          </w:p>
          <w:tbl>
            <w:tblPr>
              <w:tblW w:w="0" w:type="auto"/>
              <w:tblCellSpacing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495"/>
              <w:gridCol w:w="11595"/>
            </w:tblGrid>
            <w:tr w:rsidR="00A256BA" w:rsidRPr="00F54A80" w:rsidTr="005719BA">
              <w:trPr>
                <w:tblCellSpacing w:w="15" w:type="dxa"/>
              </w:trPr>
              <w:tc>
                <w:tcPr>
                  <w:tcW w:w="450" w:type="dxa"/>
                  <w:vAlign w:val="center"/>
                  <w:hideMark/>
                </w:tcPr>
                <w:p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</w:p>
              </w:tc>
              <w:tc>
                <w:tcPr>
                  <w:tcW w:w="11550" w:type="dxa"/>
                  <w:hideMark/>
                </w:tcPr>
                <w:p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  <w:r w:rsidRPr="00F54A80"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  <w:t>Performance</w:t>
                  </w:r>
                </w:p>
              </w:tc>
            </w:tr>
          </w:tbl>
          <w:p w:rsidR="00A256BA" w:rsidRPr="00F54A80" w:rsidRDefault="00A256BA" w:rsidP="005719BA">
            <w:pPr>
              <w:spacing w:before="0" w:after="0"/>
              <w:jc w:val="left"/>
              <w:rPr>
                <w:rFonts w:ascii="Times New Roman" w:hAnsi="Times New Roman"/>
                <w:vanish/>
                <w:sz w:val="24"/>
                <w:szCs w:val="24"/>
                <w:lang w:val="en-US" w:eastAsia="fr-FR"/>
              </w:rPr>
            </w:pPr>
          </w:p>
          <w:tbl>
            <w:tblPr>
              <w:tblW w:w="0" w:type="auto"/>
              <w:tblCellSpacing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720"/>
              <w:gridCol w:w="11370"/>
            </w:tblGrid>
            <w:tr w:rsidR="00A256BA" w:rsidRPr="00F54A80" w:rsidTr="005719BA">
              <w:trPr>
                <w:tblCellSpacing w:w="15" w:type="dxa"/>
              </w:trPr>
              <w:tc>
                <w:tcPr>
                  <w:tcW w:w="675" w:type="dxa"/>
                  <w:vAlign w:val="center"/>
                  <w:hideMark/>
                </w:tcPr>
                <w:p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</w:p>
              </w:tc>
              <w:tc>
                <w:tcPr>
                  <w:tcW w:w="11325" w:type="dxa"/>
                  <w:hideMark/>
                </w:tcPr>
                <w:p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  <w:r w:rsidRPr="00F54A80"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  <w:t>Static Content Compression</w:t>
                  </w:r>
                </w:p>
              </w:tc>
            </w:tr>
          </w:tbl>
          <w:p w:rsidR="00A256BA" w:rsidRPr="00F54A80" w:rsidRDefault="00A256BA" w:rsidP="005719BA">
            <w:pPr>
              <w:spacing w:before="0" w:after="0"/>
              <w:jc w:val="left"/>
              <w:rPr>
                <w:rFonts w:ascii="Times New Roman" w:hAnsi="Times New Roman"/>
                <w:vanish/>
                <w:sz w:val="24"/>
                <w:szCs w:val="24"/>
                <w:lang w:val="en-US" w:eastAsia="fr-FR"/>
              </w:rPr>
            </w:pPr>
          </w:p>
          <w:tbl>
            <w:tblPr>
              <w:tblW w:w="0" w:type="auto"/>
              <w:tblCellSpacing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720"/>
              <w:gridCol w:w="11370"/>
            </w:tblGrid>
            <w:tr w:rsidR="00A256BA" w:rsidRPr="00F54A80" w:rsidTr="005719BA">
              <w:trPr>
                <w:tblCellSpacing w:w="15" w:type="dxa"/>
              </w:trPr>
              <w:tc>
                <w:tcPr>
                  <w:tcW w:w="675" w:type="dxa"/>
                  <w:vAlign w:val="center"/>
                  <w:hideMark/>
                </w:tcPr>
                <w:p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</w:p>
              </w:tc>
              <w:tc>
                <w:tcPr>
                  <w:tcW w:w="11325" w:type="dxa"/>
                  <w:hideMark/>
                </w:tcPr>
                <w:p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  <w:r w:rsidRPr="00F54A80"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  <w:t>Dynamic Content Compression</w:t>
                  </w:r>
                </w:p>
              </w:tc>
            </w:tr>
          </w:tbl>
          <w:p w:rsidR="00A256BA" w:rsidRPr="00F54A80" w:rsidRDefault="00A256BA" w:rsidP="005719BA">
            <w:pPr>
              <w:spacing w:before="0" w:after="0"/>
              <w:jc w:val="left"/>
              <w:rPr>
                <w:rFonts w:ascii="Times New Roman" w:hAnsi="Times New Roman"/>
                <w:vanish/>
                <w:sz w:val="24"/>
                <w:szCs w:val="24"/>
                <w:lang w:val="en-US" w:eastAsia="fr-FR"/>
              </w:rPr>
            </w:pPr>
          </w:p>
          <w:tbl>
            <w:tblPr>
              <w:tblW w:w="0" w:type="auto"/>
              <w:tblCellSpacing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270"/>
              <w:gridCol w:w="11820"/>
            </w:tblGrid>
            <w:tr w:rsidR="00A256BA" w:rsidRPr="00F54A80" w:rsidTr="005719BA">
              <w:trPr>
                <w:tblCellSpacing w:w="15" w:type="dxa"/>
              </w:trPr>
              <w:tc>
                <w:tcPr>
                  <w:tcW w:w="225" w:type="dxa"/>
                  <w:vAlign w:val="center"/>
                  <w:hideMark/>
                </w:tcPr>
                <w:p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</w:p>
              </w:tc>
              <w:tc>
                <w:tcPr>
                  <w:tcW w:w="11775" w:type="dxa"/>
                  <w:hideMark/>
                </w:tcPr>
                <w:p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  <w:r w:rsidRPr="00F54A80">
                    <w:rPr>
                      <w:rFonts w:ascii="Times New Roman" w:hAnsi="Times New Roman"/>
                      <w:b/>
                      <w:bCs/>
                      <w:sz w:val="24"/>
                      <w:szCs w:val="24"/>
                      <w:lang w:val="en-US" w:eastAsia="fr-FR"/>
                    </w:rPr>
                    <w:t>Management Tools</w:t>
                  </w:r>
                </w:p>
              </w:tc>
            </w:tr>
          </w:tbl>
          <w:p w:rsidR="00A256BA" w:rsidRPr="00F54A80" w:rsidRDefault="00A256BA" w:rsidP="005719BA">
            <w:pPr>
              <w:spacing w:before="0" w:after="0"/>
              <w:jc w:val="left"/>
              <w:rPr>
                <w:rFonts w:ascii="Times New Roman" w:hAnsi="Times New Roman"/>
                <w:vanish/>
                <w:sz w:val="24"/>
                <w:szCs w:val="24"/>
                <w:lang w:val="en-US" w:eastAsia="fr-FR"/>
              </w:rPr>
            </w:pPr>
          </w:p>
          <w:tbl>
            <w:tblPr>
              <w:tblW w:w="0" w:type="auto"/>
              <w:tblCellSpacing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495"/>
              <w:gridCol w:w="11595"/>
            </w:tblGrid>
            <w:tr w:rsidR="00A256BA" w:rsidRPr="00F54A80" w:rsidTr="005719BA">
              <w:trPr>
                <w:tblCellSpacing w:w="15" w:type="dxa"/>
              </w:trPr>
              <w:tc>
                <w:tcPr>
                  <w:tcW w:w="450" w:type="dxa"/>
                  <w:vAlign w:val="center"/>
                  <w:hideMark/>
                </w:tcPr>
                <w:p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</w:p>
              </w:tc>
              <w:tc>
                <w:tcPr>
                  <w:tcW w:w="11550" w:type="dxa"/>
                  <w:hideMark/>
                </w:tcPr>
                <w:p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  <w:r w:rsidRPr="00F54A80"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  <w:t>IIS Management Console</w:t>
                  </w:r>
                </w:p>
              </w:tc>
            </w:tr>
          </w:tbl>
          <w:p w:rsidR="00A256BA" w:rsidRPr="00F54A80" w:rsidRDefault="00A256BA" w:rsidP="005719BA">
            <w:pPr>
              <w:spacing w:before="0" w:after="0"/>
              <w:jc w:val="left"/>
              <w:rPr>
                <w:rFonts w:ascii="Times New Roman" w:hAnsi="Times New Roman"/>
                <w:vanish/>
                <w:sz w:val="24"/>
                <w:szCs w:val="24"/>
                <w:lang w:val="en-US" w:eastAsia="fr-FR"/>
              </w:rPr>
            </w:pPr>
          </w:p>
          <w:tbl>
            <w:tblPr>
              <w:tblW w:w="0" w:type="auto"/>
              <w:tblCellSpacing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495"/>
              <w:gridCol w:w="11595"/>
            </w:tblGrid>
            <w:tr w:rsidR="00A256BA" w:rsidRPr="00F54A80" w:rsidTr="005719BA">
              <w:trPr>
                <w:tblCellSpacing w:w="15" w:type="dxa"/>
              </w:trPr>
              <w:tc>
                <w:tcPr>
                  <w:tcW w:w="450" w:type="dxa"/>
                  <w:vAlign w:val="center"/>
                  <w:hideMark/>
                </w:tcPr>
                <w:p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</w:p>
              </w:tc>
              <w:tc>
                <w:tcPr>
                  <w:tcW w:w="11550" w:type="dxa"/>
                  <w:hideMark/>
                </w:tcPr>
                <w:p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  <w:r w:rsidRPr="00F54A80"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  <w:t>IIS Management Scripts and Tools</w:t>
                  </w:r>
                </w:p>
              </w:tc>
            </w:tr>
          </w:tbl>
          <w:p w:rsidR="00A256BA" w:rsidRPr="00F54A80" w:rsidRDefault="00A256BA" w:rsidP="005719BA">
            <w:pPr>
              <w:spacing w:before="0" w:after="0"/>
              <w:jc w:val="left"/>
              <w:rPr>
                <w:rFonts w:ascii="Times New Roman" w:hAnsi="Times New Roman"/>
                <w:vanish/>
                <w:sz w:val="24"/>
                <w:szCs w:val="24"/>
                <w:lang w:val="en-US" w:eastAsia="fr-FR"/>
              </w:rPr>
            </w:pPr>
          </w:p>
          <w:tbl>
            <w:tblPr>
              <w:tblW w:w="0" w:type="auto"/>
              <w:tblCellSpacing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495"/>
              <w:gridCol w:w="11595"/>
            </w:tblGrid>
            <w:tr w:rsidR="00A256BA" w:rsidRPr="00F54A80" w:rsidTr="005719BA">
              <w:trPr>
                <w:tblCellSpacing w:w="15" w:type="dxa"/>
              </w:trPr>
              <w:tc>
                <w:tcPr>
                  <w:tcW w:w="450" w:type="dxa"/>
                  <w:vAlign w:val="center"/>
                  <w:hideMark/>
                </w:tcPr>
                <w:p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</w:p>
              </w:tc>
              <w:tc>
                <w:tcPr>
                  <w:tcW w:w="11550" w:type="dxa"/>
                  <w:hideMark/>
                </w:tcPr>
                <w:p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  <w:r w:rsidRPr="00F54A80"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  <w:t>Management Service</w:t>
                  </w:r>
                </w:p>
              </w:tc>
            </w:tr>
          </w:tbl>
          <w:p w:rsidR="00A256BA" w:rsidRPr="00F54A80" w:rsidRDefault="00A256BA" w:rsidP="005719BA">
            <w:pPr>
              <w:spacing w:before="0" w:after="0"/>
              <w:jc w:val="left"/>
              <w:rPr>
                <w:rFonts w:ascii="Times New Roman" w:hAnsi="Times New Roman"/>
                <w:vanish/>
                <w:sz w:val="24"/>
                <w:szCs w:val="24"/>
                <w:lang w:val="en-US" w:eastAsia="fr-FR"/>
              </w:rPr>
            </w:pPr>
          </w:p>
          <w:tbl>
            <w:tblPr>
              <w:tblW w:w="0" w:type="auto"/>
              <w:tblCellSpacing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495"/>
              <w:gridCol w:w="11595"/>
            </w:tblGrid>
            <w:tr w:rsidR="00A256BA" w:rsidRPr="00F54A80" w:rsidTr="005719BA">
              <w:trPr>
                <w:tblCellSpacing w:w="15" w:type="dxa"/>
              </w:trPr>
              <w:tc>
                <w:tcPr>
                  <w:tcW w:w="450" w:type="dxa"/>
                  <w:vAlign w:val="center"/>
                  <w:hideMark/>
                </w:tcPr>
                <w:p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</w:p>
              </w:tc>
              <w:tc>
                <w:tcPr>
                  <w:tcW w:w="11550" w:type="dxa"/>
                  <w:hideMark/>
                </w:tcPr>
                <w:p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  <w:r w:rsidRPr="00F54A80"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  <w:t>IIS 6 Management Compatibility</w:t>
                  </w:r>
                </w:p>
              </w:tc>
            </w:tr>
          </w:tbl>
          <w:p w:rsidR="00A256BA" w:rsidRPr="00F54A80" w:rsidRDefault="00A256BA" w:rsidP="005719BA">
            <w:pPr>
              <w:spacing w:before="0" w:after="0"/>
              <w:jc w:val="left"/>
              <w:rPr>
                <w:rFonts w:ascii="Times New Roman" w:hAnsi="Times New Roman"/>
                <w:vanish/>
                <w:sz w:val="24"/>
                <w:szCs w:val="24"/>
                <w:lang w:val="en-US" w:eastAsia="fr-FR"/>
              </w:rPr>
            </w:pPr>
          </w:p>
          <w:tbl>
            <w:tblPr>
              <w:tblW w:w="0" w:type="auto"/>
              <w:tblCellSpacing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720"/>
              <w:gridCol w:w="11370"/>
            </w:tblGrid>
            <w:tr w:rsidR="00A256BA" w:rsidRPr="00F54A80" w:rsidTr="005719BA">
              <w:trPr>
                <w:tblCellSpacing w:w="15" w:type="dxa"/>
              </w:trPr>
              <w:tc>
                <w:tcPr>
                  <w:tcW w:w="675" w:type="dxa"/>
                  <w:vAlign w:val="center"/>
                  <w:hideMark/>
                </w:tcPr>
                <w:p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</w:p>
              </w:tc>
              <w:tc>
                <w:tcPr>
                  <w:tcW w:w="11325" w:type="dxa"/>
                  <w:hideMark/>
                </w:tcPr>
                <w:p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  <w:r w:rsidRPr="00F54A80"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  <w:t>IIS 6 Metabase Compatibility</w:t>
                  </w:r>
                </w:p>
              </w:tc>
            </w:tr>
          </w:tbl>
          <w:p w:rsidR="00A256BA" w:rsidRPr="00F54A80" w:rsidRDefault="00A256BA" w:rsidP="005719BA">
            <w:pPr>
              <w:spacing w:before="0" w:after="0"/>
              <w:jc w:val="left"/>
              <w:rPr>
                <w:noProof/>
                <w:lang w:val="en-US" w:eastAsia="fr-FR"/>
              </w:rPr>
            </w:pPr>
          </w:p>
        </w:tc>
      </w:tr>
      <w:tr w:rsidR="00A256BA" w:rsidRPr="00F54A80" w:rsidTr="005719BA"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256BA" w:rsidRPr="00F54A80" w:rsidRDefault="00A256BA" w:rsidP="005719BA">
            <w:pPr>
              <w:spacing w:before="0" w:after="0"/>
              <w:jc w:val="left"/>
              <w:rPr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lastRenderedPageBreak/>
              <w:t>Installation is in progress</w:t>
            </w:r>
          </w:p>
        </w:tc>
        <w:tc>
          <w:tcPr>
            <w:tcW w:w="70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256BA" w:rsidRPr="00F54A80" w:rsidRDefault="00931834" w:rsidP="005719BA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rFonts w:ascii="Times New Roman" w:hAnsi="Times New Roman"/>
                <w:noProof/>
                <w:lang w:val="en-US"/>
              </w:rPr>
              <w:drawing>
                <wp:inline distT="0" distB="0" distL="0" distR="0" wp14:anchorId="361D86D8" wp14:editId="25CAED5A">
                  <wp:extent cx="4448175" cy="3257550"/>
                  <wp:effectExtent l="0" t="0" r="9525" b="0"/>
                  <wp:docPr id="25" name="Picture 8" descr="Description: Description: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Description: Description: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48175" cy="3257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256BA" w:rsidRPr="00F54A80" w:rsidTr="005719BA"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C3EA1" w:rsidRPr="00F54A80" w:rsidRDefault="00A256BA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                                                                          </w:t>
            </w:r>
          </w:p>
          <w:p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Cl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o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se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 Close all windows</w:t>
            </w:r>
          </w:p>
          <w:p w:rsidR="00A256BA" w:rsidRPr="00F54A80" w:rsidRDefault="00A256BA" w:rsidP="005719BA">
            <w:pPr>
              <w:spacing w:before="0" w:after="0"/>
              <w:jc w:val="left"/>
              <w:rPr>
                <w:color w:val="000000"/>
                <w:lang w:val="en-US" w:eastAsia="fr-FR"/>
              </w:rPr>
            </w:pPr>
          </w:p>
        </w:tc>
        <w:tc>
          <w:tcPr>
            <w:tcW w:w="70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256BA" w:rsidRPr="00F54A80" w:rsidRDefault="00A256BA" w:rsidP="005719BA">
            <w:pPr>
              <w:spacing w:before="0" w:after="0"/>
              <w:jc w:val="left"/>
              <w:rPr>
                <w:noProof/>
                <w:lang w:val="en-US" w:eastAsia="fr-FR"/>
              </w:rPr>
            </w:pPr>
          </w:p>
          <w:p w:rsidR="00A256BA" w:rsidRPr="00F54A80" w:rsidRDefault="00931834" w:rsidP="005719BA">
            <w:pPr>
              <w:spacing w:before="0" w:after="0"/>
              <w:jc w:val="left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75006A36" wp14:editId="2BF795A0">
                  <wp:extent cx="4371975" cy="3228975"/>
                  <wp:effectExtent l="0" t="0" r="9525" b="9525"/>
                  <wp:docPr id="2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71975" cy="3228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56BA" w:rsidRPr="00F54A80" w:rsidRDefault="00A256BA" w:rsidP="005719BA">
            <w:pPr>
              <w:spacing w:before="0" w:after="0"/>
              <w:jc w:val="left"/>
              <w:rPr>
                <w:noProof/>
                <w:lang w:val="en-US" w:eastAsia="fr-FR"/>
              </w:rPr>
            </w:pPr>
          </w:p>
          <w:p w:rsidR="00A256BA" w:rsidRPr="00F54A80" w:rsidRDefault="00931834" w:rsidP="005719BA">
            <w:pPr>
              <w:spacing w:before="0" w:after="0"/>
              <w:jc w:val="left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433E647" wp14:editId="661612C0">
                  <wp:extent cx="4391025" cy="3238500"/>
                  <wp:effectExtent l="0" t="0" r="9525" b="0"/>
                  <wp:docPr id="2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91025" cy="3238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56BA" w:rsidRPr="00F54A80" w:rsidRDefault="00A256BA" w:rsidP="005719BA">
            <w:pPr>
              <w:spacing w:before="0" w:after="0"/>
              <w:jc w:val="left"/>
              <w:rPr>
                <w:noProof/>
                <w:lang w:val="en-US" w:eastAsia="fr-FR"/>
              </w:rPr>
            </w:pPr>
          </w:p>
          <w:p w:rsidR="00A256BA" w:rsidRPr="00F54A80" w:rsidRDefault="00931834" w:rsidP="005719BA">
            <w:pPr>
              <w:spacing w:before="0" w:after="0"/>
              <w:jc w:val="left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77DA2B3C" wp14:editId="07B994B0">
                  <wp:extent cx="4371975" cy="3209925"/>
                  <wp:effectExtent l="0" t="0" r="9525" b="9525"/>
                  <wp:docPr id="2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71975" cy="3209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20E8D" w:rsidRPr="00F54A80" w:rsidRDefault="00820E8D" w:rsidP="00820E8D">
      <w:pPr>
        <w:pStyle w:val="Para1C"/>
        <w:numPr>
          <w:ilvl w:val="0"/>
          <w:numId w:val="0"/>
        </w:numPr>
      </w:pPr>
      <w:r w:rsidRPr="00F54A80">
        <w:lastRenderedPageBreak/>
        <w:t>.</w:t>
      </w:r>
    </w:p>
    <w:p w:rsidR="00820E8D" w:rsidRPr="00F54A80" w:rsidRDefault="00F75B66" w:rsidP="00820E8D">
      <w:pPr>
        <w:pStyle w:val="Heading3"/>
        <w:numPr>
          <w:ilvl w:val="2"/>
          <w:numId w:val="9"/>
        </w:numPr>
        <w:rPr>
          <w:lang w:val="en-US"/>
        </w:rPr>
      </w:pPr>
      <w:bookmarkStart w:id="161" w:name="_Toc340215093"/>
      <w:bookmarkStart w:id="162" w:name="_Toc326565818"/>
      <w:bookmarkStart w:id="163" w:name="_Toc440979183"/>
      <w:r>
        <w:rPr>
          <w:lang w:val="en-US"/>
        </w:rPr>
        <w:t>“</w:t>
      </w:r>
      <w:r w:rsidR="00820E8D" w:rsidRPr="00F54A80">
        <w:rPr>
          <w:lang w:val="en-US"/>
        </w:rPr>
        <w:t>network COM+ access</w:t>
      </w:r>
      <w:r>
        <w:rPr>
          <w:lang w:val="en-US"/>
        </w:rPr>
        <w:t>”</w:t>
      </w:r>
      <w:r w:rsidR="00820E8D" w:rsidRPr="00F54A80">
        <w:rPr>
          <w:lang w:val="en-US"/>
        </w:rPr>
        <w:t xml:space="preserve"> and </w:t>
      </w:r>
      <w:r>
        <w:rPr>
          <w:lang w:val="en-US"/>
        </w:rPr>
        <w:t>“</w:t>
      </w:r>
      <w:r w:rsidR="00820E8D" w:rsidRPr="00F54A80">
        <w:rPr>
          <w:lang w:val="en-US"/>
        </w:rPr>
        <w:t>ASP .NET</w:t>
      </w:r>
      <w:bookmarkEnd w:id="161"/>
      <w:bookmarkEnd w:id="162"/>
      <w:r>
        <w:rPr>
          <w:lang w:val="en-US"/>
        </w:rPr>
        <w:t>” server features activation</w:t>
      </w:r>
      <w:bookmarkEnd w:id="163"/>
    </w:p>
    <w:tbl>
      <w:tblPr>
        <w:tblW w:w="9214" w:type="dxa"/>
        <w:tblInd w:w="-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269"/>
        <w:gridCol w:w="6945"/>
      </w:tblGrid>
      <w:tr w:rsidR="008216EC" w:rsidRPr="00F54A80" w:rsidTr="00950560">
        <w:tc>
          <w:tcPr>
            <w:tcW w:w="2269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hideMark/>
          </w:tcPr>
          <w:p w:rsidR="008216EC" w:rsidRPr="00F54A80" w:rsidRDefault="008216EC" w:rsidP="00A959AE">
            <w:pPr>
              <w:spacing w:before="0" w:line="260" w:lineRule="exact"/>
              <w:jc w:val="left"/>
              <w:rPr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Open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Control Panel”</w:t>
            </w:r>
          </w:p>
          <w:p w:rsidR="008216EC" w:rsidRPr="00F54A80" w:rsidRDefault="008216EC" w:rsidP="00A959AE">
            <w:pPr>
              <w:spacing w:before="0" w:line="260" w:lineRule="exact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Turn Windows features on or off”</w:t>
            </w:r>
          </w:p>
          <w:p w:rsidR="008216EC" w:rsidRPr="00F54A80" w:rsidRDefault="008216EC" w:rsidP="00A959AE">
            <w:pPr>
              <w:spacing w:before="0" w:line="260" w:lineRule="exact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In the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Features Summary”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 area, click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Add Features”</w:t>
            </w:r>
          </w:p>
          <w:p w:rsidR="009F56F1" w:rsidRPr="00F54A80" w:rsidRDefault="009F56F1" w:rsidP="009F56F1">
            <w:pPr>
              <w:spacing w:before="0" w:after="0"/>
              <w:jc w:val="left"/>
              <w:rPr>
                <w:b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Unfold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 xml:space="preserve"> 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.NET Framework 3.5.1 Features</w:t>
            </w:r>
            <w:r w:rsidRPr="009F56F1">
              <w:rPr>
                <w:rFonts w:ascii="Times New Roman" w:hAnsi="Times New Roman"/>
                <w:color w:val="000000"/>
                <w:lang w:val="en-US" w:eastAsia="fr-FR"/>
              </w:rPr>
              <w:t>”,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 select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.NET Framework 3.5.1</w:t>
            </w:r>
            <w:r w:rsidRPr="009F56F1">
              <w:rPr>
                <w:rFonts w:ascii="Times New Roman" w:hAnsi="Times New Roman"/>
                <w:color w:val="000000"/>
                <w:lang w:val="en-US" w:eastAsia="fr-FR"/>
              </w:rPr>
              <w:t>”,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WCF Activation</w:t>
            </w:r>
            <w:r w:rsidRPr="009F56F1">
              <w:rPr>
                <w:rFonts w:ascii="Times New Roman" w:hAnsi="Times New Roman"/>
                <w:color w:val="000000"/>
                <w:lang w:val="en-US" w:eastAsia="fr-FR"/>
              </w:rPr>
              <w:t>”</w:t>
            </w:r>
          </w:p>
          <w:p w:rsidR="009F56F1" w:rsidRDefault="009F56F1" w:rsidP="008216EC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8216EC" w:rsidRPr="00F54A80" w:rsidRDefault="008216EC" w:rsidP="008216EC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Unfold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Windows Process Activation Service”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, select </w:t>
            </w:r>
          </w:p>
          <w:p w:rsidR="008216EC" w:rsidRDefault="008216EC" w:rsidP="008216EC">
            <w:pPr>
              <w:spacing w:before="0" w:after="0"/>
              <w:jc w:val="left"/>
              <w:rPr>
                <w:rFonts w:ascii="Times New Roman" w:hAnsi="Times New Roman"/>
                <w:b/>
                <w:color w:val="000000"/>
                <w:lang w:val="fr-FR" w:eastAsia="fr-FR"/>
              </w:rPr>
            </w:pPr>
            <w:r w:rsidRPr="00F67A4C">
              <w:rPr>
                <w:rFonts w:ascii="Times New Roman" w:hAnsi="Times New Roman"/>
                <w:color w:val="000000"/>
                <w:lang w:val="fr-FR" w:eastAsia="fr-FR"/>
              </w:rPr>
              <w:t>“</w:t>
            </w:r>
            <w:r w:rsidRPr="00F67A4C">
              <w:rPr>
                <w:rFonts w:ascii="Times New Roman" w:hAnsi="Times New Roman"/>
                <w:b/>
                <w:color w:val="000000"/>
                <w:lang w:val="fr-FR" w:eastAsia="fr-FR"/>
              </w:rPr>
              <w:t>Process Model</w:t>
            </w:r>
            <w:r w:rsidRPr="009F56F1">
              <w:rPr>
                <w:rFonts w:ascii="Times New Roman" w:hAnsi="Times New Roman"/>
                <w:color w:val="000000"/>
                <w:lang w:val="fr-FR" w:eastAsia="fr-FR"/>
              </w:rPr>
              <w:t>”,</w:t>
            </w:r>
            <w:r w:rsidRPr="00F67A4C">
              <w:rPr>
                <w:rFonts w:ascii="Times New Roman" w:hAnsi="Times New Roman"/>
                <w:color w:val="000000"/>
                <w:lang w:val="fr-FR" w:eastAsia="fr-FR"/>
              </w:rPr>
              <w:t xml:space="preserve"> “</w:t>
            </w:r>
            <w:r w:rsidRPr="00F67A4C">
              <w:rPr>
                <w:rFonts w:ascii="Times New Roman" w:hAnsi="Times New Roman"/>
                <w:b/>
                <w:color w:val="000000"/>
                <w:lang w:val="fr-FR" w:eastAsia="fr-FR"/>
              </w:rPr>
              <w:t>.NET Environment</w:t>
            </w:r>
            <w:r w:rsidRPr="009F56F1">
              <w:rPr>
                <w:rFonts w:ascii="Times New Roman" w:hAnsi="Times New Roman"/>
                <w:color w:val="000000"/>
                <w:lang w:val="fr-FR" w:eastAsia="fr-FR"/>
              </w:rPr>
              <w:t>”</w:t>
            </w:r>
            <w:r w:rsidRPr="00F67A4C">
              <w:rPr>
                <w:rFonts w:ascii="Times New Roman" w:hAnsi="Times New Roman"/>
                <w:b/>
                <w:color w:val="000000"/>
                <w:lang w:val="fr-FR" w:eastAsia="fr-FR"/>
              </w:rPr>
              <w:t>,</w:t>
            </w:r>
            <w:r w:rsidRPr="00F67A4C">
              <w:rPr>
                <w:rFonts w:ascii="Times New Roman" w:hAnsi="Times New Roman"/>
                <w:color w:val="000000"/>
                <w:lang w:val="fr-FR" w:eastAsia="fr-FR"/>
              </w:rPr>
              <w:t>“</w:t>
            </w:r>
            <w:r w:rsidRPr="00F67A4C">
              <w:rPr>
                <w:rFonts w:ascii="Times New Roman" w:hAnsi="Times New Roman"/>
                <w:b/>
                <w:color w:val="000000"/>
                <w:lang w:val="fr-FR" w:eastAsia="fr-FR"/>
              </w:rPr>
              <w:t>Configu</w:t>
            </w:r>
            <w:r w:rsidRPr="00F67A4C">
              <w:rPr>
                <w:rFonts w:ascii="Times New Roman" w:hAnsi="Times New Roman"/>
                <w:b/>
                <w:color w:val="000000"/>
                <w:lang w:val="fr-FR" w:eastAsia="fr-FR"/>
              </w:rPr>
              <w:lastRenderedPageBreak/>
              <w:t>ration APIs</w:t>
            </w:r>
            <w:r w:rsidRPr="009F56F1">
              <w:rPr>
                <w:rFonts w:ascii="Times New Roman" w:hAnsi="Times New Roman"/>
                <w:color w:val="000000"/>
                <w:lang w:val="fr-FR" w:eastAsia="fr-FR"/>
              </w:rPr>
              <w:t>"</w:t>
            </w:r>
          </w:p>
          <w:p w:rsidR="008216EC" w:rsidRPr="00F54A80" w:rsidRDefault="008216EC" w:rsidP="00A959AE">
            <w:pPr>
              <w:spacing w:before="0" w:after="0"/>
              <w:jc w:val="left"/>
              <w:rPr>
                <w:rFonts w:ascii="Times New Roman" w:hAnsi="Times New Roman"/>
                <w:b/>
                <w:color w:val="000000"/>
                <w:lang w:val="en-US" w:eastAsia="fr-FR"/>
              </w:rPr>
            </w:pPr>
          </w:p>
          <w:p w:rsidR="008216EC" w:rsidRPr="00F54A80" w:rsidRDefault="008216EC" w:rsidP="00A959AE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N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ext  &gt;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69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16EC" w:rsidRPr="00F54A80" w:rsidRDefault="009F56F1" w:rsidP="00A959AE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rFonts w:ascii="Times New Roman" w:hAnsi="Times New Roman"/>
                <w:noProof/>
                <w:lang w:val="en-US"/>
              </w:rPr>
              <w:lastRenderedPageBreak/>
              <w:drawing>
                <wp:inline distT="0" distB="0" distL="0" distR="0" wp14:anchorId="7589C906" wp14:editId="41F1E803">
                  <wp:extent cx="4124325" cy="3038475"/>
                  <wp:effectExtent l="0" t="0" r="9525" b="9525"/>
                  <wp:docPr id="30" name="Picture 11" descr="Description: Description: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Description: Description: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24325" cy="3038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16EC" w:rsidRPr="00F54A80" w:rsidTr="00950560">
        <w:tc>
          <w:tcPr>
            <w:tcW w:w="2269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216EC" w:rsidRPr="00F54A80" w:rsidRDefault="008216EC" w:rsidP="00A959AE">
            <w:pPr>
              <w:spacing w:before="0" w:after="0"/>
              <w:jc w:val="left"/>
              <w:rPr>
                <w:lang w:val="en-US" w:eastAsia="fr-FR"/>
              </w:rPr>
            </w:pPr>
          </w:p>
        </w:tc>
        <w:tc>
          <w:tcPr>
            <w:tcW w:w="69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F56F1" w:rsidRPr="00F54A80" w:rsidRDefault="009F56F1" w:rsidP="00A959AE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rFonts w:ascii="Times New Roman" w:hAnsi="Times New Roman"/>
                <w:noProof/>
                <w:lang w:val="en-US"/>
              </w:rPr>
              <w:drawing>
                <wp:inline distT="0" distB="0" distL="0" distR="0" wp14:anchorId="785E8617" wp14:editId="5D4B19BD">
                  <wp:extent cx="4133850" cy="3048000"/>
                  <wp:effectExtent l="0" t="0" r="0" b="0"/>
                  <wp:docPr id="323" name="Picture 10" descr="Description: Description: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Description: Description: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33850" cy="3048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0E8D" w:rsidRPr="00F54A80" w:rsidTr="00A959AE">
        <w:tc>
          <w:tcPr>
            <w:tcW w:w="2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0E8D" w:rsidRPr="00F54A80" w:rsidRDefault="00820E8D" w:rsidP="00A959AE">
            <w:pPr>
              <w:spacing w:before="0" w:after="0"/>
              <w:jc w:val="left"/>
              <w:rPr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I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nstall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69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0E8D" w:rsidRPr="00F54A80" w:rsidRDefault="00931834" w:rsidP="00A959AE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rFonts w:ascii="Times New Roman" w:hAnsi="Times New Roman"/>
                <w:noProof/>
                <w:lang w:val="en-US"/>
              </w:rPr>
              <w:drawing>
                <wp:inline distT="0" distB="0" distL="0" distR="0" wp14:anchorId="25274B64" wp14:editId="6F840C19">
                  <wp:extent cx="4305300" cy="3161860"/>
                  <wp:effectExtent l="0" t="0" r="0" b="635"/>
                  <wp:docPr id="31" name="Picture 12" descr="Description: Description: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Description: Description: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05300" cy="31618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27B31" w:rsidRPr="00F54A80" w:rsidTr="00A959AE">
        <w:tc>
          <w:tcPr>
            <w:tcW w:w="2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27B31" w:rsidRPr="00F54A80" w:rsidRDefault="00C27B31" w:rsidP="00A959AE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lastRenderedPageBreak/>
              <w:t>Installation is in progress</w:t>
            </w:r>
          </w:p>
        </w:tc>
        <w:tc>
          <w:tcPr>
            <w:tcW w:w="69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27B31" w:rsidRDefault="00C27B31" w:rsidP="00A959AE">
            <w:pPr>
              <w:spacing w:before="0" w:after="0"/>
              <w:jc w:val="left"/>
              <w:rPr>
                <w:rFonts w:ascii="Times New Roman" w:hAnsi="Times New Roman"/>
                <w:noProof/>
                <w:lang w:val="fr-FR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7D113F1" wp14:editId="6AF6DDF0">
                  <wp:extent cx="4302593" cy="3171825"/>
                  <wp:effectExtent l="0" t="0" r="3175" b="0"/>
                  <wp:docPr id="299" name="Picture 2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07289" cy="31752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0E8D" w:rsidRPr="00F54A80" w:rsidTr="00A959AE">
        <w:tc>
          <w:tcPr>
            <w:tcW w:w="2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0E8D" w:rsidRPr="00F54A80" w:rsidRDefault="00820E8D" w:rsidP="00A959AE">
            <w:pPr>
              <w:spacing w:before="0" w:after="0"/>
              <w:jc w:val="left"/>
              <w:rPr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Cl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o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se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  <w:r w:rsidR="008216EC"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 and close all windows</w:t>
            </w:r>
          </w:p>
        </w:tc>
        <w:tc>
          <w:tcPr>
            <w:tcW w:w="69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0E8D" w:rsidRPr="00F54A80" w:rsidRDefault="00931834" w:rsidP="00A959AE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rFonts w:ascii="Times New Roman" w:hAnsi="Times New Roman"/>
                <w:noProof/>
                <w:lang w:val="en-US"/>
              </w:rPr>
              <w:drawing>
                <wp:inline distT="0" distB="0" distL="0" distR="0" wp14:anchorId="1BAD34C7" wp14:editId="5ECE820B">
                  <wp:extent cx="4171950" cy="3076575"/>
                  <wp:effectExtent l="0" t="0" r="0" b="9525"/>
                  <wp:docPr id="32" name="Picture 13" descr="Description: Description: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Description: Description: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71950" cy="3076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20E8D" w:rsidRPr="00F54A80" w:rsidRDefault="00820E8D" w:rsidP="00820E8D">
      <w:pPr>
        <w:pStyle w:val="Para1C"/>
        <w:numPr>
          <w:ilvl w:val="0"/>
          <w:numId w:val="0"/>
        </w:numPr>
      </w:pPr>
    </w:p>
    <w:p w:rsidR="00C52956" w:rsidRPr="00F54A80" w:rsidRDefault="00F75B66" w:rsidP="00820E8D">
      <w:pPr>
        <w:pStyle w:val="Heading3"/>
        <w:numPr>
          <w:ilvl w:val="2"/>
          <w:numId w:val="9"/>
        </w:numPr>
        <w:rPr>
          <w:lang w:val="en-US"/>
        </w:rPr>
      </w:pPr>
      <w:bookmarkStart w:id="164" w:name="_Toc325975912"/>
      <w:bookmarkStart w:id="165" w:name="_Toc440979184"/>
      <w:bookmarkStart w:id="166" w:name="_Toc340215094"/>
      <w:bookmarkStart w:id="167" w:name="_Toc326565819"/>
      <w:bookmarkEnd w:id="164"/>
      <w:r>
        <w:rPr>
          <w:lang w:val="en-US"/>
        </w:rPr>
        <w:lastRenderedPageBreak/>
        <w:t>“</w:t>
      </w:r>
      <w:r w:rsidR="00C52956" w:rsidRPr="00F54A80">
        <w:rPr>
          <w:lang w:val="en-US"/>
        </w:rPr>
        <w:t>Application Server</w:t>
      </w:r>
      <w:r>
        <w:rPr>
          <w:lang w:val="en-US"/>
        </w:rPr>
        <w:t>” server role activation</w:t>
      </w:r>
      <w:bookmarkEnd w:id="165"/>
    </w:p>
    <w:tbl>
      <w:tblPr>
        <w:tblW w:w="9214" w:type="dxa"/>
        <w:tblInd w:w="-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269"/>
        <w:gridCol w:w="6945"/>
      </w:tblGrid>
      <w:tr w:rsidR="00C52956" w:rsidRPr="00F54A80" w:rsidTr="00814E14">
        <w:tc>
          <w:tcPr>
            <w:tcW w:w="2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1453" w:rsidRPr="007215B5" w:rsidRDefault="00CA1453" w:rsidP="00CA1453">
            <w:pPr>
              <w:spacing w:before="0" w:line="260" w:lineRule="exact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Open 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Control Panel</w:t>
            </w:r>
            <w:r w:rsidRPr="007215B5">
              <w:rPr>
                <w:rFonts w:ascii="Times New Roman" w:hAnsi="Times New Roman"/>
                <w:color w:val="000000"/>
                <w:lang w:val="en-US" w:eastAsia="fr-FR"/>
              </w:rPr>
              <w:t>”</w:t>
            </w:r>
          </w:p>
          <w:p w:rsidR="00CA1453" w:rsidRDefault="00CA1453" w:rsidP="00CA1453">
            <w:pPr>
              <w:spacing w:before="0" w:line="260" w:lineRule="exact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Click 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Turn Windows features on or off</w:t>
            </w:r>
            <w:r w:rsidRPr="007215B5">
              <w:rPr>
                <w:rFonts w:ascii="Times New Roman" w:hAnsi="Times New Roman"/>
                <w:color w:val="000000"/>
                <w:lang w:val="en-US" w:eastAsia="fr-FR"/>
              </w:rPr>
              <w:t>”</w:t>
            </w:r>
          </w:p>
          <w:p w:rsidR="00CA1453" w:rsidRPr="00F54A80" w:rsidRDefault="00CA1453" w:rsidP="00CA1453">
            <w:pPr>
              <w:spacing w:before="0" w:line="260" w:lineRule="exact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Select “</w:t>
            </w:r>
            <w:r w:rsidRPr="007215B5">
              <w:rPr>
                <w:rFonts w:ascii="Times New Roman" w:hAnsi="Times New Roman"/>
                <w:b/>
                <w:color w:val="000000"/>
                <w:lang w:val="en-US" w:eastAsia="fr-FR"/>
              </w:rPr>
              <w:t>Roles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node</w:t>
            </w:r>
          </w:p>
          <w:p w:rsidR="00CA1453" w:rsidRPr="00F54A80" w:rsidRDefault="00CA1453" w:rsidP="00CA1453">
            <w:pPr>
              <w:spacing w:before="0" w:after="0"/>
              <w:jc w:val="left"/>
              <w:rPr>
                <w:rFonts w:ascii="Times New Roman" w:hAnsi="Times New Roman"/>
                <w:b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In the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 xml:space="preserve"> </w:t>
            </w:r>
            <w:r>
              <w:rPr>
                <w:rFonts w:ascii="Times New Roman" w:hAnsi="Times New Roman"/>
                <w:b/>
                <w:color w:val="000000"/>
                <w:lang w:val="en-US" w:eastAsia="fr-FR"/>
              </w:rPr>
              <w:t>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Roles Summary</w:t>
            </w:r>
            <w:r>
              <w:rPr>
                <w:rFonts w:ascii="Times New Roman" w:hAnsi="Times New Roman"/>
                <w:b/>
                <w:color w:val="000000"/>
                <w:lang w:val="en-US" w:eastAsia="fr-FR"/>
              </w:rPr>
              <w:t>”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, click 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Add Roles</w:t>
            </w:r>
            <w:r w:rsidRPr="007215B5">
              <w:rPr>
                <w:rFonts w:ascii="Times New Roman" w:hAnsi="Times New Roman"/>
                <w:color w:val="000000"/>
                <w:lang w:val="en-US" w:eastAsia="fr-FR"/>
              </w:rPr>
              <w:t>”</w:t>
            </w:r>
          </w:p>
          <w:p w:rsidR="00CA1453" w:rsidRPr="00F54A80" w:rsidRDefault="00CA1453" w:rsidP="00CA1453">
            <w:pPr>
              <w:spacing w:before="0" w:after="0"/>
              <w:jc w:val="left"/>
              <w:rPr>
                <w:rFonts w:ascii="Times New Roman" w:hAnsi="Times New Roman"/>
                <w:b/>
                <w:color w:val="000000"/>
                <w:lang w:val="en-US" w:eastAsia="fr-FR"/>
              </w:rPr>
            </w:pPr>
          </w:p>
          <w:p w:rsidR="00CA1453" w:rsidRPr="00F54A80" w:rsidRDefault="00CA1453" w:rsidP="00CA1453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In the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 xml:space="preserve"> “Add Roles Wizard</w:t>
            </w:r>
            <w:r w:rsidRPr="007215B5">
              <w:rPr>
                <w:rFonts w:ascii="Times New Roman" w:hAnsi="Times New Roman"/>
                <w:color w:val="000000"/>
                <w:lang w:val="en-US" w:eastAsia="fr-FR"/>
              </w:rPr>
              <w:t>”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, select 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“</w:t>
            </w:r>
            <w:r w:rsidR="005D6AAF" w:rsidRPr="00F54A80">
              <w:rPr>
                <w:rFonts w:ascii="Times New Roman" w:hAnsi="Times New Roman"/>
                <w:b/>
                <w:color w:val="000000"/>
                <w:lang w:val="en-US"/>
              </w:rPr>
              <w:t>Application Server</w:t>
            </w:r>
            <w:r w:rsidRPr="007215B5">
              <w:rPr>
                <w:rFonts w:ascii="Times New Roman" w:hAnsi="Times New Roman"/>
                <w:color w:val="000000"/>
                <w:lang w:val="en-US" w:eastAsia="fr-FR"/>
              </w:rPr>
              <w:t>”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 </w:t>
            </w:r>
          </w:p>
          <w:p w:rsidR="00CA1453" w:rsidRPr="00F54A80" w:rsidRDefault="00CA1453" w:rsidP="00CA1453">
            <w:pPr>
              <w:spacing w:before="0" w:line="260" w:lineRule="exact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C52956" w:rsidRPr="00F54A80" w:rsidRDefault="00C52956" w:rsidP="00814E14">
            <w:pPr>
              <w:rPr>
                <w:rFonts w:ascii="Times New Roman" w:hAnsi="Times New Roman"/>
                <w:b/>
                <w:color w:val="000000"/>
                <w:lang w:val="en-US"/>
              </w:rPr>
            </w:pPr>
          </w:p>
          <w:p w:rsidR="00C52956" w:rsidRPr="00F54A80" w:rsidRDefault="00C52956" w:rsidP="00814E14">
            <w:pPr>
              <w:rPr>
                <w:rFonts w:ascii="Times New Roman" w:hAnsi="Times New Roman"/>
                <w:lang w:val="en-US"/>
              </w:rPr>
            </w:pPr>
          </w:p>
        </w:tc>
        <w:tc>
          <w:tcPr>
            <w:tcW w:w="69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52956" w:rsidRPr="00F54A80" w:rsidRDefault="00931834" w:rsidP="00814E14">
            <w:pPr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35FD256" wp14:editId="7E150E1F">
                  <wp:extent cx="4333875" cy="3190875"/>
                  <wp:effectExtent l="0" t="0" r="9525" b="9525"/>
                  <wp:docPr id="3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33875" cy="3190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86D2C" w:rsidRPr="00F54A80" w:rsidTr="00814E14">
        <w:tc>
          <w:tcPr>
            <w:tcW w:w="2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86D2C" w:rsidRPr="00F54A80" w:rsidRDefault="005D6AAF" w:rsidP="005D6AAF">
            <w:pPr>
              <w:spacing w:line="260" w:lineRule="exact"/>
              <w:jc w:val="left"/>
              <w:rPr>
                <w:rFonts w:ascii="Times New Roman" w:hAnsi="Times New Roman"/>
                <w:color w:val="000000"/>
                <w:lang w:val="en-US"/>
              </w:rPr>
            </w:pPr>
            <w:r w:rsidRPr="005D6AAF">
              <w:rPr>
                <w:rFonts w:ascii="Times New Roman" w:hAnsi="Times New Roman"/>
                <w:color w:val="000000"/>
                <w:lang w:val="en-US"/>
              </w:rPr>
              <w:t>“</w:t>
            </w:r>
            <w:r w:rsidR="00886D2C" w:rsidRPr="00F54A80">
              <w:rPr>
                <w:rFonts w:ascii="Times New Roman" w:hAnsi="Times New Roman"/>
                <w:b/>
                <w:color w:val="000000"/>
                <w:lang w:val="en-US"/>
              </w:rPr>
              <w:t>Add Roles Wizard</w:t>
            </w:r>
            <w:r w:rsidRPr="005D6AAF">
              <w:rPr>
                <w:rFonts w:ascii="Times New Roman" w:hAnsi="Times New Roman"/>
                <w:color w:val="000000"/>
                <w:lang w:val="en-US"/>
              </w:rPr>
              <w:t>”</w:t>
            </w:r>
            <w:r w:rsidR="00886D2C" w:rsidRPr="00F54A80">
              <w:rPr>
                <w:rFonts w:ascii="Times New Roman" w:hAnsi="Times New Roman"/>
                <w:color w:val="000000"/>
                <w:lang w:val="en-US"/>
              </w:rPr>
              <w:t xml:space="preserve"> is displayed</w:t>
            </w:r>
          </w:p>
          <w:p w:rsidR="00886D2C" w:rsidRPr="00F54A80" w:rsidRDefault="00886D2C" w:rsidP="005D6AAF">
            <w:pPr>
              <w:spacing w:line="260" w:lineRule="exact"/>
              <w:jc w:val="left"/>
              <w:rPr>
                <w:rFonts w:ascii="Times New Roman" w:hAnsi="Times New Roman"/>
                <w:color w:val="000000"/>
                <w:lang w:val="en-US"/>
              </w:rPr>
            </w:pPr>
            <w:r w:rsidRPr="00F54A80">
              <w:rPr>
                <w:rFonts w:ascii="Times New Roman" w:hAnsi="Times New Roman"/>
                <w:color w:val="000000"/>
                <w:lang w:val="en-US"/>
              </w:rPr>
              <w:t xml:space="preserve">Click </w:t>
            </w:r>
            <w:r w:rsidR="005D6AAF">
              <w:rPr>
                <w:rFonts w:ascii="Times New Roman" w:hAnsi="Times New Roman"/>
                <w:color w:val="000000"/>
                <w:lang w:val="en-US"/>
              </w:rPr>
              <w:t>“</w:t>
            </w:r>
            <w:r w:rsidRPr="00F54A80">
              <w:rPr>
                <w:rFonts w:ascii="Times New Roman" w:hAnsi="Times New Roman"/>
                <w:b/>
                <w:color w:val="000000"/>
                <w:lang w:val="en-US"/>
              </w:rPr>
              <w:t>Add Required Role Services</w:t>
            </w:r>
            <w:r w:rsidR="005D6AAF" w:rsidRPr="005D6AAF">
              <w:rPr>
                <w:rFonts w:ascii="Times New Roman" w:hAnsi="Times New Roman"/>
                <w:color w:val="000000"/>
                <w:lang w:val="en-US"/>
              </w:rPr>
              <w:t>”</w:t>
            </w:r>
            <w:r w:rsidRPr="00F54A80">
              <w:rPr>
                <w:rFonts w:ascii="Times New Roman" w:hAnsi="Times New Roman"/>
                <w:color w:val="000000"/>
                <w:lang w:val="en-US"/>
              </w:rPr>
              <w:t xml:space="preserve"> button</w:t>
            </w:r>
          </w:p>
        </w:tc>
        <w:tc>
          <w:tcPr>
            <w:tcW w:w="69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86D2C" w:rsidRPr="00F54A80" w:rsidRDefault="00931834" w:rsidP="00814E14">
            <w:pPr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8CBB626" wp14:editId="0A177F17">
                  <wp:extent cx="4276725" cy="2047875"/>
                  <wp:effectExtent l="0" t="0" r="9525" b="9525"/>
                  <wp:docPr id="34" name="Picture 14" descr="Description: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Description: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76725" cy="2047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52956" w:rsidRPr="00F54A80" w:rsidTr="00814E14">
        <w:tc>
          <w:tcPr>
            <w:tcW w:w="2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52956" w:rsidRPr="00F54A80" w:rsidRDefault="00C52956" w:rsidP="00814E14">
            <w:pPr>
              <w:rPr>
                <w:rFonts w:ascii="Times New Roman" w:hAnsi="Times New Roman"/>
                <w:lang w:val="en-US"/>
              </w:rPr>
            </w:pPr>
            <w:r w:rsidRPr="00F54A80">
              <w:rPr>
                <w:rFonts w:ascii="Times New Roman" w:hAnsi="Times New Roman"/>
                <w:color w:val="000000"/>
                <w:lang w:val="en-US"/>
              </w:rPr>
              <w:lastRenderedPageBreak/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/>
              </w:rPr>
              <w:t>N</w:t>
            </w:r>
            <w:r w:rsidRPr="00F54A80">
              <w:rPr>
                <w:rFonts w:ascii="Times New Roman" w:hAnsi="Times New Roman"/>
                <w:b/>
                <w:color w:val="000000"/>
                <w:lang w:val="en-US"/>
              </w:rPr>
              <w:t>ext  &gt;</w:t>
            </w:r>
            <w:r w:rsidRPr="00F54A80">
              <w:rPr>
                <w:rFonts w:ascii="Times New Roman" w:hAnsi="Times New Roman"/>
                <w:color w:val="000000"/>
                <w:lang w:val="en-US"/>
              </w:rPr>
              <w:t>” button</w:t>
            </w:r>
          </w:p>
        </w:tc>
        <w:tc>
          <w:tcPr>
            <w:tcW w:w="69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52956" w:rsidRPr="00F54A80" w:rsidRDefault="00931834" w:rsidP="00814E14">
            <w:pPr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2733A12" wp14:editId="59879E87">
                  <wp:extent cx="4267200" cy="3143250"/>
                  <wp:effectExtent l="0" t="0" r="0" b="0"/>
                  <wp:docPr id="35" name="Picture 15" descr="Description: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Description: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67200" cy="3143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52956" w:rsidRPr="00F54A80" w:rsidTr="00814E14">
        <w:tc>
          <w:tcPr>
            <w:tcW w:w="2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52956" w:rsidRPr="00F54A80" w:rsidRDefault="00C52956" w:rsidP="00814E14">
            <w:pPr>
              <w:rPr>
                <w:rFonts w:ascii="Times New Roman" w:hAnsi="Times New Roman"/>
                <w:color w:val="000000"/>
                <w:lang w:val="en-US"/>
              </w:rPr>
            </w:pPr>
            <w:r w:rsidRPr="00F54A80">
              <w:rPr>
                <w:rFonts w:ascii="Times New Roman" w:hAnsi="Times New Roman"/>
                <w:color w:val="000000"/>
                <w:lang w:val="en-US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/>
              </w:rPr>
              <w:t>N</w:t>
            </w:r>
            <w:r w:rsidRPr="00F54A80">
              <w:rPr>
                <w:rFonts w:ascii="Times New Roman" w:hAnsi="Times New Roman"/>
                <w:b/>
                <w:color w:val="000000"/>
                <w:lang w:val="en-US"/>
              </w:rPr>
              <w:t>ext  &gt;</w:t>
            </w:r>
            <w:r w:rsidRPr="00F54A80">
              <w:rPr>
                <w:rFonts w:ascii="Times New Roman" w:hAnsi="Times New Roman"/>
                <w:color w:val="000000"/>
                <w:lang w:val="en-US"/>
              </w:rPr>
              <w:t>” button</w:t>
            </w:r>
          </w:p>
        </w:tc>
        <w:tc>
          <w:tcPr>
            <w:tcW w:w="69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52956" w:rsidRPr="00F54A80" w:rsidRDefault="00931834" w:rsidP="00814E14">
            <w:pPr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2D980A7" wp14:editId="2D2957D1">
                  <wp:extent cx="4276725" cy="3152775"/>
                  <wp:effectExtent l="0" t="0" r="9525" b="9525"/>
                  <wp:docPr id="36" name="Picture 16" descr="Description: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Description: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76725" cy="3152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52956" w:rsidRPr="00F54A80" w:rsidTr="00814E14">
        <w:tc>
          <w:tcPr>
            <w:tcW w:w="2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86D2C" w:rsidRPr="00F54A80" w:rsidRDefault="00C52956" w:rsidP="00E665F6">
            <w:pPr>
              <w:jc w:val="left"/>
              <w:rPr>
                <w:rFonts w:ascii="Times New Roman" w:hAnsi="Times New Roman"/>
                <w:b/>
                <w:color w:val="000000"/>
                <w:lang w:val="en-US"/>
              </w:rPr>
            </w:pPr>
            <w:r w:rsidRPr="00F54A80">
              <w:rPr>
                <w:rFonts w:ascii="Times New Roman" w:hAnsi="Times New Roman"/>
                <w:color w:val="000000"/>
                <w:lang w:val="en-US"/>
              </w:rPr>
              <w:lastRenderedPageBreak/>
              <w:t xml:space="preserve">Select </w:t>
            </w:r>
            <w:r w:rsidR="008216EC" w:rsidRPr="00F54A80">
              <w:rPr>
                <w:rFonts w:ascii="Times New Roman" w:hAnsi="Times New Roman"/>
                <w:color w:val="000000"/>
                <w:lang w:val="en-US"/>
              </w:rPr>
              <w:t>“</w:t>
            </w:r>
            <w:r w:rsidRPr="00F54A80">
              <w:rPr>
                <w:rFonts w:ascii="Times New Roman" w:hAnsi="Times New Roman"/>
                <w:b/>
                <w:color w:val="000000"/>
                <w:lang w:val="en-US"/>
              </w:rPr>
              <w:t>COM+ Network Access</w:t>
            </w:r>
            <w:r w:rsidR="008216EC" w:rsidRPr="00E665F6">
              <w:rPr>
                <w:rFonts w:ascii="Times New Roman" w:hAnsi="Times New Roman"/>
                <w:color w:val="000000"/>
                <w:lang w:val="en-US"/>
              </w:rPr>
              <w:t xml:space="preserve">” </w:t>
            </w:r>
            <w:r w:rsidR="00E665F6">
              <w:rPr>
                <w:rFonts w:ascii="Times New Roman" w:hAnsi="Times New Roman"/>
                <w:color w:val="000000"/>
                <w:lang w:val="en-US"/>
              </w:rPr>
              <w:t>“.</w:t>
            </w:r>
            <w:r w:rsidR="00E665F6" w:rsidRPr="00E665F6">
              <w:rPr>
                <w:rFonts w:ascii="Times New Roman" w:hAnsi="Times New Roman"/>
                <w:b/>
                <w:color w:val="000000"/>
                <w:lang w:val="en-US"/>
              </w:rPr>
              <w:t>NET Framework 3.5.1</w:t>
            </w:r>
            <w:r w:rsidR="00E665F6">
              <w:rPr>
                <w:rFonts w:ascii="Times New Roman" w:hAnsi="Times New Roman"/>
                <w:color w:val="000000"/>
                <w:lang w:val="en-US"/>
              </w:rPr>
              <w:t>” “</w:t>
            </w:r>
            <w:r w:rsidR="00E665F6" w:rsidRPr="00E665F6">
              <w:rPr>
                <w:rFonts w:ascii="Times New Roman" w:hAnsi="Times New Roman"/>
                <w:b/>
                <w:color w:val="000000"/>
                <w:lang w:val="en-US"/>
              </w:rPr>
              <w:t>TCP Port Sharing</w:t>
            </w:r>
            <w:r w:rsidR="00E665F6">
              <w:rPr>
                <w:rFonts w:ascii="Times New Roman" w:hAnsi="Times New Roman"/>
                <w:color w:val="000000"/>
                <w:lang w:val="en-US"/>
              </w:rPr>
              <w:t xml:space="preserve">” </w:t>
            </w:r>
            <w:r w:rsidR="00E665F6" w:rsidRPr="00E665F6">
              <w:rPr>
                <w:rFonts w:ascii="Times New Roman" w:hAnsi="Times New Roman"/>
                <w:color w:val="000000"/>
                <w:lang w:val="en-US"/>
              </w:rPr>
              <w:t>and</w:t>
            </w:r>
            <w:r w:rsidR="00E665F6">
              <w:rPr>
                <w:rFonts w:ascii="Times New Roman" w:hAnsi="Times New Roman"/>
                <w:b/>
                <w:color w:val="000000"/>
                <w:lang w:val="en-US"/>
              </w:rPr>
              <w:t xml:space="preserve">  </w:t>
            </w:r>
            <w:r w:rsidR="00E665F6" w:rsidRPr="00E665F6">
              <w:rPr>
                <w:rFonts w:ascii="Times New Roman" w:hAnsi="Times New Roman"/>
                <w:color w:val="000000"/>
                <w:lang w:val="en-US"/>
              </w:rPr>
              <w:t>“</w:t>
            </w:r>
            <w:r w:rsidR="00E665F6">
              <w:rPr>
                <w:rFonts w:ascii="Times New Roman" w:hAnsi="Times New Roman"/>
                <w:b/>
                <w:color w:val="000000"/>
                <w:lang w:val="en-US"/>
              </w:rPr>
              <w:t>HTTP Activation</w:t>
            </w:r>
            <w:r w:rsidR="00E665F6" w:rsidRPr="00E665F6">
              <w:rPr>
                <w:rFonts w:ascii="Times New Roman" w:hAnsi="Times New Roman"/>
                <w:color w:val="000000"/>
                <w:lang w:val="en-US"/>
              </w:rPr>
              <w:t>”</w:t>
            </w:r>
            <w:r w:rsidR="00E665F6">
              <w:rPr>
                <w:rFonts w:ascii="Times New Roman" w:hAnsi="Times New Roman"/>
                <w:b/>
                <w:color w:val="000000"/>
                <w:lang w:val="en-US"/>
              </w:rPr>
              <w:t xml:space="preserve"> </w:t>
            </w:r>
            <w:r w:rsidR="00975946">
              <w:rPr>
                <w:rFonts w:ascii="Times New Roman" w:hAnsi="Times New Roman"/>
                <w:color w:val="000000"/>
                <w:lang w:val="en-US"/>
              </w:rPr>
              <w:t>checkmark</w:t>
            </w:r>
          </w:p>
          <w:p w:rsidR="00886D2C" w:rsidRDefault="00886D2C" w:rsidP="00E665F6">
            <w:pPr>
              <w:jc w:val="left"/>
              <w:rPr>
                <w:rFonts w:ascii="Times New Roman" w:hAnsi="Times New Roman"/>
                <w:color w:val="000000"/>
                <w:lang w:val="en-US"/>
              </w:rPr>
            </w:pPr>
          </w:p>
          <w:p w:rsidR="00E665F6" w:rsidRPr="00F54A80" w:rsidRDefault="00E665F6" w:rsidP="00E665F6">
            <w:pPr>
              <w:jc w:val="left"/>
              <w:rPr>
                <w:rFonts w:ascii="Times New Roman" w:hAnsi="Times New Roman"/>
                <w:color w:val="000000"/>
                <w:lang w:val="en-US"/>
              </w:rPr>
            </w:pPr>
            <w:r w:rsidRPr="00F54A80">
              <w:rPr>
                <w:rFonts w:ascii="Times New Roman" w:hAnsi="Times New Roman"/>
                <w:color w:val="000000"/>
                <w:lang w:val="en-US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/>
              </w:rPr>
              <w:t>N</w:t>
            </w:r>
            <w:r w:rsidRPr="00F54A80">
              <w:rPr>
                <w:rFonts w:ascii="Times New Roman" w:hAnsi="Times New Roman"/>
                <w:b/>
                <w:color w:val="000000"/>
                <w:lang w:val="en-US"/>
              </w:rPr>
              <w:t>ext  &gt;</w:t>
            </w:r>
            <w:r w:rsidRPr="00F54A80">
              <w:rPr>
                <w:rFonts w:ascii="Times New Roman" w:hAnsi="Times New Roman"/>
                <w:color w:val="000000"/>
                <w:lang w:val="en-US"/>
              </w:rPr>
              <w:t>” button</w:t>
            </w:r>
          </w:p>
        </w:tc>
        <w:tc>
          <w:tcPr>
            <w:tcW w:w="69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52956" w:rsidRPr="00F54A80" w:rsidRDefault="00E665F6" w:rsidP="00814E14">
            <w:pPr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61ABBE7" wp14:editId="6AA751A0">
                  <wp:extent cx="4393039" cy="3238500"/>
                  <wp:effectExtent l="0" t="0" r="7620" b="0"/>
                  <wp:docPr id="305" name="Picture 3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03626" cy="32463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52956" w:rsidRPr="00F54A80" w:rsidTr="00814E14">
        <w:tc>
          <w:tcPr>
            <w:tcW w:w="2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52956" w:rsidRPr="00F54A80" w:rsidRDefault="00C52956" w:rsidP="00E665F6">
            <w:pPr>
              <w:rPr>
                <w:rFonts w:ascii="Times New Roman" w:hAnsi="Times New Roman"/>
                <w:color w:val="000000"/>
                <w:lang w:val="en-US"/>
              </w:rPr>
            </w:pPr>
            <w:r w:rsidRPr="00F54A80">
              <w:rPr>
                <w:rFonts w:ascii="Times New Roman" w:hAnsi="Times New Roman"/>
                <w:color w:val="000000"/>
                <w:lang w:val="en-US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/>
              </w:rPr>
              <w:t>I</w:t>
            </w:r>
            <w:r w:rsidRPr="00F54A80">
              <w:rPr>
                <w:rFonts w:ascii="Times New Roman" w:hAnsi="Times New Roman"/>
                <w:b/>
                <w:color w:val="000000"/>
                <w:lang w:val="en-US"/>
              </w:rPr>
              <w:t xml:space="preserve">nstall” </w:t>
            </w:r>
            <w:r w:rsidRPr="00F54A80">
              <w:rPr>
                <w:rFonts w:ascii="Times New Roman" w:hAnsi="Times New Roman"/>
                <w:color w:val="000000"/>
                <w:lang w:val="en-US"/>
              </w:rPr>
              <w:t>button</w:t>
            </w:r>
            <w:r w:rsidR="00DC3EA1" w:rsidRPr="00F54A80">
              <w:rPr>
                <w:rFonts w:ascii="Times New Roman" w:hAnsi="Times New Roman"/>
                <w:color w:val="000000"/>
                <w:lang w:val="en-US"/>
              </w:rPr>
              <w:t xml:space="preserve"> </w:t>
            </w:r>
          </w:p>
        </w:tc>
        <w:tc>
          <w:tcPr>
            <w:tcW w:w="69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52956" w:rsidRPr="00F54A80" w:rsidRDefault="00E665F6" w:rsidP="00814E14">
            <w:pPr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FF3569F" wp14:editId="254ED007">
                  <wp:extent cx="4267200" cy="3145732"/>
                  <wp:effectExtent l="0" t="0" r="0" b="0"/>
                  <wp:docPr id="76" name="Picture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67173" cy="31457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665F6" w:rsidRPr="00F54A80" w:rsidTr="00814E14">
        <w:tc>
          <w:tcPr>
            <w:tcW w:w="2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665F6" w:rsidRPr="00F54A80" w:rsidRDefault="00E665F6" w:rsidP="00E665F6">
            <w:pPr>
              <w:rPr>
                <w:rFonts w:ascii="Times New Roman" w:hAnsi="Times New Roman"/>
                <w:color w:val="000000"/>
                <w:lang w:val="en-US"/>
              </w:rPr>
            </w:pPr>
            <w:r>
              <w:rPr>
                <w:rFonts w:ascii="Times New Roman" w:hAnsi="Times New Roman"/>
                <w:color w:val="000000"/>
                <w:lang w:val="en-US"/>
              </w:rPr>
              <w:lastRenderedPageBreak/>
              <w:t>Installation is in progress</w:t>
            </w:r>
          </w:p>
        </w:tc>
        <w:tc>
          <w:tcPr>
            <w:tcW w:w="69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665F6" w:rsidRDefault="00E665F6" w:rsidP="00814E14">
            <w:pPr>
              <w:rPr>
                <w:noProof/>
                <w:lang w:val="fr-FR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B8F7435" wp14:editId="296A0307">
                  <wp:extent cx="4328434" cy="3190875"/>
                  <wp:effectExtent l="0" t="0" r="0" b="0"/>
                  <wp:docPr id="326" name="Picture 3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38655" cy="3198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665F6" w:rsidRPr="00F54A80" w:rsidTr="00814E14">
        <w:tc>
          <w:tcPr>
            <w:tcW w:w="2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665F6" w:rsidRDefault="00E665F6" w:rsidP="00E665F6">
            <w:pPr>
              <w:rPr>
                <w:rFonts w:ascii="Times New Roman" w:hAnsi="Times New Roman"/>
                <w:color w:val="000000"/>
                <w:lang w:val="en-US"/>
              </w:rPr>
            </w:pPr>
            <w:r>
              <w:rPr>
                <w:rFonts w:ascii="Times New Roman" w:hAnsi="Times New Roman"/>
                <w:color w:val="000000"/>
                <w:lang w:val="en-US"/>
              </w:rPr>
              <w:t>Click “</w:t>
            </w:r>
            <w:r w:rsidRPr="00E665F6">
              <w:rPr>
                <w:rFonts w:ascii="Times New Roman" w:hAnsi="Times New Roman"/>
                <w:b/>
                <w:color w:val="000000"/>
                <w:lang w:val="en-US"/>
              </w:rPr>
              <w:t>Cl</w:t>
            </w:r>
            <w:r w:rsidRPr="00E665F6">
              <w:rPr>
                <w:rFonts w:ascii="Times New Roman" w:hAnsi="Times New Roman"/>
                <w:b/>
                <w:color w:val="000000"/>
                <w:u w:val="single"/>
                <w:lang w:val="en-US"/>
              </w:rPr>
              <w:t>o</w:t>
            </w:r>
            <w:r w:rsidRPr="00E665F6">
              <w:rPr>
                <w:rFonts w:ascii="Times New Roman" w:hAnsi="Times New Roman"/>
                <w:b/>
                <w:color w:val="000000"/>
                <w:lang w:val="en-US"/>
              </w:rPr>
              <w:t>se</w:t>
            </w:r>
            <w:r>
              <w:rPr>
                <w:rFonts w:ascii="Times New Roman" w:hAnsi="Times New Roman"/>
                <w:color w:val="000000"/>
                <w:lang w:val="en-US"/>
              </w:rPr>
              <w:t>” button</w:t>
            </w:r>
          </w:p>
          <w:p w:rsidR="00E665F6" w:rsidRPr="00F54A80" w:rsidRDefault="00E665F6" w:rsidP="00E665F6">
            <w:pPr>
              <w:rPr>
                <w:rFonts w:ascii="Times New Roman" w:hAnsi="Times New Roman"/>
                <w:color w:val="000000"/>
                <w:lang w:val="en-US"/>
              </w:rPr>
            </w:pPr>
            <w:r w:rsidRPr="00F54A80">
              <w:rPr>
                <w:rFonts w:ascii="Times New Roman" w:hAnsi="Times New Roman"/>
                <w:color w:val="000000"/>
                <w:lang w:val="en-US"/>
              </w:rPr>
              <w:t>Close all windows.</w:t>
            </w:r>
          </w:p>
        </w:tc>
        <w:tc>
          <w:tcPr>
            <w:tcW w:w="69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665F6" w:rsidRDefault="00E665F6" w:rsidP="00814E14">
            <w:pPr>
              <w:rPr>
                <w:noProof/>
                <w:lang w:val="fr-FR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302DAFD" wp14:editId="7F9805A1">
                  <wp:extent cx="4315512" cy="3181350"/>
                  <wp:effectExtent l="0" t="0" r="8890" b="0"/>
                  <wp:docPr id="327" name="Picture 3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6503" cy="31894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15BBC" w:rsidRPr="00F54A80" w:rsidTr="00815BBC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F2E37" w:rsidRDefault="00E665F6" w:rsidP="009F2E37">
            <w:pPr>
              <w:rPr>
                <w:lang w:val="en-US"/>
              </w:rPr>
            </w:pPr>
            <w:r>
              <w:rPr>
                <w:lang w:val="en-US"/>
              </w:rPr>
              <w:t>Using Server manager make sure that the 10 following “Role Services” of “Application Server” are installed.</w:t>
            </w:r>
          </w:p>
          <w:p w:rsidR="00815BBC" w:rsidRPr="00F54A80" w:rsidRDefault="00815BBC" w:rsidP="00815BBC">
            <w:pPr>
              <w:spacing w:before="0" w:after="0"/>
              <w:jc w:val="left"/>
              <w:rPr>
                <w:rFonts w:ascii="Times New Roman" w:hAnsi="Times New Roman"/>
                <w:sz w:val="24"/>
                <w:szCs w:val="24"/>
                <w:lang w:val="en-US" w:eastAsia="fr-FR"/>
              </w:rPr>
            </w:pPr>
            <w:r w:rsidRPr="00F54A80">
              <w:rPr>
                <w:noProof/>
                <w:lang w:val="en-US"/>
              </w:rPr>
              <w:t>.</w:t>
            </w:r>
            <w:r w:rsidRPr="00F54A80">
              <w:rPr>
                <w:rFonts w:ascii="Times New Roman" w:hAnsi="Times New Roman"/>
                <w:sz w:val="24"/>
                <w:szCs w:val="24"/>
                <w:lang w:val="en-US" w:eastAsia="fr-FR"/>
              </w:rPr>
              <w:t>NET Framework 3.5.1</w:t>
            </w:r>
          </w:p>
          <w:p w:rsidR="00815BBC" w:rsidRPr="00F54A80" w:rsidRDefault="00815BBC" w:rsidP="00815BBC">
            <w:pPr>
              <w:spacing w:before="0" w:after="0"/>
              <w:jc w:val="left"/>
              <w:rPr>
                <w:rFonts w:ascii="Times New Roman" w:hAnsi="Times New Roman"/>
                <w:sz w:val="24"/>
                <w:szCs w:val="24"/>
                <w:lang w:val="en-US" w:eastAsia="fr-FR"/>
              </w:rPr>
            </w:pPr>
            <w:r w:rsidRPr="00F54A80">
              <w:rPr>
                <w:rFonts w:ascii="Times New Roman" w:hAnsi="Times New Roman"/>
                <w:sz w:val="24"/>
                <w:szCs w:val="24"/>
                <w:lang w:val="en-US" w:eastAsia="fr-FR"/>
              </w:rPr>
              <w:t>COM+ Network Access</w:t>
            </w:r>
          </w:p>
          <w:p w:rsidR="00815BBC" w:rsidRPr="00F54A80" w:rsidRDefault="00815BBC" w:rsidP="00815BBC">
            <w:pPr>
              <w:spacing w:before="0" w:after="0"/>
              <w:jc w:val="left"/>
              <w:rPr>
                <w:rFonts w:ascii="Times New Roman" w:hAnsi="Times New Roman"/>
                <w:sz w:val="24"/>
                <w:szCs w:val="24"/>
                <w:lang w:val="en-US" w:eastAsia="fr-FR"/>
              </w:rPr>
            </w:pPr>
            <w:r w:rsidRPr="00F54A80">
              <w:rPr>
                <w:rFonts w:ascii="Times New Roman" w:hAnsi="Times New Roman"/>
                <w:sz w:val="24"/>
                <w:szCs w:val="24"/>
                <w:lang w:val="en-US" w:eastAsia="fr-FR"/>
              </w:rPr>
              <w:t>TCP Port Sharing</w:t>
            </w:r>
          </w:p>
          <w:p w:rsidR="00815BBC" w:rsidRPr="00F54A80" w:rsidRDefault="00815BBC" w:rsidP="00815BBC">
            <w:pPr>
              <w:spacing w:before="0" w:after="0"/>
              <w:jc w:val="left"/>
              <w:rPr>
                <w:rFonts w:ascii="Times New Roman" w:hAnsi="Times New Roman"/>
                <w:sz w:val="24"/>
                <w:szCs w:val="24"/>
                <w:lang w:val="en-US" w:eastAsia="fr-FR"/>
              </w:rPr>
            </w:pPr>
            <w:r w:rsidRPr="00F54A80">
              <w:rPr>
                <w:rFonts w:ascii="Times New Roman" w:hAnsi="Times New Roman"/>
                <w:sz w:val="24"/>
                <w:szCs w:val="24"/>
                <w:lang w:val="en-US" w:eastAsia="fr-FR"/>
              </w:rPr>
              <w:t>Windows Process Activation Service Support</w:t>
            </w:r>
          </w:p>
          <w:p w:rsidR="005F698B" w:rsidRPr="00F54A80" w:rsidRDefault="005F698B" w:rsidP="00815BBC">
            <w:pPr>
              <w:spacing w:before="0" w:after="0"/>
              <w:jc w:val="left"/>
              <w:rPr>
                <w:rFonts w:ascii="Times New Roman" w:hAnsi="Times New Roman"/>
                <w:sz w:val="24"/>
                <w:szCs w:val="24"/>
                <w:lang w:val="en-US" w:eastAsia="fr-FR"/>
              </w:rPr>
            </w:pPr>
            <w:r w:rsidRPr="00F54A80">
              <w:rPr>
                <w:rFonts w:ascii="Times New Roman" w:hAnsi="Times New Roman"/>
                <w:sz w:val="24"/>
                <w:szCs w:val="24"/>
                <w:lang w:val="en-US" w:eastAsia="fr-FR"/>
              </w:rPr>
              <w:t>HTTP Activation</w:t>
            </w:r>
          </w:p>
          <w:p w:rsidR="00815BBC" w:rsidRPr="00F54A80" w:rsidRDefault="00815BBC" w:rsidP="00815BBC">
            <w:pPr>
              <w:spacing w:before="0" w:after="0"/>
              <w:jc w:val="left"/>
              <w:rPr>
                <w:rFonts w:ascii="Times New Roman" w:hAnsi="Times New Roman"/>
                <w:sz w:val="24"/>
                <w:szCs w:val="24"/>
                <w:lang w:val="en-US" w:eastAsia="fr-FR"/>
              </w:rPr>
            </w:pPr>
            <w:r w:rsidRPr="00F54A80">
              <w:rPr>
                <w:rFonts w:ascii="Times New Roman" w:hAnsi="Times New Roman"/>
                <w:sz w:val="24"/>
                <w:szCs w:val="24"/>
                <w:lang w:val="en-US" w:eastAsia="fr-FR"/>
              </w:rPr>
              <w:t>TCP Activation</w:t>
            </w:r>
          </w:p>
          <w:p w:rsidR="00815BBC" w:rsidRPr="00F54A80" w:rsidRDefault="00815BBC" w:rsidP="00815BBC">
            <w:pPr>
              <w:spacing w:before="0" w:after="0"/>
              <w:jc w:val="left"/>
              <w:rPr>
                <w:rFonts w:ascii="Times New Roman" w:hAnsi="Times New Roman"/>
                <w:sz w:val="24"/>
                <w:szCs w:val="24"/>
                <w:lang w:val="en-US" w:eastAsia="fr-FR"/>
              </w:rPr>
            </w:pPr>
            <w:r w:rsidRPr="00F54A80">
              <w:rPr>
                <w:rFonts w:ascii="Times New Roman" w:hAnsi="Times New Roman"/>
                <w:sz w:val="24"/>
                <w:szCs w:val="24"/>
                <w:lang w:val="en-US" w:eastAsia="fr-FR"/>
              </w:rPr>
              <w:t>Named Pipes Activation</w:t>
            </w:r>
          </w:p>
          <w:p w:rsidR="00815BBC" w:rsidRPr="00F54A80" w:rsidRDefault="00815BBC" w:rsidP="00815BBC">
            <w:pPr>
              <w:spacing w:before="0" w:after="0"/>
              <w:jc w:val="left"/>
              <w:rPr>
                <w:rFonts w:ascii="Times New Roman" w:hAnsi="Times New Roman"/>
                <w:sz w:val="24"/>
                <w:szCs w:val="24"/>
                <w:lang w:val="en-US" w:eastAsia="fr-FR"/>
              </w:rPr>
            </w:pPr>
            <w:r w:rsidRPr="00F54A80">
              <w:rPr>
                <w:rFonts w:ascii="Times New Roman" w:hAnsi="Times New Roman"/>
                <w:sz w:val="24"/>
                <w:szCs w:val="24"/>
                <w:lang w:val="en-US" w:eastAsia="fr-FR"/>
              </w:rPr>
              <w:t>Distributed Transactions</w:t>
            </w:r>
          </w:p>
          <w:p w:rsidR="00815BBC" w:rsidRPr="00F54A80" w:rsidRDefault="00815BBC" w:rsidP="00815BBC">
            <w:pPr>
              <w:spacing w:before="0" w:after="0"/>
              <w:jc w:val="left"/>
              <w:rPr>
                <w:rFonts w:ascii="Times New Roman" w:hAnsi="Times New Roman"/>
                <w:sz w:val="24"/>
                <w:szCs w:val="24"/>
                <w:lang w:val="en-US" w:eastAsia="fr-FR"/>
              </w:rPr>
            </w:pPr>
            <w:r w:rsidRPr="00F54A80">
              <w:rPr>
                <w:rFonts w:ascii="Times New Roman" w:hAnsi="Times New Roman"/>
                <w:sz w:val="24"/>
                <w:szCs w:val="24"/>
                <w:lang w:val="en-US" w:eastAsia="fr-FR"/>
              </w:rPr>
              <w:t>Incoming Remote Transactions</w:t>
            </w:r>
          </w:p>
          <w:p w:rsidR="00815BBC" w:rsidRPr="00F54A80" w:rsidRDefault="00815BBC" w:rsidP="00815BBC">
            <w:pPr>
              <w:spacing w:before="0" w:after="0"/>
              <w:jc w:val="left"/>
              <w:rPr>
                <w:noProof/>
                <w:lang w:val="en-US"/>
              </w:rPr>
            </w:pPr>
            <w:r w:rsidRPr="00F54A80">
              <w:rPr>
                <w:rFonts w:ascii="Times New Roman" w:hAnsi="Times New Roman"/>
                <w:sz w:val="24"/>
                <w:szCs w:val="24"/>
                <w:lang w:val="en-US" w:eastAsia="fr-FR"/>
              </w:rPr>
              <w:t>Outgoing Remote Transactions</w:t>
            </w:r>
          </w:p>
        </w:tc>
      </w:tr>
    </w:tbl>
    <w:p w:rsidR="00C52956" w:rsidRPr="00F54A80" w:rsidRDefault="00C52956" w:rsidP="0036569E">
      <w:pPr>
        <w:rPr>
          <w:lang w:val="en-US"/>
        </w:rPr>
      </w:pPr>
    </w:p>
    <w:p w:rsidR="00820E8D" w:rsidRPr="00F54A80" w:rsidRDefault="00820E8D" w:rsidP="00820E8D">
      <w:pPr>
        <w:pStyle w:val="Heading3"/>
        <w:numPr>
          <w:ilvl w:val="2"/>
          <w:numId w:val="9"/>
        </w:numPr>
        <w:rPr>
          <w:lang w:val="en-US"/>
        </w:rPr>
      </w:pPr>
      <w:bookmarkStart w:id="168" w:name="_Toc440979185"/>
      <w:bookmarkEnd w:id="166"/>
      <w:bookmarkEnd w:id="167"/>
      <w:r w:rsidRPr="00F54A80">
        <w:rPr>
          <w:lang w:val="en-US"/>
        </w:rPr>
        <w:t xml:space="preserve">“Active Directory Lightweight Directory Services” </w:t>
      </w:r>
      <w:r w:rsidR="00F75B66">
        <w:rPr>
          <w:lang w:val="en-US"/>
        </w:rPr>
        <w:t>server role activation</w:t>
      </w:r>
      <w:bookmarkEnd w:id="168"/>
    </w:p>
    <w:tbl>
      <w:tblPr>
        <w:tblW w:w="9781" w:type="dxa"/>
        <w:tblInd w:w="-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836"/>
        <w:gridCol w:w="6945"/>
      </w:tblGrid>
      <w:tr w:rsidR="00820E8D" w:rsidRPr="00F54A80" w:rsidTr="00A959AE">
        <w:tc>
          <w:tcPr>
            <w:tcW w:w="28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0E8D" w:rsidRPr="00F54A80" w:rsidRDefault="00820E8D" w:rsidP="00A959AE">
            <w:pPr>
              <w:spacing w:before="0" w:line="260" w:lineRule="exact"/>
              <w:jc w:val="left"/>
              <w:rPr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Select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Start&gt;Control Panel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</w:t>
            </w:r>
          </w:p>
          <w:p w:rsidR="00820E8D" w:rsidRPr="00F54A80" w:rsidRDefault="00820E8D" w:rsidP="00A959AE">
            <w:pPr>
              <w:spacing w:before="0" w:line="260" w:lineRule="exact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Double-click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Turn Windows features on or off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</w:t>
            </w:r>
          </w:p>
          <w:p w:rsidR="00820E8D" w:rsidRPr="00F54A80" w:rsidRDefault="00820E8D" w:rsidP="00A959AE">
            <w:pPr>
              <w:spacing w:before="0" w:line="260" w:lineRule="exact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In the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Roles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panel, double- click 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Add Roles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</w:t>
            </w:r>
          </w:p>
        </w:tc>
        <w:tc>
          <w:tcPr>
            <w:tcW w:w="69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0E8D" w:rsidRPr="00F54A80" w:rsidRDefault="00931834" w:rsidP="00A959AE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rFonts w:ascii="Times New Roman" w:hAnsi="Times New Roman"/>
                <w:noProof/>
                <w:lang w:val="en-US"/>
              </w:rPr>
              <w:drawing>
                <wp:inline distT="0" distB="0" distL="0" distR="0" wp14:anchorId="061CFD02" wp14:editId="2122F172">
                  <wp:extent cx="4286250" cy="2552700"/>
                  <wp:effectExtent l="0" t="0" r="0" b="0"/>
                  <wp:docPr id="4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86250" cy="2552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0E8D" w:rsidRPr="00F54A80" w:rsidTr="00A959AE">
        <w:tc>
          <w:tcPr>
            <w:tcW w:w="28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20E8D" w:rsidRPr="00F54A80" w:rsidRDefault="00820E8D" w:rsidP="00A959AE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In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Add Roles Wizard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”, select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Active Directory Lightweight Directory Services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</w:t>
            </w:r>
          </w:p>
          <w:p w:rsidR="00820E8D" w:rsidRPr="00F54A80" w:rsidRDefault="00820E8D" w:rsidP="00A959AE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820E8D" w:rsidRPr="00F54A80" w:rsidRDefault="00820E8D" w:rsidP="00A959AE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N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ext  &gt;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button.</w:t>
            </w:r>
          </w:p>
        </w:tc>
        <w:tc>
          <w:tcPr>
            <w:tcW w:w="69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0E8D" w:rsidRPr="00F54A80" w:rsidRDefault="00931834" w:rsidP="00A959AE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rFonts w:ascii="Times New Roman" w:hAnsi="Times New Roman"/>
                <w:noProof/>
                <w:lang w:val="en-US"/>
              </w:rPr>
              <w:drawing>
                <wp:inline distT="0" distB="0" distL="0" distR="0" wp14:anchorId="54957356" wp14:editId="04768AAE">
                  <wp:extent cx="4286250" cy="3152775"/>
                  <wp:effectExtent l="0" t="0" r="0" b="9525"/>
                  <wp:docPr id="43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86250" cy="3152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0E8D" w:rsidRPr="00F54A80" w:rsidTr="00A959AE">
        <w:tc>
          <w:tcPr>
            <w:tcW w:w="28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0E8D" w:rsidRPr="00F54A80" w:rsidRDefault="00820E8D" w:rsidP="00A959AE">
            <w:pPr>
              <w:spacing w:before="0" w:after="0"/>
              <w:jc w:val="left"/>
              <w:rPr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lastRenderedPageBreak/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N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ext  &gt;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button.</w:t>
            </w:r>
          </w:p>
        </w:tc>
        <w:tc>
          <w:tcPr>
            <w:tcW w:w="69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0E8D" w:rsidRPr="00F54A80" w:rsidRDefault="00931834" w:rsidP="00A959AE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rFonts w:ascii="Times New Roman" w:hAnsi="Times New Roman"/>
                <w:noProof/>
                <w:lang w:val="en-US"/>
              </w:rPr>
              <w:drawing>
                <wp:inline distT="0" distB="0" distL="0" distR="0" wp14:anchorId="52B2DFEB" wp14:editId="334528BE">
                  <wp:extent cx="4295775" cy="3162300"/>
                  <wp:effectExtent l="0" t="0" r="9525" b="0"/>
                  <wp:docPr id="44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95775" cy="3162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0E8D" w:rsidRPr="00F54A80" w:rsidTr="00A959AE">
        <w:tc>
          <w:tcPr>
            <w:tcW w:w="28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0E8D" w:rsidRPr="00F54A80" w:rsidRDefault="00820E8D" w:rsidP="00A959AE">
            <w:pPr>
              <w:spacing w:before="0" w:after="0"/>
              <w:jc w:val="left"/>
              <w:rPr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I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nstall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button.</w:t>
            </w:r>
          </w:p>
        </w:tc>
        <w:tc>
          <w:tcPr>
            <w:tcW w:w="69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0E8D" w:rsidRPr="00F54A80" w:rsidRDefault="00931834" w:rsidP="00A959AE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rFonts w:ascii="Times New Roman" w:hAnsi="Times New Roman"/>
                <w:noProof/>
                <w:lang w:val="en-US"/>
              </w:rPr>
              <w:drawing>
                <wp:inline distT="0" distB="0" distL="0" distR="0" wp14:anchorId="7F38C9DA" wp14:editId="40A49F50">
                  <wp:extent cx="4295775" cy="3152775"/>
                  <wp:effectExtent l="0" t="0" r="9525" b="9525"/>
                  <wp:docPr id="45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95775" cy="3152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0E8D" w:rsidRPr="00F54A80" w:rsidTr="00A959AE">
        <w:tc>
          <w:tcPr>
            <w:tcW w:w="28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0E8D" w:rsidRPr="00F54A80" w:rsidRDefault="00820E8D" w:rsidP="00A959AE">
            <w:pPr>
              <w:spacing w:before="0" w:after="0"/>
              <w:jc w:val="left"/>
              <w:rPr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lastRenderedPageBreak/>
              <w:t>Installation is in progress</w:t>
            </w:r>
          </w:p>
        </w:tc>
        <w:tc>
          <w:tcPr>
            <w:tcW w:w="69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0E8D" w:rsidRPr="00F54A80" w:rsidRDefault="00931834" w:rsidP="00A959AE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rFonts w:ascii="Times New Roman" w:hAnsi="Times New Roman"/>
                <w:noProof/>
                <w:lang w:val="en-US"/>
              </w:rPr>
              <w:drawing>
                <wp:inline distT="0" distB="0" distL="0" distR="0" wp14:anchorId="0680A84B" wp14:editId="10C4EBC3">
                  <wp:extent cx="4314825" cy="3190875"/>
                  <wp:effectExtent l="0" t="0" r="9525" b="9525"/>
                  <wp:docPr id="46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14825" cy="3190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0E8D" w:rsidRPr="00F54A80" w:rsidTr="00A959AE">
        <w:tc>
          <w:tcPr>
            <w:tcW w:w="28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20E8D" w:rsidRPr="00F54A80" w:rsidRDefault="00820E8D" w:rsidP="00A959AE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Installation is successfully done.</w:t>
            </w:r>
          </w:p>
          <w:p w:rsidR="00820E8D" w:rsidRPr="00F54A80" w:rsidRDefault="00820E8D" w:rsidP="00A959AE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8216EC" w:rsidRPr="00F54A80" w:rsidRDefault="00820E8D" w:rsidP="00A959AE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Cl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o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se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  <w:r w:rsidR="008216EC"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 and close all windows.</w:t>
            </w:r>
          </w:p>
        </w:tc>
        <w:tc>
          <w:tcPr>
            <w:tcW w:w="69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0E8D" w:rsidRPr="00F54A80" w:rsidRDefault="00931834" w:rsidP="00A959AE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rFonts w:ascii="Times New Roman" w:hAnsi="Times New Roman"/>
                <w:noProof/>
                <w:lang w:val="en-US"/>
              </w:rPr>
              <w:drawing>
                <wp:inline distT="0" distB="0" distL="0" distR="0" wp14:anchorId="6D955940" wp14:editId="158DDC0C">
                  <wp:extent cx="4314825" cy="3190875"/>
                  <wp:effectExtent l="0" t="0" r="9525" b="9525"/>
                  <wp:docPr id="47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14825" cy="3190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20E8D" w:rsidRDefault="00820E8D" w:rsidP="00820E8D">
      <w:pPr>
        <w:pStyle w:val="Para2C"/>
        <w:numPr>
          <w:ilvl w:val="0"/>
          <w:numId w:val="0"/>
        </w:numPr>
        <w:rPr>
          <w:lang w:val="en-US"/>
        </w:rPr>
      </w:pPr>
      <w:bookmarkStart w:id="169" w:name="_Ref150094689"/>
    </w:p>
    <w:p w:rsidR="00230038" w:rsidRDefault="00230038" w:rsidP="00820E8D">
      <w:pPr>
        <w:pStyle w:val="Para2C"/>
        <w:numPr>
          <w:ilvl w:val="0"/>
          <w:numId w:val="0"/>
        </w:numPr>
        <w:rPr>
          <w:lang w:val="en-US"/>
        </w:rPr>
      </w:pPr>
      <w:r>
        <w:rPr>
          <w:lang w:val="en-US"/>
        </w:rPr>
        <w:t xml:space="preserve">After ADLS role configuration, check that “Active Directory Web Services” windows service is disabled. Procedure below describes how to proceed. </w:t>
      </w:r>
    </w:p>
    <w:tbl>
      <w:tblPr>
        <w:tblW w:w="9781" w:type="dxa"/>
        <w:tblInd w:w="-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836"/>
        <w:gridCol w:w="6945"/>
      </w:tblGrid>
      <w:tr w:rsidR="008C1DE1" w:rsidRPr="00F54A80" w:rsidTr="008C1DE1">
        <w:tc>
          <w:tcPr>
            <w:tcW w:w="28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30038" w:rsidRPr="00F54A80" w:rsidRDefault="00230038" w:rsidP="00230038">
            <w:pPr>
              <w:spacing w:before="0" w:line="260" w:lineRule="exact"/>
              <w:jc w:val="left"/>
              <w:rPr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lastRenderedPageBreak/>
              <w:t>Select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Start&gt;</w:t>
            </w:r>
            <w:r>
              <w:rPr>
                <w:rFonts w:ascii="Times New Roman" w:hAnsi="Times New Roman"/>
                <w:b/>
                <w:color w:val="000000"/>
                <w:lang w:val="en-US" w:eastAsia="fr-FR"/>
              </w:rPr>
              <w:t>Administrative Tools&gt; Services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</w:t>
            </w:r>
          </w:p>
          <w:p w:rsidR="008C1DE1" w:rsidRPr="00F54A80" w:rsidRDefault="008C1DE1" w:rsidP="0018000B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</w:tc>
        <w:tc>
          <w:tcPr>
            <w:tcW w:w="69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C1DE1" w:rsidRPr="00230038" w:rsidRDefault="00230038" w:rsidP="00230038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E3F6C22" wp14:editId="622441E5">
                  <wp:extent cx="4311143" cy="2211947"/>
                  <wp:effectExtent l="0" t="0" r="0" b="0"/>
                  <wp:docPr id="134" name="Picture 1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11601" cy="22121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1DE1" w:rsidRPr="00F54A80" w:rsidTr="008C1DE1">
        <w:tc>
          <w:tcPr>
            <w:tcW w:w="28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C1DE1" w:rsidRDefault="00301113" w:rsidP="0018000B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Make sure that “</w:t>
            </w:r>
            <w:r w:rsidRPr="00301113">
              <w:rPr>
                <w:rFonts w:ascii="Times New Roman" w:hAnsi="Times New Roman"/>
                <w:b/>
                <w:color w:val="000000"/>
                <w:lang w:val="en-US" w:eastAsia="fr-FR"/>
              </w:rPr>
              <w:t>Active Directory Web Services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startup type is set to disabled</w:t>
            </w:r>
          </w:p>
          <w:p w:rsidR="00301113" w:rsidRDefault="00301113" w:rsidP="0018000B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If  not right click “</w:t>
            </w:r>
            <w:r w:rsidRPr="00301113">
              <w:rPr>
                <w:rFonts w:ascii="Times New Roman" w:hAnsi="Times New Roman"/>
                <w:b/>
                <w:color w:val="000000"/>
                <w:lang w:val="en-US" w:eastAsia="fr-FR"/>
              </w:rPr>
              <w:t>Active Directory Web Services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”, in pop up menu select “</w:t>
            </w:r>
            <w:r w:rsidRPr="00301113">
              <w:rPr>
                <w:rFonts w:ascii="Times New Roman" w:hAnsi="Times New Roman"/>
                <w:b/>
                <w:color w:val="000000"/>
                <w:lang w:val="en-US" w:eastAsia="fr-FR"/>
              </w:rPr>
              <w:t>Stop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</w:t>
            </w:r>
          </w:p>
          <w:p w:rsidR="00301113" w:rsidRDefault="00301113" w:rsidP="0018000B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301113" w:rsidRPr="00F54A80" w:rsidRDefault="00301113" w:rsidP="0018000B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WARNING: If “</w:t>
            </w:r>
            <w:r w:rsidRPr="00301113">
              <w:rPr>
                <w:rFonts w:ascii="Times New Roman" w:hAnsi="Times New Roman"/>
                <w:b/>
                <w:color w:val="000000"/>
                <w:lang w:val="en-US" w:eastAsia="fr-FR"/>
              </w:rPr>
              <w:t>Active Directory Web Services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service is not started, this step shall be ignored</w:t>
            </w:r>
          </w:p>
        </w:tc>
        <w:tc>
          <w:tcPr>
            <w:tcW w:w="69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C1DE1" w:rsidRPr="00F54A80" w:rsidRDefault="00301113" w:rsidP="0018000B">
            <w:pPr>
              <w:spacing w:before="0" w:after="0"/>
              <w:jc w:val="left"/>
              <w:rPr>
                <w:lang w:val="en-US" w:eastAsia="fr-FR"/>
              </w:rPr>
            </w:pPr>
            <w:r>
              <w:object w:dxaOrig="13695" w:dyaOrig="5610">
                <v:shape id="_x0000_i1025" type="#_x0000_t75" style="width:336.15pt;height:138.1pt" o:ole="">
                  <v:imagedata r:id="rId65" o:title=""/>
                </v:shape>
                <o:OLEObject Type="Embed" ProgID="PBrush" ShapeID="_x0000_i1025" DrawAspect="Content" ObjectID="_1588590717" r:id="rId66"/>
              </w:object>
            </w:r>
          </w:p>
        </w:tc>
      </w:tr>
      <w:tr w:rsidR="008C1DE1" w:rsidRPr="00F54A80" w:rsidTr="008C1DE1">
        <w:tc>
          <w:tcPr>
            <w:tcW w:w="28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C1DE1" w:rsidRPr="00F54A80" w:rsidRDefault="00301113" w:rsidP="00301113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When “</w:t>
            </w:r>
            <w:r w:rsidRPr="00301113">
              <w:rPr>
                <w:rFonts w:ascii="Times New Roman" w:hAnsi="Times New Roman"/>
                <w:b/>
                <w:color w:val="000000"/>
                <w:lang w:val="en-US" w:eastAsia="fr-FR"/>
              </w:rPr>
              <w:t>Active Directory Web Services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service is stopped,  right click “</w:t>
            </w:r>
            <w:r w:rsidRPr="00301113">
              <w:rPr>
                <w:rFonts w:ascii="Times New Roman" w:hAnsi="Times New Roman"/>
                <w:b/>
                <w:color w:val="000000"/>
                <w:lang w:val="en-US" w:eastAsia="fr-FR"/>
              </w:rPr>
              <w:t>Active Directory Web Services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”, in pop up menu select “</w:t>
            </w:r>
            <w:r w:rsidRPr="00301113">
              <w:rPr>
                <w:rFonts w:ascii="Times New Roman" w:hAnsi="Times New Roman"/>
                <w:b/>
                <w:color w:val="000000"/>
                <w:lang w:val="en-US" w:eastAsia="fr-FR"/>
              </w:rPr>
              <w:t>P</w:t>
            </w:r>
            <w:r>
              <w:rPr>
                <w:rFonts w:ascii="Times New Roman" w:hAnsi="Times New Roman"/>
                <w:b/>
                <w:color w:val="000000"/>
                <w:lang w:val="en-US" w:eastAsia="fr-FR"/>
              </w:rPr>
              <w:t>ro</w:t>
            </w:r>
            <w:r w:rsidRPr="00301113">
              <w:rPr>
                <w:rFonts w:ascii="Times New Roman" w:hAnsi="Times New Roman"/>
                <w:b/>
                <w:color w:val="000000"/>
                <w:lang w:val="en-US" w:eastAsia="fr-FR"/>
              </w:rPr>
              <w:t>perties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 xml:space="preserve">” </w:t>
            </w:r>
          </w:p>
        </w:tc>
        <w:tc>
          <w:tcPr>
            <w:tcW w:w="69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C1DE1" w:rsidRPr="00301113" w:rsidRDefault="00301113" w:rsidP="00301113">
            <w:pPr>
              <w:spacing w:before="0" w:after="0"/>
              <w:jc w:val="center"/>
              <w:rPr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400DD76" wp14:editId="503CC797">
                  <wp:extent cx="3362325" cy="3780565"/>
                  <wp:effectExtent l="0" t="0" r="0" b="0"/>
                  <wp:docPr id="139" name="Picture 1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2325" cy="37805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1DE1" w:rsidRPr="00F54A80" w:rsidTr="008C1DE1">
        <w:tc>
          <w:tcPr>
            <w:tcW w:w="28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C1DE1" w:rsidRDefault="00301113" w:rsidP="0018000B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lastRenderedPageBreak/>
              <w:t>In “</w:t>
            </w:r>
            <w:r w:rsidRPr="00711C5B">
              <w:rPr>
                <w:rFonts w:ascii="Times New Roman" w:hAnsi="Times New Roman"/>
                <w:b/>
                <w:color w:val="000000"/>
                <w:lang w:val="en-US" w:eastAsia="fr-FR"/>
              </w:rPr>
              <w:t>Startup type: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drop down list select “</w:t>
            </w:r>
            <w:r w:rsidRPr="00711C5B">
              <w:rPr>
                <w:rFonts w:ascii="Times New Roman" w:hAnsi="Times New Roman"/>
                <w:b/>
                <w:color w:val="000000"/>
                <w:lang w:val="en-US" w:eastAsia="fr-FR"/>
              </w:rPr>
              <w:t>Disabled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 xml:space="preserve">” </w:t>
            </w:r>
          </w:p>
          <w:p w:rsidR="00301113" w:rsidRDefault="00301113" w:rsidP="0018000B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301113" w:rsidRPr="00F54A80" w:rsidRDefault="00301113" w:rsidP="0018000B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711C5B">
              <w:rPr>
                <w:rFonts w:ascii="Times New Roman" w:hAnsi="Times New Roman"/>
                <w:b/>
                <w:color w:val="000000"/>
                <w:lang w:val="en-US" w:eastAsia="fr-FR"/>
              </w:rPr>
              <w:t>OK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69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C1DE1" w:rsidRPr="00F54A80" w:rsidRDefault="00301113" w:rsidP="00301113">
            <w:pPr>
              <w:spacing w:before="0" w:after="0"/>
              <w:jc w:val="center"/>
              <w:rPr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6C1CFE2" wp14:editId="1450FDC0">
                  <wp:extent cx="3324225" cy="3737726"/>
                  <wp:effectExtent l="0" t="0" r="0" b="0"/>
                  <wp:docPr id="148" name="Picture 1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24225" cy="37377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1DE1" w:rsidRPr="00F54A80" w:rsidTr="008C1DE1">
        <w:tc>
          <w:tcPr>
            <w:tcW w:w="28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C1DE1" w:rsidRPr="00F54A80" w:rsidRDefault="00301113" w:rsidP="00301113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Close “</w:t>
            </w:r>
            <w:r w:rsidRPr="00711C5B">
              <w:rPr>
                <w:rFonts w:ascii="Times New Roman" w:hAnsi="Times New Roman"/>
                <w:b/>
                <w:color w:val="000000"/>
                <w:lang w:val="en-US" w:eastAsia="fr-FR"/>
              </w:rPr>
              <w:t>Services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wizard</w:t>
            </w:r>
          </w:p>
        </w:tc>
        <w:tc>
          <w:tcPr>
            <w:tcW w:w="69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C1DE1" w:rsidRPr="00F54A80" w:rsidRDefault="00301113" w:rsidP="0018000B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22370C4" wp14:editId="24A9C3A8">
                  <wp:extent cx="4276725" cy="2300229"/>
                  <wp:effectExtent l="0" t="0" r="0" b="5080"/>
                  <wp:docPr id="207" name="Picture 2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94676" cy="23098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C1DE1" w:rsidRPr="00F54A80" w:rsidRDefault="008C1DE1" w:rsidP="00820E8D">
      <w:pPr>
        <w:pStyle w:val="Para2C"/>
        <w:numPr>
          <w:ilvl w:val="0"/>
          <w:numId w:val="0"/>
        </w:numPr>
        <w:rPr>
          <w:lang w:val="en-US"/>
        </w:rPr>
      </w:pPr>
    </w:p>
    <w:p w:rsidR="001E0E89" w:rsidRPr="00F54A80" w:rsidRDefault="001E0E89" w:rsidP="001E0E89">
      <w:pPr>
        <w:pStyle w:val="Heading3"/>
        <w:numPr>
          <w:ilvl w:val="2"/>
          <w:numId w:val="9"/>
        </w:numPr>
        <w:rPr>
          <w:lang w:val="en-US"/>
        </w:rPr>
      </w:pPr>
      <w:bookmarkStart w:id="170" w:name="_Toc440979186"/>
      <w:r w:rsidRPr="00F54A80">
        <w:rPr>
          <w:lang w:val="en-US"/>
        </w:rPr>
        <w:t>“</w:t>
      </w:r>
      <w:r w:rsidR="005E1215" w:rsidRPr="00F54A80">
        <w:rPr>
          <w:lang w:val="en-US"/>
        </w:rPr>
        <w:t>Audit object access failure</w:t>
      </w:r>
      <w:r w:rsidRPr="00F54A80">
        <w:rPr>
          <w:lang w:val="en-US"/>
        </w:rPr>
        <w:t xml:space="preserve">” </w:t>
      </w:r>
      <w:r w:rsidR="00F75B66">
        <w:rPr>
          <w:lang w:val="en-US"/>
        </w:rPr>
        <w:t>activation</w:t>
      </w:r>
      <w:bookmarkEnd w:id="170"/>
    </w:p>
    <w:p w:rsidR="001E0E89" w:rsidRPr="00F54A80" w:rsidRDefault="00DC3EA1" w:rsidP="001E0E89">
      <w:pPr>
        <w:rPr>
          <w:lang w:val="en-US"/>
        </w:rPr>
      </w:pPr>
      <w:r w:rsidRPr="00F54A80">
        <w:rPr>
          <w:lang w:val="en-US"/>
        </w:rPr>
        <w:t>Setting a</w:t>
      </w:r>
      <w:r w:rsidR="005E1215" w:rsidRPr="00F54A80">
        <w:rPr>
          <w:lang w:val="en-US"/>
        </w:rPr>
        <w:t xml:space="preserve">udit object access failure in local security policy is </w:t>
      </w:r>
      <w:r w:rsidRPr="00F54A80">
        <w:rPr>
          <w:lang w:val="en-US"/>
        </w:rPr>
        <w:t>needed</w:t>
      </w:r>
      <w:r w:rsidR="005E1215" w:rsidRPr="00F54A80">
        <w:rPr>
          <w:lang w:val="en-US"/>
        </w:rPr>
        <w:t xml:space="preserve"> to monitor unauthorized access to audit log </w:t>
      </w:r>
      <w:r w:rsidRPr="00F54A80">
        <w:rPr>
          <w:lang w:val="en-US"/>
        </w:rPr>
        <w:t>file</w:t>
      </w:r>
      <w:r w:rsidR="005E1215" w:rsidRPr="00F54A80">
        <w:rPr>
          <w:lang w:val="en-US"/>
        </w:rPr>
        <w:t xml:space="preserve">. </w:t>
      </w:r>
    </w:p>
    <w:tbl>
      <w:tblPr>
        <w:tblW w:w="9781" w:type="dxa"/>
        <w:tblInd w:w="-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836"/>
        <w:gridCol w:w="6945"/>
      </w:tblGrid>
      <w:tr w:rsidR="001E0E89" w:rsidRPr="00F54A80" w:rsidTr="00C57F94">
        <w:tc>
          <w:tcPr>
            <w:tcW w:w="28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E0E89" w:rsidRPr="00F54A80" w:rsidRDefault="005E1215" w:rsidP="00C57F94">
            <w:pPr>
              <w:spacing w:before="0" w:line="260" w:lineRule="exact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lastRenderedPageBreak/>
              <w:t>Select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Start &gt; Administrative Tools &gt; Local Security Policy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</w:t>
            </w:r>
          </w:p>
        </w:tc>
        <w:tc>
          <w:tcPr>
            <w:tcW w:w="69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E0E89" w:rsidRPr="00F54A80" w:rsidRDefault="00931834" w:rsidP="00C57F94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FC3BD35" wp14:editId="333E5513">
                  <wp:extent cx="4295775" cy="3133725"/>
                  <wp:effectExtent l="0" t="0" r="9525" b="9525"/>
                  <wp:docPr id="4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95775" cy="3133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E0E89" w:rsidRPr="00F54A80" w:rsidTr="00C57F94">
        <w:tc>
          <w:tcPr>
            <w:tcW w:w="28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0125F" w:rsidRPr="00F54A80" w:rsidRDefault="001E0E89" w:rsidP="00C57F94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In “</w:t>
            </w:r>
            <w:r w:rsidR="005E1215"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Local Security Policy</w:t>
            </w:r>
            <w:r w:rsidR="005E1215" w:rsidRPr="00F54A80">
              <w:rPr>
                <w:rFonts w:ascii="Times New Roman" w:hAnsi="Times New Roman"/>
                <w:color w:val="000000"/>
                <w:lang w:val="en-US" w:eastAsia="fr-FR"/>
              </w:rPr>
              <w:t>”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 Wizard</w:t>
            </w:r>
            <w:r w:rsidR="005E1215" w:rsidRPr="00F54A80">
              <w:rPr>
                <w:rFonts w:ascii="Times New Roman" w:hAnsi="Times New Roman"/>
                <w:color w:val="000000"/>
                <w:lang w:val="en-US" w:eastAsia="fr-FR"/>
              </w:rPr>
              <w:t>, expand “</w:t>
            </w:r>
            <w:r w:rsidR="005E1215"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Local Policies</w:t>
            </w:r>
            <w:r w:rsidR="005E1215" w:rsidRPr="00F54A80">
              <w:rPr>
                <w:rFonts w:ascii="Times New Roman" w:hAnsi="Times New Roman"/>
                <w:color w:val="000000"/>
                <w:lang w:val="en-US" w:eastAsia="fr-FR"/>
              </w:rPr>
              <w:t>” and click “</w:t>
            </w:r>
            <w:r w:rsidR="005E1215"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Audit Policy</w:t>
            </w:r>
            <w:r w:rsidR="005E1215" w:rsidRPr="00F54A80">
              <w:rPr>
                <w:rFonts w:ascii="Times New Roman" w:hAnsi="Times New Roman"/>
                <w:color w:val="000000"/>
                <w:lang w:val="en-US" w:eastAsia="fr-FR"/>
              </w:rPr>
              <w:t>” in the left pane</w:t>
            </w:r>
          </w:p>
          <w:p w:rsidR="005E1215" w:rsidRPr="00F54A80" w:rsidRDefault="005E1215" w:rsidP="00C57F94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.</w:t>
            </w:r>
          </w:p>
        </w:tc>
        <w:tc>
          <w:tcPr>
            <w:tcW w:w="69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E0E89" w:rsidRPr="00F54A80" w:rsidRDefault="00931834" w:rsidP="00C57F94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95283EE" wp14:editId="6D9C2CFB">
                  <wp:extent cx="4257675" cy="3114675"/>
                  <wp:effectExtent l="0" t="0" r="9525" b="9525"/>
                  <wp:docPr id="4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57675" cy="3114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E0E89" w:rsidRPr="00F54A80" w:rsidTr="00C57F94">
        <w:tc>
          <w:tcPr>
            <w:tcW w:w="28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0125F" w:rsidRPr="00F54A80" w:rsidRDefault="0060125F" w:rsidP="00C57F94">
            <w:pPr>
              <w:spacing w:before="0" w:after="0"/>
              <w:jc w:val="left"/>
              <w:rPr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lastRenderedPageBreak/>
              <w:t>in the right pane, right click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Audit object access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and then select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Action &gt; Properties”</w:t>
            </w:r>
            <w:r w:rsidRPr="00F54A80">
              <w:rPr>
                <w:rStyle w:val="body"/>
                <w:lang w:val="en-US"/>
              </w:rPr>
              <w:t>.</w:t>
            </w:r>
          </w:p>
        </w:tc>
        <w:tc>
          <w:tcPr>
            <w:tcW w:w="69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E0E89" w:rsidRPr="00F54A80" w:rsidRDefault="00931834" w:rsidP="0060125F">
            <w:pPr>
              <w:spacing w:before="0" w:after="0"/>
              <w:jc w:val="center"/>
              <w:rPr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B768C33" wp14:editId="2DED5379">
                  <wp:extent cx="3505200" cy="4171950"/>
                  <wp:effectExtent l="0" t="0" r="0" b="0"/>
                  <wp:docPr id="5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05200" cy="4171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E0E89" w:rsidRPr="00F54A80" w:rsidTr="00C57F94">
        <w:tc>
          <w:tcPr>
            <w:tcW w:w="28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E0E89" w:rsidRPr="00F54A80" w:rsidRDefault="0060125F" w:rsidP="00C57F94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In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Audit object access Properties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wizard, select “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F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ailure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checkmark</w:t>
            </w:r>
          </w:p>
          <w:p w:rsidR="0060125F" w:rsidRPr="00F54A80" w:rsidRDefault="0060125F" w:rsidP="0060125F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60125F" w:rsidRPr="009F56F1" w:rsidRDefault="009F56F1" w:rsidP="0060125F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9F56F1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A</w:t>
            </w:r>
            <w:r w:rsidRPr="009F56F1">
              <w:rPr>
                <w:rFonts w:ascii="Times New Roman" w:hAnsi="Times New Roman"/>
                <w:b/>
                <w:color w:val="000000"/>
                <w:lang w:val="en-US" w:eastAsia="fr-FR"/>
              </w:rPr>
              <w:t>pply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button, then c</w:t>
            </w:r>
            <w:r w:rsidR="0060125F" w:rsidRPr="00F54A80">
              <w:rPr>
                <w:rFonts w:ascii="Times New Roman" w:hAnsi="Times New Roman"/>
                <w:color w:val="000000"/>
                <w:lang w:val="en-US" w:eastAsia="fr-FR"/>
              </w:rPr>
              <w:t>lick “</w:t>
            </w:r>
            <w:r w:rsidR="0060125F"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OK</w:t>
            </w:r>
            <w:r w:rsidR="0060125F" w:rsidRPr="00F54A80">
              <w:rPr>
                <w:rFonts w:ascii="Times New Roman" w:hAnsi="Times New Roman"/>
                <w:color w:val="000000"/>
                <w:lang w:val="en-US" w:eastAsia="fr-FR"/>
              </w:rPr>
              <w:t>” button.</w:t>
            </w:r>
          </w:p>
        </w:tc>
        <w:tc>
          <w:tcPr>
            <w:tcW w:w="69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E0E89" w:rsidRPr="00F54A80" w:rsidRDefault="00931834" w:rsidP="0060125F">
            <w:pPr>
              <w:spacing w:before="0" w:after="0"/>
              <w:jc w:val="center"/>
              <w:rPr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4A825B9" wp14:editId="41BBD8BD">
                  <wp:extent cx="3524250" cy="4191000"/>
                  <wp:effectExtent l="0" t="0" r="0" b="0"/>
                  <wp:docPr id="5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24250" cy="4191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E0E89" w:rsidRPr="00F54A80" w:rsidTr="00C57F94">
        <w:tc>
          <w:tcPr>
            <w:tcW w:w="28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E0E89" w:rsidRPr="00F54A80" w:rsidRDefault="0060125F" w:rsidP="00C57F94">
            <w:pPr>
              <w:spacing w:before="0" w:after="0"/>
              <w:jc w:val="left"/>
              <w:rPr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lastRenderedPageBreak/>
              <w:t>Close the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Local Security Policy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wizard.</w:t>
            </w:r>
          </w:p>
        </w:tc>
        <w:tc>
          <w:tcPr>
            <w:tcW w:w="69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E0E89" w:rsidRPr="00F54A80" w:rsidRDefault="00931834" w:rsidP="00C57F94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E769CC8" wp14:editId="0769817F">
                  <wp:extent cx="4248150" cy="3105150"/>
                  <wp:effectExtent l="0" t="0" r="0" b="0"/>
                  <wp:docPr id="5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48150" cy="3105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E0E89" w:rsidRDefault="001E0E89" w:rsidP="001E0E89">
      <w:pPr>
        <w:pStyle w:val="Para2C"/>
        <w:numPr>
          <w:ilvl w:val="0"/>
          <w:numId w:val="0"/>
        </w:numPr>
        <w:rPr>
          <w:lang w:val="en-US"/>
        </w:rPr>
      </w:pPr>
    </w:p>
    <w:p w:rsidR="00463D6D" w:rsidRPr="00463D6D" w:rsidRDefault="00463D6D" w:rsidP="00463D6D">
      <w:pPr>
        <w:rPr>
          <w:lang w:val="en-US"/>
        </w:rPr>
      </w:pPr>
    </w:p>
    <w:p w:rsidR="003A7CCD" w:rsidRDefault="003A7CCD" w:rsidP="00B35D47">
      <w:pPr>
        <w:pStyle w:val="Heading3"/>
        <w:rPr>
          <w:lang w:val="en-US"/>
        </w:rPr>
      </w:pPr>
      <w:bookmarkStart w:id="171" w:name="_Toc440979187"/>
      <w:r>
        <w:rPr>
          <w:lang w:val="en-US"/>
        </w:rPr>
        <w:t xml:space="preserve">“Lock pages in memory” </w:t>
      </w:r>
      <w:r w:rsidR="00F75B66">
        <w:rPr>
          <w:lang w:val="en-US"/>
        </w:rPr>
        <w:t xml:space="preserve">policy </w:t>
      </w:r>
      <w:r>
        <w:rPr>
          <w:lang w:val="en-US"/>
        </w:rPr>
        <w:t>to “Network Service”</w:t>
      </w:r>
      <w:r w:rsidR="00F75B66">
        <w:rPr>
          <w:lang w:val="en-US"/>
        </w:rPr>
        <w:t xml:space="preserve"> account adding</w:t>
      </w:r>
      <w:bookmarkEnd w:id="171"/>
    </w:p>
    <w:p w:rsidR="00F9722A" w:rsidRDefault="00F9722A" w:rsidP="00B35D47">
      <w:pPr>
        <w:rPr>
          <w:lang w:val="en-US"/>
        </w:rPr>
      </w:pPr>
      <w:r>
        <w:rPr>
          <w:lang w:val="en-US"/>
        </w:rPr>
        <w:t>The “Lock pages in memory” policy is added to the user “Network Service” to improve SQLServer performances.</w:t>
      </w:r>
    </w:p>
    <w:tbl>
      <w:tblPr>
        <w:tblW w:w="9781" w:type="dxa"/>
        <w:tblInd w:w="-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836"/>
        <w:gridCol w:w="6945"/>
      </w:tblGrid>
      <w:tr w:rsidR="003A7CCD" w:rsidRPr="00F54A80" w:rsidTr="000B22AE">
        <w:tc>
          <w:tcPr>
            <w:tcW w:w="28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A7CCD" w:rsidRPr="00F54A80" w:rsidRDefault="003A7CCD" w:rsidP="000B22AE">
            <w:pPr>
              <w:spacing w:before="0" w:line="260" w:lineRule="exact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Select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Start &gt; Administrative Tools &gt; Local Security Policy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</w:t>
            </w:r>
          </w:p>
        </w:tc>
        <w:tc>
          <w:tcPr>
            <w:tcW w:w="69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A7CCD" w:rsidRPr="00F54A80" w:rsidRDefault="003A7CCD" w:rsidP="000B22AE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5999AA2" wp14:editId="20CE2D38">
                  <wp:extent cx="4295775" cy="3133725"/>
                  <wp:effectExtent l="0" t="0" r="9525" b="9525"/>
                  <wp:docPr id="30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95775" cy="3133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A7CCD" w:rsidRPr="00F54A80" w:rsidTr="000B22AE">
        <w:tc>
          <w:tcPr>
            <w:tcW w:w="28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A7CCD" w:rsidRPr="00F54A80" w:rsidRDefault="003A7CCD" w:rsidP="000B22AE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lastRenderedPageBreak/>
              <w:t>In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Local Security Policy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Wizard, expand “</w:t>
            </w:r>
            <w:r w:rsidRPr="00B35D47">
              <w:rPr>
                <w:rFonts w:ascii="Times New Roman" w:hAnsi="Times New Roman"/>
                <w:b/>
                <w:color w:val="000000"/>
                <w:lang w:val="en-US" w:eastAsia="fr-FR"/>
              </w:rPr>
              <w:t>Local Policies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and click “</w:t>
            </w:r>
            <w:r>
              <w:rPr>
                <w:rFonts w:ascii="Times New Roman" w:hAnsi="Times New Roman"/>
                <w:b/>
                <w:color w:val="000000"/>
                <w:lang w:val="en-US" w:eastAsia="fr-FR"/>
              </w:rPr>
              <w:t>User Rights Assignment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in the left pane</w:t>
            </w:r>
          </w:p>
          <w:p w:rsidR="003A7CCD" w:rsidRPr="00F54A80" w:rsidRDefault="003A7CCD" w:rsidP="000B22AE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</w:tc>
        <w:tc>
          <w:tcPr>
            <w:tcW w:w="69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A7CCD" w:rsidRPr="00F54A80" w:rsidRDefault="003A7CCD" w:rsidP="000B22AE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0A97445" wp14:editId="1FDE3404">
                  <wp:extent cx="4272915" cy="2962910"/>
                  <wp:effectExtent l="0" t="0" r="0" b="8890"/>
                  <wp:docPr id="306" name="Image 3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72915" cy="29629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A7CCD" w:rsidRPr="00F54A80" w:rsidTr="000B22AE">
        <w:tc>
          <w:tcPr>
            <w:tcW w:w="28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A7CCD" w:rsidRDefault="003A7CCD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in the right pane, 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double-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>
              <w:rPr>
                <w:rFonts w:ascii="Times New Roman" w:hAnsi="Times New Roman"/>
                <w:b/>
                <w:color w:val="000000"/>
                <w:lang w:val="en-US" w:eastAsia="fr-FR"/>
              </w:rPr>
              <w:t>Lock pages in memory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</w:t>
            </w:r>
          </w:p>
          <w:p w:rsidR="00F9722A" w:rsidRDefault="00F9722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F9722A" w:rsidRPr="00F54A80" w:rsidRDefault="00F9722A">
            <w:pPr>
              <w:spacing w:before="0" w:after="0"/>
              <w:jc w:val="left"/>
              <w:rPr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B35D47">
              <w:rPr>
                <w:rFonts w:ascii="Times New Roman" w:hAnsi="Times New Roman"/>
                <w:b/>
                <w:color w:val="000000"/>
                <w:lang w:val="en-US" w:eastAsia="fr-FR"/>
              </w:rPr>
              <w:t xml:space="preserve">Add </w:t>
            </w:r>
            <w:r w:rsidRPr="009F56F1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U</w:t>
            </w:r>
            <w:r w:rsidRPr="00B35D47">
              <w:rPr>
                <w:rFonts w:ascii="Times New Roman" w:hAnsi="Times New Roman"/>
                <w:b/>
                <w:color w:val="000000"/>
                <w:lang w:val="en-US" w:eastAsia="fr-FR"/>
              </w:rPr>
              <w:t>ser or Group…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button.</w:t>
            </w:r>
          </w:p>
        </w:tc>
        <w:tc>
          <w:tcPr>
            <w:tcW w:w="69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A7CCD" w:rsidRPr="00F54A80" w:rsidRDefault="003A7CCD" w:rsidP="000B22AE">
            <w:pPr>
              <w:spacing w:before="0" w:after="0"/>
              <w:jc w:val="center"/>
              <w:rPr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A7E32BB" wp14:editId="466CE907">
                  <wp:extent cx="3363579" cy="3994749"/>
                  <wp:effectExtent l="0" t="0" r="8890" b="6350"/>
                  <wp:docPr id="307" name="Image 3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9558" cy="4001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A7CCD" w:rsidRPr="00F54A80" w:rsidTr="000B22AE">
        <w:tc>
          <w:tcPr>
            <w:tcW w:w="28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A7CCD" w:rsidRDefault="003A7CCD" w:rsidP="000B22AE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lastRenderedPageBreak/>
              <w:t>In “</w:t>
            </w:r>
            <w:r w:rsidR="00F9722A">
              <w:rPr>
                <w:rFonts w:ascii="Times New Roman" w:hAnsi="Times New Roman"/>
                <w:b/>
                <w:color w:val="000000"/>
                <w:lang w:val="en-US" w:eastAsia="fr-FR"/>
              </w:rPr>
              <w:t>Enter the object names to select</w:t>
            </w:r>
            <w:r w:rsidR="00F9722A">
              <w:rPr>
                <w:rFonts w:ascii="Times New Roman" w:hAnsi="Times New Roman"/>
                <w:color w:val="000000"/>
                <w:lang w:val="en-US" w:eastAsia="fr-FR"/>
              </w:rPr>
              <w:t>”, type “</w:t>
            </w:r>
            <w:r w:rsidR="00F9722A" w:rsidRPr="009F56F1">
              <w:rPr>
                <w:rFonts w:ascii="Times New Roman" w:hAnsi="Times New Roman"/>
                <w:b/>
                <w:color w:val="000000"/>
                <w:lang w:val="en-US" w:eastAsia="fr-FR"/>
              </w:rPr>
              <w:t>NETWORK SERVICE</w:t>
            </w:r>
            <w:r w:rsidR="00F9722A">
              <w:rPr>
                <w:rFonts w:ascii="Times New Roman" w:hAnsi="Times New Roman"/>
                <w:color w:val="000000"/>
                <w:lang w:val="en-US" w:eastAsia="fr-FR"/>
              </w:rPr>
              <w:t>”.</w:t>
            </w:r>
          </w:p>
          <w:p w:rsidR="00F9722A" w:rsidRDefault="00F9722A" w:rsidP="000B22AE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F9722A" w:rsidRPr="00F54A80" w:rsidRDefault="00F9722A" w:rsidP="000B22AE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B35D47">
              <w:rPr>
                <w:rFonts w:ascii="Times New Roman" w:hAnsi="Times New Roman"/>
                <w:b/>
                <w:color w:val="000000"/>
                <w:lang w:val="en-US" w:eastAsia="fr-FR"/>
              </w:rPr>
              <w:t>Check Names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button.</w:t>
            </w:r>
          </w:p>
          <w:p w:rsidR="003A7CCD" w:rsidRPr="00F54A80" w:rsidRDefault="003A7CCD" w:rsidP="000B22AE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3A7CCD" w:rsidRPr="00F54A80" w:rsidRDefault="003A7CCD" w:rsidP="000B22AE">
            <w:pPr>
              <w:spacing w:before="0" w:after="0"/>
              <w:jc w:val="left"/>
              <w:rPr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OK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button.</w:t>
            </w:r>
          </w:p>
        </w:tc>
        <w:tc>
          <w:tcPr>
            <w:tcW w:w="69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A7CCD" w:rsidRPr="00F54A80" w:rsidRDefault="00F9722A" w:rsidP="000B22AE">
            <w:pPr>
              <w:spacing w:before="0" w:after="0"/>
              <w:jc w:val="center"/>
              <w:rPr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B349B1E" wp14:editId="0C2FA51E">
                  <wp:extent cx="4272915" cy="2270125"/>
                  <wp:effectExtent l="0" t="0" r="0" b="0"/>
                  <wp:docPr id="308" name="Image 3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72915" cy="2270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A7CCD" w:rsidRPr="00F54A80" w:rsidTr="000B22AE">
        <w:tc>
          <w:tcPr>
            <w:tcW w:w="28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A7CCD" w:rsidRPr="00F54A80" w:rsidRDefault="003A7CCD">
            <w:pPr>
              <w:spacing w:before="0" w:after="0"/>
              <w:jc w:val="left"/>
              <w:rPr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Close the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Local Security Policy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” </w:t>
            </w:r>
            <w:r w:rsidR="00F9722A">
              <w:rPr>
                <w:rFonts w:ascii="Times New Roman" w:hAnsi="Times New Roman"/>
                <w:color w:val="000000"/>
                <w:lang w:val="en-US" w:eastAsia="fr-FR"/>
              </w:rPr>
              <w:t>window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.</w:t>
            </w:r>
          </w:p>
        </w:tc>
        <w:tc>
          <w:tcPr>
            <w:tcW w:w="69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A7CCD" w:rsidRPr="00F54A80" w:rsidRDefault="00F9722A" w:rsidP="000B22AE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ADE33DC" wp14:editId="59784F18">
                  <wp:extent cx="4272915" cy="2962910"/>
                  <wp:effectExtent l="0" t="0" r="0" b="8890"/>
                  <wp:docPr id="310" name="Image 3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72915" cy="29629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A7CCD" w:rsidRDefault="003A7CCD" w:rsidP="001E0E89">
      <w:pPr>
        <w:pStyle w:val="Para2C"/>
        <w:numPr>
          <w:ilvl w:val="0"/>
          <w:numId w:val="0"/>
        </w:numPr>
        <w:rPr>
          <w:lang w:val="en-US"/>
        </w:rPr>
      </w:pPr>
    </w:p>
    <w:p w:rsidR="00D3733E" w:rsidRDefault="00371B75" w:rsidP="00B35D47">
      <w:pPr>
        <w:pStyle w:val="Heading3"/>
        <w:rPr>
          <w:lang w:val="en-US"/>
        </w:rPr>
      </w:pPr>
      <w:bookmarkStart w:id="172" w:name="_Toc440979188"/>
      <w:r>
        <w:rPr>
          <w:lang w:val="en-US"/>
        </w:rPr>
        <w:t>“</w:t>
      </w:r>
      <w:r w:rsidR="00D3733E">
        <w:rPr>
          <w:lang w:val="en-US"/>
        </w:rPr>
        <w:t>Power Options</w:t>
      </w:r>
      <w:r>
        <w:rPr>
          <w:lang w:val="en-US"/>
        </w:rPr>
        <w:t xml:space="preserve">” </w:t>
      </w:r>
      <w:r w:rsidR="00F75B66">
        <w:rPr>
          <w:lang w:val="en-US"/>
        </w:rPr>
        <w:t>configuration</w:t>
      </w:r>
      <w:bookmarkEnd w:id="172"/>
    </w:p>
    <w:p w:rsidR="00D3733E" w:rsidRDefault="00371B75" w:rsidP="001E0E89">
      <w:pPr>
        <w:pStyle w:val="Para2C"/>
        <w:numPr>
          <w:ilvl w:val="0"/>
          <w:numId w:val="0"/>
        </w:numPr>
        <w:rPr>
          <w:lang w:val="en-US"/>
        </w:rPr>
      </w:pPr>
      <w:r>
        <w:rPr>
          <w:lang w:val="en-US"/>
        </w:rPr>
        <w:t>”P</w:t>
      </w:r>
      <w:r w:rsidR="00D3733E">
        <w:rPr>
          <w:lang w:val="en-US"/>
        </w:rPr>
        <w:t>ower options</w:t>
      </w:r>
      <w:r>
        <w:rPr>
          <w:lang w:val="en-US"/>
        </w:rPr>
        <w:t>” configuration</w:t>
      </w:r>
      <w:r w:rsidR="00D3733E">
        <w:rPr>
          <w:lang w:val="en-US"/>
        </w:rPr>
        <w:t xml:space="preserve"> are modified to </w:t>
      </w:r>
      <w:r>
        <w:rPr>
          <w:lang w:val="en-US"/>
        </w:rPr>
        <w:t xml:space="preserve">improve </w:t>
      </w:r>
      <w:r w:rsidR="00D3733E">
        <w:rPr>
          <w:lang w:val="en-US"/>
        </w:rPr>
        <w:t>performance.</w:t>
      </w:r>
    </w:p>
    <w:p w:rsidR="00D3733E" w:rsidRPr="00F54A80" w:rsidRDefault="00D3733E" w:rsidP="001E0E89">
      <w:pPr>
        <w:pStyle w:val="Para2C"/>
        <w:numPr>
          <w:ilvl w:val="0"/>
          <w:numId w:val="0"/>
        </w:numPr>
        <w:rPr>
          <w:lang w:val="en-US"/>
        </w:rPr>
      </w:pPr>
      <w:r>
        <w:rPr>
          <w:lang w:val="en-US"/>
        </w:rPr>
        <w:t xml:space="preserve"> </w:t>
      </w:r>
    </w:p>
    <w:tbl>
      <w:tblPr>
        <w:tblW w:w="9781" w:type="dxa"/>
        <w:tblInd w:w="-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836"/>
        <w:gridCol w:w="6945"/>
      </w:tblGrid>
      <w:tr w:rsidR="00D3733E" w:rsidRPr="00F54A80" w:rsidTr="000B22AE">
        <w:tc>
          <w:tcPr>
            <w:tcW w:w="28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3733E" w:rsidRPr="00F54A80" w:rsidRDefault="00D3733E" w:rsidP="000B22AE">
            <w:pPr>
              <w:spacing w:before="0" w:line="260" w:lineRule="exact"/>
              <w:jc w:val="left"/>
              <w:rPr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lastRenderedPageBreak/>
              <w:t>Select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Start&gt;Control Panel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</w:t>
            </w:r>
          </w:p>
          <w:p w:rsidR="00D3733E" w:rsidRPr="00F54A80" w:rsidRDefault="00D3733E" w:rsidP="000B22AE">
            <w:pPr>
              <w:spacing w:before="0" w:line="260" w:lineRule="exact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C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lick “</w:t>
            </w:r>
            <w:r w:rsidRPr="00B35D47">
              <w:rPr>
                <w:rFonts w:ascii="Times New Roman" w:hAnsi="Times New Roman"/>
                <w:b/>
                <w:color w:val="000000"/>
                <w:lang w:val="en-US" w:eastAsia="fr-FR"/>
              </w:rPr>
              <w:t>Power Options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</w:t>
            </w:r>
          </w:p>
          <w:p w:rsidR="00D3733E" w:rsidRPr="00F54A80" w:rsidRDefault="008F33F5" w:rsidP="000B22AE">
            <w:pPr>
              <w:spacing w:before="0" w:line="260" w:lineRule="exact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 xml:space="preserve">Click </w:t>
            </w:r>
            <w:r w:rsidR="00D3733E" w:rsidRPr="00F54A80">
              <w:rPr>
                <w:rFonts w:ascii="Times New Roman" w:hAnsi="Times New Roman"/>
                <w:color w:val="000000"/>
                <w:lang w:val="en-US" w:eastAsia="fr-FR"/>
              </w:rPr>
              <w:t>”</w:t>
            </w:r>
            <w:r w:rsidRPr="00B35D47">
              <w:rPr>
                <w:rFonts w:ascii="Times New Roman" w:hAnsi="Times New Roman"/>
                <w:b/>
                <w:color w:val="000000"/>
                <w:lang w:val="en-US" w:eastAsia="fr-FR"/>
              </w:rPr>
              <w:t>Change settings that are currently unavailable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</w:t>
            </w:r>
          </w:p>
        </w:tc>
        <w:tc>
          <w:tcPr>
            <w:tcW w:w="69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3733E" w:rsidRPr="00F54A80" w:rsidRDefault="00D3733E" w:rsidP="000B22AE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77F3331" wp14:editId="65DBD915">
                  <wp:extent cx="4272915" cy="2650490"/>
                  <wp:effectExtent l="0" t="0" r="0" b="0"/>
                  <wp:docPr id="312" name="Image 3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72915" cy="26504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F33F5" w:rsidRPr="00F54A80" w:rsidTr="000B22AE">
        <w:tc>
          <w:tcPr>
            <w:tcW w:w="28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F33F5" w:rsidRDefault="008F33F5" w:rsidP="000B22AE">
            <w:pPr>
              <w:spacing w:before="0" w:line="260" w:lineRule="exact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Select “</w:t>
            </w:r>
            <w:r w:rsidRPr="00B35D47">
              <w:rPr>
                <w:rFonts w:ascii="Times New Roman" w:hAnsi="Times New Roman"/>
                <w:b/>
                <w:color w:val="000000"/>
                <w:lang w:val="en-US" w:eastAsia="fr-FR"/>
              </w:rPr>
              <w:t>High performance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</w:t>
            </w:r>
          </w:p>
          <w:p w:rsidR="008F33F5" w:rsidRPr="00F54A80" w:rsidRDefault="008F33F5" w:rsidP="000B22AE">
            <w:pPr>
              <w:spacing w:before="0" w:line="260" w:lineRule="exact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Close the window</w:t>
            </w:r>
          </w:p>
        </w:tc>
        <w:tc>
          <w:tcPr>
            <w:tcW w:w="69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F33F5" w:rsidRDefault="008F33F5" w:rsidP="000B22AE">
            <w:pPr>
              <w:spacing w:before="0" w:after="0"/>
              <w:jc w:val="left"/>
              <w:rPr>
                <w:noProof/>
                <w:lang w:val="fr-FR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E23E541" wp14:editId="021EB44D">
                  <wp:extent cx="4272915" cy="2650490"/>
                  <wp:effectExtent l="0" t="0" r="0" b="0"/>
                  <wp:docPr id="313" name="Image 3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72915" cy="26504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3733E" w:rsidRDefault="00D3733E" w:rsidP="001E0E89">
      <w:pPr>
        <w:pStyle w:val="Para2C"/>
        <w:numPr>
          <w:ilvl w:val="0"/>
          <w:numId w:val="0"/>
        </w:numPr>
        <w:rPr>
          <w:lang w:val="en-US"/>
        </w:rPr>
      </w:pPr>
    </w:p>
    <w:p w:rsidR="00A26F32" w:rsidRDefault="00CB79AD" w:rsidP="00DF2BD1">
      <w:pPr>
        <w:pStyle w:val="Heading3"/>
        <w:keepLines/>
        <w:widowControl w:val="0"/>
        <w:rPr>
          <w:lang w:val="en-US"/>
        </w:rPr>
      </w:pPr>
      <w:bookmarkStart w:id="173" w:name="_Toc440979189"/>
      <w:r>
        <w:rPr>
          <w:lang w:val="en-US"/>
        </w:rPr>
        <w:lastRenderedPageBreak/>
        <w:t>ASP.NET configuration</w:t>
      </w:r>
      <w:bookmarkEnd w:id="173"/>
      <w:r>
        <w:rPr>
          <w:lang w:val="en-US"/>
        </w:rPr>
        <w:t xml:space="preserve"> </w:t>
      </w:r>
    </w:p>
    <w:p w:rsidR="00CB79AD" w:rsidRDefault="00CB79AD" w:rsidP="00DF2BD1">
      <w:pPr>
        <w:pStyle w:val="Para2C"/>
        <w:keepNext/>
        <w:keepLines/>
        <w:widowControl w:val="0"/>
        <w:numPr>
          <w:ilvl w:val="0"/>
          <w:numId w:val="0"/>
        </w:numPr>
        <w:rPr>
          <w:lang w:val="en-US"/>
        </w:rPr>
      </w:pPr>
      <w:r>
        <w:rPr>
          <w:lang w:val="en-US"/>
        </w:rPr>
        <w:t xml:space="preserve">To improve performance, set the retail attribute of deployement element of machine.config </w:t>
      </w:r>
      <w:r w:rsidR="005C183C">
        <w:rPr>
          <w:lang w:val="en-US"/>
        </w:rPr>
        <w:t>file</w:t>
      </w:r>
      <w:r>
        <w:rPr>
          <w:lang w:val="en-US"/>
        </w:rPr>
        <w:t xml:space="preserve"> to true.</w:t>
      </w:r>
    </w:p>
    <w:p w:rsidR="00CB79AD" w:rsidRDefault="00CB79AD" w:rsidP="00DF2BD1">
      <w:pPr>
        <w:pStyle w:val="Para2C"/>
        <w:keepNext/>
        <w:keepLines/>
        <w:widowControl w:val="0"/>
        <w:numPr>
          <w:ilvl w:val="0"/>
          <w:numId w:val="0"/>
        </w:numPr>
        <w:rPr>
          <w:lang w:val="en-US"/>
        </w:rPr>
      </w:pPr>
      <w:r>
        <w:rPr>
          <w:lang w:val="en-US"/>
        </w:rPr>
        <w:t xml:space="preserve">More informations regarding this </w:t>
      </w:r>
      <w:r w:rsidR="00BA525C">
        <w:rPr>
          <w:lang w:val="en-US"/>
        </w:rPr>
        <w:t xml:space="preserve">attribute </w:t>
      </w:r>
      <w:r>
        <w:rPr>
          <w:lang w:val="en-US"/>
        </w:rPr>
        <w:t>are available at the following URL</w:t>
      </w:r>
    </w:p>
    <w:p w:rsidR="00BA525C" w:rsidRDefault="00BA7BB8" w:rsidP="00DF2BD1">
      <w:pPr>
        <w:pStyle w:val="Para2C"/>
        <w:keepNext/>
        <w:keepLines/>
        <w:widowControl w:val="0"/>
        <w:numPr>
          <w:ilvl w:val="0"/>
          <w:numId w:val="0"/>
        </w:numPr>
        <w:rPr>
          <w:lang w:val="en-US"/>
        </w:rPr>
      </w:pPr>
      <w:hyperlink r:id="rId81" w:history="1">
        <w:r w:rsidR="00BA525C" w:rsidRPr="00FD43AB">
          <w:rPr>
            <w:rStyle w:val="Hyperlink"/>
            <w:lang w:val="en-US"/>
          </w:rPr>
          <w:t>https://msdn.microsoft.com/en-US/library/ms228298%28v=vs.100%29.aspx</w:t>
        </w:r>
      </w:hyperlink>
    </w:p>
    <w:p w:rsidR="00BA525C" w:rsidRDefault="00BA525C" w:rsidP="00DF2BD1">
      <w:pPr>
        <w:pStyle w:val="Para2C"/>
        <w:keepNext/>
        <w:keepLines/>
        <w:widowControl w:val="0"/>
        <w:numPr>
          <w:ilvl w:val="0"/>
          <w:numId w:val="0"/>
        </w:numPr>
        <w:rPr>
          <w:lang w:val="en-US"/>
        </w:rPr>
      </w:pPr>
    </w:p>
    <w:p w:rsidR="00BA525C" w:rsidRDefault="00BA525C" w:rsidP="00DF2BD1">
      <w:pPr>
        <w:pStyle w:val="Para2C"/>
        <w:keepNext/>
        <w:keepLines/>
        <w:widowControl w:val="0"/>
        <w:numPr>
          <w:ilvl w:val="0"/>
          <w:numId w:val="0"/>
        </w:numPr>
        <w:rPr>
          <w:lang w:val="en-US"/>
        </w:rPr>
      </w:pPr>
      <w:r>
        <w:rPr>
          <w:lang w:val="en-US"/>
        </w:rPr>
        <w:t>The procedure below describes how to set this attribute.</w:t>
      </w:r>
    </w:p>
    <w:tbl>
      <w:tblPr>
        <w:tblW w:w="9781" w:type="dxa"/>
        <w:tblInd w:w="-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836"/>
        <w:gridCol w:w="6945"/>
      </w:tblGrid>
      <w:tr w:rsidR="00BA525C" w:rsidRPr="00F54A80" w:rsidTr="00BA525C">
        <w:tc>
          <w:tcPr>
            <w:tcW w:w="28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A525C" w:rsidRPr="00F54A80" w:rsidRDefault="00BA525C" w:rsidP="00DF2BD1">
            <w:pPr>
              <w:keepNext/>
              <w:keepLines/>
              <w:widowControl w:val="0"/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On INTEL-FS server, goto 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Start &gt;All programs &gt;Accessories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”,</w:t>
            </w:r>
          </w:p>
          <w:p w:rsidR="00BA525C" w:rsidRPr="00F54A80" w:rsidRDefault="00BA525C" w:rsidP="00DF2BD1">
            <w:pPr>
              <w:keepNext/>
              <w:keepLines/>
              <w:widowControl w:val="0"/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Right click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Command Prompt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”, in pop up menu select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Run as administrator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” </w:t>
            </w:r>
          </w:p>
        </w:tc>
        <w:tc>
          <w:tcPr>
            <w:tcW w:w="69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A525C" w:rsidRPr="00F54A80" w:rsidRDefault="00BA525C" w:rsidP="00DF2BD1">
            <w:pPr>
              <w:keepNext/>
              <w:keepLines/>
              <w:widowControl w:val="0"/>
              <w:spacing w:before="0" w:after="0"/>
              <w:jc w:val="left"/>
              <w:rPr>
                <w:noProof/>
                <w:lang w:val="en-US" w:eastAsia="fr-FR"/>
              </w:rPr>
            </w:pPr>
            <w:r w:rsidRPr="00F54A80">
              <w:rPr>
                <w:noProof/>
                <w:lang w:val="en-US" w:eastAsia="fr-FR"/>
              </w:rPr>
              <w:object w:dxaOrig="6060" w:dyaOrig="6960" w14:anchorId="2C7EC2F1">
                <v:shape id="_x0000_i1026" type="#_x0000_t75" style="width:303pt;height:316.75pt" o:ole="">
                  <v:imagedata r:id="rId82" o:title=""/>
                </v:shape>
                <o:OLEObject Type="Embed" ProgID="PBrush" ShapeID="_x0000_i1026" DrawAspect="Content" ObjectID="_1588590718" r:id="rId83"/>
              </w:object>
            </w:r>
          </w:p>
        </w:tc>
      </w:tr>
      <w:tr w:rsidR="00BA525C" w:rsidRPr="00F54A80" w:rsidTr="004F0FBC">
        <w:tc>
          <w:tcPr>
            <w:tcW w:w="28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1666" w:rsidRDefault="00BA525C" w:rsidP="00DF2BD1">
            <w:pPr>
              <w:keepNext/>
              <w:keepLines/>
              <w:widowControl w:val="0"/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Using the Command Prompt window</w:t>
            </w:r>
            <w:r w:rsidR="000A1666">
              <w:rPr>
                <w:rFonts w:ascii="Times New Roman" w:hAnsi="Times New Roman"/>
                <w:color w:val="000000"/>
                <w:lang w:val="en-US" w:eastAsia="fr-FR"/>
              </w:rPr>
              <w:t xml:space="preserve">, edit machine.config configuration file located in folder 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 </w:t>
            </w:r>
            <w:r w:rsidR="000A1666" w:rsidRPr="00BA525C">
              <w:rPr>
                <w:rFonts w:ascii="Times New Roman" w:hAnsi="Times New Roman"/>
                <w:color w:val="000000"/>
                <w:lang w:val="en-US" w:eastAsia="fr-FR"/>
              </w:rPr>
              <w:t>C:\Windows\Microsoft.NET\Framework64\v4.0.30319\Config</w:t>
            </w:r>
            <w:r w:rsidR="000A1666"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 </w:t>
            </w:r>
            <w:r w:rsidR="000A1666">
              <w:rPr>
                <w:rFonts w:ascii="Times New Roman" w:hAnsi="Times New Roman"/>
                <w:color w:val="000000"/>
                <w:lang w:val="en-US" w:eastAsia="fr-FR"/>
              </w:rPr>
              <w:t xml:space="preserve"> with notepad</w:t>
            </w:r>
          </w:p>
          <w:p w:rsidR="000A1666" w:rsidRPr="000A1666" w:rsidRDefault="000A1666" w:rsidP="00DF2BD1">
            <w:pPr>
              <w:keepNext/>
              <w:keepLines/>
              <w:widowControl w:val="0"/>
              <w:jc w:val="left"/>
              <w:rPr>
                <w:lang w:val="en-US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Type in “</w:t>
            </w:r>
            <w:r w:rsidRPr="000A1666">
              <w:rPr>
                <w:b/>
                <w:lang w:val="en-US"/>
              </w:rPr>
              <w:t>notepad C:\Windows\Microsoft.NET\Framework64\v4.0.30319\Config\machine.config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 xml:space="preserve">“ </w:t>
            </w:r>
          </w:p>
          <w:p w:rsidR="00BA525C" w:rsidRPr="00F54A80" w:rsidRDefault="00BA525C" w:rsidP="00DF2BD1">
            <w:pPr>
              <w:keepNext/>
              <w:keepLines/>
              <w:widowControl w:val="0"/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</w:tc>
        <w:tc>
          <w:tcPr>
            <w:tcW w:w="69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A525C" w:rsidRPr="00BA525C" w:rsidRDefault="000A1666" w:rsidP="00DF2BD1">
            <w:pPr>
              <w:keepNext/>
              <w:keepLines/>
              <w:widowControl w:val="0"/>
              <w:spacing w:before="0" w:after="0"/>
              <w:jc w:val="left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EF79E99" wp14:editId="2C8C4F5E">
                  <wp:extent cx="4277717" cy="1621766"/>
                  <wp:effectExtent l="0" t="0" r="0" b="0"/>
                  <wp:docPr id="53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5360" cy="16246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C183C" w:rsidRPr="00F54A80" w:rsidTr="004F0FBC">
        <w:tc>
          <w:tcPr>
            <w:tcW w:w="97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0431D" w:rsidRDefault="005C183C" w:rsidP="00DF2BD1">
            <w:pPr>
              <w:keepNext/>
              <w:keepLines/>
              <w:widowControl w:val="0"/>
              <w:spacing w:before="0" w:after="0"/>
              <w:jc w:val="left"/>
              <w:rPr>
                <w:rFonts w:cs="Arial"/>
                <w:lang w:val="fr-FR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Using notepad  set this block</w:t>
            </w:r>
            <w:r w:rsidR="00C0431D">
              <w:rPr>
                <w:rFonts w:ascii="Times New Roman" w:hAnsi="Times New Roman"/>
                <w:color w:val="000000"/>
                <w:lang w:val="en-US" w:eastAsia="fr-FR"/>
              </w:rPr>
              <w:t xml:space="preserve"> </w:t>
            </w:r>
            <w:r w:rsidR="00C0431D" w:rsidRPr="005C183C">
              <w:rPr>
                <w:rFonts w:cs="Arial"/>
                <w:lang w:val="fr-FR" w:eastAsia="fr-FR"/>
              </w:rPr>
              <w:t>&lt;deployment retail</w:t>
            </w:r>
            <w:r w:rsidR="0098327A">
              <w:rPr>
                <w:rFonts w:cs="Arial"/>
                <w:lang w:val="fr-FR" w:eastAsia="fr-FR"/>
              </w:rPr>
              <w:t>=</w:t>
            </w:r>
            <w:r w:rsidR="0098327A" w:rsidRPr="0098327A">
              <w:rPr>
                <w:rFonts w:cs="Arial"/>
                <w:lang w:val="fr-FR" w:eastAsia="fr-FR"/>
              </w:rPr>
              <w:t>"</w:t>
            </w:r>
            <w:r w:rsidR="0098327A">
              <w:rPr>
                <w:rFonts w:cs="Arial"/>
                <w:lang w:val="fr-FR" w:eastAsia="fr-FR"/>
              </w:rPr>
              <w:t>true</w:t>
            </w:r>
            <w:r w:rsidR="0098327A" w:rsidRPr="0098327A">
              <w:rPr>
                <w:rFonts w:cs="Arial"/>
                <w:lang w:val="fr-FR" w:eastAsia="fr-FR"/>
              </w:rPr>
              <w:t>"</w:t>
            </w:r>
            <w:r w:rsidR="0098327A" w:rsidRPr="005C183C">
              <w:rPr>
                <w:rFonts w:cs="Arial"/>
                <w:lang w:val="fr-FR" w:eastAsia="fr-FR"/>
              </w:rPr>
              <w:t>/&gt;</w:t>
            </w:r>
            <w:r w:rsidR="00C0431D">
              <w:rPr>
                <w:rFonts w:cs="Arial"/>
                <w:lang w:val="fr-FR" w:eastAsia="fr-FR"/>
              </w:rPr>
              <w:t xml:space="preserve"> inside block  </w:t>
            </w:r>
          </w:p>
          <w:p w:rsidR="00C0431D" w:rsidRPr="005C183C" w:rsidRDefault="00C0431D" w:rsidP="00DF2BD1">
            <w:pPr>
              <w:keepNext/>
              <w:keepLines/>
              <w:widowControl w:val="0"/>
              <w:spacing w:before="0" w:after="0"/>
              <w:jc w:val="left"/>
              <w:rPr>
                <w:rFonts w:ascii="Times New Roman" w:hAnsi="Times New Roman"/>
                <w:sz w:val="24"/>
                <w:szCs w:val="24"/>
                <w:lang w:val="fr-FR" w:eastAsia="fr-FR"/>
              </w:rPr>
            </w:pPr>
            <w:r w:rsidRPr="005C183C">
              <w:rPr>
                <w:rFonts w:cs="Arial"/>
                <w:lang w:val="fr-FR" w:eastAsia="fr-FR"/>
              </w:rPr>
              <w:t>&lt;configuration&gt;</w:t>
            </w:r>
          </w:p>
          <w:p w:rsidR="005C183C" w:rsidRDefault="00C0431D" w:rsidP="00DF2BD1">
            <w:pPr>
              <w:keepNext/>
              <w:keepLines/>
              <w:widowControl w:val="0"/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5C183C">
              <w:rPr>
                <w:rFonts w:cs="Arial"/>
                <w:lang w:val="fr-FR" w:eastAsia="fr-FR"/>
              </w:rPr>
              <w:t xml:space="preserve">    &lt;system.web&gt;</w:t>
            </w:r>
          </w:p>
          <w:p w:rsidR="005C183C" w:rsidRDefault="0098327A" w:rsidP="00DF2BD1">
            <w:pPr>
              <w:keepNext/>
              <w:keepLines/>
              <w:widowControl w:val="0"/>
              <w:spacing w:before="0" w:after="0"/>
              <w:jc w:val="left"/>
              <w:rPr>
                <w:rFonts w:cs="Arial"/>
                <w:lang w:val="fr-FR" w:eastAsia="fr-FR"/>
              </w:rPr>
            </w:pPr>
            <w:r>
              <w:rPr>
                <w:rFonts w:cs="Arial"/>
                <w:lang w:val="fr-FR" w:eastAsia="fr-FR"/>
              </w:rPr>
              <w:t xml:space="preserve">          &lt;deployment retail=</w:t>
            </w:r>
            <w:r w:rsidRPr="0098327A">
              <w:rPr>
                <w:rFonts w:cs="Arial"/>
                <w:lang w:val="fr-FR" w:eastAsia="fr-FR"/>
              </w:rPr>
              <w:t>"</w:t>
            </w:r>
            <w:r>
              <w:rPr>
                <w:rFonts w:cs="Arial"/>
                <w:lang w:val="fr-FR" w:eastAsia="fr-FR"/>
              </w:rPr>
              <w:t>true</w:t>
            </w:r>
            <w:r w:rsidRPr="0098327A">
              <w:rPr>
                <w:rFonts w:cs="Arial"/>
                <w:lang w:val="fr-FR" w:eastAsia="fr-FR"/>
              </w:rPr>
              <w:t>"</w:t>
            </w:r>
            <w:r w:rsidR="005C183C" w:rsidRPr="005C183C">
              <w:rPr>
                <w:rFonts w:cs="Arial"/>
                <w:lang w:val="fr-FR" w:eastAsia="fr-FR"/>
              </w:rPr>
              <w:t>/&gt;</w:t>
            </w:r>
            <w:r w:rsidR="00C0431D">
              <w:rPr>
                <w:rFonts w:cs="Arial"/>
                <w:lang w:val="fr-FR" w:eastAsia="fr-FR"/>
              </w:rPr>
              <w:t xml:space="preserve">       shall be set at the top position</w:t>
            </w:r>
          </w:p>
          <w:p w:rsidR="00C0431D" w:rsidRPr="005C183C" w:rsidRDefault="00C0431D" w:rsidP="00DF2BD1">
            <w:pPr>
              <w:keepNext/>
              <w:keepLines/>
              <w:widowControl w:val="0"/>
              <w:spacing w:before="0" w:after="0"/>
              <w:jc w:val="left"/>
              <w:rPr>
                <w:rFonts w:ascii="Times New Roman" w:hAnsi="Times New Roman"/>
                <w:sz w:val="24"/>
                <w:szCs w:val="24"/>
                <w:lang w:val="fr-FR" w:eastAsia="fr-FR"/>
              </w:rPr>
            </w:pPr>
            <w:r>
              <w:rPr>
                <w:rFonts w:ascii="Times New Roman" w:hAnsi="Times New Roman"/>
                <w:sz w:val="24"/>
                <w:szCs w:val="24"/>
                <w:lang w:val="fr-FR" w:eastAsia="fr-FR"/>
              </w:rPr>
              <w:t xml:space="preserve">         …………….</w:t>
            </w:r>
          </w:p>
          <w:p w:rsidR="005C183C" w:rsidRPr="005C183C" w:rsidRDefault="005C183C" w:rsidP="00DF2BD1">
            <w:pPr>
              <w:keepNext/>
              <w:keepLines/>
              <w:widowControl w:val="0"/>
              <w:spacing w:before="0" w:after="0"/>
              <w:jc w:val="left"/>
              <w:rPr>
                <w:rFonts w:ascii="Times New Roman" w:hAnsi="Times New Roman"/>
                <w:sz w:val="24"/>
                <w:szCs w:val="24"/>
                <w:lang w:val="fr-FR" w:eastAsia="fr-FR"/>
              </w:rPr>
            </w:pPr>
            <w:r w:rsidRPr="005C183C">
              <w:rPr>
                <w:rFonts w:cs="Arial"/>
                <w:lang w:val="fr-FR" w:eastAsia="fr-FR"/>
              </w:rPr>
              <w:t xml:space="preserve">    &lt;/system.web&gt;</w:t>
            </w:r>
          </w:p>
          <w:p w:rsidR="005C183C" w:rsidRPr="005C183C" w:rsidRDefault="005C183C" w:rsidP="00DF2BD1">
            <w:pPr>
              <w:keepNext/>
              <w:keepLines/>
              <w:widowControl w:val="0"/>
              <w:spacing w:before="0" w:after="0"/>
              <w:jc w:val="left"/>
              <w:rPr>
                <w:rFonts w:ascii="Times New Roman" w:hAnsi="Times New Roman"/>
                <w:sz w:val="24"/>
                <w:szCs w:val="24"/>
                <w:lang w:val="fr-FR" w:eastAsia="fr-FR"/>
              </w:rPr>
            </w:pPr>
            <w:r w:rsidRPr="005C183C">
              <w:rPr>
                <w:rFonts w:cs="Arial"/>
                <w:lang w:val="fr-FR" w:eastAsia="fr-FR"/>
              </w:rPr>
              <w:t>&lt;/configuration&gt;</w:t>
            </w:r>
          </w:p>
          <w:p w:rsidR="005C183C" w:rsidRDefault="005C183C" w:rsidP="00DF2BD1">
            <w:pPr>
              <w:keepNext/>
              <w:keepLines/>
              <w:widowControl w:val="0"/>
              <w:spacing w:before="0" w:after="0"/>
              <w:jc w:val="left"/>
              <w:rPr>
                <w:noProof/>
                <w:lang w:val="fr-FR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 xml:space="preserve">Inside machine.config file </w:t>
            </w:r>
          </w:p>
        </w:tc>
      </w:tr>
      <w:tr w:rsidR="00BA525C" w:rsidRPr="00F54A80" w:rsidTr="004F0FBC">
        <w:tc>
          <w:tcPr>
            <w:tcW w:w="28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A525C" w:rsidRDefault="005C183C" w:rsidP="00DF2BD1">
            <w:pPr>
              <w:keepNext/>
              <w:keepLines/>
              <w:widowControl w:val="0"/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Save machine.config file</w:t>
            </w:r>
          </w:p>
          <w:p w:rsidR="005C183C" w:rsidRPr="00F54A80" w:rsidRDefault="005C183C" w:rsidP="00DF2BD1">
            <w:pPr>
              <w:keepNext/>
              <w:keepLines/>
              <w:widowControl w:val="0"/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Close all windows</w:t>
            </w:r>
          </w:p>
        </w:tc>
        <w:tc>
          <w:tcPr>
            <w:tcW w:w="69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A525C" w:rsidRDefault="00BA525C" w:rsidP="00DF2BD1">
            <w:pPr>
              <w:keepNext/>
              <w:keepLines/>
              <w:widowControl w:val="0"/>
              <w:spacing w:before="0" w:after="0"/>
              <w:jc w:val="left"/>
              <w:rPr>
                <w:noProof/>
                <w:lang w:val="fr-FR" w:eastAsia="fr-FR"/>
              </w:rPr>
            </w:pPr>
          </w:p>
        </w:tc>
      </w:tr>
    </w:tbl>
    <w:p w:rsidR="001E0E89" w:rsidRPr="00F54A80" w:rsidRDefault="00C872FA" w:rsidP="00DF2BD1">
      <w:pPr>
        <w:pStyle w:val="Heading3"/>
        <w:keepLines/>
        <w:widowControl w:val="0"/>
        <w:rPr>
          <w:lang w:val="en-US"/>
        </w:rPr>
      </w:pPr>
      <w:bookmarkStart w:id="174" w:name="_Toc440979190"/>
      <w:r w:rsidRPr="00F54A80">
        <w:rPr>
          <w:lang w:val="en-US"/>
        </w:rPr>
        <w:lastRenderedPageBreak/>
        <w:t>ACL configuration</w:t>
      </w:r>
      <w:bookmarkEnd w:id="174"/>
    </w:p>
    <w:p w:rsidR="00C872FA" w:rsidRPr="00F54A80" w:rsidRDefault="00DE4112" w:rsidP="00274489">
      <w:pPr>
        <w:keepNext/>
        <w:keepLines/>
        <w:widowControl w:val="0"/>
        <w:jc w:val="left"/>
        <w:rPr>
          <w:lang w:val="en-US"/>
        </w:rPr>
      </w:pPr>
      <w:r w:rsidRPr="00F54A80">
        <w:rPr>
          <w:lang w:val="en-US"/>
        </w:rPr>
        <w:t>On each server partition used for INTEL-FS installation (Web Appli, Data, DB et DB Log), set the default ACL</w:t>
      </w:r>
      <w:r w:rsidR="00B31F55" w:rsidRPr="00F54A80">
        <w:rPr>
          <w:lang w:val="en-US"/>
        </w:rPr>
        <w:t xml:space="preserve"> using </w:t>
      </w:r>
      <w:r w:rsidR="00642620" w:rsidRPr="00F54A80">
        <w:rPr>
          <w:lang w:val="en-US"/>
        </w:rPr>
        <w:t xml:space="preserve">SetFolderPermissions.ps1 </w:t>
      </w:r>
      <w:r w:rsidR="00B31F55" w:rsidRPr="00F54A80">
        <w:rPr>
          <w:lang w:val="en-US"/>
        </w:rPr>
        <w:t xml:space="preserve">powershell script </w:t>
      </w:r>
      <w:r w:rsidR="00405B38">
        <w:rPr>
          <w:lang w:val="en-US"/>
        </w:rPr>
        <w:t xml:space="preserve">extracted  from </w:t>
      </w:r>
      <w:r w:rsidR="00DE0F4D">
        <w:rPr>
          <w:lang w:val="en-US"/>
        </w:rPr>
        <w:t>“</w:t>
      </w:r>
      <w:r w:rsidR="00DE0F4D" w:rsidRPr="00DE0F4D">
        <w:rPr>
          <w:b/>
          <w:lang w:val="en-US"/>
        </w:rPr>
        <w:t>20160114_NU_ConfigurationScripts_1.0.0.zip</w:t>
      </w:r>
      <w:r w:rsidR="00DE0F4D">
        <w:rPr>
          <w:b/>
          <w:lang w:val="en-US"/>
        </w:rPr>
        <w:t>”</w:t>
      </w:r>
      <w:r w:rsidR="00405B38" w:rsidRPr="00274489">
        <w:rPr>
          <w:lang w:val="en-US"/>
        </w:rPr>
        <w:t xml:space="preserve"> archive file</w:t>
      </w:r>
      <w:r w:rsidR="00405B38" w:rsidRPr="00F54A80">
        <w:rPr>
          <w:lang w:val="en-US"/>
        </w:rPr>
        <w:t xml:space="preserve"> </w:t>
      </w:r>
      <w:r w:rsidR="00405B38">
        <w:rPr>
          <w:lang w:val="en-US"/>
        </w:rPr>
        <w:t xml:space="preserve">located </w:t>
      </w:r>
      <w:r w:rsidR="00D321A9" w:rsidRPr="00F54A80">
        <w:rPr>
          <w:lang w:val="en-US"/>
        </w:rPr>
        <w:t>on the</w:t>
      </w:r>
      <w:r w:rsidR="00E30FFD">
        <w:rPr>
          <w:lang w:val="en-US"/>
        </w:rPr>
        <w:t xml:space="preserve"> </w:t>
      </w:r>
      <w:r w:rsidR="00E30FFD" w:rsidRPr="00274489">
        <w:rPr>
          <w:b/>
          <w:lang w:val="en-US"/>
        </w:rPr>
        <w:t>“DVD IntelFS Application”</w:t>
      </w:r>
      <w:r w:rsidR="00D321A9" w:rsidRPr="00F54A80">
        <w:rPr>
          <w:lang w:val="en-US"/>
        </w:rPr>
        <w:t xml:space="preserve"> installation disk</w:t>
      </w:r>
    </w:p>
    <w:p w:rsidR="00B31F55" w:rsidRPr="00F54A80" w:rsidRDefault="00D321A9" w:rsidP="00DF2BD1">
      <w:pPr>
        <w:keepNext/>
        <w:keepLines/>
        <w:widowControl w:val="0"/>
        <w:rPr>
          <w:lang w:val="en-US"/>
        </w:rPr>
      </w:pPr>
      <w:r w:rsidRPr="00F54A80">
        <w:rPr>
          <w:lang w:val="en-US"/>
        </w:rPr>
        <w:t>Copy</w:t>
      </w:r>
      <w:r w:rsidR="00B31F55" w:rsidRPr="00F54A80">
        <w:rPr>
          <w:lang w:val="en-US"/>
        </w:rPr>
        <w:t xml:space="preserve"> th</w:t>
      </w:r>
      <w:r w:rsidR="00AE0843">
        <w:rPr>
          <w:lang w:val="en-US"/>
        </w:rPr>
        <w:t>is</w:t>
      </w:r>
      <w:r w:rsidR="00B31F55" w:rsidRPr="00F54A80">
        <w:rPr>
          <w:lang w:val="en-US"/>
        </w:rPr>
        <w:t xml:space="preserve"> script on </w:t>
      </w:r>
      <w:r w:rsidR="00AE0843">
        <w:rPr>
          <w:lang w:val="en-US"/>
        </w:rPr>
        <w:t xml:space="preserve">INTEL-FS </w:t>
      </w:r>
      <w:r w:rsidRPr="00F54A80">
        <w:rPr>
          <w:lang w:val="en-US"/>
        </w:rPr>
        <w:t xml:space="preserve">server </w:t>
      </w:r>
      <w:r w:rsidR="00B31F55" w:rsidRPr="00F54A80">
        <w:rPr>
          <w:lang w:val="en-US"/>
        </w:rPr>
        <w:t>desktop</w:t>
      </w:r>
    </w:p>
    <w:tbl>
      <w:tblPr>
        <w:tblW w:w="903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418"/>
        <w:gridCol w:w="6621"/>
      </w:tblGrid>
      <w:tr w:rsidR="00DE4112" w:rsidRPr="00F54A80" w:rsidTr="00DE4112">
        <w:tc>
          <w:tcPr>
            <w:tcW w:w="2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E4112" w:rsidRPr="00F54A80" w:rsidRDefault="00DE4112" w:rsidP="00DF2BD1">
            <w:pPr>
              <w:keepNext/>
              <w:keepLines/>
              <w:widowControl w:val="0"/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t xml:space="preserve">Using a command prompt window run in administrative mode, </w:t>
            </w:r>
          </w:p>
          <w:p w:rsidR="00B31F55" w:rsidRPr="00F54A80" w:rsidRDefault="00B31F55" w:rsidP="00DF2BD1">
            <w:pPr>
              <w:keepNext/>
              <w:keepLines/>
              <w:widowControl w:val="0"/>
              <w:spacing w:before="0" w:after="0"/>
              <w:jc w:val="left"/>
              <w:rPr>
                <w:lang w:val="en-US" w:eastAsia="fr-FR"/>
              </w:rPr>
            </w:pPr>
          </w:p>
          <w:p w:rsidR="00B31F55" w:rsidRPr="00F54A80" w:rsidRDefault="00B31F55" w:rsidP="00DF2BD1">
            <w:pPr>
              <w:keepNext/>
              <w:keepLines/>
              <w:widowControl w:val="0"/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t xml:space="preserve">Browse to the folder where </w:t>
            </w:r>
            <w:r w:rsidR="00AE0843">
              <w:rPr>
                <w:lang w:val="en-US" w:eastAsia="fr-FR"/>
              </w:rPr>
              <w:t xml:space="preserve">the script </w:t>
            </w:r>
            <w:r w:rsidR="00852440" w:rsidRPr="00852440">
              <w:rPr>
                <w:lang w:val="en-US" w:eastAsia="fr-FR"/>
              </w:rPr>
              <w:t>SetFoldersPermissions.ps1</w:t>
            </w:r>
            <w:r w:rsidR="00AE0843">
              <w:rPr>
                <w:lang w:val="en-US" w:eastAsia="fr-FR"/>
              </w:rPr>
              <w:t xml:space="preserve"> has just been copied </w:t>
            </w:r>
          </w:p>
          <w:p w:rsidR="00B31F55" w:rsidRPr="00F54A80" w:rsidRDefault="00B31F55" w:rsidP="00DF2BD1">
            <w:pPr>
              <w:keepNext/>
              <w:keepLines/>
              <w:widowControl w:val="0"/>
              <w:spacing w:before="0" w:after="0"/>
              <w:jc w:val="left"/>
              <w:rPr>
                <w:lang w:val="en-US" w:eastAsia="fr-FR"/>
              </w:rPr>
            </w:pPr>
          </w:p>
          <w:p w:rsidR="00DE4112" w:rsidRPr="00F54A80" w:rsidRDefault="00DE4112" w:rsidP="00DF2BD1">
            <w:pPr>
              <w:keepNext/>
              <w:keepLines/>
              <w:widowControl w:val="0"/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t>Execute powershell interpretor</w:t>
            </w:r>
          </w:p>
          <w:p w:rsidR="00DE4112" w:rsidRPr="00F54A80" w:rsidRDefault="00DE4112" w:rsidP="00DF2BD1">
            <w:pPr>
              <w:keepNext/>
              <w:keepLines/>
              <w:widowControl w:val="0"/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t xml:space="preserve">Type in </w:t>
            </w:r>
            <w:r w:rsidRPr="009F56F1">
              <w:rPr>
                <w:b/>
                <w:lang w:val="en-US" w:eastAsia="fr-FR"/>
              </w:rPr>
              <w:t>powershell</w:t>
            </w:r>
          </w:p>
        </w:tc>
        <w:tc>
          <w:tcPr>
            <w:tcW w:w="6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E4112" w:rsidRPr="00F54A80" w:rsidRDefault="00AE0843" w:rsidP="00DF2BD1">
            <w:pPr>
              <w:keepNext/>
              <w:keepLines/>
              <w:widowControl w:val="0"/>
              <w:spacing w:before="0" w:after="0"/>
              <w:jc w:val="left"/>
              <w:rPr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DCD9641" wp14:editId="7309EB91">
                  <wp:extent cx="4097548" cy="2382469"/>
                  <wp:effectExtent l="0" t="0" r="0" b="0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9710" cy="23837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E0843" w:rsidRPr="00F54A80" w:rsidTr="00DE4112">
        <w:tc>
          <w:tcPr>
            <w:tcW w:w="2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E0843" w:rsidRDefault="00AE0843" w:rsidP="00DF2BD1">
            <w:pPr>
              <w:keepNext/>
              <w:keepLines/>
              <w:widowControl w:val="0"/>
              <w:spacing w:before="0" w:after="0"/>
              <w:jc w:val="left"/>
              <w:rPr>
                <w:lang w:val="en-US" w:eastAsia="fr-FR"/>
              </w:rPr>
            </w:pPr>
            <w:r>
              <w:rPr>
                <w:lang w:val="en-US" w:eastAsia="fr-FR"/>
              </w:rPr>
              <w:t xml:space="preserve">Type in </w:t>
            </w:r>
            <w:r w:rsidRPr="002418FC">
              <w:rPr>
                <w:b/>
                <w:lang w:val="en-US" w:eastAsia="fr-FR"/>
              </w:rPr>
              <w:t>get-executionpolicy</w:t>
            </w:r>
          </w:p>
          <w:p w:rsidR="002418FC" w:rsidRDefault="002418FC" w:rsidP="00DF2BD1">
            <w:pPr>
              <w:keepNext/>
              <w:keepLines/>
              <w:widowControl w:val="0"/>
              <w:spacing w:before="0" w:after="0"/>
              <w:jc w:val="left"/>
              <w:rPr>
                <w:lang w:val="en-US" w:eastAsia="fr-FR"/>
              </w:rPr>
            </w:pPr>
          </w:p>
          <w:p w:rsidR="002418FC" w:rsidRPr="00F54A80" w:rsidRDefault="002418FC" w:rsidP="00DF2BD1">
            <w:pPr>
              <w:keepNext/>
              <w:keepLines/>
              <w:widowControl w:val="0"/>
              <w:spacing w:before="0" w:after="0"/>
              <w:jc w:val="left"/>
              <w:rPr>
                <w:lang w:val="en-US" w:eastAsia="fr-FR"/>
              </w:rPr>
            </w:pPr>
            <w:r>
              <w:rPr>
                <w:lang w:val="en-US" w:eastAsia="fr-FR"/>
              </w:rPr>
              <w:t>Keep in mind the return value</w:t>
            </w:r>
          </w:p>
        </w:tc>
        <w:tc>
          <w:tcPr>
            <w:tcW w:w="6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E0843" w:rsidRDefault="002418FC" w:rsidP="00DF2BD1">
            <w:pPr>
              <w:keepNext/>
              <w:keepLines/>
              <w:widowControl w:val="0"/>
              <w:spacing w:before="0" w:after="0"/>
              <w:jc w:val="left"/>
              <w:rPr>
                <w:noProof/>
                <w:lang w:val="fr-FR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E9EFD1B" wp14:editId="1460D026">
                  <wp:extent cx="4124508" cy="2398143"/>
                  <wp:effectExtent l="0" t="0" r="0" b="2540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26723" cy="23994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E4112" w:rsidRPr="00F54A80" w:rsidTr="00DE4112">
        <w:tc>
          <w:tcPr>
            <w:tcW w:w="2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E4112" w:rsidRPr="00F54A80" w:rsidRDefault="00B31F55" w:rsidP="00DF2BD1">
            <w:pPr>
              <w:keepNext/>
              <w:keepLines/>
              <w:widowControl w:val="0"/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t xml:space="preserve">Type in </w:t>
            </w:r>
            <w:r w:rsidRPr="009F56F1">
              <w:rPr>
                <w:b/>
                <w:lang w:val="en-US" w:eastAsia="fr-FR"/>
              </w:rPr>
              <w:t>set-executionpolicy unrestricted</w:t>
            </w:r>
          </w:p>
        </w:tc>
        <w:tc>
          <w:tcPr>
            <w:tcW w:w="6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E4112" w:rsidRPr="00F54A80" w:rsidRDefault="002418FC" w:rsidP="00DF2BD1">
            <w:pPr>
              <w:keepNext/>
              <w:keepLines/>
              <w:widowControl w:val="0"/>
              <w:spacing w:before="0" w:after="0"/>
              <w:jc w:val="left"/>
              <w:rPr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11E0563" wp14:editId="57C1A106">
                  <wp:extent cx="4070335" cy="2366644"/>
                  <wp:effectExtent l="0" t="0" r="6985" b="0"/>
                  <wp:docPr id="141" name="Picture 1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73919" cy="23687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E4112" w:rsidRPr="00F54A80" w:rsidTr="00DE4112">
        <w:tc>
          <w:tcPr>
            <w:tcW w:w="2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E4112" w:rsidRDefault="00B31F55" w:rsidP="00DF2BD1">
            <w:pPr>
              <w:keepNext/>
              <w:keepLines/>
              <w:widowControl w:val="0"/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lastRenderedPageBreak/>
              <w:t>For each drive</w:t>
            </w:r>
            <w:r w:rsidR="009F56F1">
              <w:rPr>
                <w:lang w:val="en-US" w:eastAsia="fr-FR"/>
              </w:rPr>
              <w:t>s</w:t>
            </w:r>
            <w:r w:rsidR="00907D39">
              <w:rPr>
                <w:lang w:val="en-US" w:eastAsia="fr-FR"/>
              </w:rPr>
              <w:t xml:space="preserve"> containing Web application, Data, DB and DB Log Folder (E.G. E:, F: G:)</w:t>
            </w:r>
            <w:r w:rsidR="00DC27A2" w:rsidRPr="00F54A80">
              <w:rPr>
                <w:lang w:val="en-US" w:eastAsia="fr-FR"/>
              </w:rPr>
              <w:t>,</w:t>
            </w:r>
            <w:r w:rsidRPr="00F54A80">
              <w:rPr>
                <w:lang w:val="en-US" w:eastAsia="fr-FR"/>
              </w:rPr>
              <w:t xml:space="preserve"> execute </w:t>
            </w:r>
            <w:r w:rsidR="00405B38">
              <w:rPr>
                <w:lang w:val="en-US" w:eastAsia="fr-FR"/>
              </w:rPr>
              <w:t>SetFoldersPermissions</w:t>
            </w:r>
            <w:r w:rsidR="00852440" w:rsidRPr="00852440">
              <w:rPr>
                <w:lang w:val="en-US" w:eastAsia="fr-FR"/>
              </w:rPr>
              <w:t>.ps1</w:t>
            </w:r>
            <w:r w:rsidRPr="00F54A80">
              <w:rPr>
                <w:lang w:val="en-US" w:eastAsia="fr-FR"/>
              </w:rPr>
              <w:t xml:space="preserve"> script</w:t>
            </w:r>
          </w:p>
          <w:p w:rsidR="00907D39" w:rsidRDefault="00907D39" w:rsidP="00DF2BD1">
            <w:pPr>
              <w:keepNext/>
              <w:keepLines/>
              <w:widowControl w:val="0"/>
              <w:spacing w:before="0" w:after="0"/>
              <w:jc w:val="left"/>
              <w:rPr>
                <w:lang w:val="en-US" w:eastAsia="fr-FR"/>
              </w:rPr>
            </w:pPr>
          </w:p>
          <w:p w:rsidR="00907D39" w:rsidRPr="00F54A80" w:rsidRDefault="00907D39" w:rsidP="00DF2BD1">
            <w:pPr>
              <w:keepNext/>
              <w:keepLines/>
              <w:widowControl w:val="0"/>
              <w:spacing w:before="0" w:after="0"/>
              <w:jc w:val="left"/>
              <w:rPr>
                <w:lang w:val="en-US" w:eastAsia="fr-FR"/>
              </w:rPr>
            </w:pPr>
            <w:r>
              <w:rPr>
                <w:lang w:val="en-US" w:eastAsia="fr-FR"/>
              </w:rPr>
              <w:t>WARNING: This script shall not be executed on the OS (C:) drive</w:t>
            </w:r>
          </w:p>
          <w:p w:rsidR="00B31F55" w:rsidRPr="00F54A80" w:rsidRDefault="00B31F55" w:rsidP="00DF2BD1">
            <w:pPr>
              <w:keepNext/>
              <w:keepLines/>
              <w:widowControl w:val="0"/>
              <w:spacing w:before="0" w:after="0"/>
              <w:jc w:val="left"/>
              <w:rPr>
                <w:lang w:val="en-US" w:eastAsia="fr-FR"/>
              </w:rPr>
            </w:pPr>
          </w:p>
          <w:p w:rsidR="00B31F55" w:rsidRPr="00F54A80" w:rsidRDefault="00B31F55" w:rsidP="00DF2BD1">
            <w:pPr>
              <w:keepNext/>
              <w:keepLines/>
              <w:widowControl w:val="0"/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t>Type in</w:t>
            </w:r>
          </w:p>
          <w:p w:rsidR="00B31F55" w:rsidRPr="009F56F1" w:rsidRDefault="00B31F55" w:rsidP="00DF2BD1">
            <w:pPr>
              <w:keepNext/>
              <w:keepLines/>
              <w:widowControl w:val="0"/>
              <w:spacing w:before="0" w:after="0"/>
              <w:jc w:val="left"/>
              <w:rPr>
                <w:b/>
                <w:lang w:val="en-US" w:eastAsia="fr-FR"/>
              </w:rPr>
            </w:pPr>
            <w:r w:rsidRPr="009F56F1">
              <w:rPr>
                <w:b/>
                <w:lang w:val="en-US" w:eastAsia="fr-FR"/>
              </w:rPr>
              <w:t>.\</w:t>
            </w:r>
            <w:r w:rsidR="00852440" w:rsidRPr="00852440">
              <w:rPr>
                <w:b/>
                <w:lang w:val="en-US" w:eastAsia="fr-FR"/>
              </w:rPr>
              <w:t>SetFoldersPermissions.ps1</w:t>
            </w:r>
            <w:r w:rsidRPr="009F56F1">
              <w:rPr>
                <w:b/>
                <w:lang w:val="en-US" w:eastAsia="fr-FR"/>
              </w:rPr>
              <w:t xml:space="preserve"> </w:t>
            </w:r>
            <w:r w:rsidR="009F56F1" w:rsidRPr="009F56F1">
              <w:rPr>
                <w:b/>
                <w:lang w:val="en-US" w:eastAsia="fr-FR"/>
              </w:rPr>
              <w:t>E:\</w:t>
            </w:r>
          </w:p>
          <w:p w:rsidR="009F56F1" w:rsidRPr="009F56F1" w:rsidRDefault="009F56F1" w:rsidP="00DF2BD1">
            <w:pPr>
              <w:keepNext/>
              <w:keepLines/>
              <w:widowControl w:val="0"/>
              <w:spacing w:before="0" w:after="0"/>
              <w:jc w:val="left"/>
              <w:rPr>
                <w:b/>
                <w:lang w:val="en-US" w:eastAsia="fr-FR"/>
              </w:rPr>
            </w:pPr>
            <w:r w:rsidRPr="009F56F1">
              <w:rPr>
                <w:b/>
                <w:lang w:val="en-US" w:eastAsia="fr-FR"/>
              </w:rPr>
              <w:t>.\</w:t>
            </w:r>
            <w:r w:rsidR="00405B38" w:rsidRPr="00852440">
              <w:rPr>
                <w:b/>
                <w:lang w:val="en-US" w:eastAsia="fr-FR"/>
              </w:rPr>
              <w:t xml:space="preserve"> </w:t>
            </w:r>
            <w:r w:rsidR="00852440" w:rsidRPr="00852440">
              <w:rPr>
                <w:b/>
                <w:lang w:val="en-US" w:eastAsia="fr-FR"/>
              </w:rPr>
              <w:t>SetFoldersPermissions.ps1</w:t>
            </w:r>
            <w:r w:rsidRPr="009F56F1">
              <w:rPr>
                <w:b/>
                <w:lang w:val="en-US" w:eastAsia="fr-FR"/>
              </w:rPr>
              <w:t xml:space="preserve"> F:\</w:t>
            </w:r>
          </w:p>
          <w:p w:rsidR="009F56F1" w:rsidRPr="009F56F1" w:rsidRDefault="009F56F1" w:rsidP="00DF2BD1">
            <w:pPr>
              <w:keepNext/>
              <w:keepLines/>
              <w:widowControl w:val="0"/>
              <w:spacing w:before="0" w:after="0"/>
              <w:jc w:val="left"/>
              <w:rPr>
                <w:b/>
                <w:lang w:val="en-US" w:eastAsia="fr-FR"/>
              </w:rPr>
            </w:pPr>
            <w:r w:rsidRPr="009F56F1">
              <w:rPr>
                <w:b/>
                <w:lang w:val="en-US" w:eastAsia="fr-FR"/>
              </w:rPr>
              <w:t>.\</w:t>
            </w:r>
            <w:r w:rsidR="00405B38" w:rsidRPr="00852440">
              <w:rPr>
                <w:b/>
                <w:lang w:val="en-US" w:eastAsia="fr-FR"/>
              </w:rPr>
              <w:t xml:space="preserve"> </w:t>
            </w:r>
            <w:r w:rsidR="00852440" w:rsidRPr="00852440">
              <w:rPr>
                <w:b/>
                <w:lang w:val="en-US" w:eastAsia="fr-FR"/>
              </w:rPr>
              <w:t>SetFoldersPermissions.ps1</w:t>
            </w:r>
            <w:r w:rsidRPr="009F56F1">
              <w:rPr>
                <w:b/>
                <w:lang w:val="en-US" w:eastAsia="fr-FR"/>
              </w:rPr>
              <w:t xml:space="preserve"> G:\</w:t>
            </w:r>
          </w:p>
          <w:p w:rsidR="009F56F1" w:rsidRPr="00F54A80" w:rsidRDefault="009F56F1" w:rsidP="00DF2BD1">
            <w:pPr>
              <w:keepNext/>
              <w:keepLines/>
              <w:widowControl w:val="0"/>
              <w:spacing w:before="0" w:after="0"/>
              <w:jc w:val="left"/>
              <w:rPr>
                <w:lang w:val="en-US" w:eastAsia="fr-FR"/>
              </w:rPr>
            </w:pPr>
          </w:p>
          <w:p w:rsidR="00B31F55" w:rsidRPr="00F54A80" w:rsidRDefault="00B31F55" w:rsidP="00DF2BD1">
            <w:pPr>
              <w:keepNext/>
              <w:keepLines/>
              <w:widowControl w:val="0"/>
              <w:spacing w:before="0" w:after="0"/>
              <w:jc w:val="left"/>
              <w:rPr>
                <w:lang w:val="en-US" w:eastAsia="fr-FR"/>
              </w:rPr>
            </w:pPr>
          </w:p>
          <w:p w:rsidR="00B31F55" w:rsidRPr="00F54A80" w:rsidRDefault="00B31F55" w:rsidP="00DF2BD1">
            <w:pPr>
              <w:keepNext/>
              <w:keepLines/>
              <w:widowControl w:val="0"/>
              <w:spacing w:before="0" w:after="0"/>
              <w:jc w:val="left"/>
              <w:rPr>
                <w:lang w:val="en-US" w:eastAsia="fr-FR"/>
              </w:rPr>
            </w:pPr>
          </w:p>
        </w:tc>
        <w:tc>
          <w:tcPr>
            <w:tcW w:w="6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E4112" w:rsidRPr="00F54A80" w:rsidRDefault="002418FC" w:rsidP="00DF2BD1">
            <w:pPr>
              <w:keepNext/>
              <w:keepLines/>
              <w:widowControl w:val="0"/>
              <w:spacing w:before="0" w:after="0"/>
              <w:jc w:val="left"/>
              <w:rPr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A4B38E6" wp14:editId="72D2A199">
                  <wp:extent cx="4055321" cy="3122762"/>
                  <wp:effectExtent l="0" t="0" r="2540" b="1905"/>
                  <wp:docPr id="143" name="Picture 1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58460" cy="31251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418FC" w:rsidRPr="00F54A80" w:rsidTr="00DE4112">
        <w:tc>
          <w:tcPr>
            <w:tcW w:w="2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418FC" w:rsidRDefault="002418FC" w:rsidP="00DF2BD1">
            <w:pPr>
              <w:keepNext/>
              <w:keepLines/>
              <w:widowControl w:val="0"/>
              <w:spacing w:before="0" w:after="0"/>
              <w:jc w:val="left"/>
              <w:rPr>
                <w:lang w:val="en-US" w:eastAsia="fr-FR"/>
              </w:rPr>
            </w:pPr>
            <w:r>
              <w:rPr>
                <w:lang w:val="en-US" w:eastAsia="fr-FR"/>
              </w:rPr>
              <w:t xml:space="preserve">Type in </w:t>
            </w:r>
            <w:r w:rsidRPr="002418FC">
              <w:rPr>
                <w:b/>
                <w:lang w:val="en-US" w:eastAsia="fr-FR"/>
              </w:rPr>
              <w:t>set-executionpolicy &lt;value&gt;</w:t>
            </w:r>
          </w:p>
          <w:p w:rsidR="002418FC" w:rsidRDefault="002418FC" w:rsidP="00DF2BD1">
            <w:pPr>
              <w:keepNext/>
              <w:keepLines/>
              <w:widowControl w:val="0"/>
              <w:spacing w:before="0" w:after="0"/>
              <w:jc w:val="left"/>
              <w:rPr>
                <w:lang w:val="en-US" w:eastAsia="fr-FR"/>
              </w:rPr>
            </w:pPr>
            <w:r>
              <w:rPr>
                <w:lang w:val="en-US" w:eastAsia="fr-FR"/>
              </w:rPr>
              <w:t xml:space="preserve">Where </w:t>
            </w:r>
            <w:r w:rsidRPr="002418FC">
              <w:rPr>
                <w:b/>
                <w:lang w:val="en-US" w:eastAsia="fr-FR"/>
              </w:rPr>
              <w:t>&lt;value&gt;</w:t>
            </w:r>
            <w:r>
              <w:rPr>
                <w:lang w:val="en-US" w:eastAsia="fr-FR"/>
              </w:rPr>
              <w:t xml:space="preserve"> is the value previously returned by get-executionpolicy command</w:t>
            </w:r>
          </w:p>
          <w:p w:rsidR="002418FC" w:rsidRDefault="002418FC" w:rsidP="00DF2BD1">
            <w:pPr>
              <w:keepNext/>
              <w:keepLines/>
              <w:widowControl w:val="0"/>
              <w:spacing w:before="0" w:after="0"/>
              <w:jc w:val="left"/>
              <w:rPr>
                <w:lang w:val="en-US" w:eastAsia="fr-FR"/>
              </w:rPr>
            </w:pPr>
          </w:p>
          <w:p w:rsidR="002418FC" w:rsidRPr="00F54A80" w:rsidRDefault="002418FC" w:rsidP="00DF2BD1">
            <w:pPr>
              <w:keepNext/>
              <w:keepLines/>
              <w:widowControl w:val="0"/>
              <w:spacing w:before="0" w:after="0"/>
              <w:jc w:val="left"/>
              <w:rPr>
                <w:lang w:val="en-US" w:eastAsia="fr-FR"/>
              </w:rPr>
            </w:pPr>
            <w:r>
              <w:rPr>
                <w:lang w:val="en-US" w:eastAsia="fr-FR"/>
              </w:rPr>
              <w:t>Close</w:t>
            </w:r>
            <w:r w:rsidRPr="00F54A80">
              <w:rPr>
                <w:lang w:val="en-US" w:eastAsia="fr-FR"/>
              </w:rPr>
              <w:t xml:space="preserve"> all windows</w:t>
            </w:r>
          </w:p>
        </w:tc>
        <w:tc>
          <w:tcPr>
            <w:tcW w:w="6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418FC" w:rsidRDefault="002418FC" w:rsidP="00DF2BD1">
            <w:pPr>
              <w:keepNext/>
              <w:keepLines/>
              <w:widowControl w:val="0"/>
              <w:spacing w:before="0" w:after="0"/>
              <w:jc w:val="left"/>
              <w:rPr>
                <w:noProof/>
                <w:lang w:val="fr-FR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58E66D1" wp14:editId="130B198C">
                  <wp:extent cx="4114800" cy="2392499"/>
                  <wp:effectExtent l="0" t="0" r="0" b="8255"/>
                  <wp:docPr id="145" name="Picture 1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17096" cy="23938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418FC" w:rsidRPr="002418FC" w:rsidRDefault="002418FC" w:rsidP="00DF2BD1">
            <w:pPr>
              <w:keepNext/>
              <w:keepLines/>
              <w:widowControl w:val="0"/>
              <w:tabs>
                <w:tab w:val="left" w:pos="992"/>
              </w:tabs>
              <w:rPr>
                <w:lang w:val="fr-FR" w:eastAsia="fr-FR"/>
              </w:rPr>
            </w:pPr>
            <w:r>
              <w:rPr>
                <w:lang w:val="fr-FR" w:eastAsia="fr-FR"/>
              </w:rPr>
              <w:tab/>
            </w:r>
          </w:p>
        </w:tc>
      </w:tr>
    </w:tbl>
    <w:p w:rsidR="00820E8D" w:rsidRPr="00F54A80" w:rsidRDefault="00820E8D" w:rsidP="00820E8D">
      <w:pPr>
        <w:pStyle w:val="Heading2"/>
        <w:rPr>
          <w:lang w:val="en-US"/>
        </w:rPr>
      </w:pPr>
      <w:bookmarkStart w:id="175" w:name="_Toc325975915"/>
      <w:bookmarkStart w:id="176" w:name="_Toc325975916"/>
      <w:bookmarkStart w:id="177" w:name="_Toc325975992"/>
      <w:bookmarkStart w:id="178" w:name="_Toc325975998"/>
      <w:bookmarkStart w:id="179" w:name="_Toc325976005"/>
      <w:bookmarkStart w:id="180" w:name="_Ref417893906"/>
      <w:bookmarkStart w:id="181" w:name="_Toc440979191"/>
      <w:bookmarkEnd w:id="169"/>
      <w:bookmarkEnd w:id="175"/>
      <w:bookmarkEnd w:id="176"/>
      <w:bookmarkEnd w:id="177"/>
      <w:bookmarkEnd w:id="178"/>
      <w:bookmarkEnd w:id="179"/>
      <w:r w:rsidRPr="00F54A80">
        <w:rPr>
          <w:lang w:val="en-US"/>
        </w:rPr>
        <w:t>SQL S</w:t>
      </w:r>
      <w:r w:rsidR="002C38B8" w:rsidRPr="00F54A80">
        <w:rPr>
          <w:lang w:val="en-US"/>
        </w:rPr>
        <w:t>erver</w:t>
      </w:r>
      <w:bookmarkEnd w:id="180"/>
      <w:bookmarkEnd w:id="181"/>
    </w:p>
    <w:p w:rsidR="006E4604" w:rsidRPr="00F54A80" w:rsidRDefault="006E4604" w:rsidP="006E4604">
      <w:pPr>
        <w:rPr>
          <w:lang w:val="en-US"/>
        </w:rPr>
      </w:pPr>
      <w:r w:rsidRPr="00F54A80">
        <w:rPr>
          <w:lang w:val="en-US"/>
        </w:rPr>
        <w:t xml:space="preserve">This chapter </w:t>
      </w:r>
      <w:r w:rsidR="008C1DE1">
        <w:rPr>
          <w:lang w:val="en-US"/>
        </w:rPr>
        <w:t>shall</w:t>
      </w:r>
      <w:r w:rsidRPr="00F54A80">
        <w:rPr>
          <w:lang w:val="en-US"/>
        </w:rPr>
        <w:t xml:space="preserve"> be ignored if </w:t>
      </w:r>
      <w:r w:rsidR="008C1DE1">
        <w:rPr>
          <w:lang w:val="en-US"/>
        </w:rPr>
        <w:t xml:space="preserve">INTEL-FS </w:t>
      </w:r>
      <w:r w:rsidR="003724DE">
        <w:rPr>
          <w:lang w:val="en-US"/>
        </w:rPr>
        <w:t xml:space="preserve">SQL databases are hosted on a remote </w:t>
      </w:r>
      <w:r w:rsidR="00DC27A2" w:rsidRPr="00F54A80">
        <w:rPr>
          <w:lang w:val="en-US"/>
        </w:rPr>
        <w:t>SQL server.</w:t>
      </w:r>
    </w:p>
    <w:p w:rsidR="005B34A8" w:rsidRPr="00F54A80" w:rsidRDefault="005B34A8" w:rsidP="005B34A8">
      <w:pPr>
        <w:pStyle w:val="Heading3"/>
        <w:rPr>
          <w:lang w:val="en-US"/>
        </w:rPr>
      </w:pPr>
      <w:bookmarkStart w:id="182" w:name="_Toc440979192"/>
      <w:r w:rsidRPr="00F54A80">
        <w:rPr>
          <w:lang w:val="en-US"/>
        </w:rPr>
        <w:lastRenderedPageBreak/>
        <w:t>SQL Server installation</w:t>
      </w:r>
      <w:bookmarkEnd w:id="182"/>
    </w:p>
    <w:tbl>
      <w:tblPr>
        <w:tblW w:w="903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418"/>
        <w:gridCol w:w="6621"/>
      </w:tblGrid>
      <w:tr w:rsidR="00820E8D" w:rsidRPr="00F54A80" w:rsidTr="00A959AE">
        <w:tc>
          <w:tcPr>
            <w:tcW w:w="2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52956" w:rsidRPr="00F54A80" w:rsidRDefault="00C52956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Insert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Microsoft SQL Server 2008 R2 installation disk</w:t>
            </w:r>
            <w:r w:rsidRPr="00F54A80">
              <w:rPr>
                <w:rFonts w:ascii="Times New Roman" w:hAnsi="Times New Roman"/>
                <w:lang w:val="en-US" w:eastAsia="fr-FR"/>
              </w:rPr>
              <w:t>” in DVD drive</w:t>
            </w:r>
          </w:p>
          <w:p w:rsidR="00F62E41" w:rsidRPr="00F54A80" w:rsidRDefault="00F62E41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 xml:space="preserve">Browse to </w:t>
            </w:r>
            <w:r w:rsidR="0046318A">
              <w:rPr>
                <w:rFonts w:ascii="Times New Roman" w:hAnsi="Times New Roman"/>
                <w:lang w:val="en-US" w:eastAsia="fr-FR"/>
              </w:rPr>
              <w:t>“</w:t>
            </w:r>
            <w:r w:rsidRPr="0046318A">
              <w:rPr>
                <w:rFonts w:ascii="Times New Roman" w:hAnsi="Times New Roman"/>
                <w:b/>
                <w:lang w:val="en-US" w:eastAsia="fr-FR"/>
              </w:rPr>
              <w:t>D:\English\SQLServer2008R2\Enterprise</w:t>
            </w:r>
            <w:r w:rsidR="0046318A">
              <w:rPr>
                <w:rFonts w:ascii="Times New Roman" w:hAnsi="Times New Roman"/>
                <w:lang w:val="en-US" w:eastAsia="fr-FR"/>
              </w:rPr>
              <w:t>” folder</w:t>
            </w:r>
          </w:p>
          <w:p w:rsidR="00820E8D" w:rsidRPr="00F54A80" w:rsidRDefault="00820E8D" w:rsidP="00A959AE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 xml:space="preserve">Launch </w:t>
            </w:r>
            <w:r w:rsidR="00C52956" w:rsidRPr="00F54A80">
              <w:rPr>
                <w:rFonts w:ascii="Times New Roman" w:hAnsi="Times New Roman"/>
                <w:lang w:val="en-US" w:eastAsia="fr-FR"/>
              </w:rPr>
              <w:t>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SQL Server 2008 R2 Enterprise</w:t>
            </w:r>
            <w:r w:rsidR="00C52956" w:rsidRPr="00F54A80">
              <w:rPr>
                <w:rFonts w:ascii="Times New Roman" w:hAnsi="Times New Roman"/>
                <w:b/>
                <w:lang w:val="en-US" w:eastAsia="fr-FR"/>
              </w:rPr>
              <w:t>”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 xml:space="preserve"> </w:t>
            </w:r>
            <w:r w:rsidRPr="00F54A80">
              <w:rPr>
                <w:rFonts w:ascii="Times New Roman" w:hAnsi="Times New Roman"/>
                <w:lang w:val="en-US" w:eastAsia="fr-FR"/>
              </w:rPr>
              <w:t>installation</w:t>
            </w:r>
            <w:r w:rsidR="00F62E41" w:rsidRPr="00F54A80">
              <w:rPr>
                <w:rFonts w:ascii="Times New Roman" w:hAnsi="Times New Roman"/>
                <w:lang w:val="en-US" w:eastAsia="fr-FR"/>
              </w:rPr>
              <w:t xml:space="preserve"> by </w:t>
            </w:r>
            <w:r w:rsidR="0046318A">
              <w:rPr>
                <w:rFonts w:ascii="Times New Roman" w:hAnsi="Times New Roman"/>
                <w:lang w:val="en-US" w:eastAsia="fr-FR"/>
              </w:rPr>
              <w:t>double-</w:t>
            </w:r>
            <w:r w:rsidR="00F62E41" w:rsidRPr="00F54A80">
              <w:rPr>
                <w:rFonts w:ascii="Times New Roman" w:hAnsi="Times New Roman"/>
                <w:lang w:val="en-US" w:eastAsia="fr-FR"/>
              </w:rPr>
              <w:t xml:space="preserve">clicking </w:t>
            </w:r>
            <w:r w:rsidR="0046318A">
              <w:rPr>
                <w:rFonts w:ascii="Times New Roman" w:hAnsi="Times New Roman"/>
                <w:lang w:val="en-US" w:eastAsia="fr-FR"/>
              </w:rPr>
              <w:t>“</w:t>
            </w:r>
            <w:r w:rsidR="00F62E41" w:rsidRPr="0046318A">
              <w:rPr>
                <w:rFonts w:ascii="Times New Roman" w:hAnsi="Times New Roman"/>
                <w:b/>
                <w:lang w:val="en-US" w:eastAsia="fr-FR"/>
              </w:rPr>
              <w:t>setup.exe</w:t>
            </w:r>
            <w:r w:rsidR="0046318A">
              <w:rPr>
                <w:rFonts w:ascii="Times New Roman" w:hAnsi="Times New Roman"/>
                <w:lang w:val="en-US" w:eastAsia="fr-FR"/>
              </w:rPr>
              <w:t>”</w:t>
            </w:r>
          </w:p>
          <w:p w:rsidR="00820E8D" w:rsidRPr="00F54A80" w:rsidRDefault="00820E8D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820E8D" w:rsidRPr="00F54A80" w:rsidRDefault="00820E8D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820E8D" w:rsidRPr="00F54A80" w:rsidRDefault="00820E8D" w:rsidP="00A959AE">
            <w:pPr>
              <w:spacing w:before="0" w:after="0"/>
              <w:jc w:val="left"/>
              <w:rPr>
                <w:lang w:val="en-US" w:eastAsia="fr-FR"/>
              </w:rPr>
            </w:pPr>
          </w:p>
        </w:tc>
        <w:tc>
          <w:tcPr>
            <w:tcW w:w="6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0E8D" w:rsidRPr="00F54A80" w:rsidRDefault="00931834" w:rsidP="00F62E41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BDFDD7D" wp14:editId="4640BEC7">
                  <wp:extent cx="4105275" cy="3076575"/>
                  <wp:effectExtent l="0" t="0" r="9525" b="9525"/>
                  <wp:docPr id="5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05275" cy="3076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62E41" w:rsidRPr="00F54A80" w:rsidTr="00A959AE">
        <w:tc>
          <w:tcPr>
            <w:tcW w:w="2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62E41" w:rsidRPr="00F54A80" w:rsidRDefault="00F62E41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 xml:space="preserve">Click on </w:t>
            </w:r>
            <w:r w:rsidR="0046318A">
              <w:rPr>
                <w:rFonts w:ascii="Times New Roman" w:hAnsi="Times New Roman"/>
                <w:lang w:val="en-US" w:eastAsia="fr-FR"/>
              </w:rPr>
              <w:t>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Options</w:t>
            </w:r>
            <w:r w:rsidR="0046318A" w:rsidRPr="0046318A">
              <w:rPr>
                <w:rFonts w:ascii="Times New Roman" w:hAnsi="Times New Roman"/>
                <w:lang w:val="en-US" w:eastAsia="fr-FR"/>
              </w:rPr>
              <w:t>”</w:t>
            </w:r>
            <w:r w:rsidRPr="00F54A80">
              <w:rPr>
                <w:rFonts w:ascii="Times New Roman" w:hAnsi="Times New Roman"/>
                <w:lang w:val="en-US" w:eastAsia="fr-FR"/>
              </w:rPr>
              <w:t xml:space="preserve"> and verify that the processor type has been correctly detected x86 (32 bits) or x64 (64 bits)</w:t>
            </w:r>
          </w:p>
        </w:tc>
        <w:tc>
          <w:tcPr>
            <w:tcW w:w="6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62E41" w:rsidRPr="00F54A80" w:rsidRDefault="00931834" w:rsidP="00A959AE">
            <w:pPr>
              <w:spacing w:before="0" w:after="0"/>
              <w:jc w:val="left"/>
              <w:rPr>
                <w:noProof/>
                <w:lang w:val="en-US" w:eastAsia="fr-FR"/>
              </w:rPr>
            </w:pPr>
            <w:r>
              <w:rPr>
                <w:rFonts w:ascii="Times New Roman" w:hAnsi="Times New Roman"/>
                <w:noProof/>
                <w:lang w:val="en-US"/>
              </w:rPr>
              <w:drawing>
                <wp:inline distT="0" distB="0" distL="0" distR="0" wp14:anchorId="3CE3C53D" wp14:editId="0912930D">
                  <wp:extent cx="4095750" cy="3238500"/>
                  <wp:effectExtent l="0" t="0" r="0" b="0"/>
                  <wp:docPr id="57" name="Picture 30" descr="Description: Description: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 descr="Description: Description: 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95750" cy="3238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0E8D" w:rsidRPr="00F54A80" w:rsidTr="00A959AE">
        <w:tc>
          <w:tcPr>
            <w:tcW w:w="2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0E8D" w:rsidRPr="0046318A" w:rsidRDefault="00820E8D" w:rsidP="00A959AE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lastRenderedPageBreak/>
              <w:t xml:space="preserve">Click </w:t>
            </w:r>
            <w:r w:rsidR="0046318A">
              <w:rPr>
                <w:rFonts w:ascii="Times New Roman" w:hAnsi="Times New Roman"/>
                <w:lang w:val="en-US" w:eastAsia="fr-FR"/>
              </w:rPr>
              <w:t>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Installation</w:t>
            </w:r>
            <w:r w:rsidR="0046318A">
              <w:rPr>
                <w:rFonts w:ascii="Times New Roman" w:hAnsi="Times New Roman"/>
                <w:lang w:val="en-US" w:eastAsia="fr-FR"/>
              </w:rPr>
              <w:t>”</w:t>
            </w:r>
            <w:r w:rsidRPr="00F54A80">
              <w:rPr>
                <w:rFonts w:ascii="Times New Roman" w:hAnsi="Times New Roman"/>
                <w:lang w:val="en-US" w:eastAsia="fr-FR"/>
              </w:rPr>
              <w:t xml:space="preserve"> and click </w:t>
            </w:r>
            <w:r w:rsidR="0046318A">
              <w:rPr>
                <w:rFonts w:ascii="Times New Roman" w:hAnsi="Times New Roman"/>
                <w:lang w:val="en-US" w:eastAsia="fr-FR"/>
              </w:rPr>
              <w:t>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New installation or add features to an existing installation</w:t>
            </w:r>
            <w:r w:rsidR="0046318A">
              <w:rPr>
                <w:rFonts w:ascii="Times New Roman" w:hAnsi="Times New Roman"/>
                <w:lang w:val="en-US" w:eastAsia="fr-FR"/>
              </w:rPr>
              <w:t>”</w:t>
            </w:r>
          </w:p>
        </w:tc>
        <w:tc>
          <w:tcPr>
            <w:tcW w:w="6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0E8D" w:rsidRPr="00F54A80" w:rsidRDefault="00931834" w:rsidP="00A959AE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rFonts w:ascii="Times New Roman" w:hAnsi="Times New Roman"/>
                <w:noProof/>
                <w:lang w:val="en-US"/>
              </w:rPr>
              <w:drawing>
                <wp:inline distT="0" distB="0" distL="0" distR="0" wp14:anchorId="289FFDB1" wp14:editId="1CD429F9">
                  <wp:extent cx="4057650" cy="3209925"/>
                  <wp:effectExtent l="0" t="0" r="0" b="9525"/>
                  <wp:docPr id="58" name="Picture 31" descr="Description: Description: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 descr="Description: Description: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57650" cy="3209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0E8D" w:rsidRPr="00F54A80" w:rsidTr="00A959AE">
        <w:tc>
          <w:tcPr>
            <w:tcW w:w="2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0E8D" w:rsidRPr="0046318A" w:rsidRDefault="00820E8D" w:rsidP="00A959AE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 xml:space="preserve">Click </w:t>
            </w:r>
            <w:r w:rsidR="0046318A">
              <w:rPr>
                <w:rFonts w:ascii="Times New Roman" w:hAnsi="Times New Roman"/>
                <w:lang w:val="en-US" w:eastAsia="fr-FR"/>
              </w:rPr>
              <w:t>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OK</w:t>
            </w:r>
            <w:r w:rsidR="0046318A">
              <w:rPr>
                <w:rFonts w:ascii="Times New Roman" w:hAnsi="Times New Roman"/>
                <w:lang w:val="en-US" w:eastAsia="fr-FR"/>
              </w:rPr>
              <w:t>” button</w:t>
            </w:r>
            <w:r w:rsidR="00582813">
              <w:rPr>
                <w:rFonts w:ascii="Times New Roman" w:hAnsi="Times New Roman"/>
                <w:lang w:val="en-US" w:eastAsia="fr-FR"/>
              </w:rPr>
              <w:t xml:space="preserve"> </w:t>
            </w:r>
          </w:p>
        </w:tc>
        <w:tc>
          <w:tcPr>
            <w:tcW w:w="6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0E8D" w:rsidRPr="00F54A80" w:rsidRDefault="00931834" w:rsidP="00A959AE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rFonts w:ascii="Times New Roman" w:hAnsi="Times New Roman"/>
                <w:noProof/>
                <w:lang w:val="en-US"/>
              </w:rPr>
              <w:drawing>
                <wp:inline distT="0" distB="0" distL="0" distR="0" wp14:anchorId="125AF18D" wp14:editId="45F17BA0">
                  <wp:extent cx="4076700" cy="3057525"/>
                  <wp:effectExtent l="0" t="0" r="0" b="9525"/>
                  <wp:docPr id="59" name="Picture 32" descr="Description: Description: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 descr="Description: Description: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76700" cy="3057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0E8D" w:rsidRPr="00F54A80" w:rsidTr="00A959AE">
        <w:tc>
          <w:tcPr>
            <w:tcW w:w="2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20E8D" w:rsidRPr="00F54A80" w:rsidRDefault="00820E8D" w:rsidP="00A959AE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lastRenderedPageBreak/>
              <w:t xml:space="preserve">Select </w:t>
            </w:r>
            <w:r w:rsidR="00E11E06" w:rsidRPr="00F54A80">
              <w:rPr>
                <w:rFonts w:ascii="Times New Roman" w:hAnsi="Times New Roman"/>
                <w:lang w:val="en-US" w:eastAsia="fr-FR"/>
              </w:rPr>
              <w:t>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Enter the product keys</w:t>
            </w:r>
            <w:r w:rsidR="00E11E06" w:rsidRPr="00F54A80">
              <w:rPr>
                <w:rFonts w:ascii="Times New Roman" w:hAnsi="Times New Roman"/>
                <w:lang w:val="en-US" w:eastAsia="fr-FR"/>
              </w:rPr>
              <w:t>” checkmark</w:t>
            </w:r>
            <w:r w:rsidRPr="00F54A80">
              <w:rPr>
                <w:rFonts w:ascii="Times New Roman" w:hAnsi="Times New Roman"/>
                <w:lang w:val="en-US" w:eastAsia="fr-FR"/>
              </w:rPr>
              <w:t xml:space="preserve"> and enter the key</w:t>
            </w:r>
          </w:p>
          <w:p w:rsidR="00820E8D" w:rsidRPr="00F54A80" w:rsidRDefault="00820E8D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820E8D" w:rsidRPr="00F54A80" w:rsidRDefault="00820E8D" w:rsidP="00A959AE">
            <w:pPr>
              <w:spacing w:before="0" w:after="0"/>
              <w:jc w:val="left"/>
              <w:rPr>
                <w:b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N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ext  &gt;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6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0E8D" w:rsidRPr="00F54A80" w:rsidRDefault="00205EE4" w:rsidP="00A959AE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/>
              </w:rPr>
              <w:object w:dxaOrig="12300" w:dyaOrig="9225">
                <v:shape id="_x0000_i1027" type="#_x0000_t75" style="width:319.7pt;height:239.85pt" o:ole="">
                  <v:imagedata r:id="rId94" o:title=""/>
                </v:shape>
                <o:OLEObject Type="Embed" ProgID="PBrush" ShapeID="_x0000_i1027" DrawAspect="Content" ObjectID="_1588590719" r:id="rId95"/>
              </w:object>
            </w:r>
          </w:p>
        </w:tc>
      </w:tr>
      <w:tr w:rsidR="00820E8D" w:rsidRPr="00F54A80" w:rsidTr="00A959AE">
        <w:tc>
          <w:tcPr>
            <w:tcW w:w="2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0E8D" w:rsidRPr="00F54A80" w:rsidRDefault="00820E8D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 xml:space="preserve">Check </w:t>
            </w:r>
            <w:r w:rsidR="00E11E06" w:rsidRPr="00F54A80">
              <w:rPr>
                <w:rFonts w:ascii="Times New Roman" w:hAnsi="Times New Roman"/>
                <w:lang w:val="en-US" w:eastAsia="fr-FR"/>
              </w:rPr>
              <w:t>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I accept the license terms</w:t>
            </w:r>
            <w:r w:rsidR="00E11E06" w:rsidRPr="00F54A80">
              <w:rPr>
                <w:rFonts w:ascii="Times New Roman" w:hAnsi="Times New Roman"/>
                <w:lang w:val="en-US" w:eastAsia="fr-FR"/>
              </w:rPr>
              <w:t>”</w:t>
            </w:r>
            <w:r w:rsidRPr="00F54A80">
              <w:rPr>
                <w:rFonts w:ascii="Times New Roman" w:hAnsi="Times New Roman"/>
                <w:lang w:val="en-US" w:eastAsia="fr-FR"/>
              </w:rPr>
              <w:t xml:space="preserve"> </w:t>
            </w:r>
          </w:p>
          <w:p w:rsidR="00820E8D" w:rsidRPr="00F54A80" w:rsidRDefault="00820E8D" w:rsidP="00A959AE">
            <w:pPr>
              <w:spacing w:before="0" w:after="0"/>
              <w:jc w:val="left"/>
              <w:rPr>
                <w:b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N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ext  &gt;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6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0E8D" w:rsidRPr="00F54A80" w:rsidRDefault="00931834" w:rsidP="00A959AE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rFonts w:ascii="Times New Roman" w:hAnsi="Times New Roman"/>
                <w:noProof/>
                <w:lang w:val="en-US"/>
              </w:rPr>
              <w:drawing>
                <wp:inline distT="0" distB="0" distL="0" distR="0" wp14:anchorId="5C2074F3" wp14:editId="64338796">
                  <wp:extent cx="4038600" cy="3048000"/>
                  <wp:effectExtent l="0" t="0" r="0" b="0"/>
                  <wp:docPr id="61" name="Picture 34" descr="Description: Description: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 descr="Description: Description: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38600" cy="3048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0E8D" w:rsidRPr="00F54A80" w:rsidTr="00A959AE">
        <w:tc>
          <w:tcPr>
            <w:tcW w:w="2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0E8D" w:rsidRPr="00F54A80" w:rsidRDefault="00820E8D" w:rsidP="00A959AE">
            <w:pPr>
              <w:spacing w:before="0" w:after="0"/>
              <w:jc w:val="left"/>
              <w:rPr>
                <w:b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lastRenderedPageBreak/>
              <w:t xml:space="preserve">Click </w:t>
            </w:r>
            <w:r w:rsidR="008216EC" w:rsidRPr="00F54A80">
              <w:rPr>
                <w:rFonts w:ascii="Times New Roman" w:hAnsi="Times New Roman"/>
                <w:lang w:val="en-US" w:eastAsia="fr-FR"/>
              </w:rPr>
              <w:t>“</w:t>
            </w:r>
            <w:r w:rsidRPr="00F54A80">
              <w:rPr>
                <w:rFonts w:ascii="Times New Roman" w:hAnsi="Times New Roman"/>
                <w:b/>
                <w:u w:val="single"/>
                <w:lang w:val="en-US" w:eastAsia="fr-FR"/>
              </w:rPr>
              <w:t>I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nstall</w:t>
            </w:r>
            <w:r w:rsidR="008216EC" w:rsidRPr="00F54A80">
              <w:rPr>
                <w:rFonts w:ascii="Times New Roman" w:hAnsi="Times New Roman"/>
                <w:lang w:val="en-US" w:eastAsia="fr-FR"/>
              </w:rPr>
              <w:t>”</w:t>
            </w:r>
            <w:r w:rsidR="00E11E06" w:rsidRPr="00F54A80">
              <w:rPr>
                <w:rFonts w:ascii="Times New Roman" w:hAnsi="Times New Roman"/>
                <w:lang w:val="en-US" w:eastAsia="fr-FR"/>
              </w:rPr>
              <w:t xml:space="preserve"> button</w:t>
            </w:r>
            <w:ins w:id="183" w:author="Manu Delmarche" w:date="2018-05-23T14:24:00Z">
              <w:r w:rsidR="00750DFD">
                <w:rPr>
                  <w:rFonts w:ascii="Times New Roman" w:hAnsi="Times New Roman"/>
                  <w:lang w:val="en-US" w:eastAsia="fr-FR"/>
                </w:rPr>
                <w:t xml:space="preserve"> de fievre</w:t>
              </w:r>
            </w:ins>
            <w:bookmarkStart w:id="184" w:name="_GoBack"/>
            <w:bookmarkEnd w:id="184"/>
          </w:p>
        </w:tc>
        <w:tc>
          <w:tcPr>
            <w:tcW w:w="6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0E8D" w:rsidRPr="00F54A80" w:rsidRDefault="00931834" w:rsidP="00A959AE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rFonts w:ascii="Times New Roman" w:hAnsi="Times New Roman"/>
                <w:noProof/>
                <w:lang w:val="en-US"/>
              </w:rPr>
              <w:drawing>
                <wp:inline distT="0" distB="0" distL="0" distR="0" wp14:anchorId="27E56241" wp14:editId="25F72C82">
                  <wp:extent cx="4105275" cy="3086100"/>
                  <wp:effectExtent l="0" t="0" r="9525" b="0"/>
                  <wp:docPr id="62" name="Picture 35" descr="Description: Description: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 descr="Description: Description: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05275" cy="3086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0E8D" w:rsidRPr="00F54A80" w:rsidTr="00A959AE">
        <w:tc>
          <w:tcPr>
            <w:tcW w:w="2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0E8D" w:rsidRPr="00F54A80" w:rsidRDefault="00820E8D" w:rsidP="00A959AE">
            <w:pPr>
              <w:spacing w:before="0" w:after="0"/>
              <w:jc w:val="left"/>
              <w:rPr>
                <w:b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N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ext  &gt;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6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0E8D" w:rsidRPr="00F54A80" w:rsidRDefault="00931834" w:rsidP="00A959AE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rFonts w:ascii="Times New Roman" w:hAnsi="Times New Roman"/>
                <w:noProof/>
                <w:lang w:val="en-US"/>
              </w:rPr>
              <w:drawing>
                <wp:inline distT="0" distB="0" distL="0" distR="0" wp14:anchorId="1673495A" wp14:editId="5FD1B82B">
                  <wp:extent cx="4114800" cy="3086100"/>
                  <wp:effectExtent l="0" t="0" r="0" b="0"/>
                  <wp:docPr id="63" name="Picture 36" descr="Description: Description: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 descr="Description: Description: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14800" cy="3086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0E8D" w:rsidRPr="00F54A80" w:rsidTr="00A959AE">
        <w:tc>
          <w:tcPr>
            <w:tcW w:w="2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11E06" w:rsidRPr="00F54A80" w:rsidRDefault="00820E8D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lastRenderedPageBreak/>
              <w:t xml:space="preserve">Select </w:t>
            </w:r>
            <w:r w:rsidR="00E11E06" w:rsidRPr="00F54A80">
              <w:rPr>
                <w:rFonts w:ascii="Times New Roman" w:hAnsi="Times New Roman"/>
                <w:lang w:val="en-US" w:eastAsia="fr-FR"/>
              </w:rPr>
              <w:t>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SQL Server Feature Installation</w:t>
            </w:r>
            <w:r w:rsidR="00E11E06" w:rsidRPr="00F54A80">
              <w:rPr>
                <w:rFonts w:ascii="Times New Roman" w:hAnsi="Times New Roman"/>
                <w:lang w:val="en-US" w:eastAsia="fr-FR"/>
              </w:rPr>
              <w:t>” radio button</w:t>
            </w:r>
          </w:p>
          <w:p w:rsidR="00820E8D" w:rsidRPr="00F54A80" w:rsidRDefault="00820E8D" w:rsidP="00A959AE">
            <w:pPr>
              <w:spacing w:before="0" w:after="0"/>
              <w:jc w:val="left"/>
              <w:rPr>
                <w:b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N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ext  &gt;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6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0E8D" w:rsidRPr="00F54A80" w:rsidRDefault="00931834" w:rsidP="00A959AE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rFonts w:ascii="Times New Roman" w:hAnsi="Times New Roman"/>
                <w:noProof/>
                <w:lang w:val="en-US"/>
              </w:rPr>
              <w:drawing>
                <wp:inline distT="0" distB="0" distL="0" distR="0" wp14:anchorId="0B93257D" wp14:editId="2711D40D">
                  <wp:extent cx="4114800" cy="3086100"/>
                  <wp:effectExtent l="0" t="0" r="0" b="0"/>
                  <wp:docPr id="64" name="Picture 37" descr="Description: Description: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 descr="Description: Description: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14800" cy="3086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0E8D" w:rsidRPr="00F54A80" w:rsidTr="00A959AE">
        <w:tc>
          <w:tcPr>
            <w:tcW w:w="2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20E8D" w:rsidRPr="00F54A80" w:rsidRDefault="00820E8D" w:rsidP="00A959AE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Select the following options:</w:t>
            </w:r>
          </w:p>
          <w:p w:rsidR="00820E8D" w:rsidRPr="00F54A80" w:rsidRDefault="00820E8D" w:rsidP="00243A03">
            <w:pPr>
              <w:numPr>
                <w:ilvl w:val="0"/>
                <w:numId w:val="24"/>
              </w:num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b/>
                <w:lang w:val="en-US" w:eastAsia="fr-FR"/>
              </w:rPr>
              <w:t>Full-Text Search</w:t>
            </w:r>
          </w:p>
          <w:p w:rsidR="00820E8D" w:rsidRPr="00F54A80" w:rsidRDefault="00820E8D" w:rsidP="00243A03">
            <w:pPr>
              <w:numPr>
                <w:ilvl w:val="0"/>
                <w:numId w:val="24"/>
              </w:num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b/>
                <w:lang w:val="en-US" w:eastAsia="fr-FR"/>
              </w:rPr>
              <w:t>Management Tools –Complete</w:t>
            </w:r>
          </w:p>
          <w:p w:rsidR="00820E8D" w:rsidRPr="00F54A80" w:rsidRDefault="00820E8D" w:rsidP="00A959AE">
            <w:pPr>
              <w:spacing w:before="0" w:after="0"/>
              <w:jc w:val="left"/>
              <w:rPr>
                <w:rFonts w:ascii="Times New Roman" w:hAnsi="Times New Roman"/>
                <w:b/>
                <w:lang w:val="en-US" w:eastAsia="fr-FR"/>
              </w:rPr>
            </w:pPr>
          </w:p>
          <w:p w:rsidR="00820E8D" w:rsidRPr="00F54A80" w:rsidRDefault="00820E8D" w:rsidP="00A959AE">
            <w:pPr>
              <w:spacing w:before="0" w:after="0"/>
              <w:jc w:val="left"/>
              <w:rPr>
                <w:b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N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ext  &gt;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6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0E8D" w:rsidRPr="00F54A80" w:rsidRDefault="00FD30E5" w:rsidP="00A959AE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200AD91" wp14:editId="1F0F9262">
                  <wp:extent cx="4067175" cy="3050540"/>
                  <wp:effectExtent l="0" t="0" r="9525" b="0"/>
                  <wp:docPr id="177" name="Image 1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67175" cy="30505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0E8D" w:rsidRPr="00F54A80" w:rsidTr="00A959AE">
        <w:tc>
          <w:tcPr>
            <w:tcW w:w="2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0E8D" w:rsidRPr="00F54A80" w:rsidRDefault="00820E8D" w:rsidP="00A959AE">
            <w:pPr>
              <w:spacing w:before="0" w:after="0"/>
              <w:jc w:val="left"/>
              <w:rPr>
                <w:b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lastRenderedPageBreak/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N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ext  &gt;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6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0E8D" w:rsidRPr="00F54A80" w:rsidRDefault="00931834" w:rsidP="00A959AE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rFonts w:ascii="Times New Roman" w:hAnsi="Times New Roman"/>
                <w:noProof/>
                <w:lang w:val="en-US"/>
              </w:rPr>
              <w:drawing>
                <wp:inline distT="0" distB="0" distL="0" distR="0" wp14:anchorId="336F7313" wp14:editId="559E5F97">
                  <wp:extent cx="4105275" cy="3076575"/>
                  <wp:effectExtent l="0" t="0" r="9525" b="9525"/>
                  <wp:docPr id="66" name="Picture 39" descr="Description: Description: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 descr="Description: Description: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05275" cy="3076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0E8D" w:rsidRPr="00F54A80" w:rsidTr="00A959AE">
        <w:tc>
          <w:tcPr>
            <w:tcW w:w="2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20E8D" w:rsidRDefault="00820E8D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 xml:space="preserve">Select </w:t>
            </w:r>
            <w:r w:rsidR="00E11E06" w:rsidRPr="00F54A80">
              <w:rPr>
                <w:rFonts w:ascii="Times New Roman" w:hAnsi="Times New Roman"/>
                <w:lang w:val="en-US" w:eastAsia="fr-FR"/>
              </w:rPr>
              <w:t>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Default Instance</w:t>
            </w:r>
            <w:r w:rsidR="00E11E06" w:rsidRPr="00F54A80">
              <w:rPr>
                <w:rFonts w:ascii="Times New Roman" w:hAnsi="Times New Roman"/>
                <w:lang w:val="en-US" w:eastAsia="fr-FR"/>
              </w:rPr>
              <w:t>” radio button.</w:t>
            </w:r>
          </w:p>
          <w:p w:rsidR="00FD30E5" w:rsidRPr="00F54A80" w:rsidRDefault="00FD30E5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t>In “</w:t>
            </w:r>
            <w:r w:rsidRPr="00582813">
              <w:rPr>
                <w:rFonts w:ascii="Times New Roman" w:hAnsi="Times New Roman"/>
                <w:b/>
                <w:lang w:val="en-US" w:eastAsia="fr-FR"/>
              </w:rPr>
              <w:t>Instance root directory:</w:t>
            </w:r>
            <w:r>
              <w:rPr>
                <w:rFonts w:ascii="Times New Roman" w:hAnsi="Times New Roman"/>
                <w:lang w:val="en-US" w:eastAsia="fr-FR"/>
              </w:rPr>
              <w:t>” input field, type</w:t>
            </w:r>
            <w:r w:rsidR="00582813">
              <w:rPr>
                <w:rFonts w:ascii="Times New Roman" w:hAnsi="Times New Roman"/>
                <w:lang w:val="en-US" w:eastAsia="fr-FR"/>
              </w:rPr>
              <w:t xml:space="preserve"> in</w:t>
            </w:r>
            <w:r>
              <w:rPr>
                <w:rFonts w:ascii="Times New Roman" w:hAnsi="Times New Roman"/>
                <w:lang w:val="en-US" w:eastAsia="fr-FR"/>
              </w:rPr>
              <w:t xml:space="preserve"> </w:t>
            </w:r>
            <w:r w:rsidR="00582813">
              <w:rPr>
                <w:rFonts w:ascii="Times New Roman" w:hAnsi="Times New Roman"/>
                <w:lang w:val="en-US" w:eastAsia="fr-FR"/>
              </w:rPr>
              <w:t>“</w:t>
            </w:r>
            <w:r w:rsidRPr="00582813">
              <w:rPr>
                <w:rFonts w:ascii="Times New Roman" w:hAnsi="Times New Roman"/>
                <w:b/>
                <w:lang w:val="en-US" w:eastAsia="fr-FR"/>
              </w:rPr>
              <w:t>F:\</w:t>
            </w:r>
            <w:r w:rsidR="00582813" w:rsidRPr="00582813">
              <w:rPr>
                <w:rFonts w:ascii="Times New Roman" w:hAnsi="Times New Roman"/>
                <w:lang w:val="en-US" w:eastAsia="fr-FR"/>
              </w:rPr>
              <w:t>”</w:t>
            </w:r>
          </w:p>
          <w:p w:rsidR="00E11E06" w:rsidRPr="00F54A80" w:rsidRDefault="00E11E06" w:rsidP="00A959AE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Other editable values shall be kept unchanged</w:t>
            </w:r>
          </w:p>
          <w:p w:rsidR="00820E8D" w:rsidRPr="00F54A80" w:rsidRDefault="00820E8D" w:rsidP="00A959AE">
            <w:pPr>
              <w:spacing w:before="0" w:after="0"/>
              <w:jc w:val="left"/>
              <w:rPr>
                <w:rFonts w:ascii="Times New Roman" w:hAnsi="Times New Roman"/>
                <w:b/>
                <w:lang w:val="en-US" w:eastAsia="fr-FR"/>
              </w:rPr>
            </w:pPr>
          </w:p>
          <w:p w:rsidR="00820E8D" w:rsidRPr="00F54A80" w:rsidRDefault="00820E8D" w:rsidP="00A959AE">
            <w:pPr>
              <w:spacing w:before="0" w:after="0"/>
              <w:jc w:val="left"/>
              <w:rPr>
                <w:b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N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ext  &gt;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6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0E8D" w:rsidRPr="00F54A80" w:rsidRDefault="00FD30E5" w:rsidP="00A959AE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7C60CD5" wp14:editId="43E70D36">
                  <wp:extent cx="4067175" cy="3050540"/>
                  <wp:effectExtent l="0" t="0" r="9525" b="0"/>
                  <wp:docPr id="178" name="Image 1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67175" cy="30505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0E8D" w:rsidRPr="00F54A80" w:rsidTr="00A959AE">
        <w:tc>
          <w:tcPr>
            <w:tcW w:w="2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0E8D" w:rsidRPr="00F54A80" w:rsidRDefault="00820E8D" w:rsidP="00A959AE">
            <w:pPr>
              <w:spacing w:before="0" w:after="0"/>
              <w:jc w:val="left"/>
              <w:rPr>
                <w:b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lastRenderedPageBreak/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N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ext  &gt;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6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0E8D" w:rsidRPr="00F54A80" w:rsidRDefault="00FD30E5" w:rsidP="00A959AE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1F2B58C" wp14:editId="272B890A">
                  <wp:extent cx="4067175" cy="3050540"/>
                  <wp:effectExtent l="0" t="0" r="9525" b="0"/>
                  <wp:docPr id="279" name="Image 2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67175" cy="30505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0E8D" w:rsidRPr="00F54A80" w:rsidTr="00A959AE">
        <w:tc>
          <w:tcPr>
            <w:tcW w:w="2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B4934" w:rsidRDefault="004B4934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t>Select “</w:t>
            </w:r>
            <w:r w:rsidRPr="006A1844">
              <w:rPr>
                <w:rFonts w:ascii="Times New Roman" w:hAnsi="Times New Roman"/>
                <w:b/>
                <w:lang w:val="en-US" w:eastAsia="fr-FR"/>
              </w:rPr>
              <w:t>Service accounts</w:t>
            </w:r>
            <w:r>
              <w:rPr>
                <w:rFonts w:ascii="Times New Roman" w:hAnsi="Times New Roman"/>
                <w:lang w:val="en-US" w:eastAsia="fr-FR"/>
              </w:rPr>
              <w:t>” tab</w:t>
            </w:r>
          </w:p>
          <w:p w:rsidR="004B4934" w:rsidRDefault="004B4934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820E8D" w:rsidRPr="00F54A80" w:rsidRDefault="00820E8D" w:rsidP="00A959AE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 xml:space="preserve">Select </w:t>
            </w:r>
          </w:p>
          <w:p w:rsidR="00820E8D" w:rsidRPr="00F54A80" w:rsidRDefault="00820E8D" w:rsidP="00A959AE">
            <w:pPr>
              <w:spacing w:before="0" w:after="0"/>
              <w:jc w:val="left"/>
              <w:rPr>
                <w:rFonts w:ascii="Times New Roman" w:hAnsi="Times New Roman"/>
                <w:b/>
                <w:lang w:val="en-US" w:eastAsia="fr-FR"/>
              </w:rPr>
            </w:pPr>
            <w:r w:rsidRPr="00F54A80">
              <w:rPr>
                <w:rFonts w:ascii="Times New Roman" w:hAnsi="Times New Roman"/>
                <w:b/>
                <w:lang w:val="en-US" w:eastAsia="fr-FR"/>
              </w:rPr>
              <w:t>NT AUTHORITY\</w:t>
            </w:r>
            <w:r w:rsidR="00FD2B35" w:rsidRPr="00F54A80">
              <w:rPr>
                <w:rFonts w:ascii="Times New Roman" w:hAnsi="Times New Roman"/>
                <w:b/>
                <w:lang w:val="en-US" w:eastAsia="fr-FR"/>
              </w:rPr>
              <w:t>NETWORK SERVICE</w:t>
            </w:r>
          </w:p>
          <w:p w:rsidR="00820E8D" w:rsidRPr="00F54A80" w:rsidRDefault="00820E8D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 xml:space="preserve">in the 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Account Name</w:t>
            </w:r>
          </w:p>
          <w:p w:rsidR="00820E8D" w:rsidRPr="00F54A80" w:rsidRDefault="00820E8D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for the following services :</w:t>
            </w:r>
          </w:p>
          <w:p w:rsidR="00820E8D" w:rsidRPr="00F54A80" w:rsidRDefault="00820E8D" w:rsidP="00243A03">
            <w:pPr>
              <w:numPr>
                <w:ilvl w:val="0"/>
                <w:numId w:val="24"/>
              </w:num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b/>
                <w:lang w:val="en-US" w:eastAsia="fr-FR"/>
              </w:rPr>
              <w:t>SQL Server Agent</w:t>
            </w:r>
          </w:p>
          <w:p w:rsidR="00820E8D" w:rsidRPr="00F54A80" w:rsidRDefault="00820E8D" w:rsidP="00243A03">
            <w:pPr>
              <w:numPr>
                <w:ilvl w:val="0"/>
                <w:numId w:val="24"/>
              </w:num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b/>
                <w:lang w:val="en-US" w:eastAsia="fr-FR"/>
              </w:rPr>
              <w:t>SQL Server Database Engine</w:t>
            </w:r>
          </w:p>
          <w:p w:rsidR="00820E8D" w:rsidRPr="00F54A80" w:rsidRDefault="00820E8D" w:rsidP="00A959AE">
            <w:pPr>
              <w:spacing w:before="0" w:after="0"/>
              <w:jc w:val="left"/>
              <w:rPr>
                <w:rFonts w:ascii="Times New Roman" w:hAnsi="Times New Roman"/>
                <w:b/>
                <w:lang w:val="en-US" w:eastAsia="fr-FR"/>
              </w:rPr>
            </w:pPr>
          </w:p>
          <w:p w:rsidR="00FD2B35" w:rsidRPr="00F54A80" w:rsidRDefault="00FD2B35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Set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SQL Server Agent</w:t>
            </w:r>
            <w:r w:rsidRPr="00F54A80">
              <w:rPr>
                <w:rFonts w:ascii="Times New Roman" w:hAnsi="Times New Roman"/>
                <w:lang w:val="en-US" w:eastAsia="fr-FR"/>
              </w:rPr>
              <w:t>” service startup type to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Automatic</w:t>
            </w:r>
            <w:r w:rsidRPr="00F54A80">
              <w:rPr>
                <w:rFonts w:ascii="Times New Roman" w:hAnsi="Times New Roman"/>
                <w:lang w:val="en-US" w:eastAsia="fr-FR"/>
              </w:rPr>
              <w:t>”</w:t>
            </w:r>
          </w:p>
          <w:p w:rsidR="00FD2B35" w:rsidRPr="00F54A80" w:rsidRDefault="00FD2B35" w:rsidP="00A959AE">
            <w:pPr>
              <w:spacing w:before="0" w:after="0"/>
              <w:jc w:val="left"/>
              <w:rPr>
                <w:rFonts w:ascii="Times New Roman" w:hAnsi="Times New Roman"/>
                <w:b/>
                <w:lang w:val="en-US" w:eastAsia="fr-FR"/>
              </w:rPr>
            </w:pPr>
          </w:p>
          <w:p w:rsidR="00820E8D" w:rsidRPr="00F54A80" w:rsidRDefault="00820E8D" w:rsidP="00A959AE">
            <w:pPr>
              <w:spacing w:before="0" w:after="0"/>
              <w:jc w:val="left"/>
              <w:rPr>
                <w:b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N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ext  &gt;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6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0E8D" w:rsidRPr="00F54A80" w:rsidRDefault="00FD30E5" w:rsidP="00A959AE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C34FB8E" wp14:editId="27A355E6">
                  <wp:extent cx="4067175" cy="3050540"/>
                  <wp:effectExtent l="0" t="0" r="9525" b="0"/>
                  <wp:docPr id="280" name="Image 2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67175" cy="30505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A1844" w:rsidRPr="00F54A80" w:rsidTr="00A959AE">
        <w:tc>
          <w:tcPr>
            <w:tcW w:w="2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A1844" w:rsidRDefault="006A1844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lastRenderedPageBreak/>
              <w:t>Select “</w:t>
            </w:r>
            <w:r w:rsidRPr="006A1844">
              <w:rPr>
                <w:rFonts w:ascii="Times New Roman" w:hAnsi="Times New Roman"/>
                <w:b/>
                <w:lang w:val="en-US" w:eastAsia="fr-FR"/>
              </w:rPr>
              <w:t>Collation</w:t>
            </w:r>
            <w:r>
              <w:rPr>
                <w:rFonts w:ascii="Times New Roman" w:hAnsi="Times New Roman"/>
                <w:lang w:val="en-US" w:eastAsia="fr-FR"/>
              </w:rPr>
              <w:t>” tab</w:t>
            </w:r>
          </w:p>
          <w:p w:rsidR="006A1844" w:rsidRDefault="006A1844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6A1844" w:rsidRDefault="006A1844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t>Select “</w:t>
            </w:r>
            <w:r w:rsidRPr="006A1844">
              <w:rPr>
                <w:rFonts w:ascii="Times New Roman" w:hAnsi="Times New Roman"/>
                <w:b/>
                <w:u w:val="single"/>
                <w:lang w:val="en-US" w:eastAsia="fr-FR"/>
              </w:rPr>
              <w:t>C</w:t>
            </w:r>
            <w:r w:rsidRPr="006A1844">
              <w:rPr>
                <w:rFonts w:ascii="Times New Roman" w:hAnsi="Times New Roman"/>
                <w:b/>
                <w:lang w:val="en-US" w:eastAsia="fr-FR"/>
              </w:rPr>
              <w:t>ustomize…</w:t>
            </w:r>
            <w:r>
              <w:rPr>
                <w:rFonts w:ascii="Times New Roman" w:hAnsi="Times New Roman"/>
                <w:lang w:val="en-US" w:eastAsia="fr-FR"/>
              </w:rPr>
              <w:t>” button</w:t>
            </w:r>
          </w:p>
          <w:p w:rsidR="006A1844" w:rsidRDefault="006A1844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6A1844" w:rsidRDefault="006A1844" w:rsidP="006A1844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</w:tc>
        <w:tc>
          <w:tcPr>
            <w:tcW w:w="6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A1844" w:rsidRDefault="006A1844" w:rsidP="00A959AE">
            <w:pPr>
              <w:spacing w:before="0" w:after="0"/>
              <w:jc w:val="left"/>
              <w:rPr>
                <w:noProof/>
                <w:lang w:val="fr-FR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0230DD4" wp14:editId="1BD65D7A">
                  <wp:extent cx="4089109" cy="3067050"/>
                  <wp:effectExtent l="0" t="0" r="6985" b="0"/>
                  <wp:docPr id="341" name="Picture 3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02132" cy="30768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A1844" w:rsidRPr="00F54A80" w:rsidTr="00A959AE">
        <w:tc>
          <w:tcPr>
            <w:tcW w:w="2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A1844" w:rsidRDefault="006A1844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t>Select “</w:t>
            </w:r>
            <w:r w:rsidRPr="006A1844">
              <w:rPr>
                <w:rFonts w:ascii="Times New Roman" w:hAnsi="Times New Roman"/>
                <w:b/>
                <w:lang w:val="en-US" w:eastAsia="fr-FR"/>
              </w:rPr>
              <w:t>SQL collation, used for backwards compatibility</w:t>
            </w:r>
            <w:r>
              <w:rPr>
                <w:rFonts w:ascii="Times New Roman" w:hAnsi="Times New Roman"/>
                <w:lang w:val="en-US" w:eastAsia="fr-FR"/>
              </w:rPr>
              <w:t>” checkmark</w:t>
            </w:r>
          </w:p>
          <w:p w:rsidR="006A1844" w:rsidRDefault="006A1844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6A1844" w:rsidRDefault="006A1844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t>In associated list select “</w:t>
            </w:r>
            <w:r w:rsidRPr="006A1844">
              <w:rPr>
                <w:rFonts w:ascii="Times New Roman" w:hAnsi="Times New Roman"/>
                <w:b/>
                <w:lang w:val="en-US" w:eastAsia="fr-FR"/>
              </w:rPr>
              <w:t>SQL_Latin1_General_CP1_CI_AS</w:t>
            </w:r>
            <w:r>
              <w:rPr>
                <w:rFonts w:ascii="Times New Roman" w:hAnsi="Times New Roman"/>
                <w:lang w:val="en-US" w:eastAsia="fr-FR"/>
              </w:rPr>
              <w:t>”</w:t>
            </w:r>
          </w:p>
          <w:p w:rsidR="006A1844" w:rsidRDefault="006A1844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6A1844" w:rsidRDefault="006A1844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t>Click “</w:t>
            </w:r>
            <w:r w:rsidRPr="006A1844">
              <w:rPr>
                <w:rFonts w:ascii="Times New Roman" w:hAnsi="Times New Roman"/>
                <w:b/>
                <w:lang w:val="en-US" w:eastAsia="fr-FR"/>
              </w:rPr>
              <w:t>OK</w:t>
            </w:r>
            <w:r>
              <w:rPr>
                <w:rFonts w:ascii="Times New Roman" w:hAnsi="Times New Roman"/>
                <w:lang w:val="en-US" w:eastAsia="fr-FR"/>
              </w:rPr>
              <w:t>” button</w:t>
            </w:r>
          </w:p>
        </w:tc>
        <w:tc>
          <w:tcPr>
            <w:tcW w:w="6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A1844" w:rsidRDefault="006A1844" w:rsidP="006A1844">
            <w:pPr>
              <w:spacing w:before="0" w:after="0"/>
              <w:jc w:val="center"/>
              <w:rPr>
                <w:noProof/>
                <w:lang w:val="fr-FR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9CCD489" wp14:editId="12023CA0">
                  <wp:extent cx="3914078" cy="3086100"/>
                  <wp:effectExtent l="0" t="0" r="0" b="0"/>
                  <wp:docPr id="343" name="Picture 3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4078" cy="3086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A1844" w:rsidRPr="00F54A80" w:rsidTr="00A959AE">
        <w:tc>
          <w:tcPr>
            <w:tcW w:w="2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A1844" w:rsidRDefault="006A1844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lastRenderedPageBreak/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N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ext  &gt;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6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A1844" w:rsidRDefault="006A1844" w:rsidP="00A959AE">
            <w:pPr>
              <w:spacing w:before="0" w:after="0"/>
              <w:jc w:val="left"/>
              <w:rPr>
                <w:noProof/>
                <w:lang w:val="fr-FR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ADC8A15" wp14:editId="79AA3E2A">
                  <wp:extent cx="4089076" cy="3067024"/>
                  <wp:effectExtent l="0" t="0" r="6985" b="635"/>
                  <wp:docPr id="344" name="Picture 3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4722" cy="30712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0E8D" w:rsidRPr="00F54A80" w:rsidTr="00A959AE">
        <w:tc>
          <w:tcPr>
            <w:tcW w:w="2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20E8D" w:rsidRPr="00F54A80" w:rsidRDefault="00820E8D" w:rsidP="00A959AE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 xml:space="preserve">Select </w:t>
            </w:r>
            <w:r w:rsidR="00E11E06" w:rsidRPr="00F54A80">
              <w:rPr>
                <w:rFonts w:ascii="Times New Roman" w:hAnsi="Times New Roman"/>
                <w:lang w:val="en-US" w:eastAsia="fr-FR"/>
              </w:rPr>
              <w:t>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Mixed Mode (SQL Server authentication and Windows authentication)</w:t>
            </w:r>
            <w:r w:rsidR="00E11E06" w:rsidRPr="00F54A80">
              <w:rPr>
                <w:rFonts w:ascii="Times New Roman" w:hAnsi="Times New Roman"/>
                <w:lang w:val="en-US" w:eastAsia="fr-FR"/>
              </w:rPr>
              <w:t>” radio button</w:t>
            </w:r>
          </w:p>
          <w:p w:rsidR="00820E8D" w:rsidRPr="00F54A80" w:rsidRDefault="00820E8D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820E8D" w:rsidRPr="00F54A80" w:rsidRDefault="001E1344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t xml:space="preserve">Type in SQL server system administrator account </w:t>
            </w:r>
            <w:r w:rsidR="00820E8D" w:rsidRPr="00F54A80">
              <w:rPr>
                <w:rFonts w:ascii="Times New Roman" w:hAnsi="Times New Roman"/>
                <w:lang w:val="en-US" w:eastAsia="fr-FR"/>
              </w:rPr>
              <w:t xml:space="preserve"> password </w:t>
            </w:r>
            <w:r>
              <w:rPr>
                <w:rFonts w:ascii="Times New Roman" w:hAnsi="Times New Roman"/>
                <w:lang w:val="en-US" w:eastAsia="fr-FR"/>
              </w:rPr>
              <w:t xml:space="preserve">(cf chapter </w:t>
            </w:r>
            <w:r>
              <w:rPr>
                <w:rFonts w:ascii="Times New Roman" w:hAnsi="Times New Roman"/>
                <w:lang w:val="en-US" w:eastAsia="fr-FR"/>
              </w:rPr>
              <w:fldChar w:fldCharType="begin"/>
            </w:r>
            <w:r>
              <w:rPr>
                <w:rFonts w:ascii="Times New Roman" w:hAnsi="Times New Roman"/>
                <w:lang w:val="en-US" w:eastAsia="fr-FR"/>
              </w:rPr>
              <w:instrText xml:space="preserve"> REF _Ref426967911 \r \h </w:instrText>
            </w:r>
            <w:r>
              <w:rPr>
                <w:rFonts w:ascii="Times New Roman" w:hAnsi="Times New Roman"/>
                <w:lang w:val="en-US" w:eastAsia="fr-FR"/>
              </w:rPr>
            </w:r>
            <w:r>
              <w:rPr>
                <w:rFonts w:ascii="Times New Roman" w:hAnsi="Times New Roman"/>
                <w:lang w:val="en-US" w:eastAsia="fr-FR"/>
              </w:rPr>
              <w:fldChar w:fldCharType="separate"/>
            </w:r>
            <w:r w:rsidR="003C1E5B">
              <w:rPr>
                <w:rFonts w:ascii="Times New Roman" w:hAnsi="Times New Roman"/>
                <w:lang w:val="en-US" w:eastAsia="fr-FR"/>
              </w:rPr>
              <w:t>2.2.2.4</w:t>
            </w:r>
            <w:r>
              <w:rPr>
                <w:rFonts w:ascii="Times New Roman" w:hAnsi="Times New Roman"/>
                <w:lang w:val="en-US" w:eastAsia="fr-FR"/>
              </w:rPr>
              <w:fldChar w:fldCharType="end"/>
            </w:r>
            <w:r>
              <w:rPr>
                <w:rFonts w:ascii="Times New Roman" w:hAnsi="Times New Roman"/>
                <w:lang w:val="en-US" w:eastAsia="fr-FR"/>
              </w:rPr>
              <w:t xml:space="preserve"> ) </w:t>
            </w:r>
            <w:r w:rsidR="00820E8D" w:rsidRPr="00F54A80">
              <w:rPr>
                <w:rFonts w:ascii="Times New Roman" w:hAnsi="Times New Roman"/>
                <w:lang w:val="en-US" w:eastAsia="fr-FR"/>
              </w:rPr>
              <w:t xml:space="preserve">in </w:t>
            </w:r>
            <w:r w:rsidR="00E11E06" w:rsidRPr="00F54A80">
              <w:rPr>
                <w:rFonts w:ascii="Times New Roman" w:hAnsi="Times New Roman"/>
                <w:lang w:val="en-US" w:eastAsia="fr-FR"/>
              </w:rPr>
              <w:t>“</w:t>
            </w:r>
            <w:r w:rsidR="00820E8D" w:rsidRPr="00F54A80">
              <w:rPr>
                <w:rFonts w:ascii="Times New Roman" w:hAnsi="Times New Roman"/>
                <w:b/>
                <w:lang w:val="en-US" w:eastAsia="fr-FR"/>
              </w:rPr>
              <w:t>Enter password</w:t>
            </w:r>
            <w:r w:rsidR="00E11E06" w:rsidRPr="00F54A80">
              <w:rPr>
                <w:rFonts w:ascii="Times New Roman" w:hAnsi="Times New Roman"/>
                <w:lang w:val="en-US" w:eastAsia="fr-FR"/>
              </w:rPr>
              <w:t>”</w:t>
            </w:r>
            <w:r w:rsidR="00820E8D" w:rsidRPr="00F54A80">
              <w:rPr>
                <w:rFonts w:ascii="Times New Roman" w:hAnsi="Times New Roman"/>
                <w:lang w:val="en-US" w:eastAsia="fr-FR"/>
              </w:rPr>
              <w:t xml:space="preserve"> and </w:t>
            </w:r>
            <w:r w:rsidR="00E11E06" w:rsidRPr="00F54A80">
              <w:rPr>
                <w:rFonts w:ascii="Times New Roman" w:hAnsi="Times New Roman"/>
                <w:lang w:val="en-US" w:eastAsia="fr-FR"/>
              </w:rPr>
              <w:t>“</w:t>
            </w:r>
            <w:r w:rsidR="00820E8D" w:rsidRPr="00F54A80">
              <w:rPr>
                <w:rFonts w:ascii="Times New Roman" w:hAnsi="Times New Roman"/>
                <w:b/>
                <w:lang w:val="en-US" w:eastAsia="fr-FR"/>
              </w:rPr>
              <w:t>Confirm password</w:t>
            </w:r>
            <w:r w:rsidR="00E11E06" w:rsidRPr="00F54A80">
              <w:rPr>
                <w:rFonts w:ascii="Times New Roman" w:hAnsi="Times New Roman"/>
                <w:lang w:val="en-US" w:eastAsia="fr-FR"/>
              </w:rPr>
              <w:t>” input fields</w:t>
            </w:r>
          </w:p>
          <w:p w:rsidR="00820E8D" w:rsidRPr="00F54A80" w:rsidRDefault="00820E8D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820E8D" w:rsidRDefault="00820E8D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 xml:space="preserve">Click </w:t>
            </w:r>
            <w:r w:rsidR="00E11E06" w:rsidRPr="00F54A80">
              <w:rPr>
                <w:rFonts w:ascii="Times New Roman" w:hAnsi="Times New Roman"/>
                <w:lang w:val="en-US" w:eastAsia="fr-FR"/>
              </w:rPr>
              <w:t>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 xml:space="preserve">Add </w:t>
            </w:r>
            <w:r w:rsidRPr="002F3D35">
              <w:rPr>
                <w:rFonts w:ascii="Times New Roman" w:hAnsi="Times New Roman"/>
                <w:b/>
                <w:u w:val="single"/>
                <w:lang w:val="en-US" w:eastAsia="fr-FR"/>
              </w:rPr>
              <w:t>C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urrent User</w:t>
            </w:r>
            <w:r w:rsidR="00E11E06" w:rsidRPr="00F54A80">
              <w:rPr>
                <w:rFonts w:ascii="Times New Roman" w:hAnsi="Times New Roman"/>
                <w:lang w:val="en-US" w:eastAsia="fr-FR"/>
              </w:rPr>
              <w:t>” button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 xml:space="preserve"> </w:t>
            </w:r>
            <w:r w:rsidRPr="00F54A80">
              <w:rPr>
                <w:rFonts w:ascii="Times New Roman" w:hAnsi="Times New Roman"/>
                <w:lang w:val="en-US" w:eastAsia="fr-FR"/>
              </w:rPr>
              <w:t xml:space="preserve">to add </w:t>
            </w:r>
            <w:r w:rsidR="002F3D35">
              <w:rPr>
                <w:rFonts w:ascii="Times New Roman" w:hAnsi="Times New Roman"/>
                <w:lang w:val="en-US" w:eastAsia="fr-FR"/>
              </w:rPr>
              <w:t>the current</w:t>
            </w:r>
            <w:r w:rsidRPr="00F54A80">
              <w:rPr>
                <w:rFonts w:ascii="Times New Roman" w:hAnsi="Times New Roman"/>
                <w:lang w:val="en-US" w:eastAsia="fr-FR"/>
              </w:rPr>
              <w:t xml:space="preserve"> </w:t>
            </w:r>
            <w:r w:rsidR="002F3D35">
              <w:rPr>
                <w:rFonts w:ascii="Times New Roman" w:hAnsi="Times New Roman"/>
                <w:lang w:val="en-US" w:eastAsia="fr-FR"/>
              </w:rPr>
              <w:t>login</w:t>
            </w:r>
            <w:r w:rsidRPr="00F54A80">
              <w:rPr>
                <w:rFonts w:ascii="Times New Roman" w:hAnsi="Times New Roman"/>
                <w:lang w:val="en-US" w:eastAsia="fr-FR"/>
              </w:rPr>
              <w:t xml:space="preserve"> in the </w:t>
            </w:r>
            <w:r w:rsidR="00E11E06" w:rsidRPr="00F54A80">
              <w:rPr>
                <w:rFonts w:ascii="Times New Roman" w:hAnsi="Times New Roman"/>
                <w:lang w:val="en-US" w:eastAsia="fr-FR"/>
              </w:rPr>
              <w:t>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Specify SQL Server administrators</w:t>
            </w:r>
            <w:r w:rsidR="00E11E06" w:rsidRPr="00F54A80">
              <w:rPr>
                <w:rFonts w:ascii="Times New Roman" w:hAnsi="Times New Roman"/>
                <w:lang w:val="en-US" w:eastAsia="fr-FR"/>
              </w:rPr>
              <w:t>” area</w:t>
            </w:r>
          </w:p>
          <w:p w:rsidR="001E1BD8" w:rsidRDefault="001E1BD8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1E1BD8" w:rsidRPr="00F54A80" w:rsidRDefault="001E1BD8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t>If necessary, add “</w:t>
            </w:r>
            <w:r w:rsidRPr="001E1BD8">
              <w:rPr>
                <w:rFonts w:ascii="Times New Roman" w:hAnsi="Times New Roman"/>
                <w:b/>
                <w:lang w:val="en-US" w:eastAsia="fr-FR"/>
              </w:rPr>
              <w:t>NCIA SQL Administrators</w:t>
            </w:r>
            <w:r>
              <w:rPr>
                <w:rFonts w:ascii="Times New Roman" w:hAnsi="Times New Roman"/>
                <w:lang w:val="en-US" w:eastAsia="fr-FR"/>
              </w:rPr>
              <w:t>” group to SQL Server admnistrators group, by clicking “</w:t>
            </w:r>
            <w:r w:rsidRPr="001E1BD8">
              <w:rPr>
                <w:rFonts w:ascii="Times New Roman" w:hAnsi="Times New Roman"/>
                <w:b/>
                <w:u w:val="single"/>
                <w:lang w:val="en-US" w:eastAsia="fr-FR"/>
              </w:rPr>
              <w:t>A</w:t>
            </w:r>
            <w:r w:rsidRPr="001E1BD8">
              <w:rPr>
                <w:rFonts w:ascii="Times New Roman" w:hAnsi="Times New Roman"/>
                <w:b/>
                <w:lang w:val="en-US" w:eastAsia="fr-FR"/>
              </w:rPr>
              <w:t>dd…</w:t>
            </w:r>
            <w:r>
              <w:rPr>
                <w:rFonts w:ascii="Times New Roman" w:hAnsi="Times New Roman"/>
                <w:lang w:val="en-US" w:eastAsia="fr-FR"/>
              </w:rPr>
              <w:t>” button</w:t>
            </w:r>
          </w:p>
          <w:p w:rsidR="00820E8D" w:rsidRPr="00F54A80" w:rsidRDefault="00820E8D" w:rsidP="00A959AE">
            <w:pPr>
              <w:spacing w:before="0" w:after="0"/>
              <w:jc w:val="left"/>
              <w:rPr>
                <w:rFonts w:ascii="Times New Roman" w:hAnsi="Times New Roman"/>
                <w:b/>
                <w:lang w:val="en-US" w:eastAsia="fr-FR"/>
              </w:rPr>
            </w:pPr>
          </w:p>
          <w:p w:rsidR="00820E8D" w:rsidRPr="00F54A80" w:rsidRDefault="00820E8D" w:rsidP="00A959AE">
            <w:pPr>
              <w:spacing w:before="0" w:after="0"/>
              <w:jc w:val="left"/>
              <w:rPr>
                <w:b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N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ext  &gt;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6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0E8D" w:rsidRPr="00F54A80" w:rsidRDefault="00931834" w:rsidP="00A959AE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rFonts w:ascii="Times New Roman" w:hAnsi="Times New Roman"/>
                <w:noProof/>
                <w:lang w:val="en-US"/>
              </w:rPr>
              <w:drawing>
                <wp:inline distT="0" distB="0" distL="0" distR="0" wp14:anchorId="131FB8BD" wp14:editId="42FED84B">
                  <wp:extent cx="4133850" cy="3095625"/>
                  <wp:effectExtent l="0" t="0" r="0" b="9525"/>
                  <wp:docPr id="70" name="Picture 43" descr="Description: Description: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" descr="Description: Description: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33850" cy="3095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D0B41" w:rsidRPr="00F54A80" w:rsidTr="00A959AE">
        <w:tc>
          <w:tcPr>
            <w:tcW w:w="2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D0B41" w:rsidRPr="00F54A80" w:rsidRDefault="008D0B41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</w:tc>
        <w:tc>
          <w:tcPr>
            <w:tcW w:w="6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D0B41" w:rsidRDefault="008D0B41" w:rsidP="00A959AE">
            <w:pPr>
              <w:spacing w:before="0" w:after="0"/>
              <w:jc w:val="left"/>
              <w:rPr>
                <w:rFonts w:ascii="Times New Roman" w:hAnsi="Times New Roman"/>
                <w:noProof/>
                <w:lang w:val="fr-FR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5BC8079" wp14:editId="6B9989E1">
                  <wp:extent cx="4000500" cy="2129577"/>
                  <wp:effectExtent l="0" t="0" r="0" b="4445"/>
                  <wp:docPr id="208" name="Picture 2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00500" cy="21295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0E8D" w:rsidRPr="00F54A80" w:rsidTr="00A959AE">
        <w:tc>
          <w:tcPr>
            <w:tcW w:w="2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0E8D" w:rsidRPr="00F54A80" w:rsidRDefault="00820E8D" w:rsidP="00A959AE">
            <w:pPr>
              <w:spacing w:before="0" w:after="0"/>
              <w:jc w:val="left"/>
              <w:rPr>
                <w:b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N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ext  &gt;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6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0E8D" w:rsidRPr="00F54A80" w:rsidRDefault="00931834" w:rsidP="00A959AE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rFonts w:ascii="Times New Roman" w:hAnsi="Times New Roman"/>
                <w:noProof/>
                <w:lang w:val="en-US"/>
              </w:rPr>
              <w:drawing>
                <wp:inline distT="0" distB="0" distL="0" distR="0" wp14:anchorId="7C4B7A77" wp14:editId="76A61F7D">
                  <wp:extent cx="4162425" cy="3124200"/>
                  <wp:effectExtent l="0" t="0" r="9525" b="0"/>
                  <wp:docPr id="71" name="Picture 44" descr="Description: Description: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4" descr="Description: Description: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62425" cy="3124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0E8D" w:rsidRPr="00F54A80" w:rsidTr="00A959AE">
        <w:tc>
          <w:tcPr>
            <w:tcW w:w="2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0E8D" w:rsidRPr="00F54A80" w:rsidRDefault="00820E8D" w:rsidP="00A959AE">
            <w:pPr>
              <w:spacing w:before="0" w:after="0"/>
              <w:jc w:val="left"/>
              <w:rPr>
                <w:b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N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ext  &gt;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6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0E8D" w:rsidRPr="00F54A80" w:rsidRDefault="00931834" w:rsidP="00A959AE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rFonts w:ascii="Times New Roman" w:hAnsi="Times New Roman"/>
                <w:noProof/>
                <w:lang w:val="en-US"/>
              </w:rPr>
              <w:drawing>
                <wp:inline distT="0" distB="0" distL="0" distR="0" wp14:anchorId="5E12ECC7" wp14:editId="17127D90">
                  <wp:extent cx="4114800" cy="3086100"/>
                  <wp:effectExtent l="0" t="0" r="0" b="0"/>
                  <wp:docPr id="72" name="Picture 45" descr="Description: Description: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" descr="Description: Description: 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14800" cy="3086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0E8D" w:rsidRPr="00F54A80" w:rsidTr="00A959AE">
        <w:tc>
          <w:tcPr>
            <w:tcW w:w="2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0E8D" w:rsidRPr="00F54A80" w:rsidRDefault="00820E8D" w:rsidP="00A959AE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lastRenderedPageBreak/>
              <w:t>Click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Install</w:t>
            </w:r>
            <w:r w:rsidRPr="00F54A80">
              <w:rPr>
                <w:rFonts w:ascii="Times New Roman" w:hAnsi="Times New Roman"/>
                <w:lang w:val="en-US" w:eastAsia="fr-FR"/>
              </w:rPr>
              <w:t>” button</w:t>
            </w:r>
          </w:p>
        </w:tc>
        <w:tc>
          <w:tcPr>
            <w:tcW w:w="6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0E8D" w:rsidRDefault="00CA4E22" w:rsidP="00A959AE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B67CD09" wp14:editId="1831B64D">
                  <wp:extent cx="4067175" cy="3050540"/>
                  <wp:effectExtent l="0" t="0" r="9525" b="0"/>
                  <wp:docPr id="291" name="Image 2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67175" cy="30505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D0B41" w:rsidRPr="00F54A80" w:rsidRDefault="008D0B41" w:rsidP="00A959AE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62B6E41" wp14:editId="0B319BFE">
                  <wp:extent cx="4089110" cy="3067050"/>
                  <wp:effectExtent l="0" t="0" r="6985" b="0"/>
                  <wp:docPr id="209" name="Picture 2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7909" cy="3073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0E8D" w:rsidRPr="00F54A80" w:rsidTr="00A959AE">
        <w:tc>
          <w:tcPr>
            <w:tcW w:w="2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0E8D" w:rsidRPr="00F54A80" w:rsidRDefault="00820E8D" w:rsidP="00A959AE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lastRenderedPageBreak/>
              <w:t>Click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Close</w:t>
            </w:r>
            <w:r w:rsidRPr="00F54A80">
              <w:rPr>
                <w:rFonts w:ascii="Times New Roman" w:hAnsi="Times New Roman"/>
                <w:lang w:val="en-US" w:eastAsia="fr-FR"/>
              </w:rPr>
              <w:t>” button</w:t>
            </w:r>
            <w:r w:rsidR="00205EE4" w:rsidRPr="00F54A80">
              <w:rPr>
                <w:rFonts w:ascii="Times New Roman" w:hAnsi="Times New Roman"/>
                <w:lang w:val="en-US" w:eastAsia="fr-FR"/>
              </w:rPr>
              <w:t xml:space="preserve"> and close all windows</w:t>
            </w:r>
          </w:p>
        </w:tc>
        <w:tc>
          <w:tcPr>
            <w:tcW w:w="6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0E8D" w:rsidRPr="00F54A80" w:rsidRDefault="00931834" w:rsidP="00A959AE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rFonts w:ascii="Times New Roman" w:hAnsi="Times New Roman"/>
                <w:noProof/>
                <w:lang w:val="en-US"/>
              </w:rPr>
              <w:drawing>
                <wp:inline distT="0" distB="0" distL="0" distR="0" wp14:anchorId="093A13BA" wp14:editId="14137FBE">
                  <wp:extent cx="4114800" cy="3095625"/>
                  <wp:effectExtent l="0" t="0" r="0" b="9525"/>
                  <wp:docPr id="74" name="Picture 47" descr="Description: Description: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7" descr="Description: Description: 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14800" cy="3095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A5B0E" w:rsidRDefault="003A5B0E" w:rsidP="001417BA">
      <w:pPr>
        <w:rPr>
          <w:lang w:val="en-US"/>
        </w:rPr>
      </w:pPr>
    </w:p>
    <w:tbl>
      <w:tblPr>
        <w:tblW w:w="903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418"/>
        <w:gridCol w:w="6621"/>
      </w:tblGrid>
      <w:tr w:rsidR="001E1344" w:rsidRPr="00F54A80" w:rsidTr="001332CF">
        <w:tc>
          <w:tcPr>
            <w:tcW w:w="2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E1344" w:rsidRPr="00F54A80" w:rsidRDefault="001E1344" w:rsidP="001332CF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To check SQL server features installation</w:t>
            </w:r>
          </w:p>
          <w:p w:rsidR="001E1344" w:rsidRPr="00F54A80" w:rsidRDefault="001E1344" w:rsidP="001332CF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Run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Start &gt; All programs &gt; Microsoft SQL Server 2008 R2 &gt; Configuration Tools &gt; Sql Server Installation Center (64-bits)</w:t>
            </w:r>
            <w:r w:rsidRPr="00F54A80">
              <w:rPr>
                <w:rFonts w:ascii="Times New Roman" w:hAnsi="Times New Roman"/>
                <w:lang w:val="en-US" w:eastAsia="fr-FR"/>
              </w:rPr>
              <w:t xml:space="preserve">” </w:t>
            </w:r>
          </w:p>
        </w:tc>
        <w:tc>
          <w:tcPr>
            <w:tcW w:w="6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E1344" w:rsidRPr="00F54A80" w:rsidRDefault="001E1344" w:rsidP="001332CF">
            <w:pPr>
              <w:spacing w:before="0" w:after="0"/>
              <w:jc w:val="center"/>
              <w:rPr>
                <w:rFonts w:ascii="Times New Roman" w:hAnsi="Times New Roman"/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B186634" wp14:editId="0215ABFD">
                  <wp:extent cx="4086225" cy="3067050"/>
                  <wp:effectExtent l="0" t="0" r="9525" b="0"/>
                  <wp:docPr id="32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86225" cy="3067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E1344" w:rsidRPr="00F54A80" w:rsidTr="001332CF">
        <w:tc>
          <w:tcPr>
            <w:tcW w:w="2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E1344" w:rsidRPr="00F54A80" w:rsidRDefault="001E1344" w:rsidP="001332CF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lastRenderedPageBreak/>
              <w:t>Select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Tools</w:t>
            </w:r>
            <w:r w:rsidRPr="00F54A80">
              <w:rPr>
                <w:rFonts w:ascii="Times New Roman" w:hAnsi="Times New Roman"/>
                <w:lang w:val="en-US" w:eastAsia="fr-FR"/>
              </w:rPr>
              <w:t>”</w:t>
            </w:r>
          </w:p>
        </w:tc>
        <w:tc>
          <w:tcPr>
            <w:tcW w:w="6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E1344" w:rsidRPr="00F54A80" w:rsidRDefault="001E1344" w:rsidP="001332CF">
            <w:pPr>
              <w:spacing w:before="0" w:after="0"/>
              <w:jc w:val="center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473CD3F" wp14:editId="3995B68B">
                  <wp:extent cx="4133850" cy="3095625"/>
                  <wp:effectExtent l="0" t="0" r="0" b="9525"/>
                  <wp:docPr id="34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33850" cy="3095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E1344" w:rsidRPr="00F54A80" w:rsidTr="001332CF">
        <w:tc>
          <w:tcPr>
            <w:tcW w:w="2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E1344" w:rsidRPr="00F54A80" w:rsidRDefault="001E1344" w:rsidP="001332CF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Select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Installed SQL Server features discovery report</w:t>
            </w:r>
            <w:r w:rsidRPr="00F54A80">
              <w:rPr>
                <w:rFonts w:ascii="Times New Roman" w:hAnsi="Times New Roman"/>
                <w:lang w:val="en-US" w:eastAsia="fr-FR"/>
              </w:rPr>
              <w:t>”</w:t>
            </w:r>
          </w:p>
          <w:p w:rsidR="001E1344" w:rsidRPr="00F54A80" w:rsidRDefault="001E1344" w:rsidP="001332CF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1E1344" w:rsidRPr="00F54A80" w:rsidRDefault="001E1344" w:rsidP="001332CF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Installed features are displayed</w:t>
            </w:r>
          </w:p>
          <w:p w:rsidR="001E1344" w:rsidRPr="00F54A80" w:rsidRDefault="001E1344" w:rsidP="001332CF">
            <w:pPr>
              <w:spacing w:before="0" w:after="0"/>
              <w:jc w:val="left"/>
              <w:rPr>
                <w:rFonts w:ascii="Times New Roman" w:hAnsi="Times New Roman"/>
                <w:b/>
                <w:sz w:val="18"/>
                <w:szCs w:val="18"/>
                <w:lang w:val="en-US" w:eastAsia="fr-FR"/>
              </w:rPr>
            </w:pPr>
            <w:r w:rsidRPr="00F54A80">
              <w:rPr>
                <w:rFonts w:ascii="Times New Roman" w:hAnsi="Times New Roman"/>
                <w:b/>
                <w:sz w:val="18"/>
                <w:szCs w:val="18"/>
                <w:lang w:val="en-US" w:eastAsia="fr-FR"/>
              </w:rPr>
              <w:t>Database Engine Services Full-Text Search”</w:t>
            </w:r>
          </w:p>
          <w:p w:rsidR="001E1344" w:rsidRPr="00F54A80" w:rsidRDefault="001E1344" w:rsidP="001332CF">
            <w:pPr>
              <w:spacing w:before="0" w:after="0"/>
              <w:jc w:val="left"/>
              <w:rPr>
                <w:rFonts w:ascii="Times New Roman" w:hAnsi="Times New Roman"/>
                <w:b/>
                <w:sz w:val="18"/>
                <w:szCs w:val="18"/>
                <w:lang w:val="en-US" w:eastAsia="fr-FR"/>
              </w:rPr>
            </w:pPr>
            <w:r w:rsidRPr="00F54A80">
              <w:rPr>
                <w:rFonts w:ascii="Times New Roman" w:hAnsi="Times New Roman"/>
                <w:b/>
                <w:sz w:val="18"/>
                <w:szCs w:val="18"/>
                <w:lang w:val="en-US" w:eastAsia="fr-FR"/>
              </w:rPr>
              <w:t>Management Tools -Basic</w:t>
            </w:r>
          </w:p>
          <w:p w:rsidR="001E1344" w:rsidRDefault="001E1344" w:rsidP="001332CF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b/>
                <w:sz w:val="18"/>
                <w:szCs w:val="18"/>
                <w:lang w:val="en-US" w:eastAsia="fr-FR"/>
              </w:rPr>
              <w:t>Management Tools – Complete</w:t>
            </w:r>
            <w:r w:rsidRPr="00F54A80">
              <w:rPr>
                <w:rFonts w:ascii="Times New Roman" w:hAnsi="Times New Roman"/>
                <w:lang w:val="en-US" w:eastAsia="fr-FR"/>
              </w:rPr>
              <w:t xml:space="preserve"> </w:t>
            </w:r>
          </w:p>
          <w:p w:rsidR="001E1344" w:rsidRDefault="001E1344" w:rsidP="001332CF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1E1344" w:rsidRPr="00F54A80" w:rsidRDefault="001E1344" w:rsidP="001332CF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t>Close all windows</w:t>
            </w:r>
          </w:p>
        </w:tc>
        <w:tc>
          <w:tcPr>
            <w:tcW w:w="6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E1344" w:rsidRPr="00F54A80" w:rsidRDefault="001E1344" w:rsidP="001332CF">
            <w:pPr>
              <w:spacing w:before="0" w:after="0"/>
              <w:jc w:val="center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F88B602" wp14:editId="7ABB3773">
                  <wp:extent cx="4067175" cy="2590800"/>
                  <wp:effectExtent l="0" t="0" r="9525" b="0"/>
                  <wp:docPr id="35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67175" cy="2590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E1344" w:rsidRDefault="001E1344" w:rsidP="001417BA">
      <w:pPr>
        <w:rPr>
          <w:lang w:val="en-US"/>
        </w:rPr>
      </w:pPr>
    </w:p>
    <w:p w:rsidR="001E1344" w:rsidRPr="00F54A80" w:rsidRDefault="001E1344" w:rsidP="001417BA">
      <w:pPr>
        <w:rPr>
          <w:lang w:val="en-US"/>
        </w:rPr>
      </w:pPr>
    </w:p>
    <w:tbl>
      <w:tblPr>
        <w:tblW w:w="903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418"/>
        <w:gridCol w:w="6621"/>
      </w:tblGrid>
      <w:tr w:rsidR="00D423A2" w:rsidRPr="00F54A80" w:rsidTr="00D423A2">
        <w:tc>
          <w:tcPr>
            <w:tcW w:w="2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423A2" w:rsidRPr="00F54A80" w:rsidRDefault="00D423A2" w:rsidP="000A671B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lastRenderedPageBreak/>
              <w:t xml:space="preserve">To install SQL server 2008 R2 </w:t>
            </w:r>
            <w:r w:rsidR="00F704C1">
              <w:rPr>
                <w:rFonts w:ascii="Times New Roman" w:hAnsi="Times New Roman"/>
                <w:lang w:val="en-US" w:eastAsia="fr-FR"/>
              </w:rPr>
              <w:t xml:space="preserve">x64 </w:t>
            </w:r>
            <w:r w:rsidRPr="00F54A80">
              <w:rPr>
                <w:rFonts w:ascii="Times New Roman" w:hAnsi="Times New Roman"/>
                <w:lang w:val="en-US" w:eastAsia="fr-FR"/>
              </w:rPr>
              <w:t>SP2</w:t>
            </w:r>
          </w:p>
          <w:p w:rsidR="00B04DC2" w:rsidRPr="00F54A80" w:rsidRDefault="00D423A2" w:rsidP="000A671B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Run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SQLServer2008R2SP2-KB2630458-x64-ENU.exe</w:t>
            </w:r>
            <w:r w:rsidRPr="00F54A80">
              <w:rPr>
                <w:rFonts w:ascii="Times New Roman" w:hAnsi="Times New Roman"/>
                <w:lang w:val="en-US" w:eastAsia="fr-FR"/>
              </w:rPr>
              <w:t>”</w:t>
            </w:r>
            <w:r w:rsidR="00E11E06" w:rsidRPr="00F54A80">
              <w:rPr>
                <w:rFonts w:ascii="Times New Roman" w:hAnsi="Times New Roman"/>
                <w:lang w:val="en-US" w:eastAsia="fr-FR"/>
              </w:rPr>
              <w:t xml:space="preserve"> located on SQL server installation disk</w:t>
            </w:r>
          </w:p>
          <w:p w:rsidR="00B04DC2" w:rsidRPr="00F54A80" w:rsidRDefault="00B04DC2" w:rsidP="000A671B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D423A2" w:rsidRPr="00F54A80" w:rsidRDefault="00B04DC2" w:rsidP="000A671B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N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ext  &gt;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  <w:r w:rsidR="00D423A2" w:rsidRPr="00F54A80">
              <w:rPr>
                <w:rFonts w:ascii="Times New Roman" w:hAnsi="Times New Roman"/>
                <w:lang w:val="en-US" w:eastAsia="fr-FR"/>
              </w:rPr>
              <w:t xml:space="preserve"> </w:t>
            </w:r>
          </w:p>
        </w:tc>
        <w:tc>
          <w:tcPr>
            <w:tcW w:w="6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423A2" w:rsidRPr="00F54A80" w:rsidRDefault="00931834" w:rsidP="000A671B">
            <w:pPr>
              <w:spacing w:before="0" w:after="0"/>
              <w:jc w:val="center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B4B36FA" wp14:editId="0F890CEF">
                  <wp:extent cx="4095750" cy="3076575"/>
                  <wp:effectExtent l="0" t="0" r="0" b="9525"/>
                  <wp:docPr id="7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95750" cy="3076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423A2" w:rsidRPr="00F54A80" w:rsidTr="00D423A2">
        <w:tc>
          <w:tcPr>
            <w:tcW w:w="2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423A2" w:rsidRPr="00F54A80" w:rsidRDefault="00B04DC2" w:rsidP="000A671B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Click “</w:t>
            </w:r>
            <w:r w:rsidRPr="001E1344">
              <w:rPr>
                <w:rFonts w:ascii="Times New Roman" w:hAnsi="Times New Roman"/>
                <w:b/>
                <w:lang w:val="en-US" w:eastAsia="fr-FR"/>
              </w:rPr>
              <w:t xml:space="preserve">I </w:t>
            </w:r>
            <w:r w:rsidRPr="001E1344">
              <w:rPr>
                <w:rFonts w:ascii="Times New Roman" w:hAnsi="Times New Roman"/>
                <w:b/>
                <w:u w:val="single"/>
                <w:lang w:val="en-US" w:eastAsia="fr-FR"/>
              </w:rPr>
              <w:t>a</w:t>
            </w:r>
            <w:r w:rsidRPr="001E1344">
              <w:rPr>
                <w:rFonts w:ascii="Times New Roman" w:hAnsi="Times New Roman"/>
                <w:b/>
                <w:lang w:val="en-US" w:eastAsia="fr-FR"/>
              </w:rPr>
              <w:t>ccept the license terms</w:t>
            </w:r>
            <w:r w:rsidRPr="00F54A80">
              <w:rPr>
                <w:rFonts w:ascii="Times New Roman" w:hAnsi="Times New Roman"/>
                <w:lang w:val="en-US" w:eastAsia="fr-FR"/>
              </w:rPr>
              <w:t>”</w:t>
            </w:r>
            <w:r w:rsidR="001E1344">
              <w:rPr>
                <w:rFonts w:ascii="Times New Roman" w:hAnsi="Times New Roman"/>
                <w:lang w:val="en-US" w:eastAsia="fr-FR"/>
              </w:rPr>
              <w:t xml:space="preserve"> checkmark</w:t>
            </w:r>
          </w:p>
          <w:p w:rsidR="00B04DC2" w:rsidRPr="00F54A80" w:rsidRDefault="00B04DC2" w:rsidP="000A671B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B04DC2" w:rsidRPr="00F54A80" w:rsidRDefault="00B04DC2" w:rsidP="000A671B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N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ext  &gt;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6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423A2" w:rsidRPr="00F54A80" w:rsidRDefault="00931834" w:rsidP="000A671B">
            <w:pPr>
              <w:spacing w:before="0" w:after="0"/>
              <w:jc w:val="center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7C1E6E5" wp14:editId="04C3B045">
                  <wp:extent cx="4171950" cy="3133725"/>
                  <wp:effectExtent l="0" t="0" r="0" b="9525"/>
                  <wp:docPr id="7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71950" cy="3133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423A2" w:rsidRPr="00F54A80" w:rsidTr="00D423A2">
        <w:tc>
          <w:tcPr>
            <w:tcW w:w="2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423A2" w:rsidRPr="00F54A80" w:rsidRDefault="00B04DC2" w:rsidP="000A671B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lastRenderedPageBreak/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N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ext  &gt;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6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423A2" w:rsidRPr="00F54A80" w:rsidRDefault="00931834" w:rsidP="00B04DC2">
            <w:pPr>
              <w:tabs>
                <w:tab w:val="left" w:pos="975"/>
              </w:tabs>
              <w:spacing w:before="0" w:after="0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24DE8B5" wp14:editId="61E556F2">
                  <wp:extent cx="4105275" cy="3076575"/>
                  <wp:effectExtent l="0" t="0" r="9525" b="9525"/>
                  <wp:docPr id="8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05275" cy="3076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423A2" w:rsidRPr="00F54A80" w:rsidTr="00D423A2">
        <w:tc>
          <w:tcPr>
            <w:tcW w:w="2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E370C" w:rsidRDefault="00FE370C" w:rsidP="00B04DC2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When file check is completed,</w:t>
            </w:r>
          </w:p>
          <w:p w:rsidR="00FE370C" w:rsidRDefault="00FE370C" w:rsidP="00B04DC2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423A2" w:rsidRPr="00F54A80" w:rsidRDefault="00B04DC2" w:rsidP="00B04DC2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N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ext  &gt;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6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423A2" w:rsidRPr="00F54A80" w:rsidRDefault="00931834" w:rsidP="00B04DC2">
            <w:pPr>
              <w:tabs>
                <w:tab w:val="left" w:pos="255"/>
              </w:tabs>
              <w:spacing w:before="0" w:after="0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6457109" wp14:editId="210E280F">
                  <wp:extent cx="4133850" cy="3095625"/>
                  <wp:effectExtent l="0" t="0" r="0" b="9525"/>
                  <wp:docPr id="8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33850" cy="3095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423A2" w:rsidRPr="00F54A80" w:rsidTr="00D423A2">
        <w:tc>
          <w:tcPr>
            <w:tcW w:w="2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423A2" w:rsidRPr="00F54A80" w:rsidRDefault="00B04DC2" w:rsidP="00B04DC2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lastRenderedPageBreak/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U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pdate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6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423A2" w:rsidRPr="00F54A80" w:rsidRDefault="00931834" w:rsidP="000A671B">
            <w:pPr>
              <w:spacing w:before="0" w:after="0"/>
              <w:jc w:val="center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7238D5C" wp14:editId="69F2C7F4">
                  <wp:extent cx="4162425" cy="3124200"/>
                  <wp:effectExtent l="0" t="0" r="9525" b="0"/>
                  <wp:docPr id="8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62425" cy="3124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423A2" w:rsidRPr="00F54A80" w:rsidTr="00D423A2">
        <w:tc>
          <w:tcPr>
            <w:tcW w:w="2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423A2" w:rsidRPr="00F54A80" w:rsidRDefault="00B04DC2" w:rsidP="000A671B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Updating is in progress. It may takes few minutes</w:t>
            </w:r>
          </w:p>
        </w:tc>
        <w:tc>
          <w:tcPr>
            <w:tcW w:w="6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423A2" w:rsidRPr="00F54A80" w:rsidRDefault="00931834" w:rsidP="00B04DC2">
            <w:pPr>
              <w:spacing w:before="0" w:after="0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1EDCB10" wp14:editId="3A93DC1C">
                  <wp:extent cx="4162425" cy="3114675"/>
                  <wp:effectExtent l="0" t="0" r="9525" b="9525"/>
                  <wp:docPr id="8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62425" cy="3114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423A2" w:rsidRPr="00F54A80" w:rsidTr="00D423A2">
        <w:tc>
          <w:tcPr>
            <w:tcW w:w="2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423A2" w:rsidRPr="00F54A80" w:rsidRDefault="000A671B" w:rsidP="000A671B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lastRenderedPageBreak/>
              <w:t>Click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Close</w:t>
            </w:r>
            <w:r w:rsidRPr="00F54A80">
              <w:rPr>
                <w:rFonts w:ascii="Times New Roman" w:hAnsi="Times New Roman"/>
                <w:lang w:val="en-US" w:eastAsia="fr-FR"/>
              </w:rPr>
              <w:t>” button</w:t>
            </w:r>
          </w:p>
        </w:tc>
        <w:tc>
          <w:tcPr>
            <w:tcW w:w="6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423A2" w:rsidRPr="00F54A80" w:rsidRDefault="00931834" w:rsidP="00B04DC2">
            <w:pPr>
              <w:tabs>
                <w:tab w:val="left" w:pos="960"/>
              </w:tabs>
              <w:spacing w:before="0" w:after="0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56FF9F5" wp14:editId="43D51966">
                  <wp:extent cx="3990975" cy="2990850"/>
                  <wp:effectExtent l="0" t="0" r="9525" b="0"/>
                  <wp:docPr id="8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90975" cy="2990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417BA" w:rsidRPr="00F54A80" w:rsidRDefault="001417BA" w:rsidP="001417BA">
      <w:pPr>
        <w:rPr>
          <w:lang w:val="en-US"/>
        </w:rPr>
      </w:pPr>
    </w:p>
    <w:p w:rsidR="002C38B8" w:rsidRPr="00F54A80" w:rsidRDefault="002C38B8" w:rsidP="005B34A8">
      <w:pPr>
        <w:pStyle w:val="Heading3"/>
        <w:rPr>
          <w:lang w:val="en-US"/>
        </w:rPr>
      </w:pPr>
      <w:bookmarkStart w:id="185" w:name="_Toc440979193"/>
      <w:r w:rsidRPr="00F54A80">
        <w:rPr>
          <w:lang w:val="en-US"/>
        </w:rPr>
        <w:t>SQL Server configuration</w:t>
      </w:r>
      <w:bookmarkEnd w:id="185"/>
    </w:p>
    <w:p w:rsidR="006E4604" w:rsidRPr="00F54A80" w:rsidRDefault="006E4604" w:rsidP="006E4604">
      <w:pPr>
        <w:rPr>
          <w:lang w:val="en-US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518"/>
        <w:gridCol w:w="6727"/>
      </w:tblGrid>
      <w:tr w:rsidR="002C38B8" w:rsidRPr="00F54A80" w:rsidTr="008E1F6B">
        <w:tc>
          <w:tcPr>
            <w:tcW w:w="2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C38B8" w:rsidRPr="00F54A80" w:rsidRDefault="002C38B8" w:rsidP="003C5319">
            <w:pPr>
              <w:spacing w:before="0" w:after="0"/>
              <w:jc w:val="left"/>
              <w:rPr>
                <w:rFonts w:ascii="Times New Roman" w:hAnsi="Times New Roman"/>
                <w:b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Start &gt; All programs &gt; Microsoft SQL Server 2008 R2&gt; SQL Server Management Studio</w:t>
            </w:r>
            <w:r w:rsidRPr="00F54A80">
              <w:rPr>
                <w:rFonts w:ascii="Times New Roman" w:hAnsi="Times New Roman"/>
                <w:lang w:val="en-US" w:eastAsia="fr-FR"/>
              </w:rPr>
              <w:t xml:space="preserve">” </w:t>
            </w:r>
          </w:p>
          <w:p w:rsidR="002C38B8" w:rsidRPr="00F54A80" w:rsidRDefault="002C38B8" w:rsidP="003C5319">
            <w:pPr>
              <w:spacing w:before="0" w:after="0"/>
              <w:jc w:val="left"/>
              <w:rPr>
                <w:rFonts w:ascii="Times New Roman" w:hAnsi="Times New Roman"/>
                <w:b/>
                <w:lang w:val="en-US" w:eastAsia="fr-FR"/>
              </w:rPr>
            </w:pPr>
          </w:p>
          <w:p w:rsidR="002C38B8" w:rsidRPr="00F54A80" w:rsidRDefault="002C38B8" w:rsidP="003C5319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Type in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localhost</w:t>
            </w:r>
            <w:r w:rsidRPr="00F54A80">
              <w:rPr>
                <w:rFonts w:ascii="Times New Roman" w:hAnsi="Times New Roman"/>
                <w:lang w:val="en-US" w:eastAsia="fr-FR"/>
              </w:rPr>
              <w:t>” in “</w:t>
            </w:r>
            <w:r w:rsidRPr="00F04938">
              <w:rPr>
                <w:rFonts w:ascii="Times New Roman" w:hAnsi="Times New Roman"/>
                <w:b/>
                <w:u w:val="single"/>
                <w:lang w:val="en-US" w:eastAsia="fr-FR"/>
              </w:rPr>
              <w:t>S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erver name</w:t>
            </w:r>
            <w:r w:rsidRPr="00F54A80">
              <w:rPr>
                <w:rFonts w:ascii="Times New Roman" w:hAnsi="Times New Roman"/>
                <w:lang w:val="en-US" w:eastAsia="fr-FR"/>
              </w:rPr>
              <w:t>:”</w:t>
            </w:r>
            <w:r w:rsidR="00F04938">
              <w:rPr>
                <w:rFonts w:ascii="Times New Roman" w:hAnsi="Times New Roman"/>
                <w:lang w:val="en-US" w:eastAsia="fr-FR"/>
              </w:rPr>
              <w:t xml:space="preserve"> input</w:t>
            </w:r>
            <w:r w:rsidRPr="00F54A80">
              <w:rPr>
                <w:rFonts w:ascii="Times New Roman" w:hAnsi="Times New Roman"/>
                <w:lang w:val="en-US" w:eastAsia="fr-FR"/>
              </w:rPr>
              <w:t xml:space="preserve"> area</w:t>
            </w:r>
          </w:p>
          <w:p w:rsidR="002C38B8" w:rsidRPr="00F54A80" w:rsidRDefault="002C38B8" w:rsidP="003C5319">
            <w:pPr>
              <w:spacing w:before="0" w:after="0"/>
              <w:jc w:val="left"/>
              <w:rPr>
                <w:rFonts w:ascii="Times New Roman" w:hAnsi="Times New Roman"/>
                <w:b/>
                <w:lang w:val="en-US" w:eastAsia="fr-FR"/>
              </w:rPr>
            </w:pPr>
          </w:p>
          <w:p w:rsidR="002C38B8" w:rsidRPr="00F54A80" w:rsidRDefault="002C38B8" w:rsidP="003C5319">
            <w:pPr>
              <w:spacing w:before="0" w:after="0"/>
              <w:jc w:val="left"/>
              <w:rPr>
                <w:b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u w:val="single"/>
                <w:lang w:val="en-US" w:eastAsia="fr-FR"/>
              </w:rPr>
              <w:t>C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 xml:space="preserve">onnect” </w:t>
            </w:r>
            <w:r w:rsidRPr="00F54A80">
              <w:rPr>
                <w:rFonts w:ascii="Times New Roman" w:hAnsi="Times New Roman"/>
                <w:lang w:val="en-US" w:eastAsia="fr-FR"/>
              </w:rPr>
              <w:t>button</w:t>
            </w:r>
          </w:p>
        </w:tc>
        <w:tc>
          <w:tcPr>
            <w:tcW w:w="67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C38B8" w:rsidRPr="00F54A80" w:rsidRDefault="00931834" w:rsidP="003C5319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rFonts w:ascii="Times New Roman" w:hAnsi="Times New Roman"/>
                <w:noProof/>
                <w:lang w:val="en-US"/>
              </w:rPr>
              <w:drawing>
                <wp:inline distT="0" distB="0" distL="0" distR="0" wp14:anchorId="613C3F63" wp14:editId="5F5890EE">
                  <wp:extent cx="3962400" cy="2933700"/>
                  <wp:effectExtent l="0" t="0" r="0" b="0"/>
                  <wp:docPr id="85" name="Picture 48" descr="Description: Description: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" descr="Description: Description: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62400" cy="2933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C38B8" w:rsidRPr="00F54A80" w:rsidTr="008E1F6B">
        <w:tc>
          <w:tcPr>
            <w:tcW w:w="2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C38B8" w:rsidRPr="00F54A80" w:rsidRDefault="002C38B8" w:rsidP="003C5319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lastRenderedPageBreak/>
              <w:t xml:space="preserve">Right click on ”  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localhost”</w:t>
            </w:r>
            <w:r w:rsidRPr="00F54A80">
              <w:rPr>
                <w:rFonts w:ascii="Times New Roman" w:hAnsi="Times New Roman"/>
                <w:lang w:val="en-US" w:eastAsia="fr-FR"/>
              </w:rPr>
              <w:t xml:space="preserve"> and select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Properties”</w:t>
            </w:r>
            <w:r w:rsidRPr="00F54A80">
              <w:rPr>
                <w:rFonts w:ascii="Times New Roman" w:hAnsi="Times New Roman"/>
                <w:lang w:val="en-US" w:eastAsia="fr-FR"/>
              </w:rPr>
              <w:t xml:space="preserve"> in popup menu</w:t>
            </w:r>
          </w:p>
        </w:tc>
        <w:tc>
          <w:tcPr>
            <w:tcW w:w="67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C38B8" w:rsidRPr="00F54A80" w:rsidRDefault="00931834" w:rsidP="003C5319">
            <w:pPr>
              <w:spacing w:before="0" w:after="0"/>
              <w:jc w:val="left"/>
              <w:rPr>
                <w:rFonts w:ascii="Times New Roman" w:hAnsi="Times New Roman"/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3BCDDBD" wp14:editId="5F938F59">
                  <wp:extent cx="4210050" cy="2952750"/>
                  <wp:effectExtent l="0" t="0" r="0" b="0"/>
                  <wp:docPr id="8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10050" cy="2952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C38B8" w:rsidRPr="00F54A80" w:rsidTr="008E1F6B">
        <w:tc>
          <w:tcPr>
            <w:tcW w:w="2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C38B8" w:rsidRPr="00F54A80" w:rsidRDefault="002C38B8" w:rsidP="003C5319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Select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Memory</w:t>
            </w:r>
            <w:r w:rsidRPr="00F54A80">
              <w:rPr>
                <w:rFonts w:ascii="Times New Roman" w:hAnsi="Times New Roman"/>
                <w:lang w:val="en-US" w:eastAsia="fr-FR"/>
              </w:rPr>
              <w:t>” page</w:t>
            </w:r>
          </w:p>
        </w:tc>
        <w:tc>
          <w:tcPr>
            <w:tcW w:w="67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C38B8" w:rsidRPr="00F54A80" w:rsidRDefault="00931834" w:rsidP="003C5319">
            <w:pPr>
              <w:spacing w:before="0" w:after="0"/>
              <w:jc w:val="center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AEF348E" wp14:editId="05C002A8">
                  <wp:extent cx="3867150" cy="3476625"/>
                  <wp:effectExtent l="0" t="0" r="0" b="9525"/>
                  <wp:docPr id="8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67150" cy="3476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C38B8" w:rsidRPr="00F54A80" w:rsidTr="008E1F6B">
        <w:tc>
          <w:tcPr>
            <w:tcW w:w="2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C38B8" w:rsidRPr="00F54A80" w:rsidRDefault="002C38B8" w:rsidP="003C5319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lastRenderedPageBreak/>
              <w:t>In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Maximum server memory (in MB):</w:t>
            </w:r>
            <w:r w:rsidR="00DC56DF" w:rsidRPr="00F54A80">
              <w:rPr>
                <w:rFonts w:ascii="Times New Roman" w:hAnsi="Times New Roman"/>
                <w:lang w:val="en-US" w:eastAsia="fr-FR"/>
              </w:rPr>
              <w:t>” input fiel</w:t>
            </w:r>
            <w:r w:rsidRPr="00F54A80">
              <w:rPr>
                <w:rFonts w:ascii="Times New Roman" w:hAnsi="Times New Roman"/>
                <w:lang w:val="en-US" w:eastAsia="fr-FR"/>
              </w:rPr>
              <w:t>d, type</w:t>
            </w:r>
            <w:r w:rsidR="00040038">
              <w:rPr>
                <w:rFonts w:ascii="Times New Roman" w:hAnsi="Times New Roman"/>
                <w:lang w:val="en-US" w:eastAsia="fr-FR"/>
              </w:rPr>
              <w:t xml:space="preserve"> </w:t>
            </w:r>
            <w:r w:rsidR="00040038" w:rsidRPr="00040038">
              <w:rPr>
                <w:rFonts w:ascii="Times New Roman" w:hAnsi="Times New Roman"/>
                <w:lang w:val="en-US" w:eastAsia="fr-FR"/>
              </w:rPr>
              <w:t xml:space="preserve">in  a value </w:t>
            </w:r>
            <w:r w:rsidR="00040038">
              <w:rPr>
                <w:rFonts w:ascii="Times New Roman" w:hAnsi="Times New Roman"/>
                <w:lang w:val="en-US" w:eastAsia="fr-FR"/>
              </w:rPr>
              <w:t>leaving</w:t>
            </w:r>
            <w:r w:rsidR="00040038" w:rsidRPr="00040038">
              <w:rPr>
                <w:rFonts w:ascii="Times New Roman" w:hAnsi="Times New Roman"/>
                <w:lang w:val="en-US" w:eastAsia="fr-FR"/>
              </w:rPr>
              <w:t xml:space="preserve"> 24Gb </w:t>
            </w:r>
            <w:r w:rsidR="00040038">
              <w:rPr>
                <w:rFonts w:ascii="Times New Roman" w:hAnsi="Times New Roman"/>
                <w:lang w:val="en-US" w:eastAsia="fr-FR"/>
              </w:rPr>
              <w:t xml:space="preserve">available </w:t>
            </w:r>
            <w:r w:rsidR="00040038" w:rsidRPr="00040038">
              <w:rPr>
                <w:rFonts w:ascii="Times New Roman" w:hAnsi="Times New Roman"/>
                <w:lang w:val="en-US" w:eastAsia="fr-FR"/>
              </w:rPr>
              <w:t xml:space="preserve">for </w:t>
            </w:r>
            <w:r w:rsidR="00040038">
              <w:rPr>
                <w:rFonts w:ascii="Times New Roman" w:hAnsi="Times New Roman"/>
                <w:lang w:val="en-US" w:eastAsia="fr-FR"/>
              </w:rPr>
              <w:t>the OS</w:t>
            </w:r>
            <w:r w:rsidR="00040038" w:rsidRPr="00040038">
              <w:rPr>
                <w:rFonts w:ascii="Times New Roman" w:hAnsi="Times New Roman"/>
                <w:lang w:val="en-US" w:eastAsia="fr-FR"/>
              </w:rPr>
              <w:t xml:space="preserve"> </w:t>
            </w:r>
            <w:r w:rsidRPr="00F54A80">
              <w:rPr>
                <w:rFonts w:ascii="Times New Roman" w:hAnsi="Times New Roman"/>
                <w:lang w:val="en-US" w:eastAsia="fr-FR"/>
              </w:rPr>
              <w:t xml:space="preserve"> </w:t>
            </w:r>
            <w:r w:rsidR="00040038">
              <w:rPr>
                <w:rFonts w:ascii="Times New Roman" w:hAnsi="Times New Roman"/>
                <w:lang w:val="en-US" w:eastAsia="fr-FR"/>
              </w:rPr>
              <w:t>(E.G. for a server with 64GB type in 40</w:t>
            </w:r>
            <w:r w:rsidR="00A1493C">
              <w:rPr>
                <w:rFonts w:ascii="Times New Roman" w:hAnsi="Times New Roman"/>
                <w:lang w:val="en-US" w:eastAsia="fr-FR"/>
              </w:rPr>
              <w:t>69</w:t>
            </w:r>
            <w:r w:rsidR="00040038">
              <w:rPr>
                <w:rFonts w:ascii="Times New Roman" w:hAnsi="Times New Roman"/>
                <w:lang w:val="en-US" w:eastAsia="fr-FR"/>
              </w:rPr>
              <w:t>0Mb I.E 40GB)</w:t>
            </w:r>
          </w:p>
          <w:p w:rsidR="002C38B8" w:rsidRPr="00F54A80" w:rsidRDefault="002C38B8" w:rsidP="003C5319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In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Minimum memory per query (in KB):</w:t>
            </w:r>
            <w:r w:rsidR="00F7283B" w:rsidRPr="00F54A80">
              <w:rPr>
                <w:rFonts w:ascii="Times New Roman" w:hAnsi="Times New Roman"/>
                <w:lang w:val="en-US" w:eastAsia="fr-FR"/>
              </w:rPr>
              <w:t>” input fi</w:t>
            </w:r>
            <w:r w:rsidRPr="00F54A80">
              <w:rPr>
                <w:rFonts w:ascii="Times New Roman" w:hAnsi="Times New Roman"/>
                <w:lang w:val="en-US" w:eastAsia="fr-FR"/>
              </w:rPr>
              <w:t>e</w:t>
            </w:r>
            <w:r w:rsidR="00F7283B" w:rsidRPr="00F54A80">
              <w:rPr>
                <w:rFonts w:ascii="Times New Roman" w:hAnsi="Times New Roman"/>
                <w:lang w:val="en-US" w:eastAsia="fr-FR"/>
              </w:rPr>
              <w:t>l</w:t>
            </w:r>
            <w:r w:rsidRPr="00F54A80">
              <w:rPr>
                <w:rFonts w:ascii="Times New Roman" w:hAnsi="Times New Roman"/>
                <w:lang w:val="en-US" w:eastAsia="fr-FR"/>
              </w:rPr>
              <w:t>d, type in 1024</w:t>
            </w:r>
          </w:p>
          <w:p w:rsidR="002C38B8" w:rsidRPr="00F54A80" w:rsidRDefault="002C38B8" w:rsidP="003C5319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</w:tc>
        <w:tc>
          <w:tcPr>
            <w:tcW w:w="67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C38B8" w:rsidRPr="00F54A80" w:rsidRDefault="00F15E28" w:rsidP="003C5319">
            <w:pPr>
              <w:spacing w:before="0" w:after="0"/>
              <w:jc w:val="center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2329D0E" wp14:editId="5ABFFA80">
                  <wp:extent cx="3836596" cy="3444157"/>
                  <wp:effectExtent l="0" t="0" r="0" b="4445"/>
                  <wp:docPr id="292" name="Image 2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41770" cy="34488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231B4" w:rsidRPr="00F54A80" w:rsidTr="008E1F6B">
        <w:tc>
          <w:tcPr>
            <w:tcW w:w="2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231B4" w:rsidRDefault="000231B4" w:rsidP="003C5319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t>Select “</w:t>
            </w:r>
            <w:r w:rsidRPr="00B35D47">
              <w:rPr>
                <w:rFonts w:ascii="Times New Roman" w:hAnsi="Times New Roman"/>
                <w:b/>
                <w:lang w:val="en-US" w:eastAsia="fr-FR"/>
              </w:rPr>
              <w:t>Advanced</w:t>
            </w:r>
            <w:r>
              <w:rPr>
                <w:rFonts w:ascii="Times New Roman" w:hAnsi="Times New Roman"/>
                <w:lang w:val="en-US" w:eastAsia="fr-FR"/>
              </w:rPr>
              <w:t>” page. In “</w:t>
            </w:r>
            <w:r w:rsidRPr="00B35D47">
              <w:rPr>
                <w:rFonts w:ascii="Times New Roman" w:hAnsi="Times New Roman"/>
                <w:b/>
                <w:lang w:val="en-US" w:eastAsia="fr-FR"/>
              </w:rPr>
              <w:t>Max Degree of Parallelism</w:t>
            </w:r>
            <w:r>
              <w:rPr>
                <w:rFonts w:ascii="Times New Roman" w:hAnsi="Times New Roman"/>
                <w:lang w:val="en-US" w:eastAsia="fr-FR"/>
              </w:rPr>
              <w:t>” input field, type in 6.</w:t>
            </w:r>
          </w:p>
          <w:p w:rsidR="000231B4" w:rsidRDefault="000231B4" w:rsidP="003C5319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0231B4" w:rsidRPr="00F54A80" w:rsidRDefault="000231B4" w:rsidP="003C5319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OK</w:t>
            </w:r>
            <w:r w:rsidRPr="00F54A80">
              <w:rPr>
                <w:rFonts w:ascii="Times New Roman" w:hAnsi="Times New Roman"/>
                <w:lang w:val="en-US" w:eastAsia="fr-FR"/>
              </w:rPr>
              <w:t>” button</w:t>
            </w:r>
            <w:r>
              <w:rPr>
                <w:rFonts w:ascii="Times New Roman" w:hAnsi="Times New Roman"/>
                <w:lang w:val="en-US" w:eastAsia="fr-FR"/>
              </w:rPr>
              <w:t>.</w:t>
            </w:r>
          </w:p>
        </w:tc>
        <w:tc>
          <w:tcPr>
            <w:tcW w:w="67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231B4" w:rsidRPr="00B35D47" w:rsidRDefault="000231B4" w:rsidP="003C5319">
            <w:pPr>
              <w:spacing w:before="0" w:after="0"/>
              <w:jc w:val="center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1F9E73B" wp14:editId="3B287709">
                  <wp:extent cx="4134485" cy="3711575"/>
                  <wp:effectExtent l="0" t="0" r="0" b="3175"/>
                  <wp:docPr id="295" name="Image 2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34485" cy="3711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C38B8" w:rsidRPr="00F54A80" w:rsidTr="008E1F6B">
        <w:tc>
          <w:tcPr>
            <w:tcW w:w="2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C38B8" w:rsidRPr="00F54A80" w:rsidRDefault="002C38B8" w:rsidP="003C5319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lastRenderedPageBreak/>
              <w:t>Unfold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localhost &gt; Security</w:t>
            </w:r>
            <w:r w:rsidRPr="00F54A80">
              <w:rPr>
                <w:rFonts w:ascii="Times New Roman" w:hAnsi="Times New Roman"/>
                <w:lang w:val="en-US" w:eastAsia="fr-FR"/>
              </w:rPr>
              <w:t>”</w:t>
            </w:r>
          </w:p>
          <w:p w:rsidR="002C38B8" w:rsidRPr="00F54A80" w:rsidRDefault="002C38B8" w:rsidP="003C5319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 xml:space="preserve">Right click on ”  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Logins</w:t>
            </w:r>
            <w:r w:rsidRPr="00F54A80">
              <w:rPr>
                <w:rFonts w:ascii="Times New Roman" w:hAnsi="Times New Roman"/>
                <w:lang w:val="en-US" w:eastAsia="fr-FR"/>
              </w:rPr>
              <w:t>” and select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New Login…”</w:t>
            </w:r>
            <w:r w:rsidRPr="00F54A80">
              <w:rPr>
                <w:rFonts w:ascii="Times New Roman" w:hAnsi="Times New Roman"/>
                <w:lang w:val="en-US" w:eastAsia="fr-FR"/>
              </w:rPr>
              <w:t xml:space="preserve"> in popup menu</w:t>
            </w:r>
          </w:p>
        </w:tc>
        <w:tc>
          <w:tcPr>
            <w:tcW w:w="67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C38B8" w:rsidRPr="00F54A80" w:rsidRDefault="00931834" w:rsidP="003C5319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rFonts w:ascii="Times New Roman" w:hAnsi="Times New Roman"/>
                <w:noProof/>
                <w:lang w:val="en-US"/>
              </w:rPr>
              <w:drawing>
                <wp:inline distT="0" distB="0" distL="0" distR="0" wp14:anchorId="1A6B5B61" wp14:editId="239D5A2D">
                  <wp:extent cx="4181475" cy="3771900"/>
                  <wp:effectExtent l="0" t="0" r="9525" b="0"/>
                  <wp:docPr id="89" name="Picture 49" descr="Description: Description: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" descr="Description: Description: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81475" cy="3771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C38B8" w:rsidRPr="00F54A80" w:rsidTr="008E1F6B">
        <w:tc>
          <w:tcPr>
            <w:tcW w:w="2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C38B8" w:rsidRPr="00F54A80" w:rsidRDefault="002C38B8" w:rsidP="003C5319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Search…</w:t>
            </w:r>
            <w:r w:rsidRPr="00F54A80">
              <w:rPr>
                <w:rFonts w:ascii="Times New Roman" w:hAnsi="Times New Roman"/>
                <w:lang w:val="en-US" w:eastAsia="fr-FR"/>
              </w:rPr>
              <w:t>”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 xml:space="preserve"> </w:t>
            </w:r>
            <w:r w:rsidRPr="00F54A80">
              <w:rPr>
                <w:rFonts w:ascii="Times New Roman" w:hAnsi="Times New Roman"/>
                <w:lang w:val="en-US" w:eastAsia="fr-FR"/>
              </w:rPr>
              <w:t>button</w:t>
            </w:r>
          </w:p>
          <w:p w:rsidR="002C38B8" w:rsidRPr="00F54A80" w:rsidRDefault="002C38B8" w:rsidP="003C5319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2C38B8" w:rsidRPr="00F54A80" w:rsidRDefault="002C38B8" w:rsidP="003C5319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“</w:t>
            </w:r>
            <w:r w:rsidRPr="00F04938">
              <w:rPr>
                <w:rFonts w:ascii="Times New Roman" w:hAnsi="Times New Roman"/>
                <w:b/>
                <w:lang w:val="en-US" w:eastAsia="fr-FR"/>
              </w:rPr>
              <w:t>Select User or Group</w:t>
            </w:r>
            <w:r w:rsidRPr="00F54A80">
              <w:rPr>
                <w:rFonts w:ascii="Times New Roman" w:hAnsi="Times New Roman"/>
                <w:lang w:val="en-US" w:eastAsia="fr-FR"/>
              </w:rPr>
              <w:t>” wizard is displayed</w:t>
            </w:r>
          </w:p>
          <w:p w:rsidR="002C38B8" w:rsidRPr="00F54A80" w:rsidRDefault="002C38B8" w:rsidP="003C5319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 xml:space="preserve">In 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”Enter the object name to select</w:t>
            </w:r>
            <w:r w:rsidRPr="00F54A80">
              <w:rPr>
                <w:rFonts w:ascii="Times New Roman" w:hAnsi="Times New Roman"/>
                <w:lang w:val="en-US" w:eastAsia="fr-FR"/>
              </w:rPr>
              <w:t>” area, type in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 xml:space="preserve">NETWORK SERVICE”, </w:t>
            </w:r>
          </w:p>
          <w:p w:rsidR="002C38B8" w:rsidRPr="00F54A80" w:rsidRDefault="002C38B8" w:rsidP="003C5319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Check Names</w:t>
            </w:r>
            <w:r w:rsidRPr="00F54A80">
              <w:rPr>
                <w:rFonts w:ascii="Times New Roman" w:hAnsi="Times New Roman"/>
                <w:lang w:val="en-US" w:eastAsia="fr-FR"/>
              </w:rPr>
              <w:t>” button,</w:t>
            </w:r>
          </w:p>
          <w:p w:rsidR="002C38B8" w:rsidRPr="00F54A80" w:rsidRDefault="002C38B8" w:rsidP="003C5319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OK</w:t>
            </w:r>
            <w:r w:rsidRPr="00F54A80">
              <w:rPr>
                <w:rFonts w:ascii="Times New Roman" w:hAnsi="Times New Roman"/>
                <w:lang w:val="en-US" w:eastAsia="fr-FR"/>
              </w:rPr>
              <w:t>” button</w:t>
            </w:r>
          </w:p>
        </w:tc>
        <w:tc>
          <w:tcPr>
            <w:tcW w:w="67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C38B8" w:rsidRPr="00F54A80" w:rsidRDefault="000231B4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6994431" wp14:editId="20D9EF75">
                  <wp:extent cx="4134485" cy="3707130"/>
                  <wp:effectExtent l="0" t="0" r="0" b="7620"/>
                  <wp:docPr id="294" name="Image 2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4" name="Sans titre.png"/>
                          <pic:cNvPicPr/>
                        </pic:nvPicPr>
                        <pic:blipFill>
                          <a:blip r:embed="rId1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34485" cy="37071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C38B8" w:rsidRPr="00F54A80" w:rsidTr="008E1F6B">
        <w:tc>
          <w:tcPr>
            <w:tcW w:w="2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C38B8" w:rsidRPr="00F54A80" w:rsidRDefault="002C38B8" w:rsidP="003C5319">
            <w:pPr>
              <w:spacing w:before="0" w:after="0"/>
              <w:jc w:val="left"/>
              <w:rPr>
                <w:b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lastRenderedPageBreak/>
              <w:t>Select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Server Roles”</w:t>
            </w:r>
          </w:p>
          <w:p w:rsidR="002C38B8" w:rsidRPr="00F54A80" w:rsidRDefault="002C38B8" w:rsidP="003C5319">
            <w:pPr>
              <w:spacing w:before="0" w:after="0"/>
              <w:jc w:val="left"/>
              <w:rPr>
                <w:rFonts w:ascii="Times New Roman" w:hAnsi="Times New Roman"/>
                <w:b/>
                <w:lang w:val="en-US" w:eastAsia="fr-FR"/>
              </w:rPr>
            </w:pPr>
          </w:p>
          <w:p w:rsidR="002C38B8" w:rsidRPr="00F54A80" w:rsidRDefault="002C38B8" w:rsidP="003C5319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Select</w:t>
            </w:r>
            <w:r w:rsidR="00DC56DF" w:rsidRPr="00F54A80">
              <w:rPr>
                <w:rFonts w:ascii="Times New Roman" w:hAnsi="Times New Roman"/>
                <w:lang w:val="en-US" w:eastAsia="fr-FR"/>
              </w:rPr>
              <w:t xml:space="preserve"> “</w:t>
            </w:r>
            <w:r w:rsidR="00DC56DF" w:rsidRPr="00F54A80">
              <w:rPr>
                <w:rFonts w:ascii="Times New Roman" w:hAnsi="Times New Roman"/>
                <w:b/>
                <w:lang w:val="en-US" w:eastAsia="fr-FR"/>
              </w:rPr>
              <w:t>public</w:t>
            </w:r>
            <w:r w:rsidR="00DC56DF" w:rsidRPr="00F54A80">
              <w:rPr>
                <w:rFonts w:ascii="Times New Roman" w:hAnsi="Times New Roman"/>
                <w:lang w:val="en-US" w:eastAsia="fr-FR"/>
              </w:rPr>
              <w:t>” and</w:t>
            </w:r>
            <w:r w:rsidRPr="00F54A80">
              <w:rPr>
                <w:rFonts w:ascii="Times New Roman" w:hAnsi="Times New Roman"/>
                <w:lang w:val="en-US" w:eastAsia="fr-FR"/>
              </w:rPr>
              <w:t xml:space="preserve">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sysadmin</w:t>
            </w:r>
            <w:r w:rsidRPr="00F54A80">
              <w:rPr>
                <w:rFonts w:ascii="Times New Roman" w:hAnsi="Times New Roman"/>
                <w:lang w:val="en-US" w:eastAsia="fr-FR"/>
              </w:rPr>
              <w:t>”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 xml:space="preserve"> </w:t>
            </w:r>
            <w:r w:rsidRPr="00F54A80">
              <w:rPr>
                <w:rFonts w:ascii="Times New Roman" w:hAnsi="Times New Roman"/>
                <w:lang w:val="en-US" w:eastAsia="fr-FR"/>
              </w:rPr>
              <w:t>checkmark</w:t>
            </w:r>
            <w:r w:rsidR="00DC56DF" w:rsidRPr="00F54A80">
              <w:rPr>
                <w:rFonts w:ascii="Times New Roman" w:hAnsi="Times New Roman"/>
                <w:lang w:val="en-US" w:eastAsia="fr-FR"/>
              </w:rPr>
              <w:t>s</w:t>
            </w:r>
          </w:p>
          <w:p w:rsidR="002C38B8" w:rsidRPr="00F54A80" w:rsidRDefault="002C38B8" w:rsidP="003C5319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2C38B8" w:rsidRPr="00F54A80" w:rsidRDefault="002C38B8" w:rsidP="003C5319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OK</w:t>
            </w:r>
            <w:r w:rsidRPr="00F54A80">
              <w:rPr>
                <w:rFonts w:ascii="Times New Roman" w:hAnsi="Times New Roman"/>
                <w:lang w:val="en-US" w:eastAsia="fr-FR"/>
              </w:rPr>
              <w:t>”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 xml:space="preserve"> </w:t>
            </w:r>
            <w:r w:rsidRPr="00F54A80">
              <w:rPr>
                <w:rFonts w:ascii="Times New Roman" w:hAnsi="Times New Roman"/>
                <w:lang w:val="en-US" w:eastAsia="fr-FR"/>
              </w:rPr>
              <w:t>button</w:t>
            </w:r>
          </w:p>
          <w:p w:rsidR="002C38B8" w:rsidRPr="00F54A80" w:rsidRDefault="002C38B8" w:rsidP="003C5319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2C38B8" w:rsidRPr="00F54A80" w:rsidRDefault="002C38B8" w:rsidP="003C5319">
            <w:pPr>
              <w:spacing w:before="0" w:after="0"/>
              <w:jc w:val="left"/>
              <w:rPr>
                <w:b/>
                <w:lang w:val="en-US" w:eastAsia="fr-FR"/>
              </w:rPr>
            </w:pPr>
          </w:p>
        </w:tc>
        <w:tc>
          <w:tcPr>
            <w:tcW w:w="67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C38B8" w:rsidRPr="00F54A80" w:rsidRDefault="00931834" w:rsidP="003C5319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rFonts w:ascii="Times New Roman" w:hAnsi="Times New Roman"/>
                <w:noProof/>
                <w:lang w:val="en-US"/>
              </w:rPr>
              <w:drawing>
                <wp:inline distT="0" distB="0" distL="0" distR="0" wp14:anchorId="63C4254E" wp14:editId="76D81E50">
                  <wp:extent cx="4124325" cy="3695700"/>
                  <wp:effectExtent l="0" t="0" r="9525" b="0"/>
                  <wp:docPr id="91" name="Picture 52" descr="Description: Description: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2" descr="Description: Description: 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24325" cy="3695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C38B8" w:rsidRPr="00F54A80" w:rsidTr="008E1F6B">
        <w:tc>
          <w:tcPr>
            <w:tcW w:w="2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C38B8" w:rsidRPr="00F54A80" w:rsidRDefault="002C38B8" w:rsidP="003C5319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In  ”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Logins</w:t>
            </w:r>
            <w:r w:rsidRPr="00F54A80">
              <w:rPr>
                <w:rFonts w:ascii="Times New Roman" w:hAnsi="Times New Roman"/>
                <w:lang w:val="en-US" w:eastAsia="fr-FR"/>
              </w:rPr>
              <w:t>” folder, right click on ”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sa</w:t>
            </w:r>
            <w:r w:rsidRPr="00F54A80">
              <w:rPr>
                <w:rFonts w:ascii="Times New Roman" w:hAnsi="Times New Roman"/>
                <w:lang w:val="en-US" w:eastAsia="fr-FR"/>
              </w:rPr>
              <w:t>” and select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Properties</w:t>
            </w:r>
            <w:r w:rsidRPr="00F54A80">
              <w:rPr>
                <w:rFonts w:ascii="Times New Roman" w:hAnsi="Times New Roman"/>
                <w:lang w:val="en-US" w:eastAsia="fr-FR"/>
              </w:rPr>
              <w:t>” in popup menu</w:t>
            </w:r>
          </w:p>
        </w:tc>
        <w:tc>
          <w:tcPr>
            <w:tcW w:w="67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C38B8" w:rsidRPr="00F54A80" w:rsidRDefault="00931834" w:rsidP="003C5319">
            <w:pPr>
              <w:spacing w:before="0" w:after="0"/>
              <w:jc w:val="left"/>
              <w:rPr>
                <w:rFonts w:ascii="Times New Roman" w:hAnsi="Times New Roman"/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C0FE25D" wp14:editId="686BFB00">
                  <wp:extent cx="4124325" cy="2600325"/>
                  <wp:effectExtent l="0" t="0" r="9525" b="9525"/>
                  <wp:docPr id="9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24325" cy="2600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C38B8" w:rsidRPr="00F54A80" w:rsidTr="008E1F6B">
        <w:tc>
          <w:tcPr>
            <w:tcW w:w="2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C38B8" w:rsidRPr="00F54A80" w:rsidRDefault="002C38B8" w:rsidP="003C5319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lastRenderedPageBreak/>
              <w:t>Select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Status</w:t>
            </w:r>
            <w:r w:rsidRPr="00F54A80">
              <w:rPr>
                <w:rFonts w:ascii="Times New Roman" w:hAnsi="Times New Roman"/>
                <w:lang w:val="en-US" w:eastAsia="fr-FR"/>
              </w:rPr>
              <w:t>” page</w:t>
            </w:r>
          </w:p>
        </w:tc>
        <w:tc>
          <w:tcPr>
            <w:tcW w:w="67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C38B8" w:rsidRPr="00F54A80" w:rsidRDefault="00931834" w:rsidP="003C5319">
            <w:pPr>
              <w:spacing w:before="0" w:after="0"/>
              <w:jc w:val="left"/>
              <w:rPr>
                <w:rFonts w:ascii="Times New Roman" w:hAnsi="Times New Roman"/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1891A73" wp14:editId="53C87363">
                  <wp:extent cx="3914775" cy="3514725"/>
                  <wp:effectExtent l="0" t="0" r="9525" b="9525"/>
                  <wp:docPr id="9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14775" cy="3514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C38B8" w:rsidRPr="00F54A80" w:rsidTr="008E1F6B">
        <w:tc>
          <w:tcPr>
            <w:tcW w:w="2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C38B8" w:rsidRPr="00F54A80" w:rsidRDefault="002C38B8" w:rsidP="003C5319">
            <w:pPr>
              <w:spacing w:before="0" w:after="0"/>
              <w:jc w:val="left"/>
              <w:rPr>
                <w:b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Select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Disabled</w:t>
            </w:r>
            <w:r w:rsidRPr="00F54A80">
              <w:rPr>
                <w:rFonts w:ascii="Times New Roman" w:hAnsi="Times New Roman"/>
                <w:lang w:val="en-US" w:eastAsia="fr-FR"/>
              </w:rPr>
              <w:t>”</w:t>
            </w:r>
          </w:p>
          <w:p w:rsidR="002C38B8" w:rsidRPr="00F54A80" w:rsidRDefault="002C38B8" w:rsidP="003C5319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2C38B8" w:rsidRPr="00F54A80" w:rsidRDefault="002C38B8" w:rsidP="003C5319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OK</w:t>
            </w:r>
            <w:r w:rsidRPr="00F54A80">
              <w:rPr>
                <w:rFonts w:ascii="Times New Roman" w:hAnsi="Times New Roman"/>
                <w:lang w:val="en-US" w:eastAsia="fr-FR"/>
              </w:rPr>
              <w:t>”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 xml:space="preserve"> </w:t>
            </w:r>
            <w:r w:rsidRPr="00F54A80">
              <w:rPr>
                <w:rFonts w:ascii="Times New Roman" w:hAnsi="Times New Roman"/>
                <w:lang w:val="en-US" w:eastAsia="fr-FR"/>
              </w:rPr>
              <w:t>button</w:t>
            </w:r>
          </w:p>
          <w:p w:rsidR="002C38B8" w:rsidRPr="00F54A80" w:rsidRDefault="002C38B8" w:rsidP="003C5319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2C38B8" w:rsidRPr="00F54A80" w:rsidRDefault="002C38B8" w:rsidP="003C5319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</w:tc>
        <w:tc>
          <w:tcPr>
            <w:tcW w:w="67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C38B8" w:rsidRPr="00F54A80" w:rsidRDefault="00931834" w:rsidP="003C5319">
            <w:pPr>
              <w:spacing w:before="0" w:after="0"/>
              <w:jc w:val="left"/>
              <w:rPr>
                <w:rFonts w:ascii="Times New Roman" w:hAnsi="Times New Roman"/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BFF6CFD" wp14:editId="2104FF74">
                  <wp:extent cx="3895725" cy="3505200"/>
                  <wp:effectExtent l="0" t="0" r="9525" b="0"/>
                  <wp:docPr id="9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95725" cy="3505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1F6B" w:rsidRPr="00F54A80" w:rsidTr="008E1F6B">
        <w:tc>
          <w:tcPr>
            <w:tcW w:w="2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E1F6B" w:rsidRPr="00F54A80" w:rsidRDefault="008E1F6B" w:rsidP="003C5319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lastRenderedPageBreak/>
              <w:t>Right click on ”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localhost&gt;Databases&gt;System Databases&gt;tempdb”</w:t>
            </w:r>
            <w:r w:rsidRPr="00F54A80">
              <w:rPr>
                <w:rFonts w:ascii="Times New Roman" w:hAnsi="Times New Roman"/>
                <w:lang w:val="en-US" w:eastAsia="fr-FR"/>
              </w:rPr>
              <w:t xml:space="preserve"> and select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Properties”</w:t>
            </w:r>
            <w:r w:rsidRPr="00F54A80">
              <w:rPr>
                <w:rFonts w:ascii="Times New Roman" w:hAnsi="Times New Roman"/>
                <w:lang w:val="en-US" w:eastAsia="fr-FR"/>
              </w:rPr>
              <w:t xml:space="preserve"> in popup menu</w:t>
            </w:r>
          </w:p>
        </w:tc>
        <w:tc>
          <w:tcPr>
            <w:tcW w:w="67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E1F6B" w:rsidRPr="00F54A80" w:rsidRDefault="00931834" w:rsidP="003C5319">
            <w:pPr>
              <w:spacing w:before="0" w:after="0"/>
              <w:jc w:val="left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7C8BAF0" wp14:editId="4AB87310">
                  <wp:extent cx="4181475" cy="3114675"/>
                  <wp:effectExtent l="0" t="0" r="9525" b="9525"/>
                  <wp:docPr id="9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81475" cy="3114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1F6B" w:rsidRPr="00F54A80" w:rsidTr="008E1F6B">
        <w:tc>
          <w:tcPr>
            <w:tcW w:w="2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E1F6B" w:rsidRPr="00F54A80" w:rsidRDefault="008E1F6B" w:rsidP="003C5319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Select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Files</w:t>
            </w:r>
            <w:r w:rsidRPr="00F54A80">
              <w:rPr>
                <w:rFonts w:ascii="Times New Roman" w:hAnsi="Times New Roman"/>
                <w:lang w:val="en-US" w:eastAsia="fr-FR"/>
              </w:rPr>
              <w:t>” page</w:t>
            </w:r>
          </w:p>
        </w:tc>
        <w:tc>
          <w:tcPr>
            <w:tcW w:w="67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E1F6B" w:rsidRPr="00F54A80" w:rsidRDefault="00931834" w:rsidP="003C5319">
            <w:pPr>
              <w:spacing w:before="0" w:after="0"/>
              <w:jc w:val="left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122F98B" wp14:editId="55CBFCF9">
                  <wp:extent cx="4029075" cy="3619500"/>
                  <wp:effectExtent l="0" t="0" r="9525" b="0"/>
                  <wp:docPr id="9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29075" cy="3619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1F6B" w:rsidRPr="00F54A80" w:rsidTr="008E1F6B">
        <w:tc>
          <w:tcPr>
            <w:tcW w:w="2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05B7A" w:rsidRDefault="00756584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lastRenderedPageBreak/>
              <w:t>Set “</w:t>
            </w:r>
            <w:r w:rsidRPr="00B35D47">
              <w:rPr>
                <w:rFonts w:ascii="Times New Roman" w:hAnsi="Times New Roman"/>
                <w:b/>
                <w:lang w:val="en-US" w:eastAsia="fr-FR"/>
              </w:rPr>
              <w:t>Initial Size (MB)</w:t>
            </w:r>
            <w:r>
              <w:rPr>
                <w:rFonts w:ascii="Times New Roman" w:hAnsi="Times New Roman"/>
                <w:lang w:val="en-US" w:eastAsia="fr-FR"/>
              </w:rPr>
              <w:t>” field</w:t>
            </w:r>
            <w:r w:rsidR="00905B7A">
              <w:rPr>
                <w:rFonts w:ascii="Times New Roman" w:hAnsi="Times New Roman"/>
                <w:lang w:val="en-US" w:eastAsia="fr-FR"/>
              </w:rPr>
              <w:t xml:space="preserve"> of file “tempdev”</w:t>
            </w:r>
            <w:r>
              <w:rPr>
                <w:rFonts w:ascii="Times New Roman" w:hAnsi="Times New Roman"/>
                <w:lang w:val="en-US" w:eastAsia="fr-FR"/>
              </w:rPr>
              <w:t xml:space="preserve"> to 8192. </w:t>
            </w:r>
          </w:p>
          <w:p w:rsidR="00905B7A" w:rsidRDefault="00905B7A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905B7A" w:rsidRDefault="00756584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t>Select the “</w:t>
            </w:r>
            <w:r w:rsidRPr="00B35D47">
              <w:rPr>
                <w:rFonts w:ascii="Times New Roman" w:hAnsi="Times New Roman"/>
                <w:b/>
                <w:lang w:val="en-US" w:eastAsia="fr-FR"/>
              </w:rPr>
              <w:t>…</w:t>
            </w:r>
            <w:r>
              <w:rPr>
                <w:rFonts w:ascii="Times New Roman" w:hAnsi="Times New Roman"/>
                <w:lang w:val="en-US" w:eastAsia="fr-FR"/>
              </w:rPr>
              <w:t>” button on “</w:t>
            </w:r>
            <w:r w:rsidRPr="00B35D47">
              <w:rPr>
                <w:rFonts w:ascii="Times New Roman" w:hAnsi="Times New Roman"/>
                <w:b/>
                <w:lang w:val="en-US" w:eastAsia="fr-FR"/>
              </w:rPr>
              <w:t>Autogrowth</w:t>
            </w:r>
            <w:r>
              <w:rPr>
                <w:rFonts w:ascii="Times New Roman" w:hAnsi="Times New Roman"/>
                <w:lang w:val="en-US" w:eastAsia="fr-FR"/>
              </w:rPr>
              <w:t>” column</w:t>
            </w:r>
            <w:r w:rsidR="00905B7A">
              <w:rPr>
                <w:rFonts w:ascii="Times New Roman" w:hAnsi="Times New Roman"/>
                <w:lang w:val="en-US" w:eastAsia="fr-FR"/>
              </w:rPr>
              <w:t xml:space="preserve"> for the file “tempdev”</w:t>
            </w:r>
            <w:r>
              <w:rPr>
                <w:rFonts w:ascii="Times New Roman" w:hAnsi="Times New Roman"/>
                <w:lang w:val="en-US" w:eastAsia="fr-FR"/>
              </w:rPr>
              <w:t xml:space="preserve">. </w:t>
            </w:r>
          </w:p>
          <w:p w:rsidR="0053053C" w:rsidRDefault="00905B7A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t>In “</w:t>
            </w:r>
            <w:r w:rsidRPr="00B35D47">
              <w:rPr>
                <w:rFonts w:ascii="Times New Roman" w:hAnsi="Times New Roman"/>
                <w:b/>
                <w:lang w:val="en-US" w:eastAsia="fr-FR"/>
              </w:rPr>
              <w:t>Change Autogrowth for tempdev</w:t>
            </w:r>
            <w:r>
              <w:rPr>
                <w:rFonts w:ascii="Times New Roman" w:hAnsi="Times New Roman"/>
                <w:lang w:val="en-US" w:eastAsia="fr-FR"/>
              </w:rPr>
              <w:t>” window, check “</w:t>
            </w:r>
            <w:r w:rsidRPr="00B35D47">
              <w:rPr>
                <w:rFonts w:ascii="Times New Roman" w:hAnsi="Times New Roman"/>
                <w:b/>
                <w:lang w:val="en-US" w:eastAsia="fr-FR"/>
              </w:rPr>
              <w:t>Enable Autogrowth</w:t>
            </w:r>
            <w:r>
              <w:rPr>
                <w:rFonts w:ascii="Times New Roman" w:hAnsi="Times New Roman"/>
                <w:lang w:val="en-US" w:eastAsia="fr-FR"/>
              </w:rPr>
              <w:t xml:space="preserve">”, </w:t>
            </w:r>
          </w:p>
          <w:p w:rsidR="0053053C" w:rsidRDefault="00905B7A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t>set “</w:t>
            </w:r>
            <w:r w:rsidRPr="00B35D47">
              <w:rPr>
                <w:rFonts w:ascii="Times New Roman" w:hAnsi="Times New Roman"/>
                <w:b/>
                <w:lang w:val="en-US" w:eastAsia="fr-FR"/>
              </w:rPr>
              <w:t>File Growth</w:t>
            </w:r>
            <w:r>
              <w:rPr>
                <w:rFonts w:ascii="Times New Roman" w:hAnsi="Times New Roman"/>
                <w:lang w:val="en-US" w:eastAsia="fr-FR"/>
              </w:rPr>
              <w:t>” to 10 Megabytes</w:t>
            </w:r>
            <w:r w:rsidR="0053053C">
              <w:rPr>
                <w:rFonts w:ascii="Times New Roman" w:hAnsi="Times New Roman"/>
                <w:lang w:val="en-US" w:eastAsia="fr-FR"/>
              </w:rPr>
              <w:t>,</w:t>
            </w:r>
          </w:p>
          <w:p w:rsidR="008E1F6B" w:rsidRDefault="0053053C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t>set “</w:t>
            </w:r>
            <w:r w:rsidRPr="00B35D47">
              <w:rPr>
                <w:rFonts w:ascii="Times New Roman" w:hAnsi="Times New Roman"/>
                <w:b/>
                <w:lang w:val="en-US" w:eastAsia="fr-FR"/>
              </w:rPr>
              <w:t>Unrestricted File Growth</w:t>
            </w:r>
            <w:r>
              <w:rPr>
                <w:rFonts w:ascii="Times New Roman" w:hAnsi="Times New Roman"/>
                <w:lang w:val="en-US" w:eastAsia="fr-FR"/>
              </w:rPr>
              <w:t>”</w:t>
            </w:r>
            <w:r w:rsidR="00756584">
              <w:rPr>
                <w:rFonts w:ascii="Times New Roman" w:hAnsi="Times New Roman"/>
                <w:lang w:val="en-US" w:eastAsia="fr-FR"/>
              </w:rPr>
              <w:t xml:space="preserve"> </w:t>
            </w:r>
          </w:p>
          <w:p w:rsidR="00756584" w:rsidRDefault="00756584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756584" w:rsidRDefault="00756584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905B7A" w:rsidRPr="00F54A80" w:rsidRDefault="00905B7A" w:rsidP="00905B7A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OK</w:t>
            </w:r>
            <w:r w:rsidRPr="00F54A80">
              <w:rPr>
                <w:rFonts w:ascii="Times New Roman" w:hAnsi="Times New Roman"/>
                <w:lang w:val="en-US" w:eastAsia="fr-FR"/>
              </w:rPr>
              <w:t>”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 xml:space="preserve"> </w:t>
            </w:r>
            <w:r w:rsidRPr="00F54A80">
              <w:rPr>
                <w:rFonts w:ascii="Times New Roman" w:hAnsi="Times New Roman"/>
                <w:lang w:val="en-US" w:eastAsia="fr-FR"/>
              </w:rPr>
              <w:t>button</w:t>
            </w:r>
          </w:p>
          <w:p w:rsidR="00756584" w:rsidRPr="00F54A80" w:rsidRDefault="00756584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</w:tc>
        <w:tc>
          <w:tcPr>
            <w:tcW w:w="67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E1F6B" w:rsidRPr="00F54A80" w:rsidRDefault="00905B7A" w:rsidP="003C5319">
            <w:pPr>
              <w:spacing w:before="0" w:after="0"/>
              <w:jc w:val="left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DB4AE22" wp14:editId="67890160">
                  <wp:extent cx="4134485" cy="2986405"/>
                  <wp:effectExtent l="0" t="0" r="0" b="4445"/>
                  <wp:docPr id="296" name="Image 2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6" name="Sans titre.png"/>
                          <pic:cNvPicPr/>
                        </pic:nvPicPr>
                        <pic:blipFill>
                          <a:blip r:embed="rId1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34485" cy="29864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1F6B" w:rsidRPr="00F54A80" w:rsidTr="008E1F6B">
        <w:tc>
          <w:tcPr>
            <w:tcW w:w="2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05B7A" w:rsidRDefault="00905B7A" w:rsidP="003C5319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t>Click “</w:t>
            </w:r>
            <w:r w:rsidRPr="00B35D47">
              <w:rPr>
                <w:rFonts w:ascii="Times New Roman" w:hAnsi="Times New Roman"/>
                <w:b/>
                <w:lang w:val="en-US" w:eastAsia="fr-FR"/>
              </w:rPr>
              <w:t>Add</w:t>
            </w:r>
            <w:r>
              <w:rPr>
                <w:rFonts w:ascii="Times New Roman" w:hAnsi="Times New Roman"/>
                <w:lang w:val="en-US" w:eastAsia="fr-FR"/>
              </w:rPr>
              <w:t>” button</w:t>
            </w:r>
          </w:p>
          <w:p w:rsidR="00905B7A" w:rsidRDefault="00905B7A" w:rsidP="003C5319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8E1F6B" w:rsidRPr="00F54A80" w:rsidRDefault="00574FDA" w:rsidP="003C5319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In newly created entry,</w:t>
            </w:r>
          </w:p>
          <w:p w:rsidR="00574FDA" w:rsidRPr="00F54A80" w:rsidRDefault="00574FDA" w:rsidP="003C5319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574FDA" w:rsidRDefault="00574FDA" w:rsidP="003C5319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Type in “tempdev2” in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Logical Name</w:t>
            </w:r>
            <w:r w:rsidRPr="00F54A80">
              <w:rPr>
                <w:rFonts w:ascii="Times New Roman" w:hAnsi="Times New Roman"/>
                <w:lang w:val="en-US" w:eastAsia="fr-FR"/>
              </w:rPr>
              <w:t>” input text field,</w:t>
            </w:r>
          </w:p>
          <w:p w:rsidR="00905B7A" w:rsidRPr="00F54A80" w:rsidRDefault="00905B7A" w:rsidP="003C5319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Type in “tempdb2.mdf” in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File Name</w:t>
            </w:r>
            <w:r w:rsidRPr="00F54A80">
              <w:rPr>
                <w:rFonts w:ascii="Times New Roman" w:hAnsi="Times New Roman"/>
                <w:lang w:val="en-US" w:eastAsia="fr-FR"/>
              </w:rPr>
              <w:t>” input text field</w:t>
            </w:r>
          </w:p>
          <w:p w:rsidR="00574FDA" w:rsidRDefault="00574FDA" w:rsidP="003C5319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905B7A" w:rsidRPr="00F54A80" w:rsidRDefault="00905B7A" w:rsidP="003C5319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t>Set the same values of “</w:t>
            </w:r>
            <w:r w:rsidRPr="00B35D47">
              <w:rPr>
                <w:rFonts w:ascii="Times New Roman" w:hAnsi="Times New Roman"/>
                <w:b/>
                <w:lang w:val="en-US" w:eastAsia="fr-FR"/>
              </w:rPr>
              <w:t>Initial Size (MB)</w:t>
            </w:r>
            <w:r>
              <w:rPr>
                <w:rFonts w:ascii="Times New Roman" w:hAnsi="Times New Roman"/>
                <w:lang w:val="en-US" w:eastAsia="fr-FR"/>
              </w:rPr>
              <w:t>” and “</w:t>
            </w:r>
            <w:r w:rsidRPr="00B35D47">
              <w:rPr>
                <w:rFonts w:ascii="Times New Roman" w:hAnsi="Times New Roman"/>
                <w:b/>
                <w:lang w:val="en-US" w:eastAsia="fr-FR"/>
              </w:rPr>
              <w:t>Autrogrowth</w:t>
            </w:r>
            <w:r>
              <w:rPr>
                <w:rFonts w:ascii="Times New Roman" w:hAnsi="Times New Roman"/>
                <w:lang w:val="en-US" w:eastAsia="fr-FR"/>
              </w:rPr>
              <w:t>” as for “tempdev”</w:t>
            </w:r>
          </w:p>
          <w:p w:rsidR="00574FDA" w:rsidRPr="00F54A80" w:rsidRDefault="00574FDA" w:rsidP="003C5319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</w:tc>
        <w:tc>
          <w:tcPr>
            <w:tcW w:w="67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E1F6B" w:rsidRPr="00F54A80" w:rsidRDefault="00931834" w:rsidP="003C5319">
            <w:pPr>
              <w:spacing w:before="0" w:after="0"/>
              <w:jc w:val="left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E06B477" wp14:editId="324604FC">
                  <wp:extent cx="4143375" cy="3409950"/>
                  <wp:effectExtent l="0" t="0" r="9525" b="0"/>
                  <wp:docPr id="9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43375" cy="3409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1F6B" w:rsidRPr="00F54A80" w:rsidTr="008E1F6B">
        <w:tc>
          <w:tcPr>
            <w:tcW w:w="2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3053C" w:rsidRDefault="0053053C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t>Repeat the previous action for 4 other files, with “</w:t>
            </w:r>
            <w:r w:rsidRPr="00B35D47">
              <w:rPr>
                <w:rFonts w:ascii="Times New Roman" w:hAnsi="Times New Roman"/>
                <w:b/>
                <w:lang w:val="en-US" w:eastAsia="fr-FR"/>
              </w:rPr>
              <w:t>Logical Name</w:t>
            </w:r>
            <w:r>
              <w:rPr>
                <w:rFonts w:ascii="Times New Roman" w:hAnsi="Times New Roman"/>
                <w:lang w:val="en-US" w:eastAsia="fr-FR"/>
              </w:rPr>
              <w:t>” = tempdev3, tempdev4, tempdev5, tempdev6 and “</w:t>
            </w:r>
            <w:r w:rsidRPr="00B35D47">
              <w:rPr>
                <w:rFonts w:ascii="Times New Roman" w:hAnsi="Times New Roman"/>
                <w:b/>
                <w:lang w:val="en-US" w:eastAsia="fr-FR"/>
              </w:rPr>
              <w:t>File Name</w:t>
            </w:r>
            <w:r>
              <w:rPr>
                <w:rFonts w:ascii="Times New Roman" w:hAnsi="Times New Roman"/>
                <w:lang w:val="en-US" w:eastAsia="fr-FR"/>
              </w:rPr>
              <w:t xml:space="preserve">”= tempdb3.mdf, </w:t>
            </w:r>
            <w:r w:rsidR="00312D7F">
              <w:rPr>
                <w:rFonts w:ascii="Times New Roman" w:hAnsi="Times New Roman"/>
                <w:lang w:val="en-US" w:eastAsia="fr-FR"/>
              </w:rPr>
              <w:t>tempdb4.mdf, tempdb5.mdf, tempd</w:t>
            </w:r>
            <w:r>
              <w:rPr>
                <w:rFonts w:ascii="Times New Roman" w:hAnsi="Times New Roman"/>
                <w:lang w:val="en-US" w:eastAsia="fr-FR"/>
              </w:rPr>
              <w:t>b6.mdf.</w:t>
            </w:r>
          </w:p>
          <w:p w:rsidR="0053053C" w:rsidRDefault="0053053C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t>The values of “</w:t>
            </w:r>
            <w:r w:rsidRPr="005B1F81">
              <w:rPr>
                <w:rFonts w:ascii="Times New Roman" w:hAnsi="Times New Roman"/>
                <w:b/>
                <w:lang w:val="en-US" w:eastAsia="fr-FR"/>
              </w:rPr>
              <w:t>Initial Size (MB)</w:t>
            </w:r>
            <w:r>
              <w:rPr>
                <w:rFonts w:ascii="Times New Roman" w:hAnsi="Times New Roman"/>
                <w:lang w:val="en-US" w:eastAsia="fr-FR"/>
              </w:rPr>
              <w:t>” and “</w:t>
            </w:r>
            <w:r w:rsidRPr="005B1F81">
              <w:rPr>
                <w:rFonts w:ascii="Times New Roman" w:hAnsi="Times New Roman"/>
                <w:b/>
                <w:lang w:val="en-US" w:eastAsia="fr-FR"/>
              </w:rPr>
              <w:t>Autrogrowth</w:t>
            </w:r>
            <w:r>
              <w:rPr>
                <w:rFonts w:ascii="Times New Roman" w:hAnsi="Times New Roman"/>
                <w:lang w:val="en-US" w:eastAsia="fr-FR"/>
              </w:rPr>
              <w:t>” must be the same as for “tempdev”</w:t>
            </w:r>
            <w:r w:rsidR="004061EF">
              <w:rPr>
                <w:rFonts w:ascii="Times New Roman" w:hAnsi="Times New Roman"/>
                <w:lang w:val="en-US" w:eastAsia="fr-FR"/>
              </w:rPr>
              <w:t>.</w:t>
            </w:r>
          </w:p>
          <w:p w:rsidR="004061EF" w:rsidRDefault="004061EF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4061EF" w:rsidRDefault="004061EF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t>Click “</w:t>
            </w:r>
            <w:r w:rsidRPr="00B35D47">
              <w:rPr>
                <w:rFonts w:ascii="Times New Roman" w:hAnsi="Times New Roman"/>
                <w:b/>
                <w:lang w:val="en-US" w:eastAsia="fr-FR"/>
              </w:rPr>
              <w:t>OK</w:t>
            </w:r>
            <w:r w:rsidRPr="00B35D47">
              <w:rPr>
                <w:rFonts w:ascii="Times New Roman" w:hAnsi="Times New Roman"/>
                <w:lang w:val="en-US" w:eastAsia="fr-FR"/>
              </w:rPr>
              <w:t>”</w:t>
            </w:r>
            <w:r>
              <w:rPr>
                <w:rFonts w:ascii="Times New Roman" w:hAnsi="Times New Roman"/>
                <w:lang w:val="en-US" w:eastAsia="fr-FR"/>
              </w:rPr>
              <w:t xml:space="preserve"> button.</w:t>
            </w:r>
          </w:p>
          <w:p w:rsidR="004061EF" w:rsidRDefault="004061EF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4061EF" w:rsidRPr="00B35D47" w:rsidRDefault="004061EF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t>Close all windows.</w:t>
            </w:r>
          </w:p>
        </w:tc>
        <w:tc>
          <w:tcPr>
            <w:tcW w:w="67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061EF" w:rsidRDefault="004061EF" w:rsidP="00574FDA">
            <w:pPr>
              <w:spacing w:before="0" w:after="0"/>
              <w:jc w:val="center"/>
              <w:rPr>
                <w:noProof/>
                <w:lang w:val="en-US" w:eastAsia="fr-FR"/>
              </w:rPr>
            </w:pPr>
          </w:p>
          <w:p w:rsidR="004061EF" w:rsidRDefault="004061EF" w:rsidP="00574FDA">
            <w:pPr>
              <w:spacing w:before="0" w:after="0"/>
              <w:jc w:val="center"/>
              <w:rPr>
                <w:noProof/>
                <w:lang w:val="en-US" w:eastAsia="fr-FR"/>
              </w:rPr>
            </w:pPr>
          </w:p>
          <w:p w:rsidR="004061EF" w:rsidRDefault="004061EF" w:rsidP="00574FDA">
            <w:pPr>
              <w:spacing w:before="0" w:after="0"/>
              <w:jc w:val="center"/>
              <w:rPr>
                <w:noProof/>
                <w:lang w:val="en-US" w:eastAsia="fr-FR"/>
              </w:rPr>
            </w:pPr>
          </w:p>
          <w:p w:rsidR="004061EF" w:rsidRDefault="004061EF" w:rsidP="00574FDA">
            <w:pPr>
              <w:spacing w:before="0" w:after="0"/>
              <w:jc w:val="center"/>
              <w:rPr>
                <w:noProof/>
                <w:lang w:val="en-US" w:eastAsia="fr-FR"/>
              </w:rPr>
            </w:pPr>
          </w:p>
          <w:p w:rsidR="004061EF" w:rsidRDefault="004061EF" w:rsidP="00574FDA">
            <w:pPr>
              <w:spacing w:before="0" w:after="0"/>
              <w:jc w:val="center"/>
              <w:rPr>
                <w:noProof/>
                <w:lang w:val="en-US" w:eastAsia="fr-FR"/>
              </w:rPr>
            </w:pPr>
          </w:p>
          <w:p w:rsidR="004061EF" w:rsidRDefault="004061EF" w:rsidP="00574FDA">
            <w:pPr>
              <w:spacing w:before="0" w:after="0"/>
              <w:jc w:val="center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33A0386" wp14:editId="23A60C90">
                  <wp:extent cx="4134485" cy="965835"/>
                  <wp:effectExtent l="0" t="0" r="0" b="5715"/>
                  <wp:docPr id="300" name="Image 3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0" name="Sans titre.png"/>
                          <pic:cNvPicPr/>
                        </pic:nvPicPr>
                        <pic:blipFill>
                          <a:blip r:embed="rId1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34485" cy="965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E1F6B" w:rsidRPr="00F54A80" w:rsidRDefault="008E1F6B" w:rsidP="00574FDA">
            <w:pPr>
              <w:spacing w:before="0" w:after="0"/>
              <w:jc w:val="center"/>
              <w:rPr>
                <w:noProof/>
                <w:lang w:val="en-US" w:eastAsia="fr-FR"/>
              </w:rPr>
            </w:pPr>
          </w:p>
        </w:tc>
      </w:tr>
    </w:tbl>
    <w:p w:rsidR="002C38B8" w:rsidRPr="00F54A80" w:rsidRDefault="002C38B8" w:rsidP="002C38B8">
      <w:pPr>
        <w:rPr>
          <w:lang w:val="en-US"/>
        </w:rPr>
      </w:pPr>
    </w:p>
    <w:p w:rsidR="00CB6F3B" w:rsidRPr="00F54A80" w:rsidRDefault="00CB6F3B" w:rsidP="00CB6F3B">
      <w:pPr>
        <w:pStyle w:val="Heading2"/>
        <w:rPr>
          <w:lang w:val="en-US"/>
        </w:rPr>
      </w:pPr>
      <w:bookmarkStart w:id="186" w:name="_Ref417893932"/>
      <w:bookmarkStart w:id="187" w:name="_Toc440979194"/>
      <w:r w:rsidRPr="00F54A80">
        <w:rPr>
          <w:lang w:val="en-US"/>
        </w:rPr>
        <w:t>Squeeze Server</w:t>
      </w:r>
      <w:bookmarkEnd w:id="186"/>
      <w:bookmarkEnd w:id="187"/>
      <w:r w:rsidR="00F07BE3" w:rsidRPr="00F54A80">
        <w:rPr>
          <w:lang w:val="en-US"/>
        </w:rPr>
        <w:t xml:space="preserve"> </w:t>
      </w:r>
      <w:r w:rsidRPr="00F54A80">
        <w:rPr>
          <w:lang w:val="en-US"/>
        </w:rPr>
        <w:t xml:space="preserve"> </w:t>
      </w:r>
    </w:p>
    <w:p w:rsidR="00F07BE3" w:rsidRPr="00F54A80" w:rsidRDefault="00F07BE3" w:rsidP="002538A4">
      <w:pPr>
        <w:pStyle w:val="Heading3"/>
        <w:numPr>
          <w:ilvl w:val="2"/>
          <w:numId w:val="9"/>
        </w:numPr>
        <w:rPr>
          <w:lang w:val="en-US"/>
        </w:rPr>
      </w:pPr>
      <w:bookmarkStart w:id="188" w:name="_Ref423948893"/>
      <w:bookmarkStart w:id="189" w:name="_Toc440979195"/>
      <w:r w:rsidRPr="00F54A80">
        <w:rPr>
          <w:lang w:val="en-US"/>
        </w:rPr>
        <w:t xml:space="preserve">Squeeze </w:t>
      </w:r>
      <w:r w:rsidR="00362870" w:rsidRPr="00F54A80">
        <w:rPr>
          <w:lang w:val="en-US"/>
        </w:rPr>
        <w:t>S</w:t>
      </w:r>
      <w:r w:rsidRPr="00F54A80">
        <w:rPr>
          <w:lang w:val="en-US"/>
        </w:rPr>
        <w:t>erver installation</w:t>
      </w:r>
      <w:bookmarkEnd w:id="188"/>
      <w:bookmarkEnd w:id="189"/>
    </w:p>
    <w:tbl>
      <w:tblPr>
        <w:tblW w:w="1003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802"/>
        <w:gridCol w:w="7229"/>
      </w:tblGrid>
      <w:tr w:rsidR="002538A4" w:rsidRPr="00F54A80" w:rsidTr="00B21F27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538A4" w:rsidRPr="00F54A80" w:rsidRDefault="00841990" w:rsidP="0088399F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 xml:space="preserve">Insert </w:t>
            </w:r>
            <w:r w:rsidR="00E30FFD" w:rsidRPr="007F5874">
              <w:rPr>
                <w:b/>
                <w:lang w:val="en-US"/>
              </w:rPr>
              <w:t>“DVD IntelFS Application”</w:t>
            </w:r>
            <w:r w:rsidRPr="00F54A80">
              <w:rPr>
                <w:rFonts w:ascii="Times New Roman" w:hAnsi="Times New Roman"/>
                <w:lang w:val="en-US" w:eastAsia="fr-FR"/>
              </w:rPr>
              <w:t xml:space="preserve">  in DVD drive and run </w:t>
            </w:r>
            <w:r w:rsidR="00F7283B" w:rsidRPr="00F54A80">
              <w:rPr>
                <w:lang w:val="en-US" w:eastAsia="fr-FR"/>
              </w:rPr>
              <w:t xml:space="preserve"> </w:t>
            </w:r>
            <w:r w:rsidR="00F7283B" w:rsidRPr="00F54A80">
              <w:rPr>
                <w:rFonts w:ascii="Times New Roman" w:hAnsi="Times New Roman"/>
                <w:b/>
                <w:lang w:val="en-US" w:eastAsia="fr-FR"/>
              </w:rPr>
              <w:t>SqueezeServerInstaller.exe</w:t>
            </w:r>
          </w:p>
        </w:tc>
        <w:tc>
          <w:tcPr>
            <w:tcW w:w="7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538A4" w:rsidRPr="00F54A80" w:rsidRDefault="00931834" w:rsidP="0088399F">
            <w:pPr>
              <w:spacing w:before="0" w:after="0"/>
              <w:jc w:val="center"/>
              <w:rPr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43CC4D5" wp14:editId="1A57F506">
                  <wp:extent cx="4524375" cy="3390900"/>
                  <wp:effectExtent l="0" t="0" r="9525" b="0"/>
                  <wp:docPr id="10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24375" cy="3390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538A4" w:rsidRPr="00F54A80" w:rsidTr="00B21F27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A3A7D" w:rsidRPr="00F54A80" w:rsidRDefault="001A3A7D" w:rsidP="001A3A7D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u w:val="single"/>
                <w:lang w:val="en-US" w:eastAsia="fr-FR"/>
              </w:rPr>
              <w:t>N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ext</w:t>
            </w:r>
            <w:r w:rsidRPr="00F54A80">
              <w:rPr>
                <w:rFonts w:ascii="Times New Roman" w:hAnsi="Times New Roman"/>
                <w:lang w:val="en-US" w:eastAsia="fr-FR"/>
              </w:rPr>
              <w:t>”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 xml:space="preserve"> </w:t>
            </w:r>
            <w:r w:rsidRPr="00F54A80">
              <w:rPr>
                <w:rFonts w:ascii="Times New Roman" w:hAnsi="Times New Roman"/>
                <w:lang w:val="en-US" w:eastAsia="fr-FR"/>
              </w:rPr>
              <w:t>button</w:t>
            </w:r>
          </w:p>
          <w:p w:rsidR="002538A4" w:rsidRPr="00F54A80" w:rsidRDefault="002538A4" w:rsidP="0088399F">
            <w:pPr>
              <w:spacing w:before="0" w:after="0"/>
              <w:jc w:val="left"/>
              <w:rPr>
                <w:lang w:val="en-US" w:eastAsia="fr-FR"/>
              </w:rPr>
            </w:pPr>
          </w:p>
        </w:tc>
        <w:tc>
          <w:tcPr>
            <w:tcW w:w="7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538A4" w:rsidRPr="00F54A80" w:rsidRDefault="00931834" w:rsidP="0088399F">
            <w:pPr>
              <w:spacing w:before="0" w:after="0"/>
              <w:jc w:val="center"/>
              <w:rPr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B5FB242" wp14:editId="614667F7">
                  <wp:extent cx="4533900" cy="3390900"/>
                  <wp:effectExtent l="0" t="0" r="0" b="0"/>
                  <wp:docPr id="10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33900" cy="3390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538A4" w:rsidRPr="00F54A80" w:rsidTr="00B21F27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538A4" w:rsidRPr="00F54A80" w:rsidRDefault="001A3A7D" w:rsidP="0088399F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lastRenderedPageBreak/>
              <w:t>Select “</w:t>
            </w:r>
            <w:r w:rsidR="00BF45CB" w:rsidRPr="00F54A80">
              <w:rPr>
                <w:rFonts w:ascii="Times New Roman" w:hAnsi="Times New Roman"/>
                <w:b/>
                <w:lang w:val="en-US" w:eastAsia="fr-FR"/>
              </w:rPr>
              <w:t>I accept the terms of the license agreement</w:t>
            </w:r>
            <w:r w:rsidR="00BF45CB" w:rsidRPr="00F54A80">
              <w:rPr>
                <w:rFonts w:ascii="Times New Roman" w:hAnsi="Times New Roman"/>
                <w:lang w:val="en-US" w:eastAsia="fr-FR"/>
              </w:rPr>
              <w:t>” checkmark</w:t>
            </w:r>
          </w:p>
          <w:p w:rsidR="001A3A7D" w:rsidRPr="00F54A80" w:rsidRDefault="001A3A7D" w:rsidP="001A3A7D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1A3A7D" w:rsidRPr="00F54A80" w:rsidRDefault="001A3A7D" w:rsidP="001A3A7D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u w:val="single"/>
                <w:lang w:val="en-US" w:eastAsia="fr-FR"/>
              </w:rPr>
              <w:t>N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ext</w:t>
            </w:r>
            <w:r w:rsidRPr="00F54A80">
              <w:rPr>
                <w:rFonts w:ascii="Times New Roman" w:hAnsi="Times New Roman"/>
                <w:lang w:val="en-US" w:eastAsia="fr-FR"/>
              </w:rPr>
              <w:t>”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 xml:space="preserve"> </w:t>
            </w:r>
            <w:r w:rsidRPr="00F54A80">
              <w:rPr>
                <w:rFonts w:ascii="Times New Roman" w:hAnsi="Times New Roman"/>
                <w:lang w:val="en-US" w:eastAsia="fr-FR"/>
              </w:rPr>
              <w:t>button</w:t>
            </w:r>
          </w:p>
          <w:p w:rsidR="001A3A7D" w:rsidRPr="00F54A80" w:rsidRDefault="001A3A7D" w:rsidP="0088399F">
            <w:pPr>
              <w:spacing w:before="0" w:after="0"/>
              <w:jc w:val="left"/>
              <w:rPr>
                <w:lang w:val="en-US" w:eastAsia="fr-FR"/>
              </w:rPr>
            </w:pPr>
          </w:p>
        </w:tc>
        <w:tc>
          <w:tcPr>
            <w:tcW w:w="7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538A4" w:rsidRPr="00F54A80" w:rsidRDefault="00931834" w:rsidP="0088399F">
            <w:pPr>
              <w:spacing w:before="0" w:after="0"/>
              <w:jc w:val="center"/>
              <w:rPr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50F4E56" wp14:editId="173D30C1">
                  <wp:extent cx="4591050" cy="3438525"/>
                  <wp:effectExtent l="0" t="0" r="0" b="9525"/>
                  <wp:docPr id="10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91050" cy="3438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538A4" w:rsidRPr="00F54A80" w:rsidTr="00B21F27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A3A7D" w:rsidRPr="00F54A80" w:rsidRDefault="001A3A7D" w:rsidP="001A3A7D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u w:val="single"/>
                <w:lang w:val="en-US" w:eastAsia="fr-FR"/>
              </w:rPr>
              <w:t>N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ext</w:t>
            </w:r>
            <w:r w:rsidRPr="00F54A80">
              <w:rPr>
                <w:rFonts w:ascii="Times New Roman" w:hAnsi="Times New Roman"/>
                <w:lang w:val="en-US" w:eastAsia="fr-FR"/>
              </w:rPr>
              <w:t>”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 xml:space="preserve"> </w:t>
            </w:r>
            <w:r w:rsidRPr="00F54A80">
              <w:rPr>
                <w:rFonts w:ascii="Times New Roman" w:hAnsi="Times New Roman"/>
                <w:lang w:val="en-US" w:eastAsia="fr-FR"/>
              </w:rPr>
              <w:t>button</w:t>
            </w:r>
          </w:p>
          <w:p w:rsidR="002538A4" w:rsidRPr="00F54A80" w:rsidRDefault="002538A4" w:rsidP="0088399F">
            <w:pPr>
              <w:spacing w:before="0" w:after="0"/>
              <w:jc w:val="left"/>
              <w:rPr>
                <w:lang w:val="en-US" w:eastAsia="fr-FR"/>
              </w:rPr>
            </w:pPr>
          </w:p>
        </w:tc>
        <w:tc>
          <w:tcPr>
            <w:tcW w:w="7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538A4" w:rsidRPr="00F54A80" w:rsidRDefault="00931834" w:rsidP="0088399F">
            <w:pPr>
              <w:spacing w:before="0" w:after="0"/>
              <w:jc w:val="center"/>
              <w:rPr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1842B17" wp14:editId="6675D610">
                  <wp:extent cx="4543425" cy="3390900"/>
                  <wp:effectExtent l="0" t="0" r="9525" b="0"/>
                  <wp:docPr id="10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43425" cy="3390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538A4" w:rsidRPr="00F54A80" w:rsidTr="00B21F27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C56DF" w:rsidRPr="00F54A80" w:rsidRDefault="00DC56DF" w:rsidP="00BF45CB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b/>
                <w:color w:val="FF0000"/>
                <w:lang w:val="en-US" w:eastAsia="fr-FR"/>
              </w:rPr>
              <w:lastRenderedPageBreak/>
              <w:t>NOTA</w:t>
            </w:r>
            <w:r w:rsidRPr="00F54A80">
              <w:rPr>
                <w:rFonts w:ascii="Times New Roman" w:hAnsi="Times New Roman"/>
                <w:lang w:val="en-US" w:eastAsia="fr-FR"/>
              </w:rPr>
              <w:t>: Credentials below are used by Squeeze Server installer to create a MySql server account. That’s a temporary step as My Sql will be removed later.</w:t>
            </w:r>
          </w:p>
          <w:p w:rsidR="00DC56DF" w:rsidRPr="00F54A80" w:rsidRDefault="00DC56DF" w:rsidP="00BF45CB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DC56DF" w:rsidRPr="00F54A80" w:rsidRDefault="00DC56DF" w:rsidP="00BF45CB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BF45CB" w:rsidRPr="00F54A80" w:rsidRDefault="00BF45CB" w:rsidP="00BF45CB">
            <w:pPr>
              <w:spacing w:before="0" w:after="0"/>
              <w:jc w:val="left"/>
              <w:rPr>
                <w:rFonts w:ascii="Times New Roman" w:hAnsi="Times New Roman"/>
                <w:b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In ”</w:t>
            </w:r>
            <w:r w:rsidRPr="00F54A80">
              <w:rPr>
                <w:rFonts w:ascii="Times New Roman" w:hAnsi="Times New Roman"/>
                <w:b/>
                <w:u w:val="single"/>
                <w:lang w:val="en-US" w:eastAsia="fr-FR"/>
              </w:rPr>
              <w:t>U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ser name:</w:t>
            </w:r>
            <w:r w:rsidRPr="00F54A80">
              <w:rPr>
                <w:rFonts w:ascii="Times New Roman" w:hAnsi="Times New Roman"/>
                <w:lang w:val="en-US" w:eastAsia="fr-FR"/>
              </w:rPr>
              <w:t>” input text field, type in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squeeze</w:t>
            </w:r>
            <w:r w:rsidRPr="00F54A80">
              <w:rPr>
                <w:rFonts w:ascii="Times New Roman" w:hAnsi="Times New Roman"/>
                <w:lang w:val="en-US" w:eastAsia="fr-FR"/>
              </w:rPr>
              <w:t>”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 xml:space="preserve">, </w:t>
            </w:r>
          </w:p>
          <w:p w:rsidR="00BF45CB" w:rsidRPr="00F54A80" w:rsidRDefault="00BF45CB" w:rsidP="00BF45CB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BF45CB" w:rsidRPr="00F54A80" w:rsidRDefault="00BF45CB" w:rsidP="00BF45CB">
            <w:pPr>
              <w:spacing w:before="0" w:after="0"/>
              <w:jc w:val="left"/>
              <w:rPr>
                <w:rFonts w:ascii="Times New Roman" w:hAnsi="Times New Roman"/>
                <w:b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In ”</w:t>
            </w:r>
            <w:r w:rsidRPr="00F54A80">
              <w:rPr>
                <w:rFonts w:ascii="Times New Roman" w:hAnsi="Times New Roman"/>
                <w:b/>
                <w:u w:val="single"/>
                <w:lang w:val="en-US" w:eastAsia="fr-FR"/>
              </w:rPr>
              <w:t>P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assword:</w:t>
            </w:r>
            <w:r w:rsidRPr="00F54A80">
              <w:rPr>
                <w:rFonts w:ascii="Times New Roman" w:hAnsi="Times New Roman"/>
                <w:lang w:val="en-US" w:eastAsia="fr-FR"/>
              </w:rPr>
              <w:t xml:space="preserve">” secured input text field, </w:t>
            </w:r>
            <w:r w:rsidR="00D36378" w:rsidRPr="00F54A80">
              <w:rPr>
                <w:rFonts w:ascii="Times New Roman" w:hAnsi="Times New Roman"/>
                <w:lang w:val="en-US" w:eastAsia="fr-FR"/>
              </w:rPr>
              <w:t xml:space="preserve">type in </w:t>
            </w:r>
            <w:r w:rsidR="003C7B53" w:rsidRPr="00F54A80">
              <w:rPr>
                <w:rFonts w:ascii="Times New Roman" w:hAnsi="Times New Roman"/>
                <w:lang w:val="en-US" w:eastAsia="fr-FR"/>
              </w:rPr>
              <w:t>“</w:t>
            </w:r>
            <w:r w:rsidR="00DC56DF" w:rsidRPr="00F54A80">
              <w:rPr>
                <w:rFonts w:ascii="Times New Roman" w:hAnsi="Times New Roman"/>
                <w:b/>
                <w:lang w:val="en-US" w:eastAsia="fr-FR"/>
              </w:rPr>
              <w:t>&lt;Any-string&gt;</w:t>
            </w:r>
            <w:r w:rsidR="003C7B53" w:rsidRPr="00F54A80">
              <w:rPr>
                <w:rFonts w:ascii="Times New Roman" w:hAnsi="Times New Roman"/>
                <w:lang w:val="en-US" w:eastAsia="fr-FR"/>
              </w:rPr>
              <w:t>”,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 xml:space="preserve"> </w:t>
            </w:r>
          </w:p>
          <w:p w:rsidR="00BF45CB" w:rsidRPr="00F54A80" w:rsidRDefault="00BF45CB" w:rsidP="00BF45CB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BF45CB" w:rsidRPr="00F54A80" w:rsidRDefault="00BF45CB" w:rsidP="00BF45CB">
            <w:pPr>
              <w:spacing w:before="0" w:after="0"/>
              <w:jc w:val="left"/>
              <w:rPr>
                <w:rFonts w:ascii="Times New Roman" w:hAnsi="Times New Roman"/>
                <w:b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In ”</w:t>
            </w:r>
            <w:r w:rsidRPr="00F54A80">
              <w:rPr>
                <w:rFonts w:ascii="Times New Roman" w:hAnsi="Times New Roman"/>
                <w:b/>
                <w:u w:val="single"/>
                <w:lang w:val="en-US" w:eastAsia="fr-FR"/>
              </w:rPr>
              <w:t>C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onfirm password:</w:t>
            </w:r>
            <w:r w:rsidRPr="00F54A80">
              <w:rPr>
                <w:rFonts w:ascii="Times New Roman" w:hAnsi="Times New Roman"/>
                <w:lang w:val="en-US" w:eastAsia="fr-FR"/>
              </w:rPr>
              <w:t xml:space="preserve">” secured input text field, </w:t>
            </w:r>
            <w:r w:rsidR="00D36378" w:rsidRPr="00F54A80">
              <w:rPr>
                <w:rFonts w:ascii="Times New Roman" w:hAnsi="Times New Roman"/>
                <w:lang w:val="en-US" w:eastAsia="fr-FR"/>
              </w:rPr>
              <w:t xml:space="preserve">type in </w:t>
            </w:r>
            <w:r w:rsidR="00DC56DF" w:rsidRPr="00F54A80">
              <w:rPr>
                <w:rFonts w:ascii="Times New Roman" w:hAnsi="Times New Roman"/>
                <w:lang w:val="en-US" w:eastAsia="fr-FR"/>
              </w:rPr>
              <w:t>“</w:t>
            </w:r>
            <w:r w:rsidR="00DC56DF" w:rsidRPr="00F54A80">
              <w:rPr>
                <w:rFonts w:ascii="Times New Roman" w:hAnsi="Times New Roman"/>
                <w:b/>
                <w:lang w:val="en-US" w:eastAsia="fr-FR"/>
              </w:rPr>
              <w:t>&lt;Any-string&gt;</w:t>
            </w:r>
            <w:r w:rsidR="00DC56DF" w:rsidRPr="00F54A80">
              <w:rPr>
                <w:rFonts w:ascii="Times New Roman" w:hAnsi="Times New Roman"/>
                <w:lang w:val="en-US" w:eastAsia="fr-FR"/>
              </w:rPr>
              <w:t>”,</w:t>
            </w:r>
          </w:p>
          <w:p w:rsidR="001A3A7D" w:rsidRPr="00F54A80" w:rsidRDefault="001A3A7D" w:rsidP="0088399F">
            <w:pPr>
              <w:spacing w:before="0" w:after="0"/>
              <w:jc w:val="left"/>
              <w:rPr>
                <w:lang w:val="en-US" w:eastAsia="fr-FR"/>
              </w:rPr>
            </w:pPr>
          </w:p>
          <w:p w:rsidR="001A3A7D" w:rsidRPr="00F54A80" w:rsidRDefault="001A3A7D" w:rsidP="001A3A7D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u w:val="single"/>
                <w:lang w:val="en-US" w:eastAsia="fr-FR"/>
              </w:rPr>
              <w:t>N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ext</w:t>
            </w:r>
            <w:r w:rsidRPr="00F54A80">
              <w:rPr>
                <w:rFonts w:ascii="Times New Roman" w:hAnsi="Times New Roman"/>
                <w:lang w:val="en-US" w:eastAsia="fr-FR"/>
              </w:rPr>
              <w:t>”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 xml:space="preserve"> </w:t>
            </w:r>
            <w:r w:rsidRPr="00F54A80">
              <w:rPr>
                <w:rFonts w:ascii="Times New Roman" w:hAnsi="Times New Roman"/>
                <w:lang w:val="en-US" w:eastAsia="fr-FR"/>
              </w:rPr>
              <w:t>button</w:t>
            </w:r>
          </w:p>
          <w:p w:rsidR="001A3A7D" w:rsidRPr="00F54A80" w:rsidRDefault="001A3A7D" w:rsidP="0088399F">
            <w:pPr>
              <w:spacing w:before="0" w:after="0"/>
              <w:jc w:val="left"/>
              <w:rPr>
                <w:lang w:val="en-US" w:eastAsia="fr-FR"/>
              </w:rPr>
            </w:pPr>
          </w:p>
          <w:p w:rsidR="003C7B53" w:rsidRPr="00F54A80" w:rsidRDefault="003C7B53" w:rsidP="0088399F">
            <w:pPr>
              <w:spacing w:before="0" w:after="0"/>
              <w:jc w:val="left"/>
              <w:rPr>
                <w:lang w:val="en-US" w:eastAsia="fr-FR"/>
              </w:rPr>
            </w:pPr>
          </w:p>
          <w:p w:rsidR="003C7B53" w:rsidRPr="00F54A80" w:rsidRDefault="003C7B53" w:rsidP="0088399F">
            <w:pPr>
              <w:spacing w:before="0" w:after="0"/>
              <w:jc w:val="left"/>
              <w:rPr>
                <w:lang w:val="en-US" w:eastAsia="fr-FR"/>
              </w:rPr>
            </w:pPr>
          </w:p>
        </w:tc>
        <w:tc>
          <w:tcPr>
            <w:tcW w:w="7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538A4" w:rsidRPr="00F54A80" w:rsidRDefault="00931834" w:rsidP="0088399F">
            <w:pPr>
              <w:spacing w:before="0" w:after="0"/>
              <w:jc w:val="center"/>
              <w:rPr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1A2134E" wp14:editId="51CB7BF7">
                  <wp:extent cx="4524375" cy="3381375"/>
                  <wp:effectExtent l="0" t="0" r="9525" b="9525"/>
                  <wp:docPr id="10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24375" cy="3381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538A4" w:rsidRPr="00F54A80" w:rsidTr="00B21F27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A3A7D" w:rsidRPr="00F54A80" w:rsidRDefault="001A3A7D" w:rsidP="001A3A7D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u w:val="single"/>
                <w:lang w:val="en-US" w:eastAsia="fr-FR"/>
              </w:rPr>
              <w:t>N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ext</w:t>
            </w:r>
            <w:r w:rsidRPr="00F54A80">
              <w:rPr>
                <w:rFonts w:ascii="Times New Roman" w:hAnsi="Times New Roman"/>
                <w:lang w:val="en-US" w:eastAsia="fr-FR"/>
              </w:rPr>
              <w:t>”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 xml:space="preserve"> </w:t>
            </w:r>
            <w:r w:rsidRPr="00F54A80">
              <w:rPr>
                <w:rFonts w:ascii="Times New Roman" w:hAnsi="Times New Roman"/>
                <w:lang w:val="en-US" w:eastAsia="fr-FR"/>
              </w:rPr>
              <w:t>button</w:t>
            </w:r>
          </w:p>
          <w:p w:rsidR="002538A4" w:rsidRPr="00F54A80" w:rsidRDefault="002538A4" w:rsidP="0088399F">
            <w:pPr>
              <w:spacing w:before="0" w:after="0"/>
              <w:jc w:val="left"/>
              <w:rPr>
                <w:lang w:val="en-US" w:eastAsia="fr-FR"/>
              </w:rPr>
            </w:pPr>
          </w:p>
        </w:tc>
        <w:tc>
          <w:tcPr>
            <w:tcW w:w="7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538A4" w:rsidRPr="00F54A80" w:rsidRDefault="00931834" w:rsidP="0088399F">
            <w:pPr>
              <w:spacing w:before="0" w:after="0"/>
              <w:jc w:val="center"/>
              <w:rPr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65F8A67" wp14:editId="1A4D3277">
                  <wp:extent cx="4552950" cy="3409950"/>
                  <wp:effectExtent l="0" t="0" r="0" b="0"/>
                  <wp:docPr id="10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52950" cy="3409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538A4" w:rsidRPr="00F54A80" w:rsidTr="00B21F27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A3A7D" w:rsidRPr="00F54A80" w:rsidRDefault="001A3A7D" w:rsidP="001A3A7D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lastRenderedPageBreak/>
              <w:t>Click “</w:t>
            </w:r>
            <w:r w:rsidRPr="00F54A80">
              <w:rPr>
                <w:rFonts w:ascii="Times New Roman" w:hAnsi="Times New Roman"/>
                <w:b/>
                <w:u w:val="single"/>
                <w:lang w:val="en-US" w:eastAsia="fr-FR"/>
              </w:rPr>
              <w:t>C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hange</w:t>
            </w:r>
            <w:r w:rsidRPr="00F54A80">
              <w:rPr>
                <w:rFonts w:ascii="Times New Roman" w:hAnsi="Times New Roman"/>
                <w:lang w:val="en-US" w:eastAsia="fr-FR"/>
              </w:rPr>
              <w:t>”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 xml:space="preserve"> </w:t>
            </w:r>
            <w:r w:rsidRPr="00F54A80">
              <w:rPr>
                <w:rFonts w:ascii="Times New Roman" w:hAnsi="Times New Roman"/>
                <w:lang w:val="en-US" w:eastAsia="fr-FR"/>
              </w:rPr>
              <w:t>button</w:t>
            </w:r>
          </w:p>
          <w:p w:rsidR="002538A4" w:rsidRPr="00F54A80" w:rsidRDefault="002538A4" w:rsidP="0088399F">
            <w:pPr>
              <w:spacing w:before="0" w:after="0"/>
              <w:jc w:val="left"/>
              <w:rPr>
                <w:lang w:val="en-US" w:eastAsia="fr-FR"/>
              </w:rPr>
            </w:pPr>
          </w:p>
        </w:tc>
        <w:tc>
          <w:tcPr>
            <w:tcW w:w="7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538A4" w:rsidRPr="00F54A80" w:rsidRDefault="00931834" w:rsidP="0088399F">
            <w:pPr>
              <w:spacing w:before="0" w:after="0"/>
              <w:jc w:val="center"/>
              <w:rPr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E95B6AE" wp14:editId="708DF492">
                  <wp:extent cx="4514850" cy="3371850"/>
                  <wp:effectExtent l="0" t="0" r="0" b="0"/>
                  <wp:docPr id="10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14850" cy="3371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538A4" w:rsidRPr="00F54A80" w:rsidTr="00B21F27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538A4" w:rsidRPr="00F54A80" w:rsidRDefault="002538A4" w:rsidP="0088399F">
            <w:pPr>
              <w:spacing w:before="0" w:after="0"/>
              <w:jc w:val="left"/>
              <w:rPr>
                <w:lang w:val="en-US" w:eastAsia="fr-FR"/>
              </w:rPr>
            </w:pPr>
          </w:p>
          <w:p w:rsidR="00BF45CB" w:rsidRPr="00F54A80" w:rsidRDefault="00BF45CB" w:rsidP="00BF45CB">
            <w:pPr>
              <w:spacing w:before="0" w:after="0"/>
              <w:jc w:val="left"/>
              <w:rPr>
                <w:rFonts w:ascii="Times New Roman" w:hAnsi="Times New Roman"/>
                <w:b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In ”</w:t>
            </w:r>
            <w:r w:rsidRPr="00F54A80">
              <w:rPr>
                <w:rFonts w:ascii="Times New Roman" w:hAnsi="Times New Roman"/>
                <w:b/>
                <w:u w:val="single"/>
                <w:lang w:val="en-US" w:eastAsia="fr-FR"/>
              </w:rPr>
              <w:t>P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ath:</w:t>
            </w:r>
            <w:r w:rsidRPr="00F54A80">
              <w:rPr>
                <w:rFonts w:ascii="Times New Roman" w:hAnsi="Times New Roman"/>
                <w:lang w:val="en-US" w:eastAsia="fr-FR"/>
              </w:rPr>
              <w:t>” input text field, type in “E:\SqzServer”</w:t>
            </w:r>
            <w:r w:rsidR="00D27DD0" w:rsidRPr="00F54A80">
              <w:rPr>
                <w:rFonts w:ascii="Times New Roman" w:hAnsi="Times New Roman"/>
                <w:lang w:val="en-US" w:eastAsia="fr-FR"/>
              </w:rPr>
              <w:t xml:space="preserve"> if Web Application </w:t>
            </w:r>
            <w:r w:rsidR="009A39B2" w:rsidRPr="00F54A80">
              <w:rPr>
                <w:rFonts w:ascii="Times New Roman" w:hAnsi="Times New Roman"/>
                <w:lang w:val="en-US" w:eastAsia="fr-FR"/>
              </w:rPr>
              <w:t>will be install</w:t>
            </w:r>
            <w:r w:rsidR="004C67B4">
              <w:rPr>
                <w:rFonts w:ascii="Times New Roman" w:hAnsi="Times New Roman"/>
                <w:lang w:val="en-US" w:eastAsia="fr-FR"/>
              </w:rPr>
              <w:t>e</w:t>
            </w:r>
            <w:r w:rsidR="009A39B2" w:rsidRPr="00F54A80">
              <w:rPr>
                <w:rFonts w:ascii="Times New Roman" w:hAnsi="Times New Roman"/>
                <w:lang w:val="en-US" w:eastAsia="fr-FR"/>
              </w:rPr>
              <w:t xml:space="preserve">d </w:t>
            </w:r>
            <w:r w:rsidR="00D27DD0" w:rsidRPr="00F54A80">
              <w:rPr>
                <w:rFonts w:ascii="Times New Roman" w:hAnsi="Times New Roman"/>
                <w:lang w:val="en-US" w:eastAsia="fr-FR"/>
              </w:rPr>
              <w:t xml:space="preserve">on E: drive </w:t>
            </w:r>
          </w:p>
          <w:p w:rsidR="001A3A7D" w:rsidRPr="00F54A80" w:rsidRDefault="001A3A7D" w:rsidP="0088399F">
            <w:pPr>
              <w:spacing w:before="0" w:after="0"/>
              <w:jc w:val="left"/>
              <w:rPr>
                <w:lang w:val="en-US" w:eastAsia="fr-FR"/>
              </w:rPr>
            </w:pPr>
          </w:p>
          <w:p w:rsidR="00D27DD0" w:rsidRPr="00F54A80" w:rsidRDefault="00D27DD0" w:rsidP="0088399F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b/>
                <w:lang w:val="en-US" w:eastAsia="fr-FR"/>
              </w:rPr>
              <w:t>WARNING</w:t>
            </w:r>
            <w:r w:rsidRPr="00F54A80">
              <w:rPr>
                <w:rFonts w:ascii="Times New Roman" w:hAnsi="Times New Roman"/>
                <w:lang w:val="en-US" w:eastAsia="fr-FR"/>
              </w:rPr>
              <w:t>: Squeeze server and Web Application shall be installed on the same drive</w:t>
            </w:r>
          </w:p>
          <w:p w:rsidR="001A3A7D" w:rsidRPr="00F54A80" w:rsidRDefault="001A3A7D" w:rsidP="0088399F">
            <w:pPr>
              <w:spacing w:before="0" w:after="0"/>
              <w:jc w:val="left"/>
              <w:rPr>
                <w:lang w:val="en-US" w:eastAsia="fr-FR"/>
              </w:rPr>
            </w:pPr>
          </w:p>
          <w:p w:rsidR="001A3A7D" w:rsidRPr="00F54A80" w:rsidRDefault="001A3A7D" w:rsidP="001A3A7D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OK</w:t>
            </w:r>
            <w:r w:rsidRPr="00F54A80">
              <w:rPr>
                <w:rFonts w:ascii="Times New Roman" w:hAnsi="Times New Roman"/>
                <w:lang w:val="en-US" w:eastAsia="fr-FR"/>
              </w:rPr>
              <w:t>”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 xml:space="preserve"> </w:t>
            </w:r>
            <w:r w:rsidRPr="00F54A80">
              <w:rPr>
                <w:rFonts w:ascii="Times New Roman" w:hAnsi="Times New Roman"/>
                <w:lang w:val="en-US" w:eastAsia="fr-FR"/>
              </w:rPr>
              <w:t>button</w:t>
            </w:r>
          </w:p>
          <w:p w:rsidR="001A3A7D" w:rsidRPr="00F54A80" w:rsidRDefault="001A3A7D" w:rsidP="0088399F">
            <w:pPr>
              <w:spacing w:before="0" w:after="0"/>
              <w:jc w:val="left"/>
              <w:rPr>
                <w:lang w:val="en-US" w:eastAsia="fr-FR"/>
              </w:rPr>
            </w:pPr>
          </w:p>
        </w:tc>
        <w:tc>
          <w:tcPr>
            <w:tcW w:w="7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538A4" w:rsidRPr="00F54A80" w:rsidRDefault="00931834" w:rsidP="0088399F">
            <w:pPr>
              <w:spacing w:before="0" w:after="0"/>
              <w:jc w:val="center"/>
              <w:rPr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0EC6A32" wp14:editId="58B2BBE1">
                  <wp:extent cx="3086100" cy="3152775"/>
                  <wp:effectExtent l="0" t="0" r="0" b="9525"/>
                  <wp:docPr id="10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3152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A3A7D" w:rsidRPr="00F54A80" w:rsidTr="00B21F27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A3A7D" w:rsidRPr="00F54A80" w:rsidRDefault="001A3A7D" w:rsidP="001A3A7D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lastRenderedPageBreak/>
              <w:t>Click “</w:t>
            </w:r>
            <w:r w:rsidRPr="00F54A80">
              <w:rPr>
                <w:rFonts w:ascii="Times New Roman" w:hAnsi="Times New Roman"/>
                <w:b/>
                <w:u w:val="single"/>
                <w:lang w:val="en-US" w:eastAsia="fr-FR"/>
              </w:rPr>
              <w:t>N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ext</w:t>
            </w:r>
            <w:r w:rsidRPr="00F54A80">
              <w:rPr>
                <w:rFonts w:ascii="Times New Roman" w:hAnsi="Times New Roman"/>
                <w:lang w:val="en-US" w:eastAsia="fr-FR"/>
              </w:rPr>
              <w:t>”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 xml:space="preserve"> </w:t>
            </w:r>
            <w:r w:rsidRPr="00F54A80">
              <w:rPr>
                <w:rFonts w:ascii="Times New Roman" w:hAnsi="Times New Roman"/>
                <w:lang w:val="en-US" w:eastAsia="fr-FR"/>
              </w:rPr>
              <w:t>button</w:t>
            </w:r>
          </w:p>
          <w:p w:rsidR="001A3A7D" w:rsidRPr="00F54A80" w:rsidRDefault="001A3A7D" w:rsidP="0088399F">
            <w:pPr>
              <w:spacing w:before="0" w:after="0"/>
              <w:jc w:val="left"/>
              <w:rPr>
                <w:lang w:val="en-US" w:eastAsia="fr-FR"/>
              </w:rPr>
            </w:pPr>
          </w:p>
        </w:tc>
        <w:tc>
          <w:tcPr>
            <w:tcW w:w="7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A3A7D" w:rsidRPr="00F54A80" w:rsidRDefault="00931834" w:rsidP="0088399F">
            <w:pPr>
              <w:spacing w:before="0" w:after="0"/>
              <w:jc w:val="center"/>
              <w:rPr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BDE9E06" wp14:editId="06612C9E">
                  <wp:extent cx="4591050" cy="3438525"/>
                  <wp:effectExtent l="0" t="0" r="0" b="9525"/>
                  <wp:docPr id="10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91050" cy="3438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A3A7D" w:rsidRPr="00F54A80" w:rsidTr="00B21F27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A3A7D" w:rsidRPr="00F54A80" w:rsidRDefault="001A3A7D" w:rsidP="0088399F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t>Squeeze Server installation configuration is in progress</w:t>
            </w:r>
          </w:p>
        </w:tc>
        <w:tc>
          <w:tcPr>
            <w:tcW w:w="7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A3A7D" w:rsidRPr="00F54A80" w:rsidRDefault="00931834" w:rsidP="0088399F">
            <w:pPr>
              <w:spacing w:before="0" w:after="0"/>
              <w:jc w:val="center"/>
              <w:rPr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8F9541B" wp14:editId="701C7E2D">
                  <wp:extent cx="4495800" cy="3362325"/>
                  <wp:effectExtent l="0" t="0" r="0" b="9525"/>
                  <wp:docPr id="11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5800" cy="3362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A3A7D" w:rsidRPr="00F54A80" w:rsidTr="00B21F27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A3A7D" w:rsidRPr="00F54A80" w:rsidRDefault="001A3A7D" w:rsidP="001A3A7D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lastRenderedPageBreak/>
              <w:t>Click “</w:t>
            </w:r>
            <w:r w:rsidRPr="00F54A80">
              <w:rPr>
                <w:rFonts w:ascii="Times New Roman" w:hAnsi="Times New Roman"/>
                <w:b/>
                <w:u w:val="single"/>
                <w:lang w:val="en-US" w:eastAsia="fr-FR"/>
              </w:rPr>
              <w:t>N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ext</w:t>
            </w:r>
            <w:r w:rsidRPr="00F54A80">
              <w:rPr>
                <w:rFonts w:ascii="Times New Roman" w:hAnsi="Times New Roman"/>
                <w:lang w:val="en-US" w:eastAsia="fr-FR"/>
              </w:rPr>
              <w:t>”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 xml:space="preserve"> </w:t>
            </w:r>
            <w:r w:rsidRPr="00F54A80">
              <w:rPr>
                <w:rFonts w:ascii="Times New Roman" w:hAnsi="Times New Roman"/>
                <w:lang w:val="en-US" w:eastAsia="fr-FR"/>
              </w:rPr>
              <w:t>button</w:t>
            </w:r>
          </w:p>
          <w:p w:rsidR="001A3A7D" w:rsidRPr="00F54A80" w:rsidRDefault="001A3A7D" w:rsidP="0088399F">
            <w:pPr>
              <w:spacing w:before="0" w:after="0"/>
              <w:jc w:val="left"/>
              <w:rPr>
                <w:lang w:val="en-US" w:eastAsia="fr-FR"/>
              </w:rPr>
            </w:pPr>
          </w:p>
        </w:tc>
        <w:tc>
          <w:tcPr>
            <w:tcW w:w="7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A3A7D" w:rsidRPr="00F54A80" w:rsidRDefault="00931834" w:rsidP="0088399F">
            <w:pPr>
              <w:spacing w:before="0" w:after="0"/>
              <w:jc w:val="center"/>
              <w:rPr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021738B" wp14:editId="6E5A6440">
                  <wp:extent cx="4543425" cy="3400425"/>
                  <wp:effectExtent l="0" t="0" r="9525" b="9525"/>
                  <wp:docPr id="11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43425" cy="3400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A3A7D" w:rsidRPr="00F54A80" w:rsidTr="00B21F27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A3A7D" w:rsidRDefault="00BF45CB" w:rsidP="0088399F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t>Squeeze server installation is in progress</w:t>
            </w:r>
            <w:r w:rsidR="00012D42">
              <w:rPr>
                <w:lang w:val="en-US" w:eastAsia="fr-FR"/>
              </w:rPr>
              <w:t>.</w:t>
            </w:r>
          </w:p>
          <w:p w:rsidR="00012D42" w:rsidRDefault="00AB0C99" w:rsidP="0088399F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lang w:val="en-US" w:eastAsia="fr-FR"/>
              </w:rPr>
              <w:t>The installation steps are displayed</w:t>
            </w:r>
          </w:p>
          <w:p w:rsidR="00012D42" w:rsidRDefault="00012D42" w:rsidP="0088399F">
            <w:pPr>
              <w:spacing w:before="0" w:after="0"/>
              <w:jc w:val="left"/>
              <w:rPr>
                <w:lang w:val="en-US" w:eastAsia="fr-FR"/>
              </w:rPr>
            </w:pPr>
          </w:p>
          <w:p w:rsidR="00012D42" w:rsidRPr="00F54A80" w:rsidRDefault="00793D5D" w:rsidP="00AD5722">
            <w:pPr>
              <w:spacing w:before="0" w:after="0"/>
              <w:jc w:val="left"/>
              <w:rPr>
                <w:lang w:val="en-US" w:eastAsia="fr-FR"/>
              </w:rPr>
            </w:pPr>
            <w:r w:rsidRPr="00793D5D">
              <w:rPr>
                <w:b/>
                <w:lang w:val="en-US" w:eastAsia="fr-FR"/>
              </w:rPr>
              <w:t>WARNING</w:t>
            </w:r>
            <w:r w:rsidR="00012D42" w:rsidRPr="00793D5D">
              <w:rPr>
                <w:lang w:val="en-US" w:eastAsia="fr-FR"/>
              </w:rPr>
              <w:t xml:space="preserve"> </w:t>
            </w:r>
            <w:r w:rsidR="00012D42">
              <w:rPr>
                <w:lang w:val="en-US" w:eastAsia="fr-FR"/>
              </w:rPr>
              <w:t>if there is a</w:t>
            </w:r>
            <w:r w:rsidR="00AB0C99">
              <w:rPr>
                <w:lang w:val="en-US" w:eastAsia="fr-FR"/>
              </w:rPr>
              <w:t xml:space="preserve"> blocking </w:t>
            </w:r>
            <w:r w:rsidR="00012D42">
              <w:rPr>
                <w:lang w:val="en-US" w:eastAsia="fr-FR"/>
              </w:rPr>
              <w:t xml:space="preserve"> error</w:t>
            </w:r>
            <w:r w:rsidR="00671514">
              <w:rPr>
                <w:lang w:val="en-US" w:eastAsia="fr-FR"/>
              </w:rPr>
              <w:t xml:space="preserve"> during </w:t>
            </w:r>
            <w:r>
              <w:rPr>
                <w:lang w:val="en-US" w:eastAsia="fr-FR"/>
              </w:rPr>
              <w:t>installation</w:t>
            </w:r>
            <w:r w:rsidR="00AB0C99">
              <w:rPr>
                <w:lang w:val="en-US" w:eastAsia="fr-FR"/>
              </w:rPr>
              <w:t xml:space="preserve">, </w:t>
            </w:r>
            <w:r>
              <w:rPr>
                <w:lang w:val="en-US" w:eastAsia="fr-FR"/>
              </w:rPr>
              <w:t>go to</w:t>
            </w:r>
            <w:r w:rsidR="00AB0C99">
              <w:rPr>
                <w:lang w:val="en-US" w:eastAsia="fr-FR"/>
              </w:rPr>
              <w:t xml:space="preserve"> chapter </w:t>
            </w:r>
            <w:r w:rsidR="00AD5722">
              <w:rPr>
                <w:lang w:val="en-US" w:eastAsia="fr-FR"/>
              </w:rPr>
              <w:fldChar w:fldCharType="begin"/>
            </w:r>
            <w:r w:rsidR="00AD5722">
              <w:rPr>
                <w:lang w:val="en-US" w:eastAsia="fr-FR"/>
              </w:rPr>
              <w:instrText xml:space="preserve"> REF _Ref431990766 \r \h </w:instrText>
            </w:r>
            <w:r w:rsidR="00AD5722">
              <w:rPr>
                <w:lang w:val="en-US" w:eastAsia="fr-FR"/>
              </w:rPr>
            </w:r>
            <w:r w:rsidR="00AD5722">
              <w:rPr>
                <w:lang w:val="en-US" w:eastAsia="fr-FR"/>
              </w:rPr>
              <w:fldChar w:fldCharType="separate"/>
            </w:r>
            <w:r w:rsidR="003C1E5B">
              <w:rPr>
                <w:lang w:val="en-US" w:eastAsia="fr-FR"/>
              </w:rPr>
              <w:t>5.4.1</w:t>
            </w:r>
            <w:r w:rsidR="00AD5722">
              <w:rPr>
                <w:lang w:val="en-US" w:eastAsia="fr-FR"/>
              </w:rPr>
              <w:fldChar w:fldCharType="end"/>
            </w:r>
            <w:r w:rsidR="00AB0C99">
              <w:rPr>
                <w:lang w:val="en-US" w:eastAsia="fr-FR"/>
              </w:rPr>
              <w:t xml:space="preserve"> to troubleshoot this issue.</w:t>
            </w:r>
            <w:r w:rsidR="00012D42">
              <w:rPr>
                <w:lang w:val="en-US" w:eastAsia="fr-FR"/>
              </w:rPr>
              <w:t xml:space="preserve">  </w:t>
            </w:r>
          </w:p>
        </w:tc>
        <w:tc>
          <w:tcPr>
            <w:tcW w:w="7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A3A7D" w:rsidRPr="00F54A80" w:rsidRDefault="00671514" w:rsidP="0088399F">
            <w:pPr>
              <w:spacing w:before="0" w:after="0"/>
              <w:jc w:val="center"/>
              <w:rPr>
                <w:lang w:val="en-US" w:eastAsia="fr-FR"/>
              </w:rPr>
            </w:pPr>
            <w:r>
              <w:object w:dxaOrig="10425" w:dyaOrig="7845">
                <v:shape id="_x0000_i1028" type="#_x0000_t75" style="width:350.15pt;height:262.7pt" o:ole="">
                  <v:imagedata r:id="rId152" o:title=""/>
                </v:shape>
                <o:OLEObject Type="Embed" ProgID="PBrush" ShapeID="_x0000_i1028" DrawAspect="Content" ObjectID="_1588590720" r:id="rId153"/>
              </w:object>
            </w:r>
          </w:p>
        </w:tc>
      </w:tr>
      <w:tr w:rsidR="001A3A7D" w:rsidRPr="00F54A80" w:rsidTr="00B21F27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F6AD3" w:rsidRPr="00F54A80" w:rsidRDefault="00DF6AD3" w:rsidP="00DF6AD3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lastRenderedPageBreak/>
              <w:t>Click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Finish</w:t>
            </w:r>
            <w:r w:rsidRPr="00F54A80">
              <w:rPr>
                <w:rFonts w:ascii="Times New Roman" w:hAnsi="Times New Roman"/>
                <w:lang w:val="en-US" w:eastAsia="fr-FR"/>
              </w:rPr>
              <w:t>”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 xml:space="preserve"> </w:t>
            </w:r>
            <w:r w:rsidRPr="00F54A80">
              <w:rPr>
                <w:rFonts w:ascii="Times New Roman" w:hAnsi="Times New Roman"/>
                <w:lang w:val="en-US" w:eastAsia="fr-FR"/>
              </w:rPr>
              <w:t>button</w:t>
            </w:r>
          </w:p>
          <w:p w:rsidR="001A3A7D" w:rsidRPr="00F54A80" w:rsidRDefault="001A3A7D" w:rsidP="0088399F">
            <w:pPr>
              <w:spacing w:before="0" w:after="0"/>
              <w:jc w:val="left"/>
              <w:rPr>
                <w:lang w:val="en-US" w:eastAsia="fr-FR"/>
              </w:rPr>
            </w:pPr>
          </w:p>
        </w:tc>
        <w:tc>
          <w:tcPr>
            <w:tcW w:w="7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A3A7D" w:rsidRPr="00F54A80" w:rsidRDefault="00931834" w:rsidP="0088399F">
            <w:pPr>
              <w:spacing w:before="0" w:after="0"/>
              <w:jc w:val="center"/>
              <w:rPr>
                <w:i/>
                <w:lang w:val="en-US" w:eastAsia="fr-FR"/>
              </w:rPr>
            </w:pPr>
            <w:r>
              <w:rPr>
                <w:i/>
                <w:noProof/>
                <w:lang w:val="en-US"/>
              </w:rPr>
              <w:drawing>
                <wp:inline distT="0" distB="0" distL="0" distR="0" wp14:anchorId="1CC4D367" wp14:editId="45EEDC53">
                  <wp:extent cx="4524375" cy="3381375"/>
                  <wp:effectExtent l="0" t="0" r="9525" b="9525"/>
                  <wp:docPr id="11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24375" cy="3381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A3A7D" w:rsidRPr="00F54A80" w:rsidTr="00B21F27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F6AD3" w:rsidRPr="00F54A80" w:rsidRDefault="00DF6AD3" w:rsidP="0088399F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Server restarting may last a couple of minutes</w:t>
            </w:r>
            <w:r w:rsidR="00DC56DF" w:rsidRPr="00F54A80">
              <w:rPr>
                <w:rFonts w:ascii="Times New Roman" w:hAnsi="Times New Roman"/>
                <w:lang w:val="en-US" w:eastAsia="fr-FR"/>
              </w:rPr>
              <w:t>.</w:t>
            </w:r>
          </w:p>
          <w:p w:rsidR="001A3A7D" w:rsidRDefault="00DF6AD3" w:rsidP="0088399F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When server restarting is completed</w:t>
            </w:r>
            <w:r w:rsidR="00D27DD0" w:rsidRPr="00F54A80">
              <w:rPr>
                <w:rFonts w:ascii="Times New Roman" w:hAnsi="Times New Roman"/>
                <w:lang w:val="en-US" w:eastAsia="fr-FR"/>
              </w:rPr>
              <w:t>, log back on server</w:t>
            </w:r>
          </w:p>
          <w:p w:rsidR="0073380B" w:rsidRDefault="0073380B" w:rsidP="00EB1F8D">
            <w:pPr>
              <w:spacing w:before="0" w:after="0"/>
              <w:jc w:val="left"/>
              <w:rPr>
                <w:rFonts w:ascii="Times New Roman" w:hAnsi="Times New Roman"/>
                <w:b/>
                <w:color w:val="002060"/>
                <w:lang w:val="en-US" w:eastAsia="fr-FR"/>
              </w:rPr>
            </w:pPr>
          </w:p>
          <w:p w:rsidR="00F8067C" w:rsidRDefault="00A9177D" w:rsidP="00EB1F8D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t>SqueezeS</w:t>
            </w:r>
            <w:r w:rsidRPr="00A9177D">
              <w:rPr>
                <w:rFonts w:ascii="Times New Roman" w:hAnsi="Times New Roman"/>
                <w:lang w:val="en-US" w:eastAsia="fr-FR"/>
              </w:rPr>
              <w:t xml:space="preserve">erver installer </w:t>
            </w:r>
            <w:r w:rsidR="00EE38B0">
              <w:rPr>
                <w:rFonts w:ascii="Times New Roman" w:hAnsi="Times New Roman"/>
                <w:lang w:val="en-US" w:eastAsia="fr-FR"/>
              </w:rPr>
              <w:t>may</w:t>
            </w:r>
            <w:r w:rsidRPr="00A9177D">
              <w:rPr>
                <w:rFonts w:ascii="Times New Roman" w:hAnsi="Times New Roman"/>
                <w:lang w:val="en-US" w:eastAsia="fr-FR"/>
              </w:rPr>
              <w:t xml:space="preserve"> not remove </w:t>
            </w:r>
            <w:r>
              <w:rPr>
                <w:rFonts w:ascii="Times New Roman" w:hAnsi="Times New Roman"/>
                <w:lang w:val="en-US" w:eastAsia="fr-FR"/>
              </w:rPr>
              <w:t xml:space="preserve">some </w:t>
            </w:r>
            <w:r w:rsidRPr="00A9177D">
              <w:rPr>
                <w:rFonts w:ascii="Times New Roman" w:hAnsi="Times New Roman"/>
                <w:lang w:val="en-US" w:eastAsia="fr-FR"/>
              </w:rPr>
              <w:t>temporary files used during installation;</w:t>
            </w:r>
          </w:p>
          <w:p w:rsidR="00312D7F" w:rsidRPr="00F54A80" w:rsidRDefault="00A9177D" w:rsidP="00EB1F8D">
            <w:pPr>
              <w:spacing w:before="0" w:after="0"/>
              <w:jc w:val="left"/>
              <w:rPr>
                <w:lang w:val="en-US" w:eastAsia="fr-FR"/>
              </w:rPr>
            </w:pPr>
            <w:r w:rsidRPr="00A9177D">
              <w:rPr>
                <w:rFonts w:ascii="Times New Roman" w:hAnsi="Times New Roman"/>
                <w:lang w:val="en-US" w:eastAsia="fr-FR"/>
              </w:rPr>
              <w:t xml:space="preserve"> these </w:t>
            </w:r>
            <w:r w:rsidR="00F8067C">
              <w:rPr>
                <w:rFonts w:ascii="Times New Roman" w:hAnsi="Times New Roman"/>
                <w:lang w:val="en-US" w:eastAsia="fr-FR"/>
              </w:rPr>
              <w:t xml:space="preserve">24 </w:t>
            </w:r>
            <w:r w:rsidRPr="00A9177D">
              <w:rPr>
                <w:rFonts w:ascii="Times New Roman" w:hAnsi="Times New Roman"/>
                <w:lang w:val="en-US" w:eastAsia="fr-FR"/>
              </w:rPr>
              <w:t xml:space="preserve">files </w:t>
            </w:r>
            <w:r w:rsidR="00F8067C">
              <w:rPr>
                <w:rFonts w:ascii="Times New Roman" w:hAnsi="Times New Roman"/>
                <w:lang w:val="en-US" w:eastAsia="fr-FR"/>
              </w:rPr>
              <w:t xml:space="preserve">with 07/11/2007 as creation date </w:t>
            </w:r>
            <w:r w:rsidR="00EE38B0">
              <w:rPr>
                <w:rFonts w:ascii="Times New Roman" w:hAnsi="Times New Roman"/>
                <w:lang w:val="en-US" w:eastAsia="fr-FR"/>
              </w:rPr>
              <w:t xml:space="preserve">may be located on drives </w:t>
            </w:r>
            <w:r w:rsidRPr="00A9177D">
              <w:rPr>
                <w:rFonts w:ascii="Times New Roman" w:hAnsi="Times New Roman"/>
                <w:lang w:val="en-US" w:eastAsia="fr-FR"/>
              </w:rPr>
              <w:t>F:</w:t>
            </w:r>
            <w:r w:rsidR="00EE38B0">
              <w:rPr>
                <w:rFonts w:ascii="Times New Roman" w:hAnsi="Times New Roman"/>
                <w:lang w:val="en-US" w:eastAsia="fr-FR"/>
              </w:rPr>
              <w:t>\</w:t>
            </w:r>
            <w:r w:rsidRPr="00A9177D">
              <w:rPr>
                <w:rFonts w:ascii="Times New Roman" w:hAnsi="Times New Roman"/>
                <w:lang w:val="en-US" w:eastAsia="fr-FR"/>
              </w:rPr>
              <w:t xml:space="preserve"> </w:t>
            </w:r>
            <w:r w:rsidR="00EE38B0">
              <w:rPr>
                <w:rFonts w:ascii="Times New Roman" w:hAnsi="Times New Roman"/>
                <w:lang w:val="en-US" w:eastAsia="fr-FR"/>
              </w:rPr>
              <w:t>or</w:t>
            </w:r>
            <w:r w:rsidRPr="00A9177D">
              <w:rPr>
                <w:rFonts w:ascii="Times New Roman" w:hAnsi="Times New Roman"/>
                <w:lang w:val="en-US" w:eastAsia="fr-FR"/>
              </w:rPr>
              <w:t xml:space="preserve"> G:</w:t>
            </w:r>
            <w:r w:rsidR="00EE38B0">
              <w:rPr>
                <w:rFonts w:ascii="Times New Roman" w:hAnsi="Times New Roman"/>
                <w:lang w:val="en-US" w:eastAsia="fr-FR"/>
              </w:rPr>
              <w:t>\.</w:t>
            </w:r>
            <w:r w:rsidR="00F8067C">
              <w:rPr>
                <w:rFonts w:ascii="Times New Roman" w:hAnsi="Times New Roman"/>
                <w:lang w:val="en-US" w:eastAsia="fr-FR"/>
              </w:rPr>
              <w:t xml:space="preserve"> </w:t>
            </w:r>
            <w:r w:rsidR="00EE38B0">
              <w:rPr>
                <w:rFonts w:ascii="Times New Roman" w:hAnsi="Times New Roman"/>
                <w:lang w:val="en-US" w:eastAsia="fr-FR"/>
              </w:rPr>
              <w:br/>
              <w:t>If  there are such files,</w:t>
            </w:r>
            <w:r>
              <w:rPr>
                <w:rFonts w:ascii="Times New Roman" w:hAnsi="Times New Roman"/>
                <w:lang w:val="en-US" w:eastAsia="fr-FR"/>
              </w:rPr>
              <w:t xml:space="preserve"> removed</w:t>
            </w:r>
            <w:r w:rsidR="00EE38B0">
              <w:rPr>
                <w:rFonts w:ascii="Times New Roman" w:hAnsi="Times New Roman"/>
                <w:lang w:val="en-US" w:eastAsia="fr-FR"/>
              </w:rPr>
              <w:t xml:space="preserve"> them using windows explorer.</w:t>
            </w:r>
          </w:p>
        </w:tc>
        <w:tc>
          <w:tcPr>
            <w:tcW w:w="7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A3A7D" w:rsidRPr="00F54A80" w:rsidRDefault="00DE0A46" w:rsidP="0088399F">
            <w:pPr>
              <w:spacing w:before="0" w:after="0"/>
              <w:jc w:val="center"/>
              <w:rPr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787480C" wp14:editId="1BE3E3C8">
                  <wp:extent cx="4536580" cy="4057650"/>
                  <wp:effectExtent l="0" t="0" r="0" b="0"/>
                  <wp:docPr id="324" name="Picture 3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48700" cy="40684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538A4" w:rsidRPr="00F54A80" w:rsidRDefault="002538A4" w:rsidP="002538A4">
      <w:pPr>
        <w:pStyle w:val="Heading3"/>
        <w:numPr>
          <w:ilvl w:val="2"/>
          <w:numId w:val="9"/>
        </w:numPr>
        <w:rPr>
          <w:lang w:val="en-US"/>
        </w:rPr>
      </w:pPr>
      <w:bookmarkStart w:id="190" w:name="_Toc440979196"/>
      <w:r w:rsidRPr="00F54A80">
        <w:rPr>
          <w:lang w:val="en-US"/>
        </w:rPr>
        <w:t xml:space="preserve">Squeeze </w:t>
      </w:r>
      <w:r w:rsidR="00362870" w:rsidRPr="00F54A80">
        <w:rPr>
          <w:lang w:val="en-US"/>
        </w:rPr>
        <w:t>S</w:t>
      </w:r>
      <w:r w:rsidRPr="00F54A80">
        <w:rPr>
          <w:lang w:val="en-US"/>
        </w:rPr>
        <w:t>erver configuration</w:t>
      </w:r>
      <w:bookmarkEnd w:id="190"/>
    </w:p>
    <w:p w:rsidR="00604164" w:rsidRPr="00F54A80" w:rsidRDefault="00604164" w:rsidP="00604164">
      <w:pPr>
        <w:pStyle w:val="Heading4"/>
        <w:rPr>
          <w:lang w:val="en-US"/>
        </w:rPr>
      </w:pPr>
      <w:r w:rsidRPr="00F54A80">
        <w:rPr>
          <w:lang w:val="en-US"/>
        </w:rPr>
        <w:t>Unused COTS removal</w:t>
      </w:r>
    </w:p>
    <w:p w:rsidR="00CE3CCC" w:rsidRPr="00F54A80" w:rsidRDefault="00DF6AD3" w:rsidP="00CE3CCC">
      <w:pPr>
        <w:rPr>
          <w:lang w:val="en-US"/>
        </w:rPr>
      </w:pPr>
      <w:r w:rsidRPr="00F54A80">
        <w:rPr>
          <w:lang w:val="en-US"/>
        </w:rPr>
        <w:t xml:space="preserve"> </w:t>
      </w:r>
      <w:r w:rsidR="00CE3CCC" w:rsidRPr="00F54A80">
        <w:rPr>
          <w:lang w:val="en-US"/>
        </w:rPr>
        <w:t>“My SQL Server 5.5</w:t>
      </w:r>
      <w:r w:rsidR="00604164" w:rsidRPr="00F54A80">
        <w:rPr>
          <w:lang w:val="en-US"/>
        </w:rPr>
        <w:t>” and</w:t>
      </w:r>
      <w:r w:rsidR="00CE3CCC" w:rsidRPr="00F54A80">
        <w:rPr>
          <w:lang w:val="en-US"/>
        </w:rPr>
        <w:t xml:space="preserve"> “MySQL Connector NET 6.3.5”</w:t>
      </w:r>
      <w:r w:rsidR="00DC56DF" w:rsidRPr="00F54A80">
        <w:rPr>
          <w:lang w:val="en-US"/>
        </w:rPr>
        <w:t xml:space="preserve"> which are automatically installed by Squeeze server installer, must be </w:t>
      </w:r>
      <w:r w:rsidR="00DC56DF" w:rsidRPr="00F54A80">
        <w:rPr>
          <w:b/>
          <w:lang w:val="en-US"/>
        </w:rPr>
        <w:t>uninstalled</w:t>
      </w:r>
      <w:r w:rsidR="009A39B2" w:rsidRPr="00F54A80">
        <w:rPr>
          <w:lang w:val="en-US"/>
        </w:rPr>
        <w:t xml:space="preserve"> a</w:t>
      </w:r>
      <w:r w:rsidR="00FE2CE6" w:rsidRPr="00F54A80">
        <w:rPr>
          <w:lang w:val="en-US"/>
        </w:rPr>
        <w:t xml:space="preserve">s there are not </w:t>
      </w:r>
      <w:r w:rsidR="009A39B2" w:rsidRPr="00F54A80">
        <w:rPr>
          <w:lang w:val="en-US"/>
        </w:rPr>
        <w:t>needed</w:t>
      </w:r>
      <w:r w:rsidR="00FE2CE6" w:rsidRPr="00F54A80">
        <w:rPr>
          <w:lang w:val="en-US"/>
        </w:rPr>
        <w:t>.</w:t>
      </w:r>
    </w:p>
    <w:tbl>
      <w:tblPr>
        <w:tblW w:w="1003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802"/>
        <w:gridCol w:w="7229"/>
      </w:tblGrid>
      <w:tr w:rsidR="002538A4" w:rsidRPr="00F54A80" w:rsidTr="00CE3CCC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E2CE6" w:rsidRPr="00F54A80" w:rsidRDefault="00FE2CE6" w:rsidP="00FE2CE6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lastRenderedPageBreak/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Start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”,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Control panel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</w:t>
            </w:r>
          </w:p>
          <w:p w:rsidR="00FE2CE6" w:rsidRPr="00F54A80" w:rsidRDefault="00FE2CE6" w:rsidP="00FE2CE6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Uninstall a program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”,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Programs and Features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window is displayed</w:t>
            </w:r>
          </w:p>
          <w:p w:rsidR="00FE2CE6" w:rsidRPr="00F54A80" w:rsidRDefault="00FE2CE6" w:rsidP="00FE2CE6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FE2CE6" w:rsidRPr="00F54A80" w:rsidRDefault="00FE2CE6" w:rsidP="00FE2CE6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In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programs and features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wizard, right click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MySQL Connector Net 6.3.5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”, in pop up menu select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Uninstall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</w:t>
            </w:r>
          </w:p>
          <w:p w:rsidR="00CE3CCC" w:rsidRPr="00F54A80" w:rsidRDefault="00CE3CCC" w:rsidP="0088399F">
            <w:pPr>
              <w:spacing w:before="0" w:after="0"/>
              <w:jc w:val="left"/>
              <w:rPr>
                <w:lang w:val="en-US" w:eastAsia="fr-FR"/>
              </w:rPr>
            </w:pPr>
          </w:p>
        </w:tc>
        <w:tc>
          <w:tcPr>
            <w:tcW w:w="7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538A4" w:rsidRPr="00F54A80" w:rsidRDefault="00931834" w:rsidP="0088399F">
            <w:pPr>
              <w:spacing w:before="0" w:after="0"/>
              <w:jc w:val="center"/>
              <w:rPr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0A62708" wp14:editId="51341A4C">
                  <wp:extent cx="4562475" cy="2428875"/>
                  <wp:effectExtent l="0" t="0" r="9525" b="9525"/>
                  <wp:docPr id="11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62475" cy="2428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538A4" w:rsidRPr="00F54A80" w:rsidTr="00CE3CCC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538A4" w:rsidRPr="00F54A80" w:rsidRDefault="00FE2CE6" w:rsidP="00FE2CE6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Y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es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7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538A4" w:rsidRPr="00F54A80" w:rsidRDefault="00931834" w:rsidP="0088399F">
            <w:pPr>
              <w:spacing w:before="0" w:after="0"/>
              <w:jc w:val="center"/>
              <w:rPr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6E1BEE2" wp14:editId="2D64C5CF">
                  <wp:extent cx="4057650" cy="1133475"/>
                  <wp:effectExtent l="0" t="0" r="0" b="9525"/>
                  <wp:docPr id="11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57650" cy="1133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538A4" w:rsidRPr="00F54A80" w:rsidTr="00CE3CCC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538A4" w:rsidRPr="00F54A80" w:rsidRDefault="00FE2CE6" w:rsidP="0088399F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MySQL Connector Net 6.3.5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uninstallation is in progress</w:t>
            </w:r>
          </w:p>
        </w:tc>
        <w:tc>
          <w:tcPr>
            <w:tcW w:w="7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538A4" w:rsidRPr="00F54A80" w:rsidRDefault="00931834" w:rsidP="0088399F">
            <w:pPr>
              <w:spacing w:before="0" w:after="0"/>
              <w:jc w:val="center"/>
              <w:rPr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E056AA6" wp14:editId="00D90A9F">
                  <wp:extent cx="3790950" cy="1400175"/>
                  <wp:effectExtent l="0" t="0" r="0" b="9525"/>
                  <wp:docPr id="11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90950" cy="1400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538A4" w:rsidRPr="00F54A80" w:rsidTr="00CE3CCC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538A4" w:rsidRPr="00F54A80" w:rsidRDefault="00FE2CE6" w:rsidP="0088399F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When </w:t>
            </w:r>
            <w:r w:rsidR="00ED2555" w:rsidRPr="00F54A80">
              <w:rPr>
                <w:rFonts w:ascii="Times New Roman" w:hAnsi="Times New Roman"/>
                <w:color w:val="000000"/>
                <w:lang w:val="en-US" w:eastAsia="fr-FR"/>
              </w:rPr>
              <w:t>“</w:t>
            </w:r>
            <w:r w:rsidR="00ED2555"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MySQL Connector Net 6.3.5</w:t>
            </w:r>
            <w:r w:rsidR="00ED2555"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” 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uninstallation is completed</w:t>
            </w:r>
          </w:p>
          <w:p w:rsidR="00ED2555" w:rsidRPr="00F54A80" w:rsidRDefault="00ED2555" w:rsidP="0088399F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ED2555" w:rsidRPr="00F54A80" w:rsidRDefault="00ED2555" w:rsidP="00ED2555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In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programs and features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wizard, right click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MySQL Server 5.5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”, in pop up menu select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Uninstall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</w:t>
            </w:r>
          </w:p>
          <w:p w:rsidR="00ED2555" w:rsidRPr="00F54A80" w:rsidRDefault="00ED2555" w:rsidP="0088399F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</w:tc>
        <w:tc>
          <w:tcPr>
            <w:tcW w:w="7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538A4" w:rsidRPr="00F54A80" w:rsidRDefault="00931834" w:rsidP="0088399F">
            <w:pPr>
              <w:spacing w:before="0" w:after="0"/>
              <w:jc w:val="center"/>
              <w:rPr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1791E9A" wp14:editId="3E97AD33">
                  <wp:extent cx="4495800" cy="2390775"/>
                  <wp:effectExtent l="0" t="0" r="0" b="9525"/>
                  <wp:docPr id="11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5800" cy="2390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538A4" w:rsidRPr="00F54A80" w:rsidTr="00CE3CCC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538A4" w:rsidRPr="00F54A80" w:rsidRDefault="00ED2555" w:rsidP="0088399F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Y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es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7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538A4" w:rsidRPr="00F54A80" w:rsidRDefault="00931834" w:rsidP="0088399F">
            <w:pPr>
              <w:spacing w:before="0" w:after="0"/>
              <w:jc w:val="center"/>
              <w:rPr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BDC45CB" wp14:editId="2C6E7130">
                  <wp:extent cx="4057650" cy="1133475"/>
                  <wp:effectExtent l="0" t="0" r="0" b="9525"/>
                  <wp:docPr id="11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57650" cy="1133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D73EE" w:rsidRPr="00F54A80" w:rsidTr="00CE3CCC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D73EE" w:rsidRPr="00F54A80" w:rsidRDefault="007D73EE" w:rsidP="007D73EE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lastRenderedPageBreak/>
              <w:t>Click “</w:t>
            </w:r>
            <w:r w:rsidRPr="007D73EE">
              <w:rPr>
                <w:rFonts w:ascii="Times New Roman" w:hAnsi="Times New Roman"/>
                <w:b/>
                <w:color w:val="000000"/>
                <w:lang w:val="en-US" w:eastAsia="fr-FR"/>
              </w:rPr>
              <w:t>OK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7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D73EE" w:rsidRDefault="007D73EE" w:rsidP="0088399F">
            <w:pPr>
              <w:spacing w:before="0" w:after="0"/>
              <w:jc w:val="center"/>
              <w:rPr>
                <w:noProof/>
                <w:lang w:val="fr-FR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3F8FC41" wp14:editId="21F21DD6">
                  <wp:extent cx="3790950" cy="3362325"/>
                  <wp:effectExtent l="0" t="0" r="0" b="9525"/>
                  <wp:docPr id="99" name="Picture 99" descr="C:\Users\T0140819\Desktop\screenshot\screenshot\fig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C:\Users\T0140819\Desktop\screenshot\screenshot\fig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90950" cy="3362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538A4" w:rsidRPr="00F54A80" w:rsidTr="00CE3CCC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538A4" w:rsidRPr="00F54A80" w:rsidRDefault="00ED2555" w:rsidP="0088399F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MySQL Server 5.5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uninstallation is in progress</w:t>
            </w:r>
          </w:p>
        </w:tc>
        <w:tc>
          <w:tcPr>
            <w:tcW w:w="7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538A4" w:rsidRPr="00F54A80" w:rsidRDefault="00931834" w:rsidP="0088399F">
            <w:pPr>
              <w:spacing w:before="0" w:after="0"/>
              <w:jc w:val="center"/>
              <w:rPr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06F5483" wp14:editId="2A0A0127">
                  <wp:extent cx="3790950" cy="1400175"/>
                  <wp:effectExtent l="0" t="0" r="0" b="9525"/>
                  <wp:docPr id="11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90950" cy="1400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538A4" w:rsidRPr="00F54A80" w:rsidTr="00CE3CCC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83C9B" w:rsidRPr="00F54A80" w:rsidRDefault="00B83C9B" w:rsidP="00B83C9B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When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MySQL Server 5.5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” uninstallation is completed, </w:t>
            </w:r>
            <w:r w:rsidRPr="00F54A80">
              <w:rPr>
                <w:rFonts w:ascii="Times New Roman" w:hAnsi="Times New Roman"/>
                <w:lang w:val="en-US" w:eastAsia="fr-FR"/>
              </w:rPr>
              <w:t>close all windows</w:t>
            </w:r>
          </w:p>
          <w:p w:rsidR="002538A4" w:rsidRPr="00F54A80" w:rsidRDefault="002538A4" w:rsidP="0088399F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5D6FC3" w:rsidRPr="00F54A80" w:rsidRDefault="005D6FC3" w:rsidP="00037C86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</w:tc>
        <w:tc>
          <w:tcPr>
            <w:tcW w:w="7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538A4" w:rsidRPr="00F54A80" w:rsidRDefault="00931834" w:rsidP="0088399F">
            <w:pPr>
              <w:spacing w:before="0" w:after="0"/>
              <w:jc w:val="center"/>
              <w:rPr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CDB0DA8" wp14:editId="5AA7D3BA">
                  <wp:extent cx="4476750" cy="2524125"/>
                  <wp:effectExtent l="0" t="0" r="0" b="9525"/>
                  <wp:docPr id="12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76750" cy="2524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513A2" w:rsidRPr="00F54A80" w:rsidTr="003D58FE">
        <w:tc>
          <w:tcPr>
            <w:tcW w:w="1003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513A2" w:rsidRPr="00F54A80" w:rsidRDefault="001513A2" w:rsidP="009A39B2">
            <w:pPr>
              <w:spacing w:before="0" w:after="0"/>
              <w:jc w:val="left"/>
              <w:rPr>
                <w:noProof/>
                <w:lang w:val="en-US" w:eastAsia="fr-FR"/>
              </w:rPr>
            </w:pPr>
            <w:r w:rsidRPr="00F54A80">
              <w:rPr>
                <w:noProof/>
                <w:lang w:val="en-US" w:eastAsia="fr-FR"/>
              </w:rPr>
              <w:t>To complete MySql server uninstallation</w:t>
            </w:r>
            <w:r w:rsidR="009A39B2" w:rsidRPr="00F54A80">
              <w:rPr>
                <w:noProof/>
                <w:lang w:val="en-US" w:eastAsia="fr-FR"/>
              </w:rPr>
              <w:t>,</w:t>
            </w:r>
            <w:r w:rsidRPr="00F54A80">
              <w:rPr>
                <w:noProof/>
                <w:lang w:val="en-US" w:eastAsia="fr-FR"/>
              </w:rPr>
              <w:t xml:space="preserve"> remove C:\Program Files\MySQL folder.</w:t>
            </w:r>
          </w:p>
        </w:tc>
      </w:tr>
    </w:tbl>
    <w:p w:rsidR="002538A4" w:rsidRPr="00F54A80" w:rsidRDefault="002538A4" w:rsidP="00CB6F3B">
      <w:pPr>
        <w:rPr>
          <w:lang w:val="en-US"/>
        </w:rPr>
      </w:pPr>
    </w:p>
    <w:p w:rsidR="00604164" w:rsidRPr="00F54A80" w:rsidRDefault="00604164" w:rsidP="00604164">
      <w:pPr>
        <w:pStyle w:val="Heading4"/>
        <w:rPr>
          <w:lang w:val="en-US"/>
        </w:rPr>
      </w:pPr>
      <w:r w:rsidRPr="00F54A80">
        <w:rPr>
          <w:lang w:val="en-US"/>
        </w:rPr>
        <w:t>IIS configuration</w:t>
      </w:r>
    </w:p>
    <w:p w:rsidR="00494772" w:rsidRPr="00F54A80" w:rsidRDefault="00494772" w:rsidP="00494772">
      <w:pPr>
        <w:rPr>
          <w:lang w:val="en-US"/>
        </w:rPr>
      </w:pPr>
    </w:p>
    <w:tbl>
      <w:tblPr>
        <w:tblW w:w="1003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802"/>
        <w:gridCol w:w="7229"/>
      </w:tblGrid>
      <w:tr w:rsidR="00B81553" w:rsidRPr="00F54A80" w:rsidTr="0022409E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81553" w:rsidRPr="00F54A80" w:rsidRDefault="00B81553" w:rsidP="0018000B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lastRenderedPageBreak/>
              <w:t>On INTEL-FS server, goto 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Start &gt;All programs &gt;Accessories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”,</w:t>
            </w:r>
          </w:p>
          <w:p w:rsidR="00B81553" w:rsidRPr="00F54A80" w:rsidRDefault="00B81553" w:rsidP="0018000B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Right click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Command Prompt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”, in pop up menu select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Run as administrator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” </w:t>
            </w:r>
          </w:p>
        </w:tc>
        <w:tc>
          <w:tcPr>
            <w:tcW w:w="7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81553" w:rsidRPr="00F54A80" w:rsidRDefault="00B81553" w:rsidP="00B81553">
            <w:pPr>
              <w:spacing w:before="0" w:after="0"/>
              <w:jc w:val="center"/>
              <w:rPr>
                <w:noProof/>
                <w:lang w:val="en-US" w:eastAsia="fr-FR"/>
              </w:rPr>
            </w:pPr>
            <w:r w:rsidRPr="00F54A80">
              <w:rPr>
                <w:lang w:val="en-US"/>
              </w:rPr>
              <w:object w:dxaOrig="6060" w:dyaOrig="6960" w14:anchorId="3A592154">
                <v:shape id="_x0000_i1029" type="#_x0000_t75" style="width:262.2pt;height:274.5pt" o:ole="">
                  <v:imagedata r:id="rId82" o:title=""/>
                </v:shape>
                <o:OLEObject Type="Embed" ProgID="PBrush" ShapeID="_x0000_i1029" DrawAspect="Content" ObjectID="_1588590721" r:id="rId164"/>
              </w:object>
            </w:r>
          </w:p>
        </w:tc>
      </w:tr>
      <w:tr w:rsidR="00B81553" w:rsidRPr="00F54A80" w:rsidTr="0022409E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81553" w:rsidRDefault="00B81553" w:rsidP="00B81553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t>In the dos command prompt window,  go</w:t>
            </w:r>
            <w:r w:rsidR="003E0CFE">
              <w:rPr>
                <w:rFonts w:ascii="Times New Roman" w:hAnsi="Times New Roman"/>
                <w:lang w:val="en-US" w:eastAsia="fr-FR"/>
              </w:rPr>
              <w:t xml:space="preserve"> </w:t>
            </w:r>
            <w:r>
              <w:rPr>
                <w:rFonts w:ascii="Times New Roman" w:hAnsi="Times New Roman"/>
                <w:lang w:val="en-US" w:eastAsia="fr-FR"/>
              </w:rPr>
              <w:t xml:space="preserve">to the </w:t>
            </w:r>
            <w:r w:rsidR="00AD6B0A">
              <w:rPr>
                <w:rFonts w:ascii="Times New Roman" w:hAnsi="Times New Roman"/>
                <w:lang w:val="en-US" w:eastAsia="fr-FR"/>
              </w:rPr>
              <w:t>folder</w:t>
            </w:r>
            <w:r>
              <w:rPr>
                <w:rFonts w:ascii="Times New Roman" w:hAnsi="Times New Roman"/>
                <w:lang w:val="en-US" w:eastAsia="fr-FR"/>
              </w:rPr>
              <w:t xml:space="preserve"> where </w:t>
            </w:r>
            <w:r w:rsidR="00EE38B0">
              <w:rPr>
                <w:rFonts w:ascii="Times New Roman" w:hAnsi="Times New Roman"/>
                <w:lang w:val="en-US" w:eastAsia="fr-FR"/>
              </w:rPr>
              <w:t xml:space="preserve">the configuration file script </w:t>
            </w:r>
            <w:r w:rsidR="00852440">
              <w:rPr>
                <w:rFonts w:ascii="Times New Roman" w:hAnsi="Times New Roman"/>
                <w:b/>
                <w:lang w:val="en-US" w:eastAsia="fr-FR"/>
              </w:rPr>
              <w:t>SetSqueezeIISConfiguration.cmd</w:t>
            </w:r>
            <w:r>
              <w:rPr>
                <w:rFonts w:ascii="Times New Roman" w:hAnsi="Times New Roman"/>
                <w:lang w:val="en-US" w:eastAsia="fr-FR"/>
              </w:rPr>
              <w:t xml:space="preserve">  </w:t>
            </w:r>
            <w:r w:rsidR="00AD6B0A">
              <w:rPr>
                <w:rFonts w:ascii="Times New Roman" w:hAnsi="Times New Roman"/>
                <w:lang w:val="en-US" w:eastAsia="fr-FR"/>
              </w:rPr>
              <w:t xml:space="preserve">have been extracted from </w:t>
            </w:r>
            <w:r w:rsidR="00AD6B0A" w:rsidRPr="00274489">
              <w:rPr>
                <w:rFonts w:ascii="Times New Roman" w:hAnsi="Times New Roman"/>
                <w:b/>
                <w:lang w:val="en-US" w:eastAsia="fr-FR"/>
              </w:rPr>
              <w:t>&lt;Date&gt;_NU_ConfigurationScripts_&lt;Version&gt;.zip</w:t>
            </w:r>
            <w:r w:rsidR="00AD6B0A" w:rsidRPr="00274489">
              <w:rPr>
                <w:rFonts w:ascii="Times New Roman" w:hAnsi="Times New Roman"/>
                <w:lang w:val="en-US" w:eastAsia="fr-FR"/>
              </w:rPr>
              <w:t xml:space="preserve"> archive file</w:t>
            </w:r>
            <w:r w:rsidR="00AD6B0A">
              <w:rPr>
                <w:rFonts w:ascii="Times New Roman" w:hAnsi="Times New Roman"/>
                <w:lang w:val="en-US" w:eastAsia="fr-FR"/>
              </w:rPr>
              <w:t>.</w:t>
            </w:r>
          </w:p>
          <w:p w:rsidR="00B81553" w:rsidRDefault="00B81553" w:rsidP="00B81553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B81553" w:rsidRPr="00F54A80" w:rsidRDefault="00B81553" w:rsidP="00AD6B0A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t xml:space="preserve">Type in </w:t>
            </w:r>
            <w:r w:rsidRPr="00EE38B0">
              <w:rPr>
                <w:rFonts w:ascii="Times New Roman" w:hAnsi="Times New Roman"/>
                <w:b/>
                <w:lang w:val="en-US" w:eastAsia="fr-FR"/>
              </w:rPr>
              <w:t>.\</w:t>
            </w:r>
            <w:r w:rsidR="00852440">
              <w:rPr>
                <w:rFonts w:ascii="Times New Roman" w:hAnsi="Times New Roman"/>
                <w:b/>
                <w:lang w:val="en-US" w:eastAsia="fr-FR"/>
              </w:rPr>
              <w:t>SetSqueezeIISConfiguration.cmd</w:t>
            </w:r>
            <w:r>
              <w:rPr>
                <w:rFonts w:ascii="Times New Roman" w:hAnsi="Times New Roman"/>
                <w:lang w:val="en-US" w:eastAsia="fr-FR"/>
              </w:rPr>
              <w:t xml:space="preserve"> to run</w:t>
            </w:r>
            <w:r w:rsidR="00EE38B0">
              <w:rPr>
                <w:rFonts w:ascii="Times New Roman" w:hAnsi="Times New Roman"/>
                <w:lang w:val="en-US" w:eastAsia="fr-FR"/>
              </w:rPr>
              <w:t xml:space="preserve"> execute this</w:t>
            </w:r>
            <w:r>
              <w:rPr>
                <w:rFonts w:ascii="Times New Roman" w:hAnsi="Times New Roman"/>
                <w:lang w:val="en-US" w:eastAsia="fr-FR"/>
              </w:rPr>
              <w:t xml:space="preserve"> script</w:t>
            </w:r>
          </w:p>
        </w:tc>
        <w:tc>
          <w:tcPr>
            <w:tcW w:w="7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81553" w:rsidRDefault="00703FD3" w:rsidP="0018000B">
            <w:pPr>
              <w:spacing w:before="0" w:after="0"/>
              <w:jc w:val="center"/>
              <w:rPr>
                <w:noProof/>
                <w:lang w:val="fr-FR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3725D69" wp14:editId="057672FE">
                  <wp:extent cx="4487697" cy="2331160"/>
                  <wp:effectExtent l="0" t="0" r="8255" b="0"/>
                  <wp:docPr id="75" name="Picture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5500" cy="23352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E0CFE" w:rsidRPr="00F54A80" w:rsidTr="003C5033">
        <w:tc>
          <w:tcPr>
            <w:tcW w:w="1003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03FD3" w:rsidRDefault="00703FD3" w:rsidP="003E0CFE">
            <w:pPr>
              <w:spacing w:before="0" w:after="0"/>
              <w:jc w:val="left"/>
              <w:rPr>
                <w:noProof/>
                <w:lang w:val="fr-FR" w:eastAsia="fr-FR"/>
              </w:rPr>
            </w:pPr>
            <w:r>
              <w:rPr>
                <w:noProof/>
                <w:lang w:val="fr-FR" w:eastAsia="fr-FR"/>
              </w:rPr>
              <w:t xml:space="preserve">SqueezeServer </w:t>
            </w:r>
            <w:r w:rsidR="00405B38">
              <w:rPr>
                <w:noProof/>
                <w:lang w:val="fr-FR" w:eastAsia="fr-FR"/>
              </w:rPr>
              <w:t xml:space="preserve">installater </w:t>
            </w:r>
            <w:r>
              <w:rPr>
                <w:noProof/>
                <w:lang w:val="fr-FR" w:eastAsia="fr-FR"/>
              </w:rPr>
              <w:t>set SqueezeServer site to http port to 80 and Default Web Site http port to 90.</w:t>
            </w:r>
          </w:p>
          <w:p w:rsidR="003E0CFE" w:rsidRDefault="00405B38" w:rsidP="003E0CFE">
            <w:pPr>
              <w:spacing w:before="0" w:after="0"/>
              <w:jc w:val="left"/>
              <w:rPr>
                <w:noProof/>
                <w:lang w:val="fr-FR" w:eastAsia="fr-FR"/>
              </w:rPr>
            </w:pPr>
            <w:r>
              <w:rPr>
                <w:noProof/>
                <w:lang w:val="fr-FR" w:eastAsia="fr-FR"/>
              </w:rPr>
              <w:t xml:space="preserve">The script </w:t>
            </w:r>
            <w:r w:rsidR="00852440">
              <w:rPr>
                <w:noProof/>
                <w:lang w:val="fr-FR" w:eastAsia="fr-FR"/>
              </w:rPr>
              <w:t>SetSqueezeIISConfiguration.cmd</w:t>
            </w:r>
            <w:r w:rsidR="00A07BAB">
              <w:rPr>
                <w:noProof/>
                <w:lang w:val="fr-FR" w:eastAsia="fr-FR"/>
              </w:rPr>
              <w:t xml:space="preserve">  </w:t>
            </w:r>
          </w:p>
          <w:p w:rsidR="00A07BAB" w:rsidRDefault="00A07BAB" w:rsidP="0092363B">
            <w:pPr>
              <w:pStyle w:val="ListParagraph"/>
              <w:numPr>
                <w:ilvl w:val="0"/>
                <w:numId w:val="46"/>
              </w:numPr>
              <w:rPr>
                <w:noProof/>
                <w:lang w:eastAsia="fr-FR"/>
              </w:rPr>
            </w:pPr>
            <w:r>
              <w:rPr>
                <w:noProof/>
                <w:lang w:eastAsia="fr-FR"/>
              </w:rPr>
              <w:t>Se</w:t>
            </w:r>
            <w:r w:rsidR="001623C1">
              <w:rPr>
                <w:noProof/>
                <w:lang w:eastAsia="fr-FR"/>
              </w:rPr>
              <w:t>t</w:t>
            </w:r>
            <w:r>
              <w:rPr>
                <w:noProof/>
                <w:lang w:eastAsia="fr-FR"/>
              </w:rPr>
              <w:t xml:space="preserve"> SqueezeServer site https port to 81</w:t>
            </w:r>
          </w:p>
          <w:p w:rsidR="00A07BAB" w:rsidRDefault="00A07BAB" w:rsidP="0092363B">
            <w:pPr>
              <w:pStyle w:val="ListParagraph"/>
              <w:numPr>
                <w:ilvl w:val="0"/>
                <w:numId w:val="46"/>
              </w:numPr>
              <w:rPr>
                <w:noProof/>
                <w:lang w:eastAsia="fr-FR"/>
              </w:rPr>
            </w:pPr>
            <w:r>
              <w:rPr>
                <w:noProof/>
                <w:lang w:eastAsia="fr-FR"/>
              </w:rPr>
              <w:t>Set SqueezeServerPool application pool identity to NetworkService</w:t>
            </w:r>
          </w:p>
          <w:p w:rsidR="00A07BAB" w:rsidRPr="00A07BAB" w:rsidRDefault="00A07BAB" w:rsidP="0092363B">
            <w:pPr>
              <w:pStyle w:val="ListParagraph"/>
              <w:numPr>
                <w:ilvl w:val="0"/>
                <w:numId w:val="46"/>
              </w:numPr>
              <w:rPr>
                <w:noProof/>
                <w:lang w:eastAsia="fr-FR"/>
              </w:rPr>
            </w:pPr>
            <w:r>
              <w:rPr>
                <w:noProof/>
                <w:lang w:eastAsia="fr-FR"/>
              </w:rPr>
              <w:t xml:space="preserve">Deny SqueezeServer </w:t>
            </w:r>
            <w:r w:rsidR="00703FD3">
              <w:rPr>
                <w:noProof/>
                <w:lang w:eastAsia="fr-FR"/>
              </w:rPr>
              <w:t>siteaccess  to all ip except 127.0.0.1</w:t>
            </w:r>
          </w:p>
        </w:tc>
      </w:tr>
      <w:tr w:rsidR="00B81553" w:rsidRPr="00F54A80" w:rsidTr="0022409E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81553" w:rsidRPr="00F54A80" w:rsidRDefault="00B81553" w:rsidP="00494772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t>When script execution is done, close command prompt window</w:t>
            </w:r>
          </w:p>
        </w:tc>
        <w:tc>
          <w:tcPr>
            <w:tcW w:w="7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81553" w:rsidRDefault="00703FD3" w:rsidP="00B81553">
            <w:pPr>
              <w:tabs>
                <w:tab w:val="left" w:pos="930"/>
              </w:tabs>
              <w:spacing w:before="0" w:after="0"/>
              <w:rPr>
                <w:noProof/>
                <w:lang w:val="fr-FR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C2638B1" wp14:editId="51599D8A">
                  <wp:extent cx="4471657" cy="2143125"/>
                  <wp:effectExtent l="0" t="0" r="5715" b="0"/>
                  <wp:docPr id="77" name="Picture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72132" cy="21433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4798" w:rsidRPr="00F54A80" w:rsidTr="0022409E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94772" w:rsidRPr="00F54A80" w:rsidRDefault="00494772" w:rsidP="00494772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lastRenderedPageBreak/>
              <w:t>Select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Start &gt; Administrative Tool &gt; Internet Information (IIS) Manager”</w:t>
            </w:r>
            <w:r w:rsidRPr="00F54A80">
              <w:rPr>
                <w:rFonts w:ascii="Times New Roman" w:hAnsi="Times New Roman"/>
                <w:lang w:val="en-US" w:eastAsia="fr-FR"/>
              </w:rPr>
              <w:t xml:space="preserve"> then browse to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Default Web Site”</w:t>
            </w:r>
            <w:r w:rsidRPr="00F54A80">
              <w:rPr>
                <w:rFonts w:ascii="Times New Roman" w:hAnsi="Times New Roman"/>
                <w:lang w:val="en-US" w:eastAsia="fr-FR"/>
              </w:rPr>
              <w:t xml:space="preserve"> site node in left area</w:t>
            </w:r>
          </w:p>
          <w:p w:rsidR="00494772" w:rsidRPr="00F54A80" w:rsidRDefault="00494772" w:rsidP="00494772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494772" w:rsidRPr="00F54A80" w:rsidRDefault="00494772" w:rsidP="00494772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Select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Bindings…</w:t>
            </w:r>
            <w:r w:rsidRPr="00F54A80">
              <w:rPr>
                <w:rFonts w:ascii="Times New Roman" w:hAnsi="Times New Roman"/>
                <w:lang w:val="en-US" w:eastAsia="fr-FR"/>
              </w:rPr>
              <w:t xml:space="preserve">” </w:t>
            </w:r>
          </w:p>
          <w:p w:rsidR="00774798" w:rsidRPr="00F54A80" w:rsidRDefault="00774798" w:rsidP="00F9402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</w:tc>
        <w:tc>
          <w:tcPr>
            <w:tcW w:w="7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74798" w:rsidRPr="00F54A80" w:rsidRDefault="00931834" w:rsidP="0022409E">
            <w:pPr>
              <w:spacing w:before="0" w:after="0"/>
              <w:jc w:val="center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5FD9CA8" wp14:editId="1D6FDDF5">
                  <wp:extent cx="4381500" cy="2038350"/>
                  <wp:effectExtent l="0" t="0" r="0" b="0"/>
                  <wp:docPr id="12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81500" cy="2038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4798" w:rsidRPr="00F54A80" w:rsidTr="0022409E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74798" w:rsidRPr="00F54A80" w:rsidRDefault="00774798" w:rsidP="00F9402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In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Site Bindings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wizard select http if port is not 80, click “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E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dit…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7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74798" w:rsidRPr="00F54A80" w:rsidRDefault="00931834" w:rsidP="0022409E">
            <w:pPr>
              <w:spacing w:before="0" w:after="0"/>
              <w:jc w:val="center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7A2BC52" wp14:editId="691F7818">
                  <wp:extent cx="3867150" cy="2095500"/>
                  <wp:effectExtent l="0" t="0" r="0" b="0"/>
                  <wp:docPr id="12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67150" cy="2095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4798" w:rsidRPr="00F54A80" w:rsidTr="0022409E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74798" w:rsidRPr="00F54A80" w:rsidRDefault="00774798" w:rsidP="00774798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In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P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o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rt: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input text field, type in 8</w:t>
            </w:r>
            <w:r w:rsidR="00FF58A8" w:rsidRPr="00F54A80">
              <w:rPr>
                <w:rFonts w:ascii="Times New Roman" w:hAnsi="Times New Roman"/>
                <w:color w:val="000000"/>
                <w:lang w:val="en-US" w:eastAsia="fr-FR"/>
              </w:rPr>
              <w:t>0</w:t>
            </w:r>
          </w:p>
          <w:p w:rsidR="00774798" w:rsidRPr="00F54A80" w:rsidRDefault="00774798" w:rsidP="00774798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774798" w:rsidRPr="00F54A80" w:rsidRDefault="00774798" w:rsidP="00774798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OK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7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74798" w:rsidRPr="00F54A80" w:rsidRDefault="00931834" w:rsidP="0022409E">
            <w:pPr>
              <w:spacing w:before="0" w:after="0"/>
              <w:jc w:val="center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74F168B" wp14:editId="3020CCEE">
                  <wp:extent cx="3867150" cy="2095500"/>
                  <wp:effectExtent l="0" t="0" r="0" b="0"/>
                  <wp:docPr id="12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67150" cy="2095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4798" w:rsidRPr="00F54A80" w:rsidTr="0022409E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74798" w:rsidRPr="00F54A80" w:rsidRDefault="00774798" w:rsidP="00774798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C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lose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7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74798" w:rsidRPr="00F54A80" w:rsidRDefault="00931834" w:rsidP="0022409E">
            <w:pPr>
              <w:spacing w:before="0" w:after="0"/>
              <w:jc w:val="center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56298A8" wp14:editId="628748D5">
                  <wp:extent cx="4448175" cy="2066925"/>
                  <wp:effectExtent l="0" t="0" r="9525" b="9525"/>
                  <wp:docPr id="12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48175" cy="2066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9402A" w:rsidRPr="00F54A80" w:rsidRDefault="00F9402A" w:rsidP="00CB6F3B">
      <w:pPr>
        <w:rPr>
          <w:lang w:val="en-US"/>
        </w:rPr>
      </w:pPr>
    </w:p>
    <w:p w:rsidR="00604164" w:rsidRPr="00F54A80" w:rsidRDefault="009A32F0" w:rsidP="00604164">
      <w:pPr>
        <w:pStyle w:val="Heading4"/>
        <w:rPr>
          <w:lang w:val="en-US"/>
        </w:rPr>
      </w:pPr>
      <w:r w:rsidRPr="00F54A80">
        <w:rPr>
          <w:lang w:val="en-US"/>
        </w:rPr>
        <w:lastRenderedPageBreak/>
        <w:t xml:space="preserve">SQL </w:t>
      </w:r>
      <w:r w:rsidR="00362870" w:rsidRPr="00F54A80">
        <w:rPr>
          <w:lang w:val="en-US"/>
        </w:rPr>
        <w:t>S</w:t>
      </w:r>
      <w:r w:rsidRPr="00F54A80">
        <w:rPr>
          <w:lang w:val="en-US"/>
        </w:rPr>
        <w:t>erver configuration</w:t>
      </w:r>
    </w:p>
    <w:p w:rsidR="006E4604" w:rsidRPr="00F54A80" w:rsidRDefault="006E4604" w:rsidP="006E4604">
      <w:pPr>
        <w:rPr>
          <w:lang w:val="en-US"/>
        </w:rPr>
      </w:pPr>
      <w:r w:rsidRPr="00F54A80">
        <w:rPr>
          <w:lang w:val="en-US"/>
        </w:rPr>
        <w:t>This chapter can be ignored if INTEL-FS SQL databases will be hosted on a remote SQL server.</w:t>
      </w:r>
    </w:p>
    <w:p w:rsidR="009A39B2" w:rsidRPr="00F54A80" w:rsidRDefault="003C7B53" w:rsidP="003C7B53">
      <w:pPr>
        <w:rPr>
          <w:noProof/>
          <w:lang w:val="en-US" w:eastAsia="fr-FR"/>
        </w:rPr>
      </w:pPr>
      <w:r w:rsidRPr="00F54A80">
        <w:rPr>
          <w:noProof/>
          <w:lang w:val="en-US" w:eastAsia="fr-FR"/>
        </w:rPr>
        <w:t xml:space="preserve">Steps below describe how to set SQL server authentication mode to “windows authentication mode”. </w:t>
      </w:r>
    </w:p>
    <w:p w:rsidR="003C7B53" w:rsidRPr="00F54A80" w:rsidRDefault="009A39B2" w:rsidP="003C7B53">
      <w:pPr>
        <w:rPr>
          <w:lang w:val="en-US"/>
        </w:rPr>
      </w:pPr>
      <w:r w:rsidRPr="00F54A80">
        <w:rPr>
          <w:b/>
          <w:noProof/>
          <w:color w:val="FF0000"/>
          <w:lang w:val="en-US" w:eastAsia="fr-FR"/>
        </w:rPr>
        <w:t>Steps described below shall be performed</w:t>
      </w:r>
      <w:r w:rsidRPr="00F54A80">
        <w:rPr>
          <w:noProof/>
          <w:lang w:val="en-US" w:eastAsia="fr-FR"/>
        </w:rPr>
        <w:t xml:space="preserve"> </w:t>
      </w:r>
      <w:r w:rsidR="003C7B53" w:rsidRPr="00F54A80">
        <w:rPr>
          <w:b/>
          <w:noProof/>
          <w:color w:val="FF0000"/>
          <w:lang w:val="en-US" w:eastAsia="fr-FR"/>
        </w:rPr>
        <w:t>only if INTEL-FS server is member of the NATO domain</w:t>
      </w:r>
      <w:r w:rsidR="003C7B53" w:rsidRPr="00F54A80">
        <w:rPr>
          <w:noProof/>
          <w:lang w:val="en-US" w:eastAsia="fr-FR"/>
        </w:rPr>
        <w:t>.</w:t>
      </w:r>
    </w:p>
    <w:tbl>
      <w:tblPr>
        <w:tblW w:w="1003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802"/>
        <w:gridCol w:w="7229"/>
      </w:tblGrid>
      <w:tr w:rsidR="00C55D00" w:rsidRPr="00F54A80" w:rsidTr="007D0B12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55D00" w:rsidRPr="00F54A80" w:rsidRDefault="00C55D00" w:rsidP="00246FA0">
            <w:pPr>
              <w:spacing w:before="0" w:after="0"/>
              <w:jc w:val="left"/>
              <w:rPr>
                <w:rFonts w:ascii="Times New Roman" w:hAnsi="Times New Roman"/>
                <w:b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Start &gt; All programs &gt; Microsoft SQL Server 2008 R2&gt; Microsoft SQL Server Management Studio</w:t>
            </w:r>
            <w:r w:rsidRPr="00F54A80">
              <w:rPr>
                <w:rFonts w:ascii="Times New Roman" w:hAnsi="Times New Roman"/>
                <w:lang w:val="en-US" w:eastAsia="fr-FR"/>
              </w:rPr>
              <w:t xml:space="preserve">” </w:t>
            </w:r>
          </w:p>
          <w:p w:rsidR="00C55D00" w:rsidRPr="00F54A80" w:rsidRDefault="00C55D00" w:rsidP="00246FA0">
            <w:pPr>
              <w:spacing w:before="0" w:after="0"/>
              <w:jc w:val="left"/>
              <w:rPr>
                <w:rFonts w:ascii="Times New Roman" w:hAnsi="Times New Roman"/>
                <w:b/>
                <w:lang w:val="en-US" w:eastAsia="fr-FR"/>
              </w:rPr>
            </w:pPr>
          </w:p>
          <w:p w:rsidR="00C55D00" w:rsidRPr="00F54A80" w:rsidRDefault="00C55D00" w:rsidP="00246FA0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Type in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localhost</w:t>
            </w:r>
            <w:r w:rsidRPr="00F54A80">
              <w:rPr>
                <w:rFonts w:ascii="Times New Roman" w:hAnsi="Times New Roman"/>
                <w:lang w:val="en-US" w:eastAsia="fr-FR"/>
              </w:rPr>
              <w:t>” in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Server name</w:t>
            </w:r>
            <w:r w:rsidRPr="00F54A80">
              <w:rPr>
                <w:rFonts w:ascii="Times New Roman" w:hAnsi="Times New Roman"/>
                <w:lang w:val="en-US" w:eastAsia="fr-FR"/>
              </w:rPr>
              <w:t>:” area</w:t>
            </w:r>
          </w:p>
          <w:p w:rsidR="00C55D00" w:rsidRPr="00F54A80" w:rsidRDefault="00C55D00" w:rsidP="00246FA0">
            <w:pPr>
              <w:spacing w:before="0" w:after="0"/>
              <w:jc w:val="left"/>
              <w:rPr>
                <w:rFonts w:ascii="Times New Roman" w:hAnsi="Times New Roman"/>
                <w:b/>
                <w:lang w:val="en-US" w:eastAsia="fr-FR"/>
              </w:rPr>
            </w:pPr>
          </w:p>
          <w:p w:rsidR="00C55D00" w:rsidRPr="00F54A80" w:rsidRDefault="00C55D00" w:rsidP="00246FA0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u w:val="single"/>
                <w:lang w:val="en-US" w:eastAsia="fr-FR"/>
              </w:rPr>
              <w:t>C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 xml:space="preserve">onnect” </w:t>
            </w:r>
            <w:r w:rsidRPr="00F54A80">
              <w:rPr>
                <w:rFonts w:ascii="Times New Roman" w:hAnsi="Times New Roman"/>
                <w:lang w:val="en-US" w:eastAsia="fr-FR"/>
              </w:rPr>
              <w:t>button</w:t>
            </w:r>
          </w:p>
        </w:tc>
        <w:tc>
          <w:tcPr>
            <w:tcW w:w="7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55D00" w:rsidRPr="00F54A80" w:rsidRDefault="00931834" w:rsidP="00246FA0">
            <w:pPr>
              <w:spacing w:before="0" w:after="0"/>
              <w:jc w:val="center"/>
              <w:rPr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B02117B" wp14:editId="1965906D">
                  <wp:extent cx="3962400" cy="2933700"/>
                  <wp:effectExtent l="0" t="0" r="0" b="0"/>
                  <wp:docPr id="12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62400" cy="2933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87C1C" w:rsidRPr="00F54A80" w:rsidTr="007D0B12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87C1C" w:rsidRPr="00F54A80" w:rsidRDefault="00877F24" w:rsidP="007D0B12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In explorer pane, select Server name and select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Properties</w:t>
            </w:r>
            <w:r w:rsidRPr="00F54A80">
              <w:rPr>
                <w:rFonts w:ascii="Times New Roman" w:hAnsi="Times New Roman"/>
                <w:lang w:val="en-US" w:eastAsia="fr-FR"/>
              </w:rPr>
              <w:t>” in pop up menu</w:t>
            </w:r>
          </w:p>
        </w:tc>
        <w:tc>
          <w:tcPr>
            <w:tcW w:w="7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87C1C" w:rsidRPr="00F54A80" w:rsidRDefault="00931834" w:rsidP="007D0B12">
            <w:pPr>
              <w:spacing w:before="0" w:after="0"/>
              <w:jc w:val="center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86258EC" wp14:editId="1FFA3FD6">
                  <wp:extent cx="4514850" cy="3009900"/>
                  <wp:effectExtent l="0" t="0" r="0" b="0"/>
                  <wp:docPr id="12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14850" cy="3009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87C1C" w:rsidRPr="00F54A80" w:rsidTr="007D0B12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87C1C" w:rsidRPr="00F54A80" w:rsidRDefault="00877F24" w:rsidP="007D0B12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lastRenderedPageBreak/>
              <w:t>Select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Security</w:t>
            </w:r>
            <w:r w:rsidRPr="00F54A80">
              <w:rPr>
                <w:rFonts w:ascii="Times New Roman" w:hAnsi="Times New Roman"/>
                <w:lang w:val="en-US" w:eastAsia="fr-FR"/>
              </w:rPr>
              <w:t>” page</w:t>
            </w:r>
          </w:p>
        </w:tc>
        <w:tc>
          <w:tcPr>
            <w:tcW w:w="7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87C1C" w:rsidRPr="00F54A80" w:rsidRDefault="00931834" w:rsidP="007D0B12">
            <w:pPr>
              <w:spacing w:before="0" w:after="0"/>
              <w:jc w:val="center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E6FB002" wp14:editId="7DC03090">
                  <wp:extent cx="4505325" cy="4048125"/>
                  <wp:effectExtent l="0" t="0" r="9525" b="9525"/>
                  <wp:docPr id="12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05325" cy="4048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87C1C" w:rsidRPr="00F54A80" w:rsidTr="007D0B12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87C1C" w:rsidRPr="00F54A80" w:rsidRDefault="00877F24" w:rsidP="007D0B12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Select “</w:t>
            </w:r>
            <w:r w:rsidRPr="00F54A80">
              <w:rPr>
                <w:rFonts w:ascii="Times New Roman" w:hAnsi="Times New Roman"/>
                <w:b/>
                <w:u w:val="single"/>
                <w:lang w:val="en-US" w:eastAsia="fr-FR"/>
              </w:rPr>
              <w:t>W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indows Authentication mode</w:t>
            </w:r>
            <w:r w:rsidRPr="00F54A80">
              <w:rPr>
                <w:rFonts w:ascii="Times New Roman" w:hAnsi="Times New Roman"/>
                <w:lang w:val="en-US" w:eastAsia="fr-FR"/>
              </w:rPr>
              <w:t>” radio button</w:t>
            </w:r>
          </w:p>
          <w:p w:rsidR="00877F24" w:rsidRPr="00F54A80" w:rsidRDefault="00877F24" w:rsidP="007D0B12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877F24" w:rsidRPr="00F54A80" w:rsidRDefault="00877F24" w:rsidP="007D0B12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OK</w:t>
            </w:r>
            <w:r w:rsidRPr="00F54A80">
              <w:rPr>
                <w:rFonts w:ascii="Times New Roman" w:hAnsi="Times New Roman"/>
                <w:lang w:val="en-US" w:eastAsia="fr-FR"/>
              </w:rPr>
              <w:t>” button</w:t>
            </w:r>
          </w:p>
        </w:tc>
        <w:tc>
          <w:tcPr>
            <w:tcW w:w="7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87C1C" w:rsidRPr="00F54A80" w:rsidRDefault="00931834" w:rsidP="007D0B12">
            <w:pPr>
              <w:spacing w:before="0" w:after="0"/>
              <w:jc w:val="center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113FD79" wp14:editId="06EFD9DC">
                  <wp:extent cx="4476750" cy="4019550"/>
                  <wp:effectExtent l="0" t="0" r="0" b="0"/>
                  <wp:docPr id="12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76750" cy="4019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77F24" w:rsidRPr="00F54A80" w:rsidTr="007D0B12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77F24" w:rsidRPr="00F54A80" w:rsidRDefault="00877F24" w:rsidP="007D0B12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lastRenderedPageBreak/>
              <w:t>Click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OK</w:t>
            </w:r>
            <w:r w:rsidRPr="00F54A80">
              <w:rPr>
                <w:rFonts w:ascii="Times New Roman" w:hAnsi="Times New Roman"/>
                <w:lang w:val="en-US" w:eastAsia="fr-FR"/>
              </w:rPr>
              <w:t>” button</w:t>
            </w:r>
          </w:p>
        </w:tc>
        <w:tc>
          <w:tcPr>
            <w:tcW w:w="7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77F24" w:rsidRPr="00F54A80" w:rsidRDefault="00931834" w:rsidP="007D0B12">
            <w:pPr>
              <w:spacing w:before="0" w:after="0"/>
              <w:jc w:val="center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A858AAA" wp14:editId="30256903">
                  <wp:extent cx="4476750" cy="904875"/>
                  <wp:effectExtent l="0" t="0" r="0" b="9525"/>
                  <wp:docPr id="12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76750" cy="904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77F24" w:rsidRPr="00F54A80" w:rsidTr="007D0B12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77F24" w:rsidRPr="00F54A80" w:rsidRDefault="00877F24" w:rsidP="00EE38B0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 xml:space="preserve">In explorer pane, </w:t>
            </w:r>
            <w:r w:rsidR="00EE38B0">
              <w:rPr>
                <w:rFonts w:ascii="Times New Roman" w:hAnsi="Times New Roman"/>
                <w:lang w:val="en-US" w:eastAsia="fr-FR"/>
              </w:rPr>
              <w:t>right click</w:t>
            </w:r>
            <w:r w:rsidRPr="00F54A80">
              <w:rPr>
                <w:rFonts w:ascii="Times New Roman" w:hAnsi="Times New Roman"/>
                <w:lang w:val="en-US" w:eastAsia="fr-FR"/>
              </w:rPr>
              <w:t xml:space="preserve"> Server name and select “</w:t>
            </w:r>
            <w:r w:rsidR="00F9424F" w:rsidRPr="00F54A80">
              <w:rPr>
                <w:rFonts w:ascii="Times New Roman" w:hAnsi="Times New Roman"/>
                <w:b/>
                <w:lang w:val="en-US" w:eastAsia="fr-FR"/>
              </w:rPr>
              <w:t>Restart</w:t>
            </w:r>
            <w:r w:rsidRPr="00F54A80">
              <w:rPr>
                <w:rFonts w:ascii="Times New Roman" w:hAnsi="Times New Roman"/>
                <w:lang w:val="en-US" w:eastAsia="fr-FR"/>
              </w:rPr>
              <w:t>” in pop up menu</w:t>
            </w:r>
          </w:p>
        </w:tc>
        <w:tc>
          <w:tcPr>
            <w:tcW w:w="7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77F24" w:rsidRPr="00F54A80" w:rsidRDefault="00931834" w:rsidP="007D0B12">
            <w:pPr>
              <w:spacing w:before="0" w:after="0"/>
              <w:jc w:val="center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63A55FC" wp14:editId="27015960">
                  <wp:extent cx="4457700" cy="2962275"/>
                  <wp:effectExtent l="0" t="0" r="0" b="9525"/>
                  <wp:docPr id="13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57700" cy="2962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77F24" w:rsidRPr="00F54A80" w:rsidTr="007D0B12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77F24" w:rsidRPr="00F54A80" w:rsidRDefault="00877F24" w:rsidP="007D0B12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u w:val="single"/>
                <w:lang w:val="en-US" w:eastAsia="fr-FR"/>
              </w:rPr>
              <w:t>Y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es</w:t>
            </w:r>
            <w:r w:rsidRPr="00F54A80">
              <w:rPr>
                <w:rFonts w:ascii="Times New Roman" w:hAnsi="Times New Roman"/>
                <w:lang w:val="en-US" w:eastAsia="fr-FR"/>
              </w:rPr>
              <w:t>” button</w:t>
            </w:r>
          </w:p>
        </w:tc>
        <w:tc>
          <w:tcPr>
            <w:tcW w:w="7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77F24" w:rsidRPr="00F54A80" w:rsidRDefault="00931834" w:rsidP="007D0B12">
            <w:pPr>
              <w:spacing w:before="0" w:after="0"/>
              <w:jc w:val="center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9CE6D85" wp14:editId="7F4C899D">
                  <wp:extent cx="4495800" cy="914400"/>
                  <wp:effectExtent l="0" t="0" r="0" b="0"/>
                  <wp:docPr id="13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5800" cy="914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D73EE" w:rsidRPr="00F54A80" w:rsidTr="007D0B12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D73EE" w:rsidRPr="00F54A80" w:rsidRDefault="007D73EE" w:rsidP="007D0B12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u w:val="single"/>
                <w:lang w:val="en-US" w:eastAsia="fr-FR"/>
              </w:rPr>
              <w:t>Y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es</w:t>
            </w:r>
            <w:r w:rsidRPr="00F54A80">
              <w:rPr>
                <w:rFonts w:ascii="Times New Roman" w:hAnsi="Times New Roman"/>
                <w:lang w:val="en-US" w:eastAsia="fr-FR"/>
              </w:rPr>
              <w:t>” button</w:t>
            </w:r>
          </w:p>
        </w:tc>
        <w:tc>
          <w:tcPr>
            <w:tcW w:w="7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D73EE" w:rsidRDefault="007D73EE" w:rsidP="007D0B12">
            <w:pPr>
              <w:spacing w:before="0" w:after="0"/>
              <w:jc w:val="center"/>
              <w:rPr>
                <w:noProof/>
                <w:lang w:val="fr-FR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6484771" wp14:editId="0DE99A30">
                  <wp:extent cx="4448175" cy="908687"/>
                  <wp:effectExtent l="0" t="0" r="0" b="5715"/>
                  <wp:docPr id="100" name="Picture 100" descr="C:\Users\T0140819\Desktop\screenshot\screenshot\fig1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C:\Users\T0140819\Desktop\screenshot\screenshot\fig1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65000" cy="9121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77F24" w:rsidRPr="00F54A80" w:rsidTr="007D0B12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77F24" w:rsidRPr="00F54A80" w:rsidRDefault="00877F24" w:rsidP="007D0B12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SQL server is restarting</w:t>
            </w:r>
          </w:p>
          <w:p w:rsidR="006B2879" w:rsidRPr="00F54A80" w:rsidRDefault="006B2879" w:rsidP="007D0B12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6B2879" w:rsidRPr="00F54A80" w:rsidRDefault="006B2879" w:rsidP="007D0B12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When restart is done, close all window</w:t>
            </w:r>
          </w:p>
        </w:tc>
        <w:tc>
          <w:tcPr>
            <w:tcW w:w="7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77F24" w:rsidRPr="00F54A80" w:rsidRDefault="00931834" w:rsidP="007D0B12">
            <w:pPr>
              <w:spacing w:before="0" w:after="0"/>
              <w:jc w:val="center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5CCD8A3" wp14:editId="2E9FBDB5">
                  <wp:extent cx="4457700" cy="1076325"/>
                  <wp:effectExtent l="0" t="0" r="0" b="9525"/>
                  <wp:docPr id="13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57700" cy="1076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04164" w:rsidRPr="00F54A80" w:rsidRDefault="00604164" w:rsidP="00CB6F3B">
      <w:pPr>
        <w:rPr>
          <w:lang w:val="en-US"/>
        </w:rPr>
      </w:pPr>
    </w:p>
    <w:p w:rsidR="00A9320C" w:rsidRDefault="005B34A8" w:rsidP="00B87C98">
      <w:pPr>
        <w:pStyle w:val="Heading2"/>
        <w:rPr>
          <w:lang w:val="en-US"/>
        </w:rPr>
      </w:pPr>
      <w:bookmarkStart w:id="191" w:name="_Ref417894023"/>
      <w:bookmarkStart w:id="192" w:name="_Toc440979197"/>
      <w:r w:rsidRPr="00F54A80">
        <w:rPr>
          <w:lang w:val="en-US"/>
        </w:rPr>
        <w:t>INTEL-FS application</w:t>
      </w:r>
      <w:bookmarkEnd w:id="191"/>
      <w:bookmarkEnd w:id="192"/>
    </w:p>
    <w:p w:rsidR="003341C7" w:rsidRDefault="003341C7" w:rsidP="003341C7">
      <w:pPr>
        <w:rPr>
          <w:lang w:val="en-US"/>
        </w:rPr>
      </w:pPr>
    </w:p>
    <w:p w:rsidR="00B67EAD" w:rsidRDefault="00B67EAD" w:rsidP="00550284">
      <w:pPr>
        <w:jc w:val="left"/>
        <w:rPr>
          <w:lang w:val="en-US"/>
        </w:rPr>
      </w:pPr>
      <w:r w:rsidRPr="00550284">
        <w:rPr>
          <w:lang w:val="en-US"/>
        </w:rPr>
        <w:t>The installation of</w:t>
      </w:r>
      <w:r w:rsidR="00550284">
        <w:rPr>
          <w:lang w:val="en-US"/>
        </w:rPr>
        <w:t xml:space="preserve"> </w:t>
      </w:r>
      <w:r w:rsidRPr="00550284">
        <w:rPr>
          <w:lang w:val="en-US"/>
        </w:rPr>
        <w:t xml:space="preserve"> </w:t>
      </w:r>
      <w:r w:rsidR="00550284">
        <w:rPr>
          <w:lang w:val="en-US"/>
        </w:rPr>
        <w:t>INTEL</w:t>
      </w:r>
      <w:r w:rsidRPr="00550284">
        <w:rPr>
          <w:lang w:val="en-US"/>
        </w:rPr>
        <w:t xml:space="preserve">-FS application begins </w:t>
      </w:r>
      <w:r w:rsidR="00550284">
        <w:rPr>
          <w:lang w:val="en-US"/>
        </w:rPr>
        <w:t xml:space="preserve">with the installation </w:t>
      </w:r>
      <w:r w:rsidRPr="00550284">
        <w:rPr>
          <w:lang w:val="en-US"/>
        </w:rPr>
        <w:t xml:space="preserve">of the </w:t>
      </w:r>
      <w:r w:rsidR="008D4626">
        <w:rPr>
          <w:lang w:val="en-US"/>
        </w:rPr>
        <w:t>application</w:t>
      </w:r>
      <w:r w:rsidRPr="00550284">
        <w:rPr>
          <w:lang w:val="en-US"/>
        </w:rPr>
        <w:t xml:space="preserve"> and </w:t>
      </w:r>
      <w:r w:rsidR="00550284">
        <w:rPr>
          <w:lang w:val="en-US"/>
        </w:rPr>
        <w:t xml:space="preserve">optionaly </w:t>
      </w:r>
      <w:r w:rsidRPr="00550284">
        <w:rPr>
          <w:lang w:val="en-US"/>
        </w:rPr>
        <w:t xml:space="preserve">continues </w:t>
      </w:r>
      <w:r w:rsidR="00550284">
        <w:rPr>
          <w:lang w:val="en-US"/>
        </w:rPr>
        <w:t xml:space="preserve">with </w:t>
      </w:r>
      <w:r w:rsidRPr="00550284">
        <w:rPr>
          <w:lang w:val="en-US"/>
        </w:rPr>
        <w:t>patch</w:t>
      </w:r>
      <w:r w:rsidR="00550284">
        <w:rPr>
          <w:lang w:val="en-US"/>
        </w:rPr>
        <w:t>es</w:t>
      </w:r>
      <w:r w:rsidRPr="00550284">
        <w:rPr>
          <w:lang w:val="en-US"/>
        </w:rPr>
        <w:t xml:space="preserve"> deployment. </w:t>
      </w:r>
      <w:r w:rsidR="00550284">
        <w:rPr>
          <w:lang w:val="en-US"/>
        </w:rPr>
        <w:t>P</w:t>
      </w:r>
      <w:r w:rsidRPr="00550284">
        <w:rPr>
          <w:lang w:val="en-US"/>
        </w:rPr>
        <w:t xml:space="preserve">atches </w:t>
      </w:r>
      <w:r w:rsidR="008D4626">
        <w:rPr>
          <w:lang w:val="en-US"/>
        </w:rPr>
        <w:t>shall</w:t>
      </w:r>
      <w:r w:rsidRPr="00550284">
        <w:rPr>
          <w:lang w:val="en-US"/>
        </w:rPr>
        <w:t xml:space="preserve"> be installed </w:t>
      </w:r>
      <w:r w:rsidR="00550284">
        <w:rPr>
          <w:lang w:val="en-US"/>
        </w:rPr>
        <w:t>by following</w:t>
      </w:r>
      <w:r w:rsidRPr="00550284">
        <w:rPr>
          <w:lang w:val="en-US"/>
        </w:rPr>
        <w:t xml:space="preserve"> the</w:t>
      </w:r>
      <w:r w:rsidR="00550284">
        <w:rPr>
          <w:lang w:val="en-US"/>
        </w:rPr>
        <w:t>ir</w:t>
      </w:r>
      <w:r w:rsidRPr="00550284">
        <w:rPr>
          <w:lang w:val="en-US"/>
        </w:rPr>
        <w:t xml:space="preserve"> creation</w:t>
      </w:r>
      <w:r w:rsidR="00550284">
        <w:rPr>
          <w:lang w:val="en-US"/>
        </w:rPr>
        <w:t>’s</w:t>
      </w:r>
      <w:r w:rsidRPr="00550284">
        <w:rPr>
          <w:lang w:val="en-US"/>
        </w:rPr>
        <w:t xml:space="preserve"> </w:t>
      </w:r>
      <w:r w:rsidR="00550284">
        <w:rPr>
          <w:lang w:val="en-US"/>
        </w:rPr>
        <w:t>index</w:t>
      </w:r>
      <w:r w:rsidRPr="00550284">
        <w:rPr>
          <w:lang w:val="en-US"/>
        </w:rPr>
        <w:t xml:space="preserve"> (P1, P2, and so on until the last)</w:t>
      </w:r>
      <w:r w:rsidRPr="00550284">
        <w:rPr>
          <w:lang w:val="en-US"/>
        </w:rPr>
        <w:br/>
        <w:t>The installation</w:t>
      </w:r>
      <w:r w:rsidR="008D4626">
        <w:rPr>
          <w:lang w:val="en-US"/>
        </w:rPr>
        <w:t xml:space="preserve"> of the</w:t>
      </w:r>
      <w:r w:rsidRPr="00550284">
        <w:rPr>
          <w:lang w:val="en-US"/>
        </w:rPr>
        <w:t xml:space="preserve"> version is described in Chapter </w:t>
      </w:r>
      <w:r w:rsidR="00550284">
        <w:rPr>
          <w:lang w:val="en-US"/>
        </w:rPr>
        <w:fldChar w:fldCharType="begin"/>
      </w:r>
      <w:r w:rsidR="00550284">
        <w:rPr>
          <w:lang w:val="en-US"/>
        </w:rPr>
        <w:instrText xml:space="preserve"> REF _Ref417913745 \r \h </w:instrText>
      </w:r>
      <w:r w:rsidR="00550284">
        <w:rPr>
          <w:lang w:val="en-US"/>
        </w:rPr>
      </w:r>
      <w:r w:rsidR="00550284">
        <w:rPr>
          <w:lang w:val="en-US"/>
        </w:rPr>
        <w:fldChar w:fldCharType="separate"/>
      </w:r>
      <w:r w:rsidR="003C1E5B">
        <w:rPr>
          <w:lang w:val="en-US"/>
        </w:rPr>
        <w:t>2.7.1</w:t>
      </w:r>
      <w:r w:rsidR="00550284">
        <w:rPr>
          <w:lang w:val="en-US"/>
        </w:rPr>
        <w:fldChar w:fldCharType="end"/>
      </w:r>
      <w:r w:rsidRPr="00550284">
        <w:rPr>
          <w:lang w:val="en-US"/>
        </w:rPr>
        <w:br/>
        <w:t xml:space="preserve">The deployment of a patch is described in Chapter </w:t>
      </w:r>
      <w:r w:rsidR="00550284">
        <w:rPr>
          <w:lang w:val="en-US"/>
        </w:rPr>
        <w:fldChar w:fldCharType="begin"/>
      </w:r>
      <w:r w:rsidR="00550284">
        <w:rPr>
          <w:lang w:val="en-US"/>
        </w:rPr>
        <w:instrText xml:space="preserve"> REF _Ref436146176 \r \h </w:instrText>
      </w:r>
      <w:r w:rsidR="00550284">
        <w:rPr>
          <w:lang w:val="en-US"/>
        </w:rPr>
      </w:r>
      <w:r w:rsidR="00550284">
        <w:rPr>
          <w:lang w:val="en-US"/>
        </w:rPr>
        <w:fldChar w:fldCharType="separate"/>
      </w:r>
      <w:r w:rsidR="003C1E5B">
        <w:rPr>
          <w:lang w:val="en-US"/>
        </w:rPr>
        <w:t>1.1</w:t>
      </w:r>
      <w:r w:rsidR="00550284">
        <w:rPr>
          <w:lang w:val="en-US"/>
        </w:rPr>
        <w:fldChar w:fldCharType="end"/>
      </w:r>
    </w:p>
    <w:p w:rsidR="00B67EAD" w:rsidRPr="003341C7" w:rsidRDefault="00B67EAD" w:rsidP="003341C7">
      <w:pPr>
        <w:rPr>
          <w:lang w:val="en-US"/>
        </w:rPr>
      </w:pPr>
    </w:p>
    <w:p w:rsidR="00B87C98" w:rsidRPr="00B87C98" w:rsidRDefault="00EE38B0" w:rsidP="00B87C98">
      <w:pPr>
        <w:rPr>
          <w:lang w:val="en-US"/>
        </w:rPr>
      </w:pPr>
      <w:r w:rsidRPr="00EE38B0">
        <w:rPr>
          <w:b/>
          <w:color w:val="FF0000"/>
          <w:lang w:val="en-US"/>
        </w:rPr>
        <w:lastRenderedPageBreak/>
        <w:t>WARNING:</w:t>
      </w:r>
      <w:r>
        <w:rPr>
          <w:lang w:val="en-US"/>
        </w:rPr>
        <w:t xml:space="preserve"> </w:t>
      </w:r>
      <w:r w:rsidR="00B87C98">
        <w:rPr>
          <w:lang w:val="en-US"/>
        </w:rPr>
        <w:t>INTEL-FS application installer create a log file. When INTEL-FS application installer execution is completed, it’s strongly advised to</w:t>
      </w:r>
      <w:r w:rsidR="00292B9D">
        <w:rPr>
          <w:lang w:val="en-US"/>
        </w:rPr>
        <w:t xml:space="preserve"> display and save this log file to keep a record of </w:t>
      </w:r>
      <w:r w:rsidR="000C5DEF">
        <w:rPr>
          <w:lang w:val="en-US"/>
        </w:rPr>
        <w:t>this</w:t>
      </w:r>
      <w:r w:rsidR="00292B9D">
        <w:rPr>
          <w:lang w:val="en-US"/>
        </w:rPr>
        <w:t xml:space="preserve"> installation.</w:t>
      </w:r>
      <w:r w:rsidR="00B87C98">
        <w:rPr>
          <w:lang w:val="en-US"/>
        </w:rPr>
        <w:t xml:space="preserve"> </w:t>
      </w:r>
    </w:p>
    <w:p w:rsidR="00B87C98" w:rsidRPr="00B87C98" w:rsidRDefault="00B87C98" w:rsidP="00B87C98">
      <w:pPr>
        <w:rPr>
          <w:lang w:val="en-US"/>
        </w:rPr>
      </w:pPr>
    </w:p>
    <w:p w:rsidR="00820E8D" w:rsidRDefault="00820E8D" w:rsidP="005B34A8">
      <w:pPr>
        <w:pStyle w:val="Heading3"/>
        <w:rPr>
          <w:lang w:val="en-US"/>
        </w:rPr>
      </w:pPr>
      <w:bookmarkStart w:id="193" w:name="_Ref417913745"/>
      <w:bookmarkStart w:id="194" w:name="_Ref417913747"/>
      <w:bookmarkStart w:id="195" w:name="_Toc440979198"/>
      <w:r w:rsidRPr="00F54A80">
        <w:rPr>
          <w:lang w:val="en-US"/>
        </w:rPr>
        <w:t xml:space="preserve">INTEL-FS </w:t>
      </w:r>
      <w:r w:rsidR="00A56ED1" w:rsidRPr="00F54A80">
        <w:rPr>
          <w:lang w:val="en-US"/>
        </w:rPr>
        <w:t xml:space="preserve">standard </w:t>
      </w:r>
      <w:r w:rsidRPr="00F54A80">
        <w:rPr>
          <w:lang w:val="en-US"/>
        </w:rPr>
        <w:t>installation</w:t>
      </w:r>
      <w:bookmarkEnd w:id="193"/>
      <w:bookmarkEnd w:id="194"/>
      <w:bookmarkEnd w:id="195"/>
    </w:p>
    <w:p w:rsidR="00FC2FCA" w:rsidRPr="00F54A80" w:rsidRDefault="00FC2FCA" w:rsidP="00FC2FCA">
      <w:pPr>
        <w:rPr>
          <w:lang w:val="en-US"/>
        </w:rPr>
      </w:pPr>
    </w:p>
    <w:tbl>
      <w:tblPr>
        <w:tblW w:w="1003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3794"/>
        <w:gridCol w:w="6237"/>
      </w:tblGrid>
      <w:tr w:rsidR="00FA211A" w:rsidRPr="00F54A80" w:rsidTr="000831AF">
        <w:trPr>
          <w:trHeight w:val="70"/>
        </w:trPr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A211A" w:rsidRPr="00F54A80" w:rsidRDefault="00FA211A" w:rsidP="00540FF8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On INTEL-FS server, goto 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Start &gt;All programs &gt;Accessories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”,</w:t>
            </w:r>
          </w:p>
          <w:p w:rsidR="00FA211A" w:rsidRPr="00F54A80" w:rsidRDefault="00FA211A" w:rsidP="00540FF8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Right click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Command Prompt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”, in pop up menu select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Run as administrator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” 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A211A" w:rsidRPr="00F54A80" w:rsidRDefault="00FA211A" w:rsidP="00540FF8">
            <w:pPr>
              <w:spacing w:before="0" w:after="0"/>
              <w:jc w:val="left"/>
              <w:rPr>
                <w:noProof/>
                <w:lang w:val="en-US" w:eastAsia="fr-FR"/>
              </w:rPr>
            </w:pPr>
            <w:r w:rsidRPr="00F54A80">
              <w:rPr>
                <w:lang w:val="en-US"/>
              </w:rPr>
              <w:object w:dxaOrig="6060" w:dyaOrig="6960" w14:anchorId="29480BE4">
                <v:shape id="_x0000_i1030" type="#_x0000_t75" style="width:303pt;height:316.75pt" o:ole="">
                  <v:imagedata r:id="rId82" o:title=""/>
                </v:shape>
                <o:OLEObject Type="Embed" ProgID="PBrush" ShapeID="_x0000_i1030" DrawAspect="Content" ObjectID="_1588590722" r:id="rId180"/>
              </w:object>
            </w:r>
          </w:p>
        </w:tc>
      </w:tr>
      <w:tr w:rsidR="00FA211A" w:rsidRPr="00F54A80" w:rsidTr="00A959AE"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A211A" w:rsidRPr="00F54A80" w:rsidRDefault="00FA211A" w:rsidP="00FA211A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t xml:space="preserve">In the dos command prompt window, type in </w:t>
            </w:r>
            <w:r w:rsidRPr="00E81323">
              <w:rPr>
                <w:rFonts w:ascii="Times New Roman" w:hAnsi="Times New Roman"/>
                <w:b/>
                <w:lang w:val="en-US" w:eastAsia="fr-FR"/>
              </w:rPr>
              <w:t>iisreset /stop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A211A" w:rsidRDefault="00FA211A" w:rsidP="00A959AE">
            <w:pPr>
              <w:spacing w:before="0" w:after="0"/>
              <w:jc w:val="center"/>
              <w:rPr>
                <w:noProof/>
                <w:lang w:val="fr-FR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13D9016" wp14:editId="71CD72D5">
                  <wp:extent cx="3869002" cy="2009775"/>
                  <wp:effectExtent l="0" t="0" r="0" b="0"/>
                  <wp:docPr id="278" name="Picture 2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72392" cy="20115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A211A" w:rsidRPr="00F54A80" w:rsidTr="00A959AE"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A211A" w:rsidRDefault="00FA211A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lastRenderedPageBreak/>
              <w:t>When iis is stopped, close Command prompt window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A211A" w:rsidRDefault="00FA211A" w:rsidP="00A959AE">
            <w:pPr>
              <w:spacing w:before="0" w:after="0"/>
              <w:jc w:val="center"/>
              <w:rPr>
                <w:noProof/>
                <w:lang w:val="fr-FR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1BB4339" wp14:editId="380EC67D">
                  <wp:extent cx="3848777" cy="1999268"/>
                  <wp:effectExtent l="0" t="0" r="0" b="1270"/>
                  <wp:docPr id="277" name="Picture 2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7406" cy="2003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06D8D" w:rsidRPr="00F54A80" w:rsidTr="00A959AE"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06D8D" w:rsidRDefault="00B06D8D" w:rsidP="00B06D8D">
            <w:pPr>
              <w:spacing w:before="0" w:after="0"/>
              <w:jc w:val="left"/>
              <w:rPr>
                <w:rFonts w:ascii="Times New Roman" w:hAnsi="Times New Roman"/>
                <w:b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 xml:space="preserve">Insert </w:t>
            </w:r>
            <w:r w:rsidR="00E30FFD" w:rsidRPr="007F5874">
              <w:rPr>
                <w:b/>
                <w:lang w:val="en-US"/>
              </w:rPr>
              <w:t>“DVD IntelFS Application”</w:t>
            </w:r>
            <w:r w:rsidRPr="00F54A80">
              <w:rPr>
                <w:rFonts w:ascii="Times New Roman" w:hAnsi="Times New Roman"/>
                <w:lang w:val="en-US" w:eastAsia="fr-FR"/>
              </w:rPr>
              <w:t xml:space="preserve">  in DVD drive and run </w:t>
            </w:r>
            <w:r w:rsidR="00F17F23" w:rsidRPr="00F17F23">
              <w:rPr>
                <w:rFonts w:ascii="Times New Roman" w:hAnsi="Times New Roman"/>
                <w:b/>
                <w:lang w:val="en-US" w:eastAsia="fr-FR"/>
              </w:rPr>
              <w:t>20160114_NU_IntelFSInstaller_</w:t>
            </w:r>
            <w:r w:rsidR="00F17F23">
              <w:rPr>
                <w:rFonts w:ascii="Times New Roman" w:hAnsi="Times New Roman"/>
                <w:b/>
                <w:lang w:val="en-US" w:eastAsia="fr-FR"/>
              </w:rPr>
              <w:t>1.0.0_</w:t>
            </w:r>
            <w:r w:rsidR="00F17F23" w:rsidRPr="00F17F23">
              <w:rPr>
                <w:rFonts w:ascii="Times New Roman" w:hAnsi="Times New Roman"/>
                <w:b/>
                <w:lang w:val="en-US" w:eastAsia="fr-FR"/>
              </w:rPr>
              <w:t>win64_en.exe</w:t>
            </w:r>
          </w:p>
          <w:p w:rsidR="00B06D8D" w:rsidRDefault="00B06D8D" w:rsidP="00B06D8D">
            <w:pPr>
              <w:spacing w:before="0" w:after="0"/>
              <w:jc w:val="left"/>
              <w:rPr>
                <w:rFonts w:ascii="Times New Roman" w:hAnsi="Times New Roman"/>
                <w:b/>
                <w:lang w:val="en-US" w:eastAsia="fr-FR"/>
              </w:rPr>
            </w:pPr>
          </w:p>
          <w:p w:rsidR="00B06D8D" w:rsidRDefault="00B06D8D" w:rsidP="00B06D8D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5D46E0">
              <w:rPr>
                <w:rFonts w:ascii="Times New Roman" w:hAnsi="Times New Roman"/>
                <w:lang w:val="en-US" w:eastAsia="fr-FR"/>
              </w:rPr>
              <w:t xml:space="preserve"> </w:t>
            </w:r>
            <w:r>
              <w:rPr>
                <w:rFonts w:ascii="Times New Roman" w:hAnsi="Times New Roman"/>
                <w:lang w:val="en-US" w:eastAsia="fr-FR"/>
              </w:rPr>
              <w:t>“</w:t>
            </w:r>
            <w:r w:rsidRPr="00B06D8D">
              <w:rPr>
                <w:rFonts w:ascii="Times New Roman" w:hAnsi="Times New Roman"/>
                <w:b/>
                <w:lang w:val="en-US" w:eastAsia="fr-FR"/>
              </w:rPr>
              <w:t>User Account Control</w:t>
            </w:r>
            <w:r>
              <w:rPr>
                <w:rFonts w:ascii="Times New Roman" w:hAnsi="Times New Roman"/>
                <w:lang w:val="en-US" w:eastAsia="fr-FR"/>
              </w:rPr>
              <w:t>” window</w:t>
            </w:r>
            <w:r w:rsidRPr="005D46E0">
              <w:rPr>
                <w:rFonts w:ascii="Times New Roman" w:hAnsi="Times New Roman"/>
                <w:lang w:val="en-US" w:eastAsia="fr-FR"/>
              </w:rPr>
              <w:t xml:space="preserve"> with the message “</w:t>
            </w:r>
            <w:r w:rsidRPr="00B06D8D">
              <w:rPr>
                <w:rFonts w:ascii="Times New Roman" w:hAnsi="Times New Roman"/>
                <w:b/>
                <w:lang w:val="en-US" w:eastAsia="fr-FR"/>
              </w:rPr>
              <w:t>Do you allow the following program from an unknown publisher to make changes to this computer ?</w:t>
            </w:r>
            <w:r w:rsidRPr="005D46E0">
              <w:rPr>
                <w:rFonts w:ascii="Times New Roman" w:hAnsi="Times New Roman"/>
                <w:lang w:val="en-US" w:eastAsia="fr-FR"/>
              </w:rPr>
              <w:t>” is displayed</w:t>
            </w:r>
            <w:r>
              <w:rPr>
                <w:rFonts w:ascii="Times New Roman" w:hAnsi="Times New Roman"/>
                <w:lang w:val="en-US" w:eastAsia="fr-FR"/>
              </w:rPr>
              <w:t>.</w:t>
            </w:r>
            <w:r w:rsidRPr="005D46E0">
              <w:rPr>
                <w:rFonts w:ascii="Times New Roman" w:hAnsi="Times New Roman"/>
                <w:lang w:val="en-US" w:eastAsia="fr-FR"/>
              </w:rPr>
              <w:t xml:space="preserve"> </w:t>
            </w:r>
          </w:p>
          <w:p w:rsidR="00B06D8D" w:rsidRDefault="00B06D8D" w:rsidP="00B06D8D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B06D8D" w:rsidRPr="005D46E0" w:rsidRDefault="00B06D8D" w:rsidP="00B06D8D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t>Click “</w:t>
            </w:r>
            <w:r w:rsidRPr="00B06D8D">
              <w:rPr>
                <w:rFonts w:ascii="Times New Roman" w:hAnsi="Times New Roman"/>
                <w:b/>
                <w:lang w:val="en-US" w:eastAsia="fr-FR"/>
              </w:rPr>
              <w:t>Yes</w:t>
            </w:r>
            <w:r>
              <w:rPr>
                <w:rFonts w:ascii="Times New Roman" w:hAnsi="Times New Roman"/>
                <w:lang w:val="en-US" w:eastAsia="fr-FR"/>
              </w:rPr>
              <w:t>”</w:t>
            </w:r>
            <w:r w:rsidRPr="005D46E0">
              <w:rPr>
                <w:rFonts w:ascii="Times New Roman" w:hAnsi="Times New Roman"/>
                <w:lang w:val="en-US" w:eastAsia="fr-FR"/>
              </w:rPr>
              <w:t xml:space="preserve"> button.</w:t>
            </w:r>
          </w:p>
          <w:p w:rsidR="00B06D8D" w:rsidRDefault="00B06D8D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06D8D" w:rsidRDefault="00ED22BD" w:rsidP="00A959AE">
            <w:pPr>
              <w:spacing w:before="0" w:after="0"/>
              <w:jc w:val="center"/>
              <w:rPr>
                <w:noProof/>
                <w:lang w:val="fr-FR" w:eastAsia="fr-FR"/>
              </w:rPr>
            </w:pPr>
            <w:r>
              <w:object w:dxaOrig="6870" w:dyaOrig="3570">
                <v:shape id="_x0000_i1031" type="#_x0000_t75" style="width:301pt;height:156.3pt" o:ole="">
                  <v:imagedata r:id="rId183" o:title=""/>
                </v:shape>
                <o:OLEObject Type="Embed" ProgID="PBrush" ShapeID="_x0000_i1031" DrawAspect="Content" ObjectID="_1588590723" r:id="rId184"/>
              </w:object>
            </w:r>
          </w:p>
        </w:tc>
      </w:tr>
      <w:tr w:rsidR="00820E8D" w:rsidRPr="00F54A80" w:rsidTr="00A959AE"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10586" w:rsidRPr="00F54A80" w:rsidRDefault="00110586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820E8D" w:rsidRDefault="0018000B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t>INTEL-FS i</w:t>
            </w:r>
            <w:r w:rsidR="00B06D8D">
              <w:rPr>
                <w:rFonts w:ascii="Times New Roman" w:hAnsi="Times New Roman"/>
                <w:lang w:val="en-US" w:eastAsia="fr-FR"/>
              </w:rPr>
              <w:t>nstallshield</w:t>
            </w:r>
            <w:r w:rsidR="00820E8D" w:rsidRPr="00F54A80">
              <w:rPr>
                <w:rFonts w:ascii="Times New Roman" w:hAnsi="Times New Roman"/>
                <w:lang w:val="en-US" w:eastAsia="fr-FR"/>
              </w:rPr>
              <w:t xml:space="preserve"> wizard display a list of software that </w:t>
            </w:r>
            <w:r w:rsidR="00A623A0" w:rsidRPr="00F54A80">
              <w:rPr>
                <w:rFonts w:ascii="Times New Roman" w:hAnsi="Times New Roman"/>
                <w:lang w:val="en-US" w:eastAsia="fr-FR"/>
              </w:rPr>
              <w:t xml:space="preserve">will </w:t>
            </w:r>
            <w:r w:rsidR="00820E8D" w:rsidRPr="00F54A80">
              <w:rPr>
                <w:rFonts w:ascii="Times New Roman" w:hAnsi="Times New Roman"/>
                <w:lang w:val="en-US" w:eastAsia="fr-FR"/>
              </w:rPr>
              <w:t xml:space="preserve">be installed. The content of the list </w:t>
            </w:r>
            <w:r w:rsidR="00A623A0" w:rsidRPr="00F54A80">
              <w:rPr>
                <w:rFonts w:ascii="Times New Roman" w:hAnsi="Times New Roman"/>
                <w:lang w:val="en-US" w:eastAsia="fr-FR"/>
              </w:rPr>
              <w:t xml:space="preserve">may  </w:t>
            </w:r>
            <w:r w:rsidR="00820E8D" w:rsidRPr="00F54A80">
              <w:rPr>
                <w:rFonts w:ascii="Times New Roman" w:hAnsi="Times New Roman"/>
                <w:lang w:val="en-US" w:eastAsia="fr-FR"/>
              </w:rPr>
              <w:t>be different for each server</w:t>
            </w:r>
          </w:p>
          <w:p w:rsidR="00BF242C" w:rsidRDefault="00BF242C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820E8D" w:rsidRPr="00F54A80" w:rsidRDefault="00BF242C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274489">
              <w:rPr>
                <w:rFonts w:ascii="Times New Roman" w:hAnsi="Times New Roman"/>
                <w:lang w:val="en-US" w:eastAsia="fr-FR"/>
              </w:rPr>
              <w:t>If all software are already installed the 2 following screens are not displayed, the server does not restart, the screen "</w:t>
            </w:r>
            <w:r w:rsidRPr="00274489">
              <w:rPr>
                <w:rFonts w:ascii="Times New Roman" w:hAnsi="Times New Roman"/>
                <w:b/>
                <w:lang w:val="en-US" w:eastAsia="fr-FR"/>
              </w:rPr>
              <w:t>Preparing to Install ...</w:t>
            </w:r>
            <w:r w:rsidRPr="00274489">
              <w:rPr>
                <w:rFonts w:ascii="Times New Roman" w:hAnsi="Times New Roman"/>
                <w:lang w:val="en-US" w:eastAsia="fr-FR"/>
              </w:rPr>
              <w:t>" is displayed</w:t>
            </w:r>
            <w:r w:rsidRPr="00F54A80" w:rsidDel="00BF242C">
              <w:rPr>
                <w:rFonts w:ascii="Times New Roman" w:hAnsi="Times New Roman"/>
                <w:lang w:val="en-US" w:eastAsia="fr-FR"/>
              </w:rPr>
              <w:t xml:space="preserve"> </w:t>
            </w:r>
          </w:p>
          <w:p w:rsidR="00820E8D" w:rsidRPr="00F54A80" w:rsidRDefault="00820E8D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 xml:space="preserve">Click </w:t>
            </w:r>
            <w:r w:rsidRPr="00274489">
              <w:rPr>
                <w:rFonts w:ascii="Times New Roman" w:hAnsi="Times New Roman"/>
                <w:lang w:val="en-US" w:eastAsia="fr-FR"/>
              </w:rPr>
              <w:t>“</w:t>
            </w:r>
            <w:r w:rsidRPr="00AF327B">
              <w:rPr>
                <w:rFonts w:ascii="Times New Roman" w:hAnsi="Times New Roman"/>
                <w:b/>
                <w:lang w:val="en-US" w:eastAsia="fr-FR"/>
              </w:rPr>
              <w:t>Install</w:t>
            </w:r>
            <w:r w:rsidRPr="00274489">
              <w:rPr>
                <w:rFonts w:ascii="Times New Roman" w:hAnsi="Times New Roman"/>
                <w:lang w:val="en-US" w:eastAsia="fr-FR"/>
              </w:rPr>
              <w:t xml:space="preserve">” </w:t>
            </w:r>
            <w:r w:rsidRPr="00F54A80">
              <w:rPr>
                <w:rFonts w:ascii="Times New Roman" w:hAnsi="Times New Roman"/>
                <w:lang w:val="en-US" w:eastAsia="fr-FR"/>
              </w:rPr>
              <w:t>button</w:t>
            </w:r>
          </w:p>
          <w:p w:rsidR="00820E8D" w:rsidRPr="00F54A80" w:rsidRDefault="00820E8D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820E8D" w:rsidRPr="00F54A80" w:rsidRDefault="00820E8D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.</w:t>
            </w:r>
          </w:p>
          <w:p w:rsidR="00820E8D" w:rsidRPr="00F54A80" w:rsidRDefault="00820E8D" w:rsidP="00A959AE">
            <w:pPr>
              <w:spacing w:before="0" w:after="0"/>
              <w:jc w:val="left"/>
              <w:rPr>
                <w:lang w:val="en-US" w:eastAsia="fr-FR"/>
              </w:rPr>
            </w:pP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0E8D" w:rsidRPr="00F54A80" w:rsidRDefault="00243970" w:rsidP="00A959AE">
            <w:pPr>
              <w:spacing w:before="0" w:after="0"/>
              <w:jc w:val="center"/>
              <w:rPr>
                <w:lang w:val="en-US" w:eastAsia="fr-FR"/>
              </w:rPr>
            </w:pPr>
            <w:r>
              <w:object w:dxaOrig="6045" w:dyaOrig="4545">
                <v:shape id="_x0000_i1032" type="#_x0000_t75" style="width:302.25pt;height:227.55pt" o:ole="">
                  <v:imagedata r:id="rId185" o:title=""/>
                </v:shape>
                <o:OLEObject Type="Embed" ProgID="PBrush" ShapeID="_x0000_i1032" DrawAspect="Content" ObjectID="_1588590724" r:id="rId186"/>
              </w:object>
            </w:r>
          </w:p>
        </w:tc>
      </w:tr>
      <w:tr w:rsidR="00820E8D" w:rsidRPr="00F54A80" w:rsidTr="00A959AE"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0E8D" w:rsidRPr="00F54A80" w:rsidRDefault="00820E8D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lastRenderedPageBreak/>
              <w:t xml:space="preserve">Prerequisites installation is in progress – </w:t>
            </w:r>
            <w:r w:rsidR="00561D63" w:rsidRPr="00F54A80">
              <w:rPr>
                <w:rFonts w:ascii="Times New Roman" w:hAnsi="Times New Roman"/>
                <w:lang w:val="en-US" w:eastAsia="fr-FR"/>
              </w:rPr>
              <w:t>This step might take several minutes.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0E8D" w:rsidRPr="00F54A80" w:rsidRDefault="00E30FFD" w:rsidP="00A959AE">
            <w:pPr>
              <w:spacing w:before="0" w:after="0"/>
              <w:jc w:val="left"/>
              <w:rPr>
                <w:rFonts w:ascii="Times New Roman" w:hAnsi="Times New Roman"/>
                <w:noProof/>
                <w:lang w:val="en-US" w:eastAsia="fr-FR"/>
              </w:rPr>
            </w:pPr>
            <w:r>
              <w:object w:dxaOrig="6075" w:dyaOrig="4545">
                <v:shape id="_x0000_i1033" type="#_x0000_t75" style="width:301pt;height:225.35pt" o:ole="">
                  <v:imagedata r:id="rId187" o:title=""/>
                </v:shape>
                <o:OLEObject Type="Embed" ProgID="PBrush" ShapeID="_x0000_i1033" DrawAspect="Content" ObjectID="_1588590725" r:id="rId188"/>
              </w:object>
            </w:r>
          </w:p>
        </w:tc>
      </w:tr>
      <w:tr w:rsidR="00B80361" w:rsidRPr="00F54A80" w:rsidTr="006D547B">
        <w:tc>
          <w:tcPr>
            <w:tcW w:w="1003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80361" w:rsidRPr="00F54A80" w:rsidRDefault="00760088" w:rsidP="00A959AE">
            <w:pPr>
              <w:spacing w:before="0" w:after="0"/>
              <w:jc w:val="left"/>
              <w:rPr>
                <w:noProof/>
                <w:lang w:val="en-US" w:eastAsia="fr-FR"/>
              </w:rPr>
            </w:pPr>
            <w:r w:rsidRPr="00F54A80">
              <w:rPr>
                <w:b/>
                <w:noProof/>
                <w:color w:val="FF0000"/>
                <w:lang w:val="en-US" w:eastAsia="fr-FR"/>
              </w:rPr>
              <w:t>WARNING</w:t>
            </w:r>
            <w:r w:rsidRPr="00F54A80">
              <w:rPr>
                <w:noProof/>
                <w:lang w:val="en-US" w:eastAsia="fr-FR"/>
              </w:rPr>
              <w:t xml:space="preserve"> </w:t>
            </w:r>
            <w:r w:rsidR="00B80361" w:rsidRPr="00F54A80">
              <w:rPr>
                <w:b/>
                <w:noProof/>
                <w:color w:val="FF0000"/>
                <w:lang w:val="en-US" w:eastAsia="fr-FR"/>
              </w:rPr>
              <w:t xml:space="preserve">After appwarmupx64 installation, INTEL-FS server </w:t>
            </w:r>
            <w:r w:rsidRPr="00F54A80">
              <w:rPr>
                <w:b/>
                <w:noProof/>
                <w:color w:val="FF0000"/>
                <w:lang w:val="en-US" w:eastAsia="fr-FR"/>
              </w:rPr>
              <w:t xml:space="preserve">automatically </w:t>
            </w:r>
            <w:r w:rsidR="00596900">
              <w:rPr>
                <w:b/>
                <w:noProof/>
                <w:color w:val="FF0000"/>
                <w:lang w:val="en-US" w:eastAsia="fr-FR"/>
              </w:rPr>
              <w:t>reboot</w:t>
            </w:r>
            <w:r w:rsidR="00B80361" w:rsidRPr="00F54A80">
              <w:rPr>
                <w:b/>
                <w:noProof/>
                <w:color w:val="FF0000"/>
                <w:lang w:val="en-US" w:eastAsia="fr-FR"/>
              </w:rPr>
              <w:t>.</w:t>
            </w:r>
            <w:r w:rsidR="002212BF">
              <w:rPr>
                <w:b/>
                <w:noProof/>
                <w:color w:val="FF0000"/>
                <w:lang w:val="en-US" w:eastAsia="fr-FR"/>
              </w:rPr>
              <w:t xml:space="preserve">  – </w:t>
            </w:r>
            <w:r w:rsidR="00596900">
              <w:rPr>
                <w:b/>
                <w:noProof/>
                <w:color w:val="FF0000"/>
                <w:lang w:val="en-US" w:eastAsia="fr-FR"/>
              </w:rPr>
              <w:t>After the reboot of INTEL-FS server, iis shall be stopped again.</w:t>
            </w:r>
            <w:r w:rsidR="00E82C38">
              <w:rPr>
                <w:b/>
                <w:noProof/>
                <w:color w:val="FF0000"/>
                <w:lang w:val="en-US" w:eastAsia="fr-FR"/>
              </w:rPr>
              <w:t xml:space="preserve"> </w:t>
            </w:r>
          </w:p>
          <w:p w:rsidR="00B80361" w:rsidRPr="00F54A80" w:rsidRDefault="00B80361" w:rsidP="00A959AE">
            <w:pPr>
              <w:spacing w:before="0" w:after="0"/>
              <w:jc w:val="left"/>
              <w:rPr>
                <w:noProof/>
                <w:lang w:val="en-US" w:eastAsia="fr-FR"/>
              </w:rPr>
            </w:pPr>
            <w:r w:rsidRPr="00F54A80">
              <w:rPr>
                <w:noProof/>
                <w:lang w:val="en-US" w:eastAsia="fr-FR"/>
              </w:rPr>
              <w:t>When restart is completed, log in back</w:t>
            </w:r>
          </w:p>
        </w:tc>
      </w:tr>
      <w:tr w:rsidR="00B06D8D" w:rsidRPr="00F54A80" w:rsidTr="00B13EB6"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06D8D" w:rsidRDefault="00B06D8D" w:rsidP="00615021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5D46E0">
              <w:rPr>
                <w:rFonts w:ascii="Times New Roman" w:hAnsi="Times New Roman"/>
                <w:lang w:val="en-US" w:eastAsia="fr-FR"/>
              </w:rPr>
              <w:t xml:space="preserve"> </w:t>
            </w:r>
            <w:r>
              <w:rPr>
                <w:rFonts w:ascii="Times New Roman" w:hAnsi="Times New Roman"/>
                <w:lang w:val="en-US" w:eastAsia="fr-FR"/>
              </w:rPr>
              <w:t>“</w:t>
            </w:r>
            <w:r w:rsidRPr="00B06D8D">
              <w:rPr>
                <w:rFonts w:ascii="Times New Roman" w:hAnsi="Times New Roman"/>
                <w:b/>
                <w:lang w:val="en-US" w:eastAsia="fr-FR"/>
              </w:rPr>
              <w:t>User Account Control</w:t>
            </w:r>
            <w:r>
              <w:rPr>
                <w:rFonts w:ascii="Times New Roman" w:hAnsi="Times New Roman"/>
                <w:lang w:val="en-US" w:eastAsia="fr-FR"/>
              </w:rPr>
              <w:t>” window</w:t>
            </w:r>
            <w:r w:rsidRPr="005D46E0">
              <w:rPr>
                <w:rFonts w:ascii="Times New Roman" w:hAnsi="Times New Roman"/>
                <w:lang w:val="en-US" w:eastAsia="fr-FR"/>
              </w:rPr>
              <w:t xml:space="preserve"> with the message “</w:t>
            </w:r>
            <w:r w:rsidRPr="00B06D8D">
              <w:rPr>
                <w:rFonts w:ascii="Times New Roman" w:hAnsi="Times New Roman"/>
                <w:b/>
                <w:lang w:val="en-US" w:eastAsia="fr-FR"/>
              </w:rPr>
              <w:t>Do you allow the following program from an unknown publisher to make changes to this computer ?</w:t>
            </w:r>
            <w:r w:rsidRPr="005D46E0">
              <w:rPr>
                <w:rFonts w:ascii="Times New Roman" w:hAnsi="Times New Roman"/>
                <w:lang w:val="en-US" w:eastAsia="fr-FR"/>
              </w:rPr>
              <w:t>” is displayed</w:t>
            </w:r>
            <w:r>
              <w:rPr>
                <w:rFonts w:ascii="Times New Roman" w:hAnsi="Times New Roman"/>
                <w:lang w:val="en-US" w:eastAsia="fr-FR"/>
              </w:rPr>
              <w:t>.</w:t>
            </w:r>
            <w:r w:rsidRPr="005D46E0">
              <w:rPr>
                <w:rFonts w:ascii="Times New Roman" w:hAnsi="Times New Roman"/>
                <w:lang w:val="en-US" w:eastAsia="fr-FR"/>
              </w:rPr>
              <w:t xml:space="preserve"> </w:t>
            </w:r>
          </w:p>
          <w:p w:rsidR="00B06D8D" w:rsidRDefault="00B06D8D" w:rsidP="00615021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B06D8D" w:rsidRPr="005D46E0" w:rsidRDefault="00B06D8D" w:rsidP="00615021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t>Click “</w:t>
            </w:r>
            <w:r w:rsidRPr="00B06D8D">
              <w:rPr>
                <w:rFonts w:ascii="Times New Roman" w:hAnsi="Times New Roman"/>
                <w:b/>
                <w:lang w:val="en-US" w:eastAsia="fr-FR"/>
              </w:rPr>
              <w:t>Yes</w:t>
            </w:r>
            <w:r>
              <w:rPr>
                <w:rFonts w:ascii="Times New Roman" w:hAnsi="Times New Roman"/>
                <w:lang w:val="en-US" w:eastAsia="fr-FR"/>
              </w:rPr>
              <w:t>”</w:t>
            </w:r>
            <w:r w:rsidRPr="005D46E0">
              <w:rPr>
                <w:rFonts w:ascii="Times New Roman" w:hAnsi="Times New Roman"/>
                <w:lang w:val="en-US" w:eastAsia="fr-FR"/>
              </w:rPr>
              <w:t xml:space="preserve"> button.</w:t>
            </w:r>
          </w:p>
          <w:p w:rsidR="00B06D8D" w:rsidRDefault="00B06D8D" w:rsidP="00615021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06D8D" w:rsidRDefault="00ED22BD" w:rsidP="00615021">
            <w:pPr>
              <w:spacing w:before="0" w:after="0"/>
              <w:jc w:val="center"/>
              <w:rPr>
                <w:noProof/>
                <w:lang w:val="fr-FR" w:eastAsia="fr-FR"/>
              </w:rPr>
            </w:pPr>
            <w:r>
              <w:object w:dxaOrig="6870" w:dyaOrig="3570">
                <v:shape id="_x0000_i1034" type="#_x0000_t75" style="width:300.3pt;height:156.3pt" o:ole="">
                  <v:imagedata r:id="rId183" o:title=""/>
                </v:shape>
                <o:OLEObject Type="Embed" ProgID="PBrush" ShapeID="_x0000_i1034" DrawAspect="Content" ObjectID="_1588590726" r:id="rId189"/>
              </w:object>
            </w:r>
          </w:p>
        </w:tc>
      </w:tr>
      <w:tr w:rsidR="00B06D8D" w:rsidRPr="00F54A80" w:rsidTr="00B13EB6"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06D8D" w:rsidRPr="00F54A80" w:rsidRDefault="00B06D8D" w:rsidP="00615021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 xml:space="preserve">INTEL-FS installation will </w:t>
            </w:r>
            <w:r>
              <w:rPr>
                <w:rFonts w:ascii="Times New Roman" w:hAnsi="Times New Roman"/>
                <w:lang w:val="en-US" w:eastAsia="fr-FR"/>
              </w:rPr>
              <w:t>be automatically restarted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06D8D" w:rsidRPr="00F54A80" w:rsidRDefault="00ED22BD" w:rsidP="00615021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AD56552" wp14:editId="179CF274">
                  <wp:extent cx="3808550" cy="2863970"/>
                  <wp:effectExtent l="0" t="0" r="1905" b="0"/>
                  <wp:docPr id="386" name="Picture 3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05131" cy="28613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06D8D" w:rsidRPr="00F54A80" w:rsidTr="00B13EB6"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06D8D" w:rsidRDefault="00B06D8D" w:rsidP="00B13EB6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lastRenderedPageBreak/>
              <w:t>In the dos command prompt window launched as ‘Administrator’, type in:</w:t>
            </w:r>
          </w:p>
          <w:p w:rsidR="00B06D8D" w:rsidRPr="00E81323" w:rsidRDefault="00B06D8D" w:rsidP="00B13EB6">
            <w:pPr>
              <w:spacing w:before="0" w:after="0"/>
              <w:jc w:val="left"/>
              <w:rPr>
                <w:rFonts w:ascii="Times New Roman" w:hAnsi="Times New Roman"/>
                <w:b/>
                <w:lang w:val="en-US" w:eastAsia="fr-FR"/>
              </w:rPr>
            </w:pPr>
            <w:r w:rsidRPr="00E81323">
              <w:rPr>
                <w:rFonts w:ascii="Times New Roman" w:hAnsi="Times New Roman"/>
                <w:b/>
                <w:lang w:val="en-US" w:eastAsia="fr-FR"/>
              </w:rPr>
              <w:t>iisreset /stop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06D8D" w:rsidRDefault="00B06D8D" w:rsidP="00B13EB6">
            <w:pPr>
              <w:spacing w:before="0" w:after="0"/>
              <w:jc w:val="center"/>
              <w:rPr>
                <w:noProof/>
                <w:lang w:val="fr-FR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DF94556" wp14:editId="4EE5D234">
                  <wp:extent cx="3869002" cy="2009775"/>
                  <wp:effectExtent l="0" t="0" r="0" b="0"/>
                  <wp:docPr id="297" name="Picture 2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72392" cy="20115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06D8D" w:rsidRPr="00F54A80" w:rsidTr="00B13EB6"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06D8D" w:rsidRDefault="00B06D8D" w:rsidP="00B13EB6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t>When iis is stopped, close Command prompt window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06D8D" w:rsidRDefault="00B06D8D" w:rsidP="00B13EB6">
            <w:pPr>
              <w:spacing w:before="0" w:after="0"/>
              <w:jc w:val="center"/>
              <w:rPr>
                <w:noProof/>
                <w:lang w:val="fr-FR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1BDE630" wp14:editId="4D349C59">
                  <wp:extent cx="3848777" cy="1999268"/>
                  <wp:effectExtent l="0" t="0" r="0" b="1270"/>
                  <wp:docPr id="298" name="Picture 2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7406" cy="2003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06D8D" w:rsidRPr="00F54A80" w:rsidTr="00A959AE"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06D8D" w:rsidRPr="00F54A80" w:rsidRDefault="00B06D8D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N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ext  &gt;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06D8D" w:rsidRPr="00F54A80" w:rsidRDefault="00ED22BD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65EE529" wp14:editId="318A4623">
                  <wp:extent cx="3923266" cy="2950234"/>
                  <wp:effectExtent l="0" t="0" r="1270" b="2540"/>
                  <wp:docPr id="394" name="Picture 3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1519" cy="2948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06D8D" w:rsidRPr="00F54A80" w:rsidTr="00A959AE"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06D8D" w:rsidRPr="00F54A80" w:rsidRDefault="00B06D8D" w:rsidP="00A959AE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lastRenderedPageBreak/>
              <w:t>If  SQL server is installed on INTEL-FS server, select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YES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” 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radio button</w:t>
            </w:r>
          </w:p>
          <w:p w:rsidR="00B06D8D" w:rsidRPr="00F54A80" w:rsidRDefault="00B06D8D" w:rsidP="001B50C0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If  SQL server is not installed on INTEL-FS server, select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NO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” 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radio button</w:t>
            </w:r>
          </w:p>
          <w:p w:rsidR="00B06D8D" w:rsidRPr="00F54A80" w:rsidRDefault="00B06D8D" w:rsidP="00A959AE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B06D8D" w:rsidRPr="00F54A80" w:rsidRDefault="00B06D8D" w:rsidP="00A959AE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B06D8D" w:rsidRPr="00F54A80" w:rsidRDefault="00B06D8D" w:rsidP="00A959AE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B06D8D" w:rsidRPr="00F54A80" w:rsidRDefault="00B06D8D" w:rsidP="00A959AE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N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ext  &gt;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06D8D" w:rsidRPr="00F54A80" w:rsidRDefault="00ED22BD" w:rsidP="00A959AE">
            <w:pPr>
              <w:spacing w:before="0" w:after="0"/>
              <w:jc w:val="left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540B6E6" wp14:editId="5EB57683">
                  <wp:extent cx="3860311" cy="2902892"/>
                  <wp:effectExtent l="0" t="0" r="6985" b="0"/>
                  <wp:docPr id="395" name="Picture 3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64771" cy="29062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06D8D" w:rsidRPr="00F54A80" w:rsidTr="00A959AE"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06D8D" w:rsidRPr="00F54A80" w:rsidRDefault="00B06D8D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N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ext  &gt;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06D8D" w:rsidRPr="00F54A80" w:rsidRDefault="00D332B0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45013D6" wp14:editId="7F15CF35">
                  <wp:extent cx="3890513" cy="2925604"/>
                  <wp:effectExtent l="0" t="0" r="0" b="8255"/>
                  <wp:docPr id="396" name="Picture 3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87022" cy="29229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06D8D" w:rsidRPr="00F54A80" w:rsidTr="00A959AE"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06D8D" w:rsidRPr="00F54A80" w:rsidRDefault="00B06D8D" w:rsidP="00A959AE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INTEL-FS installer check partition size and display a waning pop up if needed.</w:t>
            </w:r>
          </w:p>
          <w:p w:rsidR="00B06D8D" w:rsidRPr="00F54A80" w:rsidRDefault="00B06D8D" w:rsidP="00A959AE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OK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 to select other drives.</w:t>
            </w:r>
          </w:p>
          <w:p w:rsidR="00B06D8D" w:rsidRPr="00F54A80" w:rsidRDefault="00B06D8D" w:rsidP="00A959AE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Cancel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 to go the next window. In this window  installation cancellation will be available.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06D8D" w:rsidRPr="00F54A80" w:rsidRDefault="00DA1A7A" w:rsidP="00A959AE">
            <w:pPr>
              <w:spacing w:before="0" w:after="0"/>
              <w:jc w:val="left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6868742" wp14:editId="01FFD2A3">
                  <wp:extent cx="3857625" cy="1919404"/>
                  <wp:effectExtent l="0" t="0" r="0" b="5080"/>
                  <wp:docPr id="309" name="Picture 3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7625" cy="19194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06D8D" w:rsidRPr="00F54A80" w:rsidTr="00A959AE"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06D8D" w:rsidRPr="00F54A80" w:rsidRDefault="00B06D8D" w:rsidP="009639A5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lastRenderedPageBreak/>
              <w:t xml:space="preserve">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IP Address</w:t>
            </w:r>
            <w:r w:rsidRPr="00F54A80">
              <w:rPr>
                <w:rFonts w:ascii="Times New Roman" w:hAnsi="Times New Roman"/>
                <w:lang w:val="en-US" w:eastAsia="fr-FR"/>
              </w:rPr>
              <w:t xml:space="preserve">” Select </w:t>
            </w:r>
            <w:r>
              <w:rPr>
                <w:rFonts w:ascii="Times New Roman" w:hAnsi="Times New Roman"/>
                <w:lang w:val="en-US" w:eastAsia="fr-FR"/>
              </w:rPr>
              <w:t xml:space="preserve">INTEL-FS server </w:t>
            </w:r>
            <w:r w:rsidRPr="00F54A80">
              <w:rPr>
                <w:rFonts w:ascii="Times New Roman" w:hAnsi="Times New Roman"/>
                <w:lang w:val="en-US" w:eastAsia="fr-FR"/>
              </w:rPr>
              <w:t>network</w:t>
            </w:r>
            <w:r>
              <w:rPr>
                <w:rFonts w:ascii="Times New Roman" w:hAnsi="Times New Roman"/>
                <w:lang w:val="en-US" w:eastAsia="fr-FR"/>
              </w:rPr>
              <w:t xml:space="preserve"> interface</w:t>
            </w:r>
            <w:r w:rsidRPr="00F54A80">
              <w:rPr>
                <w:rFonts w:ascii="Times New Roman" w:hAnsi="Times New Roman"/>
                <w:lang w:val="en-US" w:eastAsia="fr-FR"/>
              </w:rPr>
              <w:t xml:space="preserve"> IP address in dropdown list</w:t>
            </w:r>
          </w:p>
          <w:p w:rsidR="00B06D8D" w:rsidRDefault="00B06D8D" w:rsidP="009639A5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Alternative DV file</w:t>
            </w:r>
            <w:r w:rsidRPr="00F54A80">
              <w:rPr>
                <w:rFonts w:ascii="Times New Roman" w:hAnsi="Times New Roman"/>
                <w:lang w:val="en-US" w:eastAsia="fr-FR"/>
              </w:rPr>
              <w:t xml:space="preserve">” To use </w:t>
            </w:r>
            <w:r>
              <w:rPr>
                <w:rFonts w:ascii="Times New Roman" w:hAnsi="Times New Roman"/>
                <w:lang w:val="en-US" w:eastAsia="fr-FR"/>
              </w:rPr>
              <w:t>an alternative</w:t>
            </w:r>
            <w:r w:rsidRPr="00F54A80">
              <w:rPr>
                <w:rFonts w:ascii="Times New Roman" w:hAnsi="Times New Roman"/>
                <w:lang w:val="en-US" w:eastAsia="fr-FR"/>
              </w:rPr>
              <w:t xml:space="preserve"> </w:t>
            </w:r>
            <w:r>
              <w:rPr>
                <w:rFonts w:ascii="Times New Roman" w:hAnsi="Times New Roman"/>
                <w:lang w:val="en-US" w:eastAsia="fr-FR"/>
              </w:rPr>
              <w:t>domain value</w:t>
            </w:r>
            <w:r w:rsidRPr="00F54A80">
              <w:rPr>
                <w:rFonts w:ascii="Times New Roman" w:hAnsi="Times New Roman"/>
                <w:lang w:val="en-US" w:eastAsia="fr-FR"/>
              </w:rPr>
              <w:t xml:space="preserve"> file</w:t>
            </w:r>
            <w:r>
              <w:rPr>
                <w:rFonts w:ascii="Times New Roman" w:hAnsi="Times New Roman"/>
                <w:lang w:val="en-US" w:eastAsia="fr-FR"/>
              </w:rPr>
              <w:t xml:space="preserve"> (cf chap</w:t>
            </w:r>
            <w:r w:rsidR="0099771F">
              <w:rPr>
                <w:rFonts w:ascii="Times New Roman" w:hAnsi="Times New Roman"/>
                <w:lang w:val="en-US" w:eastAsia="fr-FR"/>
              </w:rPr>
              <w:t xml:space="preserve"> </w:t>
            </w:r>
            <w:r w:rsidR="0099771F">
              <w:rPr>
                <w:rFonts w:ascii="Times New Roman" w:hAnsi="Times New Roman"/>
                <w:lang w:val="en-US" w:eastAsia="fr-FR"/>
              </w:rPr>
              <w:fldChar w:fldCharType="begin"/>
            </w:r>
            <w:r w:rsidR="0099771F">
              <w:rPr>
                <w:rFonts w:ascii="Times New Roman" w:hAnsi="Times New Roman"/>
                <w:lang w:val="en-US" w:eastAsia="fr-FR"/>
              </w:rPr>
              <w:instrText xml:space="preserve"> REF _Ref426967911 \r \h </w:instrText>
            </w:r>
            <w:r w:rsidR="0099771F">
              <w:rPr>
                <w:rFonts w:ascii="Times New Roman" w:hAnsi="Times New Roman"/>
                <w:lang w:val="en-US" w:eastAsia="fr-FR"/>
              </w:rPr>
            </w:r>
            <w:r w:rsidR="0099771F">
              <w:rPr>
                <w:rFonts w:ascii="Times New Roman" w:hAnsi="Times New Roman"/>
                <w:lang w:val="en-US" w:eastAsia="fr-FR"/>
              </w:rPr>
              <w:fldChar w:fldCharType="separate"/>
            </w:r>
            <w:r w:rsidR="003C1E5B">
              <w:rPr>
                <w:rFonts w:ascii="Times New Roman" w:hAnsi="Times New Roman"/>
                <w:lang w:val="en-US" w:eastAsia="fr-FR"/>
              </w:rPr>
              <w:t>2.2.2.4</w:t>
            </w:r>
            <w:r w:rsidR="0099771F">
              <w:rPr>
                <w:rFonts w:ascii="Times New Roman" w:hAnsi="Times New Roman"/>
                <w:lang w:val="en-US" w:eastAsia="fr-FR"/>
              </w:rPr>
              <w:fldChar w:fldCharType="end"/>
            </w:r>
            <w:r w:rsidR="0099771F">
              <w:rPr>
                <w:rFonts w:ascii="Times New Roman" w:hAnsi="Times New Roman"/>
                <w:lang w:val="en-US" w:eastAsia="fr-FR"/>
              </w:rPr>
              <w:t xml:space="preserve"> </w:t>
            </w:r>
            <w:r>
              <w:rPr>
                <w:rFonts w:ascii="Times New Roman" w:hAnsi="Times New Roman"/>
                <w:lang w:val="en-US" w:eastAsia="fr-FR"/>
              </w:rPr>
              <w:t>)</w:t>
            </w:r>
            <w:r w:rsidRPr="00F54A80">
              <w:rPr>
                <w:rFonts w:ascii="Times New Roman" w:hAnsi="Times New Roman"/>
                <w:lang w:val="en-US" w:eastAsia="fr-FR"/>
              </w:rPr>
              <w:t>, click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Select</w:t>
            </w:r>
            <w:r w:rsidRPr="00F54A80">
              <w:rPr>
                <w:rFonts w:ascii="Times New Roman" w:hAnsi="Times New Roman"/>
                <w:lang w:val="en-US" w:eastAsia="fr-FR"/>
              </w:rPr>
              <w:t>” button.</w:t>
            </w:r>
          </w:p>
          <w:p w:rsidR="002E288A" w:rsidRDefault="00F517CA" w:rsidP="009639A5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t>“</w:t>
            </w:r>
            <w:r w:rsidRPr="00A04C2C">
              <w:rPr>
                <w:rFonts w:ascii="Times New Roman" w:hAnsi="Times New Roman"/>
                <w:b/>
                <w:lang w:val="en-US" w:eastAsia="fr-FR"/>
              </w:rPr>
              <w:t>Concurrent requests</w:t>
            </w:r>
            <w:r>
              <w:rPr>
                <w:rFonts w:ascii="Times New Roman" w:hAnsi="Times New Roman"/>
                <w:lang w:val="en-US" w:eastAsia="fr-FR"/>
              </w:rPr>
              <w:t xml:space="preserve">” Type in </w:t>
            </w:r>
            <w:r w:rsidR="00A04C2C">
              <w:rPr>
                <w:rFonts w:ascii="Times New Roman" w:hAnsi="Times New Roman"/>
                <w:lang w:val="en-US" w:eastAsia="fr-FR"/>
              </w:rPr>
              <w:t xml:space="preserve">maximum number of IP concurrent requests. </w:t>
            </w:r>
          </w:p>
          <w:p w:rsidR="0077231F" w:rsidRDefault="0077231F" w:rsidP="009639A5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77231F">
              <w:rPr>
                <w:rFonts w:ascii="Times New Roman" w:hAnsi="Times New Roman"/>
                <w:lang w:val="en-US" w:eastAsia="fr-FR"/>
              </w:rPr>
              <w:t>This value is used by “Dynamic IP Restrictions” IIS feature of Default Web Site. IIS dynamically deny request from IP address performing more than this value concurrent requests.</w:t>
            </w:r>
          </w:p>
          <w:p w:rsidR="00DE27D1" w:rsidRDefault="00DE27D1" w:rsidP="009639A5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t>Usually this value shall not be less than 60.</w:t>
            </w:r>
          </w:p>
          <w:p w:rsidR="00B06D8D" w:rsidRPr="00F54A80" w:rsidRDefault="00B06D8D" w:rsidP="009639A5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B06D8D" w:rsidRPr="00F54A80" w:rsidRDefault="00B06D8D" w:rsidP="009639A5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N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ext  &gt;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  <w:p w:rsidR="00B06D8D" w:rsidRPr="00F54A80" w:rsidRDefault="00B06D8D" w:rsidP="009639A5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B06D8D" w:rsidRPr="00F54A80" w:rsidRDefault="00B06D8D" w:rsidP="00CB361F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Cancel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 to cancel installation.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06D8D" w:rsidRPr="00F54A80" w:rsidRDefault="00D332B0" w:rsidP="00A959AE">
            <w:pPr>
              <w:spacing w:before="0" w:after="0"/>
              <w:jc w:val="left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55F9140" wp14:editId="2E5405F7">
                  <wp:extent cx="3856008" cy="2899657"/>
                  <wp:effectExtent l="0" t="0" r="0" b="0"/>
                  <wp:docPr id="397" name="Picture 3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2547" cy="28970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517CA" w:rsidRPr="00F54A80" w:rsidTr="00A959AE"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04C2C" w:rsidRPr="0077231F" w:rsidRDefault="00A04C2C" w:rsidP="00A04C2C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INTEL-FS installer </w:t>
            </w:r>
            <w:r w:rsidR="00EC7822">
              <w:rPr>
                <w:rFonts w:ascii="Times New Roman" w:hAnsi="Times New Roman"/>
                <w:color w:val="000000"/>
                <w:lang w:val="en-US" w:eastAsia="fr-FR"/>
              </w:rPr>
              <w:t xml:space="preserve">check 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Concurrent requests  input value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 validity</w:t>
            </w:r>
            <w:r w:rsidR="0077231F">
              <w:rPr>
                <w:rFonts w:ascii="Times New Roman" w:hAnsi="Times New Roman"/>
                <w:color w:val="000000"/>
                <w:lang w:val="en-US" w:eastAsia="fr-FR"/>
              </w:rPr>
              <w:t xml:space="preserve"> (</w:t>
            </w:r>
            <w:r w:rsidR="0077231F">
              <w:rPr>
                <w:rFonts w:ascii="Times New Roman" w:hAnsi="Times New Roman"/>
                <w:lang w:val="en-US" w:eastAsia="fr-FR"/>
              </w:rPr>
              <w:t>This value shall be an integer)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 and display a warning pop up alert if needed.</w:t>
            </w:r>
          </w:p>
          <w:p w:rsidR="00A04C2C" w:rsidRPr="00F54A80" w:rsidRDefault="00A04C2C" w:rsidP="00A04C2C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OK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 to try another values.</w:t>
            </w:r>
          </w:p>
          <w:p w:rsidR="00F517CA" w:rsidRPr="00F54A80" w:rsidRDefault="00F517CA" w:rsidP="009639A5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517CA" w:rsidRDefault="00F517CA" w:rsidP="00A959AE">
            <w:pPr>
              <w:spacing w:before="0" w:after="0"/>
              <w:jc w:val="left"/>
              <w:rPr>
                <w:noProof/>
                <w:lang w:val="fr-FR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87593AB" wp14:editId="01AEF725">
                  <wp:extent cx="3876675" cy="1381125"/>
                  <wp:effectExtent l="0" t="0" r="9525" b="9525"/>
                  <wp:docPr id="320" name="Picture 3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76675" cy="1381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06D8D" w:rsidRPr="00F54A80" w:rsidTr="00A959AE"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06D8D" w:rsidRPr="00F54A80" w:rsidRDefault="00B06D8D" w:rsidP="003013D8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.“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SMTP Server</w:t>
            </w:r>
            <w:r w:rsidRPr="00F54A80">
              <w:rPr>
                <w:rFonts w:ascii="Times New Roman" w:hAnsi="Times New Roman"/>
                <w:lang w:val="en-US" w:eastAsia="fr-FR"/>
              </w:rPr>
              <w:t>” Type in smtp server hostname:smtpserver port. smtp server ip address can be used instead hosname.if  Smtp server port is not set default port 25 will be used in configuration files.</w:t>
            </w:r>
            <w:r w:rsidR="00376535">
              <w:rPr>
                <w:rFonts w:ascii="Times New Roman" w:hAnsi="Times New Roman"/>
                <w:lang w:val="en-US" w:eastAsia="fr-FR"/>
              </w:rPr>
              <w:t xml:space="preserve"> (cf chap </w:t>
            </w:r>
            <w:r w:rsidR="00376535">
              <w:rPr>
                <w:rFonts w:ascii="Times New Roman" w:hAnsi="Times New Roman"/>
                <w:lang w:val="en-US" w:eastAsia="fr-FR"/>
              </w:rPr>
              <w:fldChar w:fldCharType="begin"/>
            </w:r>
            <w:r w:rsidR="00376535">
              <w:rPr>
                <w:rFonts w:ascii="Times New Roman" w:hAnsi="Times New Roman"/>
                <w:lang w:val="en-US" w:eastAsia="fr-FR"/>
              </w:rPr>
              <w:instrText xml:space="preserve"> REF _Ref426967911 \r \h </w:instrText>
            </w:r>
            <w:r w:rsidR="00376535">
              <w:rPr>
                <w:rFonts w:ascii="Times New Roman" w:hAnsi="Times New Roman"/>
                <w:lang w:val="en-US" w:eastAsia="fr-FR"/>
              </w:rPr>
            </w:r>
            <w:r w:rsidR="00376535">
              <w:rPr>
                <w:rFonts w:ascii="Times New Roman" w:hAnsi="Times New Roman"/>
                <w:lang w:val="en-US" w:eastAsia="fr-FR"/>
              </w:rPr>
              <w:fldChar w:fldCharType="separate"/>
            </w:r>
            <w:r w:rsidR="003C1E5B">
              <w:rPr>
                <w:rFonts w:ascii="Times New Roman" w:hAnsi="Times New Roman"/>
                <w:lang w:val="en-US" w:eastAsia="fr-FR"/>
              </w:rPr>
              <w:t>2.2.2.4</w:t>
            </w:r>
            <w:r w:rsidR="00376535">
              <w:rPr>
                <w:rFonts w:ascii="Times New Roman" w:hAnsi="Times New Roman"/>
                <w:lang w:val="en-US" w:eastAsia="fr-FR"/>
              </w:rPr>
              <w:fldChar w:fldCharType="end"/>
            </w:r>
            <w:r w:rsidR="00376535">
              <w:rPr>
                <w:rFonts w:ascii="Times New Roman" w:hAnsi="Times New Roman"/>
                <w:lang w:val="en-US" w:eastAsia="fr-FR"/>
              </w:rPr>
              <w:t xml:space="preserve"> )</w:t>
            </w:r>
          </w:p>
          <w:p w:rsidR="00B06D8D" w:rsidRPr="00F54A80" w:rsidRDefault="00B06D8D" w:rsidP="003013D8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Cartographic server</w:t>
            </w:r>
            <w:r w:rsidRPr="00F54A80">
              <w:rPr>
                <w:rFonts w:ascii="Times New Roman" w:hAnsi="Times New Roman"/>
                <w:lang w:val="en-US" w:eastAsia="fr-FR"/>
              </w:rPr>
              <w:t xml:space="preserve">” </w:t>
            </w:r>
            <w:r>
              <w:rPr>
                <w:rFonts w:ascii="Times New Roman" w:hAnsi="Times New Roman"/>
                <w:lang w:val="en-US" w:eastAsia="fr-FR"/>
              </w:rPr>
              <w:t>Make sure that INTEL</w:t>
            </w:r>
            <w:r w:rsidRPr="00F54A80">
              <w:rPr>
                <w:rFonts w:ascii="Times New Roman" w:hAnsi="Times New Roman"/>
                <w:lang w:val="en-US" w:eastAsia="fr-FR"/>
              </w:rPr>
              <w:t>-FS server FQDN is correctly set.</w:t>
            </w:r>
          </w:p>
          <w:p w:rsidR="00B06D8D" w:rsidRPr="00F54A80" w:rsidRDefault="00B06D8D" w:rsidP="003013D8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Coregis server</w:t>
            </w:r>
            <w:r w:rsidRPr="00F54A80">
              <w:rPr>
                <w:rFonts w:ascii="Times New Roman" w:hAnsi="Times New Roman"/>
                <w:lang w:val="en-US" w:eastAsia="fr-FR"/>
              </w:rPr>
              <w:t xml:space="preserve">” Type in Core GIS server hostname. </w:t>
            </w:r>
            <w:r>
              <w:rPr>
                <w:rFonts w:ascii="Times New Roman" w:hAnsi="Times New Roman"/>
                <w:lang w:val="en-US" w:eastAsia="fr-FR"/>
              </w:rPr>
              <w:t xml:space="preserve">(cf chap </w:t>
            </w:r>
            <w:r w:rsidR="0099771F">
              <w:rPr>
                <w:rFonts w:ascii="Times New Roman" w:hAnsi="Times New Roman"/>
                <w:lang w:val="en-US" w:eastAsia="fr-FR"/>
              </w:rPr>
              <w:fldChar w:fldCharType="begin"/>
            </w:r>
            <w:r w:rsidR="0099771F">
              <w:rPr>
                <w:rFonts w:ascii="Times New Roman" w:hAnsi="Times New Roman"/>
                <w:lang w:val="en-US" w:eastAsia="fr-FR"/>
              </w:rPr>
              <w:instrText xml:space="preserve"> REF _Ref426967911 \r \h </w:instrText>
            </w:r>
            <w:r w:rsidR="0099771F">
              <w:rPr>
                <w:rFonts w:ascii="Times New Roman" w:hAnsi="Times New Roman"/>
                <w:lang w:val="en-US" w:eastAsia="fr-FR"/>
              </w:rPr>
            </w:r>
            <w:r w:rsidR="0099771F">
              <w:rPr>
                <w:rFonts w:ascii="Times New Roman" w:hAnsi="Times New Roman"/>
                <w:lang w:val="en-US" w:eastAsia="fr-FR"/>
              </w:rPr>
              <w:fldChar w:fldCharType="separate"/>
            </w:r>
            <w:r w:rsidR="003C1E5B">
              <w:rPr>
                <w:rFonts w:ascii="Times New Roman" w:hAnsi="Times New Roman"/>
                <w:lang w:val="en-US" w:eastAsia="fr-FR"/>
              </w:rPr>
              <w:t>2.2.2.4</w:t>
            </w:r>
            <w:r w:rsidR="0099771F">
              <w:rPr>
                <w:rFonts w:ascii="Times New Roman" w:hAnsi="Times New Roman"/>
                <w:lang w:val="en-US" w:eastAsia="fr-FR"/>
              </w:rPr>
              <w:fldChar w:fldCharType="end"/>
            </w:r>
            <w:r>
              <w:rPr>
                <w:rFonts w:ascii="Times New Roman" w:hAnsi="Times New Roman"/>
                <w:lang w:val="en-US" w:eastAsia="fr-FR"/>
              </w:rPr>
              <w:t>)</w:t>
            </w:r>
          </w:p>
          <w:p w:rsidR="00B06D8D" w:rsidRPr="00F54A80" w:rsidRDefault="00B06D8D" w:rsidP="00A959AE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B06D8D" w:rsidRPr="00F54A80" w:rsidRDefault="00B06D8D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These informations are mandatory.</w:t>
            </w:r>
          </w:p>
          <w:p w:rsidR="00B06D8D" w:rsidRPr="00F54A80" w:rsidRDefault="00B06D8D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B06D8D" w:rsidRPr="00F54A80" w:rsidRDefault="00B06D8D" w:rsidP="00A959AE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N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ext  &gt;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06D8D" w:rsidRPr="00F54A80" w:rsidRDefault="00D332B0" w:rsidP="004257A5">
            <w:pPr>
              <w:spacing w:before="0" w:after="0"/>
              <w:jc w:val="left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04BE8C3" wp14:editId="6B2D3BA9">
                  <wp:extent cx="3821502" cy="2873708"/>
                  <wp:effectExtent l="0" t="0" r="7620" b="3175"/>
                  <wp:docPr id="398" name="Picture 3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7931" cy="28710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06D8D" w:rsidRPr="00F54A80" w:rsidTr="00A959AE"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06D8D" w:rsidRPr="00F54A80" w:rsidRDefault="00B06D8D" w:rsidP="00A52EC7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lastRenderedPageBreak/>
              <w:t>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DefaultOrganisation</w:t>
            </w:r>
            <w:r w:rsidRPr="00F54A80">
              <w:rPr>
                <w:rFonts w:ascii="Times New Roman" w:hAnsi="Times New Roman"/>
                <w:lang w:val="en-US" w:eastAsia="fr-FR"/>
              </w:rPr>
              <w:t>” Name of the command of this site. This value will be used as the default producer code for products produced on this site</w:t>
            </w:r>
            <w:r w:rsidR="00376535" w:rsidRPr="00F54A80">
              <w:rPr>
                <w:rFonts w:ascii="Times New Roman" w:hAnsi="Times New Roman"/>
                <w:lang w:val="en-US" w:eastAsia="fr-FR"/>
              </w:rPr>
              <w:t xml:space="preserve">. </w:t>
            </w:r>
            <w:r w:rsidR="00376535">
              <w:rPr>
                <w:rFonts w:ascii="Times New Roman" w:hAnsi="Times New Roman"/>
                <w:lang w:val="en-US" w:eastAsia="fr-FR"/>
              </w:rPr>
              <w:t xml:space="preserve">(cf chap </w:t>
            </w:r>
            <w:r w:rsidR="00376535">
              <w:rPr>
                <w:rFonts w:ascii="Times New Roman" w:hAnsi="Times New Roman"/>
                <w:lang w:val="en-US" w:eastAsia="fr-FR"/>
              </w:rPr>
              <w:fldChar w:fldCharType="begin"/>
            </w:r>
            <w:r w:rsidR="00376535">
              <w:rPr>
                <w:rFonts w:ascii="Times New Roman" w:hAnsi="Times New Roman"/>
                <w:lang w:val="en-US" w:eastAsia="fr-FR"/>
              </w:rPr>
              <w:instrText xml:space="preserve"> REF _Ref426967911 \r \h </w:instrText>
            </w:r>
            <w:r w:rsidR="00376535">
              <w:rPr>
                <w:rFonts w:ascii="Times New Roman" w:hAnsi="Times New Roman"/>
                <w:lang w:val="en-US" w:eastAsia="fr-FR"/>
              </w:rPr>
            </w:r>
            <w:r w:rsidR="00376535">
              <w:rPr>
                <w:rFonts w:ascii="Times New Roman" w:hAnsi="Times New Roman"/>
                <w:lang w:val="en-US" w:eastAsia="fr-FR"/>
              </w:rPr>
              <w:fldChar w:fldCharType="separate"/>
            </w:r>
            <w:r w:rsidR="003C1E5B">
              <w:rPr>
                <w:rFonts w:ascii="Times New Roman" w:hAnsi="Times New Roman"/>
                <w:lang w:val="en-US" w:eastAsia="fr-FR"/>
              </w:rPr>
              <w:t>2.2.2.4</w:t>
            </w:r>
            <w:r w:rsidR="00376535">
              <w:rPr>
                <w:rFonts w:ascii="Times New Roman" w:hAnsi="Times New Roman"/>
                <w:lang w:val="en-US" w:eastAsia="fr-FR"/>
              </w:rPr>
              <w:fldChar w:fldCharType="end"/>
            </w:r>
            <w:r w:rsidR="00376535">
              <w:rPr>
                <w:rFonts w:ascii="Times New Roman" w:hAnsi="Times New Roman"/>
                <w:lang w:val="en-US" w:eastAsia="fr-FR"/>
              </w:rPr>
              <w:t>)</w:t>
            </w:r>
            <w:r w:rsidRPr="00F54A80">
              <w:rPr>
                <w:rFonts w:ascii="Times New Roman" w:hAnsi="Times New Roman"/>
                <w:lang w:val="en-US" w:eastAsia="fr-FR"/>
              </w:rPr>
              <w:t>.</w:t>
            </w:r>
          </w:p>
          <w:p w:rsidR="00EB1584" w:rsidRPr="00F54A80" w:rsidRDefault="00B06D8D" w:rsidP="00EB1584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Site ID</w:t>
            </w:r>
            <w:r w:rsidRPr="00F54A80">
              <w:rPr>
                <w:rFonts w:ascii="Times New Roman" w:hAnsi="Times New Roman"/>
                <w:lang w:val="en-US" w:eastAsia="fr-FR"/>
              </w:rPr>
              <w:t>” Logical identifier for this site. (Must be unique when exchanging data with other sites, used in product serial numbers).</w:t>
            </w:r>
            <w:r w:rsidR="00EB1584">
              <w:rPr>
                <w:rFonts w:ascii="Times New Roman" w:hAnsi="Times New Roman"/>
                <w:lang w:val="en-US" w:eastAsia="fr-FR"/>
              </w:rPr>
              <w:t xml:space="preserve"> Site ID</w:t>
            </w:r>
            <w:r w:rsidR="00EB1584" w:rsidRPr="00F54A80">
              <w:rPr>
                <w:rFonts w:ascii="Times New Roman" w:hAnsi="Times New Roman"/>
                <w:lang w:val="en-US" w:eastAsia="fr-FR"/>
              </w:rPr>
              <w:t xml:space="preserve"> must only countain lowercase character (a-z), uppercase character (A-Z)</w:t>
            </w:r>
            <w:r w:rsidR="00EB1584">
              <w:rPr>
                <w:rFonts w:ascii="Times New Roman" w:hAnsi="Times New Roman"/>
                <w:lang w:val="en-US" w:eastAsia="fr-FR"/>
              </w:rPr>
              <w:t>,</w:t>
            </w:r>
            <w:r w:rsidR="00EB1584" w:rsidRPr="00F54A80">
              <w:rPr>
                <w:rFonts w:ascii="Times New Roman" w:hAnsi="Times New Roman"/>
                <w:lang w:val="en-US" w:eastAsia="fr-FR"/>
              </w:rPr>
              <w:t xml:space="preserve"> digit (0-9)</w:t>
            </w:r>
            <w:r w:rsidR="00EB1584">
              <w:rPr>
                <w:rFonts w:ascii="Times New Roman" w:hAnsi="Times New Roman"/>
                <w:lang w:val="en-US" w:eastAsia="fr-FR"/>
              </w:rPr>
              <w:t xml:space="preserve"> and dash (-)</w:t>
            </w:r>
            <w:r w:rsidR="00376535" w:rsidRPr="00F54A80">
              <w:rPr>
                <w:rFonts w:ascii="Times New Roman" w:hAnsi="Times New Roman"/>
                <w:lang w:val="en-US" w:eastAsia="fr-FR"/>
              </w:rPr>
              <w:t xml:space="preserve">. </w:t>
            </w:r>
            <w:r w:rsidR="00376535">
              <w:rPr>
                <w:rFonts w:ascii="Times New Roman" w:hAnsi="Times New Roman"/>
                <w:lang w:val="en-US" w:eastAsia="fr-FR"/>
              </w:rPr>
              <w:t xml:space="preserve">(cf chap </w:t>
            </w:r>
            <w:r w:rsidR="00376535">
              <w:rPr>
                <w:rFonts w:ascii="Times New Roman" w:hAnsi="Times New Roman"/>
                <w:lang w:val="en-US" w:eastAsia="fr-FR"/>
              </w:rPr>
              <w:fldChar w:fldCharType="begin"/>
            </w:r>
            <w:r w:rsidR="00376535">
              <w:rPr>
                <w:rFonts w:ascii="Times New Roman" w:hAnsi="Times New Roman"/>
                <w:lang w:val="en-US" w:eastAsia="fr-FR"/>
              </w:rPr>
              <w:instrText xml:space="preserve"> REF _Ref426967911 \r \h </w:instrText>
            </w:r>
            <w:r w:rsidR="00376535">
              <w:rPr>
                <w:rFonts w:ascii="Times New Roman" w:hAnsi="Times New Roman"/>
                <w:lang w:val="en-US" w:eastAsia="fr-FR"/>
              </w:rPr>
            </w:r>
            <w:r w:rsidR="00376535">
              <w:rPr>
                <w:rFonts w:ascii="Times New Roman" w:hAnsi="Times New Roman"/>
                <w:lang w:val="en-US" w:eastAsia="fr-FR"/>
              </w:rPr>
              <w:fldChar w:fldCharType="separate"/>
            </w:r>
            <w:r w:rsidR="003C1E5B">
              <w:rPr>
                <w:rFonts w:ascii="Times New Roman" w:hAnsi="Times New Roman"/>
                <w:lang w:val="en-US" w:eastAsia="fr-FR"/>
              </w:rPr>
              <w:t>2.2.2.4</w:t>
            </w:r>
            <w:r w:rsidR="00376535">
              <w:rPr>
                <w:rFonts w:ascii="Times New Roman" w:hAnsi="Times New Roman"/>
                <w:lang w:val="en-US" w:eastAsia="fr-FR"/>
              </w:rPr>
              <w:fldChar w:fldCharType="end"/>
            </w:r>
            <w:r w:rsidR="00376535">
              <w:rPr>
                <w:rFonts w:ascii="Times New Roman" w:hAnsi="Times New Roman"/>
                <w:lang w:val="en-US" w:eastAsia="fr-FR"/>
              </w:rPr>
              <w:t>)</w:t>
            </w:r>
            <w:r w:rsidR="00EB1584" w:rsidRPr="00F54A80">
              <w:rPr>
                <w:rFonts w:ascii="Times New Roman" w:hAnsi="Times New Roman"/>
                <w:lang w:val="en-US" w:eastAsia="fr-FR"/>
              </w:rPr>
              <w:t xml:space="preserve"> </w:t>
            </w:r>
          </w:p>
          <w:p w:rsidR="00B06D8D" w:rsidRPr="00F54A80" w:rsidRDefault="00B06D8D" w:rsidP="00A52EC7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B06D8D" w:rsidRPr="00F54A80" w:rsidRDefault="00B06D8D" w:rsidP="00780FB1">
            <w:pPr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b/>
                <w:color w:val="FF0000"/>
                <w:lang w:val="en-US"/>
              </w:rPr>
              <w:t>WARNING</w:t>
            </w:r>
            <w:r w:rsidRPr="00F54A80">
              <w:rPr>
                <w:lang w:val="en-US"/>
              </w:rPr>
              <w:t xml:space="preserve">: </w:t>
            </w:r>
            <w:r w:rsidRPr="00F54A80">
              <w:rPr>
                <w:rFonts w:ascii="Times New Roman" w:hAnsi="Times New Roman"/>
                <w:lang w:val="en-US" w:eastAsia="fr-FR"/>
              </w:rPr>
              <w:t>Once objects are created in the database, this value can not be changed.</w:t>
            </w:r>
          </w:p>
          <w:p w:rsidR="00B06D8D" w:rsidRPr="00F54A80" w:rsidRDefault="00B06D8D" w:rsidP="00A52EC7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 xml:space="preserve">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Logo</w:t>
            </w:r>
            <w:r w:rsidRPr="00F54A80">
              <w:rPr>
                <w:rFonts w:ascii="Times New Roman" w:hAnsi="Times New Roman"/>
                <w:lang w:val="en-US" w:eastAsia="fr-FR"/>
              </w:rPr>
              <w:t>” Site logo displayed in the upper right hand of the screen. The user can select the image of the logo.</w:t>
            </w:r>
          </w:p>
          <w:p w:rsidR="00B06D8D" w:rsidRPr="00F54A80" w:rsidRDefault="00B06D8D" w:rsidP="00A52EC7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Login</w:t>
            </w:r>
            <w:r w:rsidRPr="00F54A80">
              <w:rPr>
                <w:rFonts w:ascii="Times New Roman" w:hAnsi="Times New Roman"/>
                <w:lang w:val="en-US" w:eastAsia="fr-FR"/>
              </w:rPr>
              <w:t xml:space="preserve"> 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Logo Tooltip</w:t>
            </w:r>
            <w:r w:rsidRPr="00F54A80">
              <w:rPr>
                <w:rFonts w:ascii="Times New Roman" w:hAnsi="Times New Roman"/>
                <w:lang w:val="en-US" w:eastAsia="fr-FR"/>
              </w:rPr>
              <w:t>” Text displayed when the mouse rolled over the INTEL-FS login’s window’s logo</w:t>
            </w:r>
          </w:p>
          <w:p w:rsidR="00B06D8D" w:rsidRPr="00F54A80" w:rsidRDefault="00B06D8D" w:rsidP="00A52EC7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B06D8D" w:rsidRPr="00F54A80" w:rsidRDefault="00B06D8D" w:rsidP="00A52EC7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N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ext  &gt;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06D8D" w:rsidRPr="00F54A80" w:rsidRDefault="00D332B0" w:rsidP="00A959AE">
            <w:pPr>
              <w:spacing w:before="0" w:after="0"/>
              <w:jc w:val="left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B5C195C" wp14:editId="0745A622">
                  <wp:extent cx="3933646" cy="2958039"/>
                  <wp:effectExtent l="0" t="0" r="0" b="0"/>
                  <wp:docPr id="399" name="Picture 3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9996" cy="2955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44D17" w:rsidRPr="00F54A80" w:rsidTr="00A959AE"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44D17" w:rsidRPr="00F54A80" w:rsidRDefault="00644D17" w:rsidP="00644D17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INTEL-FS installer check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 xml:space="preserve"> Site ID  input value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 validity and display a warning pop up alert if needed.</w:t>
            </w:r>
          </w:p>
          <w:p w:rsidR="00644D17" w:rsidRPr="00F54A80" w:rsidRDefault="00644D17" w:rsidP="00644D17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OK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 to try another values.</w:t>
            </w:r>
          </w:p>
          <w:p w:rsidR="00644D17" w:rsidRPr="00F54A80" w:rsidRDefault="00644D17" w:rsidP="00A52EC7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44D17" w:rsidRDefault="00644D17" w:rsidP="00644D17">
            <w:pPr>
              <w:spacing w:before="0" w:after="0"/>
              <w:jc w:val="center"/>
              <w:rPr>
                <w:noProof/>
                <w:lang w:val="fr-FR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7935BD7" wp14:editId="4B371B1A">
                  <wp:extent cx="3190875" cy="1381125"/>
                  <wp:effectExtent l="0" t="0" r="9525" b="9525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90875" cy="1381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06D8D" w:rsidRPr="00F54A80" w:rsidTr="00A959AE"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06D8D" w:rsidRPr="00F54A80" w:rsidRDefault="00B06D8D" w:rsidP="00D931C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Organisational node</w:t>
            </w:r>
            <w:r w:rsidRPr="00F54A80">
              <w:rPr>
                <w:rFonts w:ascii="Times New Roman" w:hAnsi="Times New Roman"/>
                <w:lang w:val="en-US" w:eastAsia="fr-FR"/>
              </w:rPr>
              <w:t>” Type in organizational nodes name – DefaultOn is the default value.</w:t>
            </w:r>
            <w:r>
              <w:rPr>
                <w:rFonts w:ascii="Times New Roman" w:hAnsi="Times New Roman"/>
                <w:lang w:val="en-US" w:eastAsia="fr-FR"/>
              </w:rPr>
              <w:t xml:space="preserve"> (cf chap </w:t>
            </w:r>
            <w:r w:rsidR="0099771F">
              <w:rPr>
                <w:rFonts w:ascii="Times New Roman" w:hAnsi="Times New Roman"/>
                <w:lang w:val="en-US" w:eastAsia="fr-FR"/>
              </w:rPr>
              <w:fldChar w:fldCharType="begin"/>
            </w:r>
            <w:r w:rsidR="0099771F">
              <w:rPr>
                <w:rFonts w:ascii="Times New Roman" w:hAnsi="Times New Roman"/>
                <w:lang w:val="en-US" w:eastAsia="fr-FR"/>
              </w:rPr>
              <w:instrText xml:space="preserve"> REF _Ref426967911 \r \h </w:instrText>
            </w:r>
            <w:r w:rsidR="0099771F">
              <w:rPr>
                <w:rFonts w:ascii="Times New Roman" w:hAnsi="Times New Roman"/>
                <w:lang w:val="en-US" w:eastAsia="fr-FR"/>
              </w:rPr>
            </w:r>
            <w:r w:rsidR="0099771F">
              <w:rPr>
                <w:rFonts w:ascii="Times New Roman" w:hAnsi="Times New Roman"/>
                <w:lang w:val="en-US" w:eastAsia="fr-FR"/>
              </w:rPr>
              <w:fldChar w:fldCharType="separate"/>
            </w:r>
            <w:r w:rsidR="003C1E5B">
              <w:rPr>
                <w:rFonts w:ascii="Times New Roman" w:hAnsi="Times New Roman"/>
                <w:lang w:val="en-US" w:eastAsia="fr-FR"/>
              </w:rPr>
              <w:t>2.2.2.4</w:t>
            </w:r>
            <w:r w:rsidR="0099771F">
              <w:rPr>
                <w:rFonts w:ascii="Times New Roman" w:hAnsi="Times New Roman"/>
                <w:lang w:val="en-US" w:eastAsia="fr-FR"/>
              </w:rPr>
              <w:fldChar w:fldCharType="end"/>
            </w:r>
            <w:r>
              <w:rPr>
                <w:rFonts w:ascii="Times New Roman" w:hAnsi="Times New Roman"/>
                <w:lang w:val="en-US" w:eastAsia="fr-FR"/>
              </w:rPr>
              <w:t>)</w:t>
            </w:r>
            <w:r w:rsidRPr="00F54A80">
              <w:rPr>
                <w:rFonts w:ascii="Times New Roman" w:hAnsi="Times New Roman"/>
                <w:lang w:val="en-US" w:eastAsia="fr-FR"/>
              </w:rPr>
              <w:t>,</w:t>
            </w:r>
          </w:p>
          <w:p w:rsidR="00B06D8D" w:rsidRPr="00F54A80" w:rsidRDefault="00B06D8D" w:rsidP="00D931C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Organisational node must only countain lowercase character (a-z), uppercase character (A-Z)</w:t>
            </w:r>
            <w:r w:rsidR="000A2AC5">
              <w:rPr>
                <w:rFonts w:ascii="Times New Roman" w:hAnsi="Times New Roman"/>
                <w:lang w:val="en-US" w:eastAsia="fr-FR"/>
              </w:rPr>
              <w:t>,</w:t>
            </w:r>
            <w:r w:rsidRPr="00F54A80">
              <w:rPr>
                <w:rFonts w:ascii="Times New Roman" w:hAnsi="Times New Roman"/>
                <w:lang w:val="en-US" w:eastAsia="fr-FR"/>
              </w:rPr>
              <w:t xml:space="preserve"> digit (0-9)</w:t>
            </w:r>
            <w:r w:rsidR="000A2AC5">
              <w:rPr>
                <w:rFonts w:ascii="Times New Roman" w:hAnsi="Times New Roman"/>
                <w:lang w:val="en-US" w:eastAsia="fr-FR"/>
              </w:rPr>
              <w:t xml:space="preserve"> and dash</w:t>
            </w:r>
            <w:r w:rsidR="001C5568">
              <w:rPr>
                <w:rFonts w:ascii="Times New Roman" w:hAnsi="Times New Roman"/>
                <w:lang w:val="en-US" w:eastAsia="fr-FR"/>
              </w:rPr>
              <w:t xml:space="preserve"> (</w:t>
            </w:r>
            <w:r w:rsidR="000A2AC5">
              <w:rPr>
                <w:rFonts w:ascii="Times New Roman" w:hAnsi="Times New Roman"/>
                <w:lang w:val="en-US" w:eastAsia="fr-FR"/>
              </w:rPr>
              <w:t>-</w:t>
            </w:r>
            <w:r w:rsidR="001C5568">
              <w:rPr>
                <w:rFonts w:ascii="Times New Roman" w:hAnsi="Times New Roman"/>
                <w:lang w:val="en-US" w:eastAsia="fr-FR"/>
              </w:rPr>
              <w:t>)</w:t>
            </w:r>
            <w:r w:rsidR="000A2AC5">
              <w:rPr>
                <w:rFonts w:ascii="Times New Roman" w:hAnsi="Times New Roman"/>
                <w:lang w:val="en-US" w:eastAsia="fr-FR"/>
              </w:rPr>
              <w:t>.</w:t>
            </w:r>
            <w:r w:rsidRPr="00F54A80">
              <w:rPr>
                <w:rFonts w:ascii="Times New Roman" w:hAnsi="Times New Roman"/>
                <w:lang w:val="en-US" w:eastAsia="fr-FR"/>
              </w:rPr>
              <w:t xml:space="preserve"> </w:t>
            </w:r>
          </w:p>
          <w:p w:rsidR="00B06D8D" w:rsidRPr="00F54A80" w:rsidRDefault="00B06D8D" w:rsidP="00D931C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Guest Account</w:t>
            </w:r>
            <w:r w:rsidRPr="00F54A80">
              <w:rPr>
                <w:rFonts w:ascii="Times New Roman" w:hAnsi="Times New Roman"/>
                <w:lang w:val="en-US" w:eastAsia="fr-FR"/>
              </w:rPr>
              <w:t xml:space="preserve">” Type in guest account login name. </w:t>
            </w:r>
            <w:r>
              <w:rPr>
                <w:rFonts w:ascii="Times New Roman" w:hAnsi="Times New Roman"/>
                <w:lang w:val="en-US" w:eastAsia="fr-FR"/>
              </w:rPr>
              <w:t xml:space="preserve"> (cf chap </w:t>
            </w:r>
            <w:r w:rsidR="0099771F">
              <w:rPr>
                <w:rFonts w:ascii="Times New Roman" w:hAnsi="Times New Roman"/>
                <w:lang w:val="en-US" w:eastAsia="fr-FR"/>
              </w:rPr>
              <w:fldChar w:fldCharType="begin"/>
            </w:r>
            <w:r w:rsidR="0099771F">
              <w:rPr>
                <w:rFonts w:ascii="Times New Roman" w:hAnsi="Times New Roman"/>
                <w:lang w:val="en-US" w:eastAsia="fr-FR"/>
              </w:rPr>
              <w:instrText xml:space="preserve"> REF _Ref426967911 \r \h </w:instrText>
            </w:r>
            <w:r w:rsidR="0099771F">
              <w:rPr>
                <w:rFonts w:ascii="Times New Roman" w:hAnsi="Times New Roman"/>
                <w:lang w:val="en-US" w:eastAsia="fr-FR"/>
              </w:rPr>
            </w:r>
            <w:r w:rsidR="0099771F">
              <w:rPr>
                <w:rFonts w:ascii="Times New Roman" w:hAnsi="Times New Roman"/>
                <w:lang w:val="en-US" w:eastAsia="fr-FR"/>
              </w:rPr>
              <w:fldChar w:fldCharType="separate"/>
            </w:r>
            <w:r w:rsidR="003C1E5B">
              <w:rPr>
                <w:rFonts w:ascii="Times New Roman" w:hAnsi="Times New Roman"/>
                <w:lang w:val="en-US" w:eastAsia="fr-FR"/>
              </w:rPr>
              <w:t>2.2.2.4</w:t>
            </w:r>
            <w:r w:rsidR="0099771F">
              <w:rPr>
                <w:rFonts w:ascii="Times New Roman" w:hAnsi="Times New Roman"/>
                <w:lang w:val="en-US" w:eastAsia="fr-FR"/>
              </w:rPr>
              <w:fldChar w:fldCharType="end"/>
            </w:r>
            <w:r>
              <w:rPr>
                <w:rFonts w:ascii="Times New Roman" w:hAnsi="Times New Roman"/>
                <w:lang w:val="en-US" w:eastAsia="fr-FR"/>
              </w:rPr>
              <w:t>)</w:t>
            </w:r>
            <w:r w:rsidRPr="00F54A80">
              <w:rPr>
                <w:rFonts w:ascii="Times New Roman" w:hAnsi="Times New Roman"/>
                <w:lang w:val="en-US" w:eastAsia="fr-FR"/>
              </w:rPr>
              <w:t>,</w:t>
            </w:r>
          </w:p>
          <w:p w:rsidR="00B06D8D" w:rsidRPr="00F54A80" w:rsidRDefault="00B06D8D" w:rsidP="00D931C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Guest account login name  must only countain lowercase character (a-z), uppercase character (A-Z)</w:t>
            </w:r>
            <w:r w:rsidR="000A2AC5">
              <w:rPr>
                <w:rFonts w:ascii="Times New Roman" w:hAnsi="Times New Roman"/>
                <w:lang w:val="en-US" w:eastAsia="fr-FR"/>
              </w:rPr>
              <w:t>,</w:t>
            </w:r>
            <w:r w:rsidRPr="00F54A80">
              <w:rPr>
                <w:rFonts w:ascii="Times New Roman" w:hAnsi="Times New Roman"/>
                <w:lang w:val="en-US" w:eastAsia="fr-FR"/>
              </w:rPr>
              <w:t xml:space="preserve"> digit (0-9)</w:t>
            </w:r>
            <w:r w:rsidR="00A7246C">
              <w:rPr>
                <w:rFonts w:ascii="Times New Roman" w:hAnsi="Times New Roman"/>
                <w:lang w:val="en-US" w:eastAsia="fr-FR"/>
              </w:rPr>
              <w:t xml:space="preserve">, dash </w:t>
            </w:r>
            <w:r w:rsidR="001C5568">
              <w:rPr>
                <w:rFonts w:ascii="Times New Roman" w:hAnsi="Times New Roman"/>
                <w:lang w:val="en-US" w:eastAsia="fr-FR"/>
              </w:rPr>
              <w:t>(</w:t>
            </w:r>
            <w:r w:rsidR="00A7246C">
              <w:rPr>
                <w:rFonts w:ascii="Times New Roman" w:hAnsi="Times New Roman"/>
                <w:lang w:val="en-US" w:eastAsia="fr-FR"/>
              </w:rPr>
              <w:t>-</w:t>
            </w:r>
            <w:r w:rsidR="001C5568">
              <w:rPr>
                <w:rFonts w:ascii="Times New Roman" w:hAnsi="Times New Roman"/>
                <w:lang w:val="en-US" w:eastAsia="fr-FR"/>
              </w:rPr>
              <w:t>)</w:t>
            </w:r>
            <w:r w:rsidR="00A7246C">
              <w:rPr>
                <w:rFonts w:ascii="Times New Roman" w:hAnsi="Times New Roman"/>
                <w:lang w:val="en-US" w:eastAsia="fr-FR"/>
              </w:rPr>
              <w:t xml:space="preserve">, underscore </w:t>
            </w:r>
            <w:r w:rsidR="001C5568">
              <w:rPr>
                <w:rFonts w:ascii="Times New Roman" w:hAnsi="Times New Roman"/>
                <w:lang w:val="en-US" w:eastAsia="fr-FR"/>
              </w:rPr>
              <w:t>(</w:t>
            </w:r>
            <w:r w:rsidR="00A7246C">
              <w:rPr>
                <w:rFonts w:ascii="Times New Roman" w:hAnsi="Times New Roman"/>
                <w:lang w:val="en-US" w:eastAsia="fr-FR"/>
              </w:rPr>
              <w:t>_</w:t>
            </w:r>
            <w:r w:rsidR="001C5568">
              <w:rPr>
                <w:rFonts w:ascii="Times New Roman" w:hAnsi="Times New Roman"/>
                <w:lang w:val="en-US" w:eastAsia="fr-FR"/>
              </w:rPr>
              <w:t>)</w:t>
            </w:r>
            <w:r w:rsidR="00A7246C">
              <w:rPr>
                <w:rFonts w:ascii="Times New Roman" w:hAnsi="Times New Roman"/>
                <w:lang w:val="en-US" w:eastAsia="fr-FR"/>
              </w:rPr>
              <w:t xml:space="preserve">, </w:t>
            </w:r>
            <w:r w:rsidR="001C5568">
              <w:rPr>
                <w:rFonts w:ascii="Times New Roman" w:hAnsi="Times New Roman"/>
                <w:lang w:val="en-US" w:eastAsia="fr-FR"/>
              </w:rPr>
              <w:t>at (@)</w:t>
            </w:r>
            <w:r w:rsidRPr="00F54A80">
              <w:rPr>
                <w:rFonts w:ascii="Times New Roman" w:hAnsi="Times New Roman"/>
                <w:lang w:val="en-US" w:eastAsia="fr-FR"/>
              </w:rPr>
              <w:t xml:space="preserve"> </w:t>
            </w:r>
            <w:r w:rsidR="001C5568">
              <w:rPr>
                <w:rFonts w:ascii="Times New Roman" w:hAnsi="Times New Roman"/>
                <w:lang w:val="en-US" w:eastAsia="fr-FR"/>
              </w:rPr>
              <w:t>and dot (.).</w:t>
            </w:r>
          </w:p>
          <w:p w:rsidR="00B06D8D" w:rsidRPr="00F54A80" w:rsidRDefault="00B06D8D" w:rsidP="00D931C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Administrator password</w:t>
            </w:r>
            <w:r w:rsidRPr="00F54A80">
              <w:rPr>
                <w:rFonts w:ascii="Times New Roman" w:hAnsi="Times New Roman"/>
                <w:lang w:val="en-US" w:eastAsia="fr-FR"/>
              </w:rPr>
              <w:t>” Type in INTEL-FS administrator account password. This is a secured input field.</w:t>
            </w:r>
            <w:r>
              <w:rPr>
                <w:rFonts w:ascii="Times New Roman" w:hAnsi="Times New Roman"/>
                <w:lang w:val="en-US" w:eastAsia="fr-FR"/>
              </w:rPr>
              <w:t xml:space="preserve"> (cf chap </w:t>
            </w:r>
            <w:r w:rsidR="0099771F">
              <w:rPr>
                <w:rFonts w:ascii="Times New Roman" w:hAnsi="Times New Roman"/>
                <w:lang w:val="en-US" w:eastAsia="fr-FR"/>
              </w:rPr>
              <w:fldChar w:fldCharType="begin"/>
            </w:r>
            <w:r w:rsidR="0099771F">
              <w:rPr>
                <w:rFonts w:ascii="Times New Roman" w:hAnsi="Times New Roman"/>
                <w:lang w:val="en-US" w:eastAsia="fr-FR"/>
              </w:rPr>
              <w:instrText xml:space="preserve"> REF _Ref426967911 \r \h </w:instrText>
            </w:r>
            <w:r w:rsidR="0099771F">
              <w:rPr>
                <w:rFonts w:ascii="Times New Roman" w:hAnsi="Times New Roman"/>
                <w:lang w:val="en-US" w:eastAsia="fr-FR"/>
              </w:rPr>
            </w:r>
            <w:r w:rsidR="0099771F">
              <w:rPr>
                <w:rFonts w:ascii="Times New Roman" w:hAnsi="Times New Roman"/>
                <w:lang w:val="en-US" w:eastAsia="fr-FR"/>
              </w:rPr>
              <w:fldChar w:fldCharType="separate"/>
            </w:r>
            <w:r w:rsidR="003C1E5B">
              <w:rPr>
                <w:rFonts w:ascii="Times New Roman" w:hAnsi="Times New Roman"/>
                <w:lang w:val="en-US" w:eastAsia="fr-FR"/>
              </w:rPr>
              <w:t>2.2.2.4</w:t>
            </w:r>
            <w:r w:rsidR="0099771F">
              <w:rPr>
                <w:rFonts w:ascii="Times New Roman" w:hAnsi="Times New Roman"/>
                <w:lang w:val="en-US" w:eastAsia="fr-FR"/>
              </w:rPr>
              <w:fldChar w:fldCharType="end"/>
            </w:r>
            <w:r>
              <w:rPr>
                <w:rFonts w:ascii="Times New Roman" w:hAnsi="Times New Roman"/>
                <w:lang w:val="en-US" w:eastAsia="fr-FR"/>
              </w:rPr>
              <w:t>)</w:t>
            </w:r>
            <w:r w:rsidRPr="00F54A80">
              <w:rPr>
                <w:rFonts w:ascii="Times New Roman" w:hAnsi="Times New Roman"/>
                <w:lang w:val="en-US" w:eastAsia="fr-FR"/>
              </w:rPr>
              <w:t>,</w:t>
            </w:r>
          </w:p>
          <w:p w:rsidR="00B06D8D" w:rsidRPr="00F54A80" w:rsidRDefault="00B06D8D" w:rsidP="009B2F02">
            <w:pPr>
              <w:autoSpaceDE w:val="0"/>
              <w:autoSpaceDN w:val="0"/>
              <w:adjustRightInd w:val="0"/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administrator account password must countain one lowercase character (a-z), one uppercase character (A-Z), one digit (0-9) and one special character (</w:t>
            </w:r>
            <w:hyperlink r:id="rId200" w:anchor="$%!_&amp;£$/\,;.?()[])" w:history="1">
              <w:r w:rsidRPr="00F54A80">
                <w:rPr>
                  <w:rStyle w:val="Hyperlink"/>
                  <w:rFonts w:ascii="Times New Roman" w:hAnsi="Times New Roman"/>
                  <w:lang w:val="en-US" w:eastAsia="fr-FR"/>
                </w:rPr>
                <w:t>-@#$%!_&amp;£$/\,;.?()[])</w:t>
              </w:r>
            </w:hyperlink>
            <w:r w:rsidRPr="00F54A80">
              <w:rPr>
                <w:rFonts w:ascii="Times New Roman" w:hAnsi="Times New Roman"/>
                <w:lang w:val="en-US" w:eastAsia="fr-FR"/>
              </w:rPr>
              <w:t xml:space="preserve"> – Its length shall be between 14 and 50 characters.</w:t>
            </w:r>
          </w:p>
          <w:p w:rsidR="00B06D8D" w:rsidRPr="00F54A80" w:rsidRDefault="00B06D8D" w:rsidP="00D931C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Confirm Administrator password</w:t>
            </w:r>
            <w:r w:rsidRPr="00F54A80">
              <w:rPr>
                <w:rFonts w:ascii="Times New Roman" w:hAnsi="Times New Roman"/>
                <w:lang w:val="en-US" w:eastAsia="fr-FR"/>
              </w:rPr>
              <w:t>” Type in again INTEL-FS administrator account password for verification purpose.This is a secured input field.</w:t>
            </w:r>
          </w:p>
          <w:p w:rsidR="00B06D8D" w:rsidRPr="00F54A80" w:rsidRDefault="00B06D8D" w:rsidP="00A959AE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B06D8D" w:rsidRPr="00F54A80" w:rsidRDefault="00B06D8D" w:rsidP="00A959AE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B06D8D" w:rsidRPr="00F54A80" w:rsidRDefault="00B06D8D" w:rsidP="00A959AE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lastRenderedPageBreak/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N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ext  &gt;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06D8D" w:rsidRPr="00F54A80" w:rsidRDefault="00D332B0" w:rsidP="00A959AE">
            <w:pPr>
              <w:spacing w:before="0" w:after="0"/>
              <w:jc w:val="left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1C177FAD" wp14:editId="4C89D169">
                  <wp:extent cx="3842966" cy="2889849"/>
                  <wp:effectExtent l="0" t="0" r="5715" b="6350"/>
                  <wp:docPr id="400" name="Picture 4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39517" cy="28872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06D8D" w:rsidRPr="00F54A80" w:rsidTr="00A959AE"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06D8D" w:rsidRPr="00F54A80" w:rsidRDefault="00B06D8D" w:rsidP="009B2F02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INTEL-FS installer check input values validity and display a warning pop up alert if needed.</w:t>
            </w:r>
          </w:p>
          <w:p w:rsidR="00B06D8D" w:rsidRPr="00F54A80" w:rsidRDefault="00B06D8D" w:rsidP="009B2F02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OK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 to try another values.</w:t>
            </w:r>
          </w:p>
          <w:p w:rsidR="00B06D8D" w:rsidRPr="00F54A80" w:rsidRDefault="00B06D8D" w:rsidP="00D931C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06D8D" w:rsidRPr="00F54A80" w:rsidRDefault="00B06D8D" w:rsidP="009B2F02">
            <w:pPr>
              <w:spacing w:before="0" w:after="0"/>
              <w:jc w:val="center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2EACA57" wp14:editId="446153D5">
                  <wp:extent cx="3762375" cy="1381125"/>
                  <wp:effectExtent l="0" t="0" r="9525" b="9525"/>
                  <wp:docPr id="14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62375" cy="1381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322B6" w:rsidRPr="00F54A80" w:rsidTr="00A959AE"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322B6" w:rsidRDefault="00D322B6" w:rsidP="009B2F02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“</w:t>
            </w:r>
            <w:r w:rsidRPr="003A2B79">
              <w:rPr>
                <w:rFonts w:ascii="Times New Roman" w:hAnsi="Times New Roman"/>
                <w:b/>
                <w:color w:val="000000"/>
                <w:lang w:val="en-US" w:eastAsia="fr-FR"/>
              </w:rPr>
              <w:t>Initial size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Type Exercise SQL database initial size. This value is in MB and shall be an integer.</w:t>
            </w:r>
          </w:p>
          <w:p w:rsidR="00D322B6" w:rsidRDefault="00D322B6" w:rsidP="003A2B79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“</w:t>
            </w:r>
            <w:r w:rsidRPr="003A2B79">
              <w:rPr>
                <w:rFonts w:ascii="Times New Roman" w:hAnsi="Times New Roman"/>
                <w:b/>
                <w:color w:val="000000"/>
                <w:lang w:val="en-US" w:eastAsia="fr-FR"/>
              </w:rPr>
              <w:t>File growth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 xml:space="preserve">” Type Exercise SQL database </w:t>
            </w:r>
            <w:r w:rsidR="003A2B79">
              <w:rPr>
                <w:rFonts w:ascii="Times New Roman" w:hAnsi="Times New Roman"/>
                <w:color w:val="000000"/>
                <w:lang w:val="en-US" w:eastAsia="fr-FR"/>
              </w:rPr>
              <w:t>file growth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. This value is in MB and shall be an integer</w:t>
            </w:r>
          </w:p>
          <w:p w:rsidR="003A2B79" w:rsidRDefault="003A2B79" w:rsidP="003A2B79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“</w:t>
            </w:r>
            <w:r w:rsidRPr="003A2B79">
              <w:rPr>
                <w:rFonts w:ascii="Times New Roman" w:hAnsi="Times New Roman"/>
                <w:b/>
                <w:color w:val="000000"/>
                <w:lang w:val="en-US" w:eastAsia="fr-FR"/>
              </w:rPr>
              <w:t>Log initial size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Type Exercise SQL database log initial size. This value is in MB and shall be an integer.</w:t>
            </w:r>
          </w:p>
          <w:p w:rsidR="003A2B79" w:rsidRDefault="003A2B79" w:rsidP="003A2B79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“</w:t>
            </w:r>
            <w:r>
              <w:rPr>
                <w:rFonts w:ascii="Times New Roman" w:hAnsi="Times New Roman"/>
                <w:b/>
                <w:color w:val="000000"/>
                <w:lang w:val="en-US" w:eastAsia="fr-FR"/>
              </w:rPr>
              <w:t>Lo f</w:t>
            </w:r>
            <w:r w:rsidRPr="003A2B79">
              <w:rPr>
                <w:rFonts w:ascii="Times New Roman" w:hAnsi="Times New Roman"/>
                <w:b/>
                <w:color w:val="000000"/>
                <w:lang w:val="en-US" w:eastAsia="fr-FR"/>
              </w:rPr>
              <w:t>ile growth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Type Exercise SQL database log file growth. This value is in MB and shall be an integer.</w:t>
            </w:r>
          </w:p>
          <w:p w:rsidR="003A2B79" w:rsidRDefault="003A2B79" w:rsidP="003A2B79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3A2B79" w:rsidRDefault="001C51D3" w:rsidP="003A2B79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1C51D3">
              <w:rPr>
                <w:rFonts w:ascii="Times New Roman" w:hAnsi="Times New Roman"/>
                <w:color w:val="000000"/>
                <w:lang w:val="en-US" w:eastAsia="fr-FR"/>
              </w:rPr>
              <w:t xml:space="preserve">The sum of initial sizes of 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 xml:space="preserve">the </w:t>
            </w:r>
            <w:r w:rsidRPr="001C51D3">
              <w:rPr>
                <w:rFonts w:ascii="Times New Roman" w:hAnsi="Times New Roman"/>
                <w:color w:val="000000"/>
                <w:lang w:val="en-US" w:eastAsia="fr-FR"/>
              </w:rPr>
              <w:t xml:space="preserve">4 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SQL data</w:t>
            </w:r>
            <w:r w:rsidRPr="001C51D3">
              <w:rPr>
                <w:rFonts w:ascii="Times New Roman" w:hAnsi="Times New Roman"/>
                <w:color w:val="000000"/>
                <w:lang w:val="en-US" w:eastAsia="fr-FR"/>
              </w:rPr>
              <w:t xml:space="preserve">bases must be less than the available space on the partition containing the folder 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 xml:space="preserve">in which the </w:t>
            </w:r>
            <w:r w:rsidRPr="001C51D3">
              <w:rPr>
                <w:rFonts w:ascii="Times New Roman" w:hAnsi="Times New Roman"/>
                <w:color w:val="000000"/>
                <w:lang w:val="en-US" w:eastAsia="fr-FR"/>
              </w:rPr>
              <w:t xml:space="preserve"> 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SQL databases are stored.</w:t>
            </w:r>
          </w:p>
          <w:p w:rsidR="003A2B79" w:rsidRDefault="003A2B79" w:rsidP="003A2B79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3A2B79" w:rsidRDefault="001C51D3" w:rsidP="003A2B79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1C51D3">
              <w:rPr>
                <w:rFonts w:ascii="Times New Roman" w:hAnsi="Times New Roman"/>
                <w:color w:val="000000"/>
                <w:lang w:val="en-US" w:eastAsia="fr-FR"/>
              </w:rPr>
              <w:t xml:space="preserve">The sum of initial sizes of 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 xml:space="preserve">the </w:t>
            </w:r>
            <w:r w:rsidRPr="001C51D3">
              <w:rPr>
                <w:rFonts w:ascii="Times New Roman" w:hAnsi="Times New Roman"/>
                <w:color w:val="000000"/>
                <w:lang w:val="en-US" w:eastAsia="fr-FR"/>
              </w:rPr>
              <w:t xml:space="preserve">4 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SQL data</w:t>
            </w:r>
            <w:r w:rsidRPr="001C51D3">
              <w:rPr>
                <w:rFonts w:ascii="Times New Roman" w:hAnsi="Times New Roman"/>
                <w:color w:val="000000"/>
                <w:lang w:val="en-US" w:eastAsia="fr-FR"/>
              </w:rPr>
              <w:t>bases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 xml:space="preserve"> logs </w:t>
            </w:r>
            <w:r w:rsidRPr="001C51D3">
              <w:rPr>
                <w:rFonts w:ascii="Times New Roman" w:hAnsi="Times New Roman"/>
                <w:color w:val="000000"/>
                <w:lang w:val="en-US" w:eastAsia="fr-FR"/>
              </w:rPr>
              <w:t xml:space="preserve"> must be less than the available space on the partition containing the folder 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 xml:space="preserve">in which the </w:t>
            </w:r>
            <w:r w:rsidRPr="001C51D3">
              <w:rPr>
                <w:rFonts w:ascii="Times New Roman" w:hAnsi="Times New Roman"/>
                <w:color w:val="000000"/>
                <w:lang w:val="en-US" w:eastAsia="fr-FR"/>
              </w:rPr>
              <w:t xml:space="preserve"> 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SQL databases logs are stored.</w:t>
            </w:r>
          </w:p>
          <w:p w:rsidR="003A2B79" w:rsidRDefault="003A2B79" w:rsidP="003A2B79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3A2B79" w:rsidRPr="00F54A80" w:rsidRDefault="003A2B79" w:rsidP="003A2B79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N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ext  &gt;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322B6" w:rsidRDefault="004F52BA" w:rsidP="009B2F02">
            <w:pPr>
              <w:spacing w:before="0" w:after="0"/>
              <w:jc w:val="center"/>
              <w:rPr>
                <w:noProof/>
                <w:lang w:val="fr-FR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4D9DF41" wp14:editId="1556A864">
                  <wp:extent cx="3808552" cy="2863970"/>
                  <wp:effectExtent l="0" t="0" r="1905" b="0"/>
                  <wp:docPr id="419" name="Picture 4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05133" cy="28613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70315" w:rsidRPr="00F54A80" w:rsidTr="00A959AE"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70315" w:rsidRPr="00F54A80" w:rsidRDefault="00F70315" w:rsidP="00F70315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INTEL-FS installer check 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 xml:space="preserve">Exercice SQL DB configuration 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input values validity and display a warning pop up alert if needed.</w:t>
            </w:r>
          </w:p>
          <w:p w:rsidR="00F70315" w:rsidRPr="00F54A80" w:rsidRDefault="00F70315" w:rsidP="00F70315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OK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 to try another values.</w:t>
            </w:r>
          </w:p>
          <w:p w:rsidR="00F70315" w:rsidRDefault="00F70315" w:rsidP="009B2F02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70315" w:rsidRDefault="00F70315" w:rsidP="009B2F02">
            <w:pPr>
              <w:spacing w:before="0" w:after="0"/>
              <w:jc w:val="center"/>
              <w:rPr>
                <w:noProof/>
                <w:lang w:val="fr-FR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C972595" wp14:editId="1D898E09">
                  <wp:extent cx="3790950" cy="1381125"/>
                  <wp:effectExtent l="0" t="0" r="0" b="9525"/>
                  <wp:docPr id="112" name="Picture 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90950" cy="1381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A2B79" w:rsidRPr="00F54A80" w:rsidTr="00A959AE"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A2B79" w:rsidRDefault="003A2B79" w:rsidP="003A2B79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lastRenderedPageBreak/>
              <w:t>“</w:t>
            </w:r>
            <w:r w:rsidRPr="003A2B79">
              <w:rPr>
                <w:rFonts w:ascii="Times New Roman" w:hAnsi="Times New Roman"/>
                <w:b/>
                <w:color w:val="000000"/>
                <w:lang w:val="en-US" w:eastAsia="fr-FR"/>
              </w:rPr>
              <w:t>Initial size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Type Operationnal SQL database initial size. This value is in MB and shall be an integer.</w:t>
            </w:r>
          </w:p>
          <w:p w:rsidR="003A2B79" w:rsidRDefault="003A2B79" w:rsidP="003A2B79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“</w:t>
            </w:r>
            <w:r w:rsidRPr="003A2B79">
              <w:rPr>
                <w:rFonts w:ascii="Times New Roman" w:hAnsi="Times New Roman"/>
                <w:b/>
                <w:color w:val="000000"/>
                <w:lang w:val="en-US" w:eastAsia="fr-FR"/>
              </w:rPr>
              <w:t>File growth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Type Operationnal SQL database file growth. This value is in MB and shall be an integer</w:t>
            </w:r>
          </w:p>
          <w:p w:rsidR="003A2B79" w:rsidRDefault="003A2B79" w:rsidP="003A2B79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“</w:t>
            </w:r>
            <w:r w:rsidRPr="003A2B79">
              <w:rPr>
                <w:rFonts w:ascii="Times New Roman" w:hAnsi="Times New Roman"/>
                <w:b/>
                <w:color w:val="000000"/>
                <w:lang w:val="en-US" w:eastAsia="fr-FR"/>
              </w:rPr>
              <w:t>Log initial size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Type Operationnal SQL database log initial size. This value is in MB and shall be an integer.</w:t>
            </w:r>
          </w:p>
          <w:p w:rsidR="003A2B79" w:rsidRDefault="003A2B79" w:rsidP="003A2B79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“</w:t>
            </w:r>
            <w:r>
              <w:rPr>
                <w:rFonts w:ascii="Times New Roman" w:hAnsi="Times New Roman"/>
                <w:b/>
                <w:color w:val="000000"/>
                <w:lang w:val="en-US" w:eastAsia="fr-FR"/>
              </w:rPr>
              <w:t>Lo f</w:t>
            </w:r>
            <w:r w:rsidRPr="003A2B79">
              <w:rPr>
                <w:rFonts w:ascii="Times New Roman" w:hAnsi="Times New Roman"/>
                <w:b/>
                <w:color w:val="000000"/>
                <w:lang w:val="en-US" w:eastAsia="fr-FR"/>
              </w:rPr>
              <w:t>ile growth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Type Operationnal SQL database log file growth. This value is in MB and shall be an integer.</w:t>
            </w:r>
          </w:p>
          <w:p w:rsidR="003A2B79" w:rsidRDefault="003A2B79" w:rsidP="003A2B79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3A2B79" w:rsidRDefault="003A2B79" w:rsidP="003A2B79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3A2B79" w:rsidRDefault="003A2B79" w:rsidP="003A2B79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3A2B79" w:rsidRDefault="003A2B79" w:rsidP="003A2B79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3A2B79" w:rsidRDefault="003A2B79" w:rsidP="003A2B79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3A2B79" w:rsidRDefault="003A2B79" w:rsidP="003A2B79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3A2B79" w:rsidRDefault="003A2B79" w:rsidP="003A2B79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3A2B79" w:rsidRDefault="003A2B79" w:rsidP="003A2B79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N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ext  &gt;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A2B79" w:rsidRDefault="001A4251" w:rsidP="009B2F02">
            <w:pPr>
              <w:spacing w:before="0" w:after="0"/>
              <w:jc w:val="center"/>
              <w:rPr>
                <w:noProof/>
                <w:lang w:val="fr-FR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11ABEFE" wp14:editId="3A1DFA4E">
                  <wp:extent cx="3838755" cy="2886683"/>
                  <wp:effectExtent l="0" t="0" r="0" b="9525"/>
                  <wp:docPr id="428" name="Picture 4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35309" cy="28840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70315" w:rsidRPr="00F54A80" w:rsidTr="00A959AE"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70315" w:rsidRPr="00F54A80" w:rsidRDefault="00F70315" w:rsidP="00F70315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INTEL-FS installer check 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 xml:space="preserve">Operationnal  SQL DB configuration 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input values validity and display a warning pop up alert if needed.</w:t>
            </w:r>
          </w:p>
          <w:p w:rsidR="00F70315" w:rsidRPr="00F54A80" w:rsidRDefault="00F70315" w:rsidP="00F70315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OK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 to try another values.</w:t>
            </w:r>
          </w:p>
          <w:p w:rsidR="00F70315" w:rsidRDefault="00F70315" w:rsidP="003A2B79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70315" w:rsidRDefault="00F70315" w:rsidP="009B2F02">
            <w:pPr>
              <w:spacing w:before="0" w:after="0"/>
              <w:jc w:val="center"/>
              <w:rPr>
                <w:noProof/>
                <w:lang w:val="fr-FR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0CB2FBE" wp14:editId="6DF36B8E">
                  <wp:extent cx="3971925" cy="1381125"/>
                  <wp:effectExtent l="0" t="0" r="9525" b="9525"/>
                  <wp:docPr id="133" name="Picture 1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71925" cy="1381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A2B79" w:rsidRPr="00F54A80" w:rsidTr="00A959AE"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A2B79" w:rsidRDefault="003A2B79" w:rsidP="003A2B79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“</w:t>
            </w:r>
            <w:r w:rsidRPr="003A2B79">
              <w:rPr>
                <w:rFonts w:ascii="Times New Roman" w:hAnsi="Times New Roman"/>
                <w:b/>
                <w:color w:val="000000"/>
                <w:lang w:val="en-US" w:eastAsia="fr-FR"/>
              </w:rPr>
              <w:t>Initial size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Type ToolboxMaster SQL database initial size. This value is in MB and shall be an integer.</w:t>
            </w:r>
          </w:p>
          <w:p w:rsidR="003A2B79" w:rsidRDefault="003A2B79" w:rsidP="003A2B79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“</w:t>
            </w:r>
            <w:r w:rsidRPr="003A2B79">
              <w:rPr>
                <w:rFonts w:ascii="Times New Roman" w:hAnsi="Times New Roman"/>
                <w:b/>
                <w:color w:val="000000"/>
                <w:lang w:val="en-US" w:eastAsia="fr-FR"/>
              </w:rPr>
              <w:t>File growth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Type ToolboxMaster SQL database file growth. This value is in MB and shall be an integer</w:t>
            </w:r>
          </w:p>
          <w:p w:rsidR="003A2B79" w:rsidRDefault="003A2B79" w:rsidP="003A2B79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“</w:t>
            </w:r>
            <w:r w:rsidRPr="003A2B79">
              <w:rPr>
                <w:rFonts w:ascii="Times New Roman" w:hAnsi="Times New Roman"/>
                <w:b/>
                <w:color w:val="000000"/>
                <w:lang w:val="en-US" w:eastAsia="fr-FR"/>
              </w:rPr>
              <w:t>Log initial size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Type ToolboxMaster SQL database log initial size. This value is in MB and shall be an integer.</w:t>
            </w:r>
          </w:p>
          <w:p w:rsidR="003A2B79" w:rsidRDefault="003A2B79" w:rsidP="003A2B79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“</w:t>
            </w:r>
            <w:r>
              <w:rPr>
                <w:rFonts w:ascii="Times New Roman" w:hAnsi="Times New Roman"/>
                <w:b/>
                <w:color w:val="000000"/>
                <w:lang w:val="en-US" w:eastAsia="fr-FR"/>
              </w:rPr>
              <w:t>Lo f</w:t>
            </w:r>
            <w:r w:rsidRPr="003A2B79">
              <w:rPr>
                <w:rFonts w:ascii="Times New Roman" w:hAnsi="Times New Roman"/>
                <w:b/>
                <w:color w:val="000000"/>
                <w:lang w:val="en-US" w:eastAsia="fr-FR"/>
              </w:rPr>
              <w:t>ile growth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Type ToolboxMaster SQL database log file growth. This value is in MB and shall be an integer.</w:t>
            </w:r>
          </w:p>
          <w:p w:rsidR="003A2B79" w:rsidRDefault="003A2B79" w:rsidP="003A2B79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3A2B79" w:rsidRDefault="003A2B79" w:rsidP="003A2B79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3A2B79" w:rsidRDefault="003A2B79" w:rsidP="003A2B79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3A2B79" w:rsidRDefault="003A2B79" w:rsidP="003A2B79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3A2B79" w:rsidRDefault="003A2B79" w:rsidP="003A2B79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3A2B79" w:rsidRDefault="003A2B79" w:rsidP="003A2B79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3A2B79" w:rsidRDefault="003A2B79" w:rsidP="003A2B79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3A2B79" w:rsidRDefault="003A2B79" w:rsidP="003A2B79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N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ext  &gt;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A2B79" w:rsidRDefault="001A4251" w:rsidP="003A2B79">
            <w:pPr>
              <w:spacing w:before="0" w:after="0"/>
              <w:jc w:val="left"/>
              <w:rPr>
                <w:noProof/>
                <w:lang w:val="fr-FR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E721721" wp14:editId="69EE2015">
                  <wp:extent cx="3881887" cy="2919117"/>
                  <wp:effectExtent l="0" t="0" r="4445" b="0"/>
                  <wp:docPr id="429" name="Picture 4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78403" cy="29164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70315" w:rsidRPr="00F54A80" w:rsidTr="00A959AE"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70315" w:rsidRPr="00F54A80" w:rsidRDefault="00F70315" w:rsidP="00F70315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INTEL-FS installer check 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 xml:space="preserve">ToolboxMaster  SQL DB configuration 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input values validity and display a warning pop up alert if needed.</w:t>
            </w:r>
          </w:p>
          <w:p w:rsidR="00F70315" w:rsidRPr="00F54A80" w:rsidRDefault="00F70315" w:rsidP="00F70315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OK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 to try another values.</w:t>
            </w:r>
          </w:p>
          <w:p w:rsidR="00F70315" w:rsidRDefault="00F70315" w:rsidP="003A2B79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70315" w:rsidRDefault="00F70315" w:rsidP="003A2B79">
            <w:pPr>
              <w:spacing w:before="0" w:after="0"/>
              <w:jc w:val="left"/>
              <w:rPr>
                <w:noProof/>
                <w:lang w:val="fr-FR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E116B91" wp14:editId="3D587670">
                  <wp:extent cx="3933825" cy="1381125"/>
                  <wp:effectExtent l="0" t="0" r="9525" b="9525"/>
                  <wp:docPr id="140" name="Picture 1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3825" cy="1381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A2B79" w:rsidRPr="00F54A80" w:rsidTr="00A959AE"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A2B79" w:rsidRDefault="003A2B79" w:rsidP="003A2B79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lastRenderedPageBreak/>
              <w:t>“</w:t>
            </w:r>
            <w:r w:rsidRPr="003A2B79">
              <w:rPr>
                <w:rFonts w:ascii="Times New Roman" w:hAnsi="Times New Roman"/>
                <w:b/>
                <w:color w:val="000000"/>
                <w:lang w:val="en-US" w:eastAsia="fr-FR"/>
              </w:rPr>
              <w:t>Initial size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Type Training SQL database initial size. This value is in MB and shall be an integer.</w:t>
            </w:r>
          </w:p>
          <w:p w:rsidR="003A2B79" w:rsidRDefault="003A2B79" w:rsidP="003A2B79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“</w:t>
            </w:r>
            <w:r w:rsidRPr="003A2B79">
              <w:rPr>
                <w:rFonts w:ascii="Times New Roman" w:hAnsi="Times New Roman"/>
                <w:b/>
                <w:color w:val="000000"/>
                <w:lang w:val="en-US" w:eastAsia="fr-FR"/>
              </w:rPr>
              <w:t>File growth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Type Training SQL database file growth. This value is in MB and shall be an integer</w:t>
            </w:r>
          </w:p>
          <w:p w:rsidR="003A2B79" w:rsidRDefault="003A2B79" w:rsidP="003A2B79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“</w:t>
            </w:r>
            <w:r w:rsidRPr="003A2B79">
              <w:rPr>
                <w:rFonts w:ascii="Times New Roman" w:hAnsi="Times New Roman"/>
                <w:b/>
                <w:color w:val="000000"/>
                <w:lang w:val="en-US" w:eastAsia="fr-FR"/>
              </w:rPr>
              <w:t>Log initial size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Type Training SQL database log initial size. This value is in MB and shall be an integer.</w:t>
            </w:r>
          </w:p>
          <w:p w:rsidR="003A2B79" w:rsidRDefault="003A2B79" w:rsidP="003A2B79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“</w:t>
            </w:r>
            <w:r>
              <w:rPr>
                <w:rFonts w:ascii="Times New Roman" w:hAnsi="Times New Roman"/>
                <w:b/>
                <w:color w:val="000000"/>
                <w:lang w:val="en-US" w:eastAsia="fr-FR"/>
              </w:rPr>
              <w:t>Lo f</w:t>
            </w:r>
            <w:r w:rsidRPr="003A2B79">
              <w:rPr>
                <w:rFonts w:ascii="Times New Roman" w:hAnsi="Times New Roman"/>
                <w:b/>
                <w:color w:val="000000"/>
                <w:lang w:val="en-US" w:eastAsia="fr-FR"/>
              </w:rPr>
              <w:t>ile growth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Type Training SQL database log file growth. This value is in MB and shall be an integer.</w:t>
            </w:r>
          </w:p>
          <w:p w:rsidR="003A2B79" w:rsidRDefault="003A2B79" w:rsidP="003A2B79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3A2B79" w:rsidRDefault="003A2B79" w:rsidP="003A2B79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3A2B79" w:rsidRDefault="003A2B79" w:rsidP="003A2B79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3A2B79" w:rsidRDefault="003A2B79" w:rsidP="003A2B79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3A2B79" w:rsidRDefault="003A2B79" w:rsidP="003A2B79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3A2B79" w:rsidRDefault="003A2B79" w:rsidP="003A2B79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3A2B79" w:rsidRDefault="003A2B79" w:rsidP="003A2B79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3A2B79" w:rsidRDefault="003A2B79" w:rsidP="003A2B79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N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ext  &gt;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A2B79" w:rsidRDefault="001A4251" w:rsidP="003A2B79">
            <w:pPr>
              <w:spacing w:before="0" w:after="0"/>
              <w:jc w:val="left"/>
              <w:rPr>
                <w:noProof/>
                <w:lang w:val="fr-FR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5C47B96" wp14:editId="5DC5D540">
                  <wp:extent cx="3865908" cy="2907102"/>
                  <wp:effectExtent l="0" t="0" r="1270" b="7620"/>
                  <wp:docPr id="430" name="Picture 4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62302" cy="29043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70315" w:rsidRPr="00F54A80" w:rsidTr="00A959AE"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70315" w:rsidRPr="00F54A80" w:rsidRDefault="00F70315" w:rsidP="00F70315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INTEL-FS installer check 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 xml:space="preserve">Training  SQL DB configuration 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input values validity and display a warning pop up alert if needed.</w:t>
            </w:r>
          </w:p>
          <w:p w:rsidR="00F70315" w:rsidRPr="00F54A80" w:rsidRDefault="00F70315" w:rsidP="00F70315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OK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 to try another values.</w:t>
            </w:r>
          </w:p>
          <w:p w:rsidR="00F70315" w:rsidRDefault="00F70315" w:rsidP="003A2B79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70315" w:rsidRDefault="00F70315" w:rsidP="003A2B79">
            <w:pPr>
              <w:spacing w:before="0" w:after="0"/>
              <w:jc w:val="left"/>
              <w:rPr>
                <w:noProof/>
                <w:lang w:val="fr-FR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C60078F" wp14:editId="7B0ED628">
                  <wp:extent cx="3771900" cy="1381125"/>
                  <wp:effectExtent l="0" t="0" r="0" b="9525"/>
                  <wp:docPr id="202" name="Picture 2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71900" cy="1381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332B0" w:rsidRPr="00F54A80" w:rsidTr="00A959AE"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332B0" w:rsidRDefault="00D332B0" w:rsidP="00AD6B0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If t</w:t>
            </w:r>
            <w:r w:rsidRPr="001C51D3">
              <w:rPr>
                <w:rFonts w:ascii="Times New Roman" w:hAnsi="Times New Roman"/>
                <w:color w:val="000000"/>
                <w:lang w:val="en-US" w:eastAsia="fr-FR"/>
              </w:rPr>
              <w:t xml:space="preserve">he sum of initial sizes of 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 xml:space="preserve">the </w:t>
            </w:r>
            <w:r w:rsidRPr="001C51D3">
              <w:rPr>
                <w:rFonts w:ascii="Times New Roman" w:hAnsi="Times New Roman"/>
                <w:color w:val="000000"/>
                <w:lang w:val="en-US" w:eastAsia="fr-FR"/>
              </w:rPr>
              <w:t xml:space="preserve">4 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SQL data</w:t>
            </w:r>
            <w:r w:rsidRPr="001C51D3">
              <w:rPr>
                <w:rFonts w:ascii="Times New Roman" w:hAnsi="Times New Roman"/>
                <w:color w:val="000000"/>
                <w:lang w:val="en-US" w:eastAsia="fr-FR"/>
              </w:rPr>
              <w:t xml:space="preserve">bases 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is larger</w:t>
            </w:r>
            <w:r w:rsidRPr="001C51D3">
              <w:rPr>
                <w:rFonts w:ascii="Times New Roman" w:hAnsi="Times New Roman"/>
                <w:color w:val="000000"/>
                <w:lang w:val="en-US" w:eastAsia="fr-FR"/>
              </w:rPr>
              <w:t xml:space="preserve"> than the available space on the partition containing the folder 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 xml:space="preserve">in which the </w:t>
            </w:r>
            <w:r w:rsidRPr="001C51D3">
              <w:rPr>
                <w:rFonts w:ascii="Times New Roman" w:hAnsi="Times New Roman"/>
                <w:color w:val="000000"/>
                <w:lang w:val="en-US" w:eastAsia="fr-FR"/>
              </w:rPr>
              <w:t xml:space="preserve"> 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SQL databases are stored or if the</w:t>
            </w:r>
            <w:r w:rsidRPr="001C51D3">
              <w:rPr>
                <w:rFonts w:ascii="Times New Roman" w:hAnsi="Times New Roman"/>
                <w:color w:val="000000"/>
                <w:lang w:val="en-US" w:eastAsia="fr-FR"/>
              </w:rPr>
              <w:t xml:space="preserve"> sum of initial sizes of 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 xml:space="preserve">the </w:t>
            </w:r>
            <w:r w:rsidRPr="001C51D3">
              <w:rPr>
                <w:rFonts w:ascii="Times New Roman" w:hAnsi="Times New Roman"/>
                <w:color w:val="000000"/>
                <w:lang w:val="en-US" w:eastAsia="fr-FR"/>
              </w:rPr>
              <w:t xml:space="preserve">4 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SQL data</w:t>
            </w:r>
            <w:r w:rsidRPr="001C51D3">
              <w:rPr>
                <w:rFonts w:ascii="Times New Roman" w:hAnsi="Times New Roman"/>
                <w:color w:val="000000"/>
                <w:lang w:val="en-US" w:eastAsia="fr-FR"/>
              </w:rPr>
              <w:t>bases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 xml:space="preserve"> logs </w:t>
            </w:r>
            <w:r w:rsidRPr="001C51D3">
              <w:rPr>
                <w:rFonts w:ascii="Times New Roman" w:hAnsi="Times New Roman"/>
                <w:color w:val="000000"/>
                <w:lang w:val="en-US" w:eastAsia="fr-FR"/>
              </w:rPr>
              <w:t xml:space="preserve"> 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is larger</w:t>
            </w:r>
            <w:r w:rsidRPr="001C51D3">
              <w:rPr>
                <w:rFonts w:ascii="Times New Roman" w:hAnsi="Times New Roman"/>
                <w:color w:val="000000"/>
                <w:lang w:val="en-US" w:eastAsia="fr-FR"/>
              </w:rPr>
              <w:t xml:space="preserve"> than the available space on the partition containing the folder 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 xml:space="preserve">in which the </w:t>
            </w:r>
            <w:r w:rsidRPr="001C51D3">
              <w:rPr>
                <w:rFonts w:ascii="Times New Roman" w:hAnsi="Times New Roman"/>
                <w:color w:val="000000"/>
                <w:lang w:val="en-US" w:eastAsia="fr-FR"/>
              </w:rPr>
              <w:t xml:space="preserve"> </w:t>
            </w:r>
            <w:r w:rsidR="004F52BA">
              <w:rPr>
                <w:rFonts w:ascii="Times New Roman" w:hAnsi="Times New Roman"/>
                <w:color w:val="000000"/>
                <w:lang w:val="en-US" w:eastAsia="fr-FR"/>
              </w:rPr>
              <w:t>SQL databases logs are stored, this warning windows is displayed.</w:t>
            </w:r>
          </w:p>
          <w:p w:rsidR="004F52BA" w:rsidRDefault="004F52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4F52BA" w:rsidRDefault="004F52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274489">
              <w:rPr>
                <w:rFonts w:ascii="Times New Roman" w:hAnsi="Times New Roman"/>
                <w:b/>
                <w:color w:val="000000"/>
                <w:lang w:val="en-US" w:eastAsia="fr-FR"/>
              </w:rPr>
              <w:t>OK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buton to enter another values</w:t>
            </w:r>
          </w:p>
          <w:p w:rsidR="00D332B0" w:rsidRPr="00F54A80" w:rsidRDefault="00D332B0" w:rsidP="00F70315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332B0" w:rsidRDefault="00D332B0" w:rsidP="00274489">
            <w:pPr>
              <w:spacing w:before="0" w:after="0"/>
              <w:jc w:val="center"/>
              <w:rPr>
                <w:noProof/>
                <w:lang w:val="fr-FR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33ABB3D" wp14:editId="7F2DCCA0">
                  <wp:extent cx="3533775" cy="1447800"/>
                  <wp:effectExtent l="0" t="0" r="9525" b="0"/>
                  <wp:docPr id="409" name="Picture 4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33775" cy="1447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06D8D" w:rsidRPr="00F54A80" w:rsidTr="00A959AE"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06D8D" w:rsidRPr="00F54A80" w:rsidRDefault="00B06D8D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lastRenderedPageBreak/>
              <w:t>Click “</w:t>
            </w:r>
            <w:r w:rsidRPr="00F54A80">
              <w:rPr>
                <w:rFonts w:ascii="Times New Roman" w:hAnsi="Times New Roman"/>
                <w:b/>
                <w:u w:val="single"/>
                <w:lang w:val="en-US" w:eastAsia="fr-FR"/>
              </w:rPr>
              <w:t>I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nstall</w:t>
            </w:r>
            <w:r w:rsidRPr="00F54A80">
              <w:rPr>
                <w:rFonts w:ascii="Times New Roman" w:hAnsi="Times New Roman"/>
                <w:lang w:val="en-US" w:eastAsia="fr-FR"/>
              </w:rPr>
              <w:t>” button</w:t>
            </w:r>
          </w:p>
          <w:p w:rsidR="00B06D8D" w:rsidRPr="00F54A80" w:rsidRDefault="00B06D8D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06D8D" w:rsidRPr="00F54A80" w:rsidRDefault="001A4251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B10228C" wp14:editId="550A0809">
                  <wp:extent cx="3880134" cy="2917799"/>
                  <wp:effectExtent l="0" t="0" r="6350" b="0"/>
                  <wp:docPr id="431" name="Picture 4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78291" cy="29164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47284" w:rsidRPr="00F54A80" w:rsidTr="00A959AE"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47284" w:rsidRDefault="00547284" w:rsidP="00AD6B0A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t>INTEL-FS installer check that there is enough disk space available to perform the installation. If there is not enough disk space, “</w:t>
            </w:r>
            <w:r w:rsidRPr="00274489">
              <w:rPr>
                <w:rFonts w:ascii="Times New Roman" w:hAnsi="Times New Roman"/>
                <w:b/>
                <w:lang w:val="en-US" w:eastAsia="fr-FR"/>
              </w:rPr>
              <w:t>Out of Disk Space</w:t>
            </w:r>
            <w:r>
              <w:rPr>
                <w:rFonts w:ascii="Times New Roman" w:hAnsi="Times New Roman"/>
                <w:lang w:val="en-US" w:eastAsia="fr-FR"/>
              </w:rPr>
              <w:t>” window is displayed.</w:t>
            </w:r>
          </w:p>
          <w:p w:rsidR="00547284" w:rsidRDefault="00547284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547284" w:rsidRDefault="00547284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t>Perform some cleanup on the drive on which there is no enough space</w:t>
            </w:r>
          </w:p>
          <w:p w:rsidR="00547284" w:rsidRDefault="00547284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547284" w:rsidRDefault="00547284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t>Click “</w:t>
            </w:r>
            <w:r w:rsidRPr="00274489">
              <w:rPr>
                <w:rFonts w:ascii="Times New Roman" w:hAnsi="Times New Roman"/>
                <w:b/>
                <w:lang w:val="en-US" w:eastAsia="fr-FR"/>
              </w:rPr>
              <w:t>OK</w:t>
            </w:r>
            <w:r>
              <w:rPr>
                <w:rFonts w:ascii="Times New Roman" w:hAnsi="Times New Roman"/>
                <w:lang w:val="en-US" w:eastAsia="fr-FR"/>
              </w:rPr>
              <w:t>” button.</w:t>
            </w:r>
          </w:p>
          <w:p w:rsidR="00547284" w:rsidRPr="00F54A80" w:rsidRDefault="00547284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t>“</w:t>
            </w:r>
            <w:r w:rsidRPr="00274489">
              <w:rPr>
                <w:rFonts w:ascii="Times New Roman" w:hAnsi="Times New Roman"/>
                <w:b/>
                <w:lang w:val="en-US" w:eastAsia="fr-FR"/>
              </w:rPr>
              <w:t>Root folder selection</w:t>
            </w:r>
            <w:r>
              <w:rPr>
                <w:rFonts w:ascii="Times New Roman" w:hAnsi="Times New Roman"/>
                <w:lang w:val="en-US" w:eastAsia="fr-FR"/>
              </w:rPr>
              <w:t xml:space="preserve">” </w:t>
            </w:r>
            <w:r w:rsidR="004338DD">
              <w:rPr>
                <w:rFonts w:ascii="Times New Roman" w:hAnsi="Times New Roman"/>
                <w:lang w:val="en-US" w:eastAsia="fr-FR"/>
              </w:rPr>
              <w:t>window will be displayed</w:t>
            </w:r>
            <w:r>
              <w:rPr>
                <w:rFonts w:ascii="Times New Roman" w:hAnsi="Times New Roman"/>
                <w:lang w:val="en-US" w:eastAsia="fr-FR"/>
              </w:rPr>
              <w:t xml:space="preserve">  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47284" w:rsidRDefault="00E30FFD" w:rsidP="00A959AE">
            <w:pPr>
              <w:spacing w:before="0" w:after="0"/>
              <w:jc w:val="left"/>
              <w:rPr>
                <w:noProof/>
                <w:lang w:val="fr-FR" w:eastAsia="fr-FR"/>
              </w:rPr>
            </w:pPr>
            <w:r>
              <w:object w:dxaOrig="7590" w:dyaOrig="5730">
                <v:shape id="_x0000_i1035" type="#_x0000_t75" style="width:301pt;height:226.8pt" o:ole="">
                  <v:imagedata r:id="rId213" o:title=""/>
                </v:shape>
                <o:OLEObject Type="Embed" ProgID="PBrush" ShapeID="_x0000_i1035" DrawAspect="Content" ObjectID="_1588590727" r:id="rId214"/>
              </w:object>
            </w:r>
          </w:p>
        </w:tc>
      </w:tr>
      <w:tr w:rsidR="00B06D8D" w:rsidRPr="00F54A80" w:rsidTr="00A959AE"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06D8D" w:rsidRDefault="00B06D8D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INTEL-FS installation is in progress. This step might take several minutes.</w:t>
            </w:r>
          </w:p>
          <w:p w:rsidR="003C22CD" w:rsidRDefault="003C22CD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3C22CD" w:rsidRPr="00F54A80" w:rsidRDefault="00B6151D" w:rsidP="00B6151D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B6151D">
              <w:rPr>
                <w:rFonts w:ascii="Times New Roman" w:hAnsi="Times New Roman"/>
                <w:lang w:val="en-US" w:eastAsia="fr-FR"/>
              </w:rPr>
              <w:t>If the installation is interrupted during this final step (by clicking  "</w:t>
            </w:r>
            <w:r w:rsidRPr="00B6151D">
              <w:rPr>
                <w:rFonts w:ascii="Times New Roman" w:hAnsi="Times New Roman"/>
                <w:b/>
                <w:lang w:val="en-US" w:eastAsia="fr-FR"/>
              </w:rPr>
              <w:t>Cancel</w:t>
            </w:r>
            <w:r w:rsidRPr="00B6151D">
              <w:rPr>
                <w:rFonts w:ascii="Times New Roman" w:hAnsi="Times New Roman"/>
                <w:lang w:val="en-US" w:eastAsia="fr-FR"/>
              </w:rPr>
              <w:t xml:space="preserve">" button),  it might be that some items already installed are not removed. To troubleshoot that issue, please refer to chapter </w:t>
            </w:r>
            <w:r w:rsidRPr="00B6151D">
              <w:rPr>
                <w:rFonts w:ascii="Times New Roman" w:hAnsi="Times New Roman"/>
                <w:lang w:val="en-US" w:eastAsia="fr-FR"/>
              </w:rPr>
              <w:fldChar w:fldCharType="begin"/>
            </w:r>
            <w:r w:rsidRPr="00B6151D">
              <w:rPr>
                <w:rFonts w:ascii="Times New Roman" w:hAnsi="Times New Roman"/>
                <w:lang w:val="en-US" w:eastAsia="fr-FR"/>
              </w:rPr>
              <w:instrText xml:space="preserve"> REF _Ref432519309 \r \h </w:instrText>
            </w:r>
            <w:r>
              <w:rPr>
                <w:rFonts w:ascii="Times New Roman" w:hAnsi="Times New Roman"/>
                <w:lang w:val="en-US" w:eastAsia="fr-FR"/>
              </w:rPr>
              <w:instrText xml:space="preserve"> \* MERGEFORMAT </w:instrText>
            </w:r>
            <w:r w:rsidRPr="00B6151D">
              <w:rPr>
                <w:rFonts w:ascii="Times New Roman" w:hAnsi="Times New Roman"/>
                <w:lang w:val="en-US" w:eastAsia="fr-FR"/>
              </w:rPr>
            </w:r>
            <w:r w:rsidRPr="00B6151D">
              <w:rPr>
                <w:rFonts w:ascii="Times New Roman" w:hAnsi="Times New Roman"/>
                <w:lang w:val="en-US" w:eastAsia="fr-FR"/>
              </w:rPr>
              <w:fldChar w:fldCharType="separate"/>
            </w:r>
            <w:r w:rsidR="003C1E5B">
              <w:rPr>
                <w:rFonts w:ascii="Times New Roman" w:hAnsi="Times New Roman"/>
                <w:lang w:val="en-US" w:eastAsia="fr-FR"/>
              </w:rPr>
              <w:t>5.4.2</w:t>
            </w:r>
            <w:r w:rsidRPr="00B6151D">
              <w:rPr>
                <w:rFonts w:ascii="Times New Roman" w:hAnsi="Times New Roman"/>
                <w:lang w:val="en-US" w:eastAsia="fr-FR"/>
              </w:rPr>
              <w:fldChar w:fldCharType="end"/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06D8D" w:rsidRPr="00F54A80" w:rsidRDefault="001A4251" w:rsidP="00A959AE">
            <w:pPr>
              <w:spacing w:before="0" w:after="0"/>
              <w:jc w:val="left"/>
              <w:rPr>
                <w:rFonts w:ascii="Times New Roman" w:hAnsi="Times New Roman"/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F93548C" wp14:editId="421F394E">
                  <wp:extent cx="3873260" cy="2912629"/>
                  <wp:effectExtent l="0" t="0" r="0" b="2540"/>
                  <wp:docPr id="432" name="Picture 4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69784" cy="2910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06D8D" w:rsidRPr="00F54A80" w:rsidTr="00A959AE"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06D8D" w:rsidRPr="00F54A80" w:rsidRDefault="00B06D8D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lastRenderedPageBreak/>
              <w:t>During INTEL-FS installation, this “Windows Security Alert” window may appear, if so click “</w:t>
            </w:r>
            <w:r w:rsidRPr="00F54A80">
              <w:rPr>
                <w:rFonts w:ascii="Times New Roman" w:hAnsi="Times New Roman"/>
                <w:b/>
                <w:u w:val="single"/>
                <w:lang w:val="en-US" w:eastAsia="fr-FR"/>
              </w:rPr>
              <w:t>A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llow access</w:t>
            </w:r>
            <w:r w:rsidRPr="00F54A80">
              <w:rPr>
                <w:rFonts w:ascii="Times New Roman" w:hAnsi="Times New Roman"/>
                <w:lang w:val="en-US" w:eastAsia="fr-FR"/>
              </w:rPr>
              <w:t>” button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06D8D" w:rsidRPr="00F54A80" w:rsidRDefault="00B06D8D" w:rsidP="00F23AF2">
            <w:pPr>
              <w:spacing w:before="0" w:after="0"/>
              <w:jc w:val="center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7B78A23" wp14:editId="173B3E3A">
                  <wp:extent cx="3914775" cy="2476500"/>
                  <wp:effectExtent l="0" t="0" r="9525" b="0"/>
                  <wp:docPr id="14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14775" cy="2476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06D8D" w:rsidRPr="00F54A80" w:rsidTr="00A959AE"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06D8D" w:rsidRPr="00F54A80" w:rsidRDefault="00B06D8D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INTELFS installation is completed.</w:t>
            </w:r>
          </w:p>
          <w:p w:rsidR="00B06D8D" w:rsidRDefault="00B06D8D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B06D8D" w:rsidRPr="00F54A80" w:rsidRDefault="00B06D8D" w:rsidP="00292B9D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To keep INTEL-FS application installation log file, select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Show the Windows Installer log</w:t>
            </w:r>
            <w:r w:rsidRPr="00F54A80">
              <w:rPr>
                <w:rFonts w:ascii="Times New Roman" w:hAnsi="Times New Roman"/>
                <w:lang w:val="en-US" w:eastAsia="fr-FR"/>
              </w:rPr>
              <w:t>” checkmark</w:t>
            </w:r>
            <w:r>
              <w:rPr>
                <w:rFonts w:ascii="Times New Roman" w:hAnsi="Times New Roman"/>
                <w:lang w:val="en-US" w:eastAsia="fr-FR"/>
              </w:rPr>
              <w:t>.</w:t>
            </w:r>
          </w:p>
          <w:p w:rsidR="00B06D8D" w:rsidRDefault="00B06D8D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B06D8D" w:rsidRDefault="00B06D8D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B06D8D" w:rsidRPr="00F54A80" w:rsidRDefault="00B06D8D" w:rsidP="00292B9D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u w:val="single"/>
                <w:lang w:val="en-US" w:eastAsia="fr-FR"/>
              </w:rPr>
              <w:t>F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inish</w:t>
            </w:r>
            <w:r>
              <w:rPr>
                <w:rFonts w:ascii="Times New Roman" w:hAnsi="Times New Roman"/>
                <w:lang w:val="en-US" w:eastAsia="fr-FR"/>
              </w:rPr>
              <w:t>” button.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06D8D" w:rsidRPr="00F54A80" w:rsidRDefault="00C72E06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6CF04EB" wp14:editId="5EFCA102">
                  <wp:extent cx="3925019" cy="2951551"/>
                  <wp:effectExtent l="0" t="0" r="0" b="1270"/>
                  <wp:docPr id="433" name="Picture 4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9147" cy="29546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06D8D" w:rsidRPr="00F54A80" w:rsidTr="00A959AE"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06D8D" w:rsidRDefault="00B06D8D" w:rsidP="002643A2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t>INTEL-FS application installation l</w:t>
            </w:r>
            <w:r w:rsidRPr="00F54A80">
              <w:rPr>
                <w:rFonts w:ascii="Times New Roman" w:hAnsi="Times New Roman"/>
                <w:lang w:val="en-US" w:eastAsia="fr-FR"/>
              </w:rPr>
              <w:t xml:space="preserve">og file </w:t>
            </w:r>
            <w:r>
              <w:rPr>
                <w:rFonts w:ascii="Times New Roman" w:hAnsi="Times New Roman"/>
                <w:lang w:val="en-US" w:eastAsia="fr-FR"/>
              </w:rPr>
              <w:t xml:space="preserve">is </w:t>
            </w:r>
            <w:r w:rsidRPr="00F54A80">
              <w:rPr>
                <w:rFonts w:ascii="Times New Roman" w:hAnsi="Times New Roman"/>
                <w:lang w:val="en-US" w:eastAsia="fr-FR"/>
              </w:rPr>
              <w:t>open</w:t>
            </w:r>
            <w:r>
              <w:rPr>
                <w:rFonts w:ascii="Times New Roman" w:hAnsi="Times New Roman"/>
                <w:lang w:val="en-US" w:eastAsia="fr-FR"/>
              </w:rPr>
              <w:t xml:space="preserve">ed </w:t>
            </w:r>
            <w:r w:rsidRPr="00F54A80">
              <w:rPr>
                <w:rFonts w:ascii="Times New Roman" w:hAnsi="Times New Roman"/>
                <w:lang w:val="en-US" w:eastAsia="fr-FR"/>
              </w:rPr>
              <w:t xml:space="preserve"> in notepad</w:t>
            </w:r>
            <w:r w:rsidR="003341C7">
              <w:rPr>
                <w:rFonts w:ascii="Times New Roman" w:hAnsi="Times New Roman"/>
                <w:lang w:val="en-US" w:eastAsia="fr-FR"/>
              </w:rPr>
              <w:t xml:space="preserve">. </w:t>
            </w:r>
          </w:p>
          <w:p w:rsidR="003341C7" w:rsidRPr="00F54A80" w:rsidRDefault="003341C7" w:rsidP="003341C7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3341C7">
              <w:rPr>
                <w:rFonts w:ascii="Times New Roman" w:hAnsi="Times New Roman"/>
                <w:lang w:val="en-US" w:eastAsia="fr-FR"/>
              </w:rPr>
              <w:t xml:space="preserve">In case of </w:t>
            </w:r>
            <w:r>
              <w:rPr>
                <w:rFonts w:ascii="Times New Roman" w:hAnsi="Times New Roman"/>
                <w:lang w:val="en-US" w:eastAsia="fr-FR"/>
              </w:rPr>
              <w:t xml:space="preserve"> issues</w:t>
            </w:r>
            <w:r w:rsidRPr="003341C7">
              <w:rPr>
                <w:rFonts w:ascii="Times New Roman" w:hAnsi="Times New Roman"/>
                <w:lang w:val="en-US" w:eastAsia="fr-FR"/>
              </w:rPr>
              <w:t xml:space="preserve"> during the execution of the INTEL-FS installer, this file should be analyzed to identify </w:t>
            </w:r>
            <w:r>
              <w:rPr>
                <w:rFonts w:ascii="Times New Roman" w:hAnsi="Times New Roman"/>
                <w:lang w:val="en-US" w:eastAsia="fr-FR"/>
              </w:rPr>
              <w:t>these issues</w:t>
            </w:r>
            <w:r w:rsidRPr="003341C7">
              <w:rPr>
                <w:rFonts w:ascii="Times New Roman" w:hAnsi="Times New Roman"/>
                <w:lang w:val="en-US" w:eastAsia="fr-FR"/>
              </w:rPr>
              <w:t>.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06D8D" w:rsidRDefault="003545A5" w:rsidP="00A959AE">
            <w:pPr>
              <w:spacing w:before="0" w:after="0"/>
              <w:jc w:val="left"/>
              <w:rPr>
                <w:noProof/>
                <w:lang w:val="fr-FR" w:eastAsia="fr-FR"/>
              </w:rPr>
            </w:pPr>
            <w:r>
              <w:object w:dxaOrig="4320" w:dyaOrig="2616">
                <v:shape id="_x0000_i1036" type="#_x0000_t75" style="width:303.75pt;height:184.05pt" o:ole="">
                  <v:imagedata r:id="rId218" o:title=""/>
                </v:shape>
                <o:OLEObject Type="Embed" ProgID="PBrush" ShapeID="_x0000_i1036" DrawAspect="Content" ObjectID="_1588590728" r:id="rId219"/>
              </w:object>
            </w:r>
          </w:p>
        </w:tc>
      </w:tr>
      <w:tr w:rsidR="00B06D8D" w:rsidRPr="00F54A80" w:rsidTr="00A959AE"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06D8D" w:rsidRDefault="00B06D8D" w:rsidP="002643A2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lastRenderedPageBreak/>
              <w:t>Save this file.</w:t>
            </w:r>
            <w:r w:rsidR="003341C7">
              <w:rPr>
                <w:rFonts w:ascii="Times New Roman" w:hAnsi="Times New Roman"/>
                <w:lang w:val="en-US" w:eastAsia="fr-FR"/>
              </w:rPr>
              <w:t xml:space="preserve"> As the INTEL-FS administrator password is logged in this file, this file shall be kept in a secure folder.</w:t>
            </w:r>
          </w:p>
          <w:p w:rsidR="00B06D8D" w:rsidRDefault="00B06D8D" w:rsidP="002643A2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B06D8D" w:rsidRDefault="00B06D8D" w:rsidP="002643A2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B06D8D" w:rsidRPr="00F54A80" w:rsidRDefault="00B06D8D" w:rsidP="002643A2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06D8D" w:rsidRDefault="003545A5" w:rsidP="00A959AE">
            <w:pPr>
              <w:spacing w:before="0" w:after="0"/>
              <w:jc w:val="left"/>
              <w:rPr>
                <w:noProof/>
                <w:lang w:val="fr-FR" w:eastAsia="fr-FR"/>
              </w:rPr>
            </w:pPr>
            <w:r>
              <w:object w:dxaOrig="12600" w:dyaOrig="7875">
                <v:shape id="_x0000_i1037" type="#_x0000_t75" style="width:300.55pt;height:187.5pt" o:ole="">
                  <v:imagedata r:id="rId220" o:title=""/>
                </v:shape>
                <o:OLEObject Type="Embed" ProgID="PBrush" ShapeID="_x0000_i1037" DrawAspect="Content" ObjectID="_1588590729" r:id="rId221"/>
              </w:object>
            </w:r>
          </w:p>
        </w:tc>
      </w:tr>
      <w:tr w:rsidR="00E9207D" w:rsidRPr="00F54A80" w:rsidTr="00A959AE"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9207D" w:rsidRPr="00F54A80" w:rsidRDefault="00E9207D" w:rsidP="001F3E89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lang w:val="en-US" w:eastAsia="fr-FR"/>
              </w:rPr>
              <w:t>U</w:t>
            </w:r>
            <w:r w:rsidRPr="00F54A80">
              <w:rPr>
                <w:lang w:val="en-US" w:eastAsia="fr-FR"/>
              </w:rPr>
              <w:t>sing Windows Explorer browse to F:</w:t>
            </w:r>
          </w:p>
          <w:p w:rsidR="00E9207D" w:rsidRPr="00F54A80" w:rsidRDefault="00E9207D" w:rsidP="001F3E89">
            <w:pPr>
              <w:spacing w:before="0" w:after="0"/>
              <w:jc w:val="left"/>
              <w:rPr>
                <w:lang w:val="en-US" w:eastAsia="fr-FR"/>
              </w:rPr>
            </w:pPr>
          </w:p>
          <w:p w:rsidR="00E9207D" w:rsidRPr="00F54A80" w:rsidRDefault="00E9207D" w:rsidP="001F3E89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lang w:val="en-US" w:eastAsia="fr-FR"/>
              </w:rPr>
              <w:t>Make sure that t</w:t>
            </w:r>
            <w:r w:rsidRPr="00F54A80">
              <w:rPr>
                <w:lang w:val="en-US" w:eastAsia="fr-FR"/>
              </w:rPr>
              <w:t xml:space="preserve">he following </w:t>
            </w:r>
            <w:r>
              <w:rPr>
                <w:lang w:val="en-US" w:eastAsia="fr-FR"/>
              </w:rPr>
              <w:t>SQL databases</w:t>
            </w:r>
            <w:r w:rsidRPr="00F54A80">
              <w:rPr>
                <w:lang w:val="en-US" w:eastAsia="fr-FR"/>
              </w:rPr>
              <w:t xml:space="preserve"> have been created:</w:t>
            </w:r>
          </w:p>
          <w:p w:rsidR="00E9207D" w:rsidRPr="00F54A80" w:rsidRDefault="00E9207D" w:rsidP="001F3E89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t>Exercise.mdf</w:t>
            </w:r>
          </w:p>
          <w:p w:rsidR="00E9207D" w:rsidRPr="00F54A80" w:rsidRDefault="00E9207D" w:rsidP="001F3E89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t>Operationnal.mdf</w:t>
            </w:r>
          </w:p>
          <w:p w:rsidR="00E9207D" w:rsidRPr="00F54A80" w:rsidRDefault="00E9207D" w:rsidP="001F3E89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t>ToolboxMaster.mdf</w:t>
            </w:r>
          </w:p>
          <w:p w:rsidR="00E9207D" w:rsidRPr="00F54A80" w:rsidRDefault="00E9207D" w:rsidP="001F3E89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t>Training.mdf</w:t>
            </w:r>
          </w:p>
          <w:p w:rsidR="00E9207D" w:rsidRPr="00F54A80" w:rsidRDefault="00E9207D" w:rsidP="001F3E89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t>Exercise_iBridgeViews.mdf</w:t>
            </w:r>
          </w:p>
          <w:p w:rsidR="00E9207D" w:rsidRPr="00F54A80" w:rsidRDefault="00E9207D" w:rsidP="001F3E89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t>Operationnal_iBridgeViews.mdf</w:t>
            </w:r>
          </w:p>
          <w:p w:rsidR="00E9207D" w:rsidRPr="00F54A80" w:rsidRDefault="00E9207D" w:rsidP="001F3E89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t>Training_iBridgeViews.mdf</w:t>
            </w:r>
          </w:p>
          <w:p w:rsidR="00E9207D" w:rsidRPr="00F54A80" w:rsidRDefault="00E9207D" w:rsidP="001F3E89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t>Squeeze.mdf</w:t>
            </w:r>
          </w:p>
          <w:p w:rsidR="00E9207D" w:rsidRPr="00F54A80" w:rsidRDefault="00E9207D" w:rsidP="001F3E89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t>SqueezeAuth.mdf</w:t>
            </w:r>
          </w:p>
          <w:p w:rsidR="00E9207D" w:rsidRPr="00F54A80" w:rsidRDefault="00E9207D" w:rsidP="001F3E89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t>SqueezeArchive.mdf</w:t>
            </w:r>
          </w:p>
          <w:p w:rsidR="00E9207D" w:rsidRPr="00F54A80" w:rsidRDefault="00E9207D" w:rsidP="001F3E89">
            <w:pPr>
              <w:spacing w:before="0" w:after="0"/>
              <w:jc w:val="left"/>
              <w:rPr>
                <w:lang w:val="en-US" w:eastAsia="fr-FR"/>
              </w:rPr>
            </w:pP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9207D" w:rsidRPr="00F54A80" w:rsidRDefault="006474FC" w:rsidP="001F3E89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44840E2" wp14:editId="32EDE7AF">
                  <wp:extent cx="3864634" cy="2522737"/>
                  <wp:effectExtent l="0" t="0" r="2540" b="0"/>
                  <wp:docPr id="158" name="Picture 1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76806" cy="25306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9207D" w:rsidRPr="00F54A80" w:rsidTr="00A959AE"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9207D" w:rsidRPr="00F54A80" w:rsidRDefault="00E9207D" w:rsidP="001F3E89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t>Using Windows Explorer browse to G:</w:t>
            </w:r>
          </w:p>
          <w:p w:rsidR="00E9207D" w:rsidRPr="00F54A80" w:rsidRDefault="00E9207D" w:rsidP="001F3E89">
            <w:pPr>
              <w:spacing w:before="0" w:after="0"/>
              <w:jc w:val="left"/>
              <w:rPr>
                <w:lang w:val="en-US" w:eastAsia="fr-FR"/>
              </w:rPr>
            </w:pPr>
          </w:p>
          <w:p w:rsidR="00E9207D" w:rsidRPr="00F54A80" w:rsidRDefault="00E9207D" w:rsidP="001F3E89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lang w:val="en-US" w:eastAsia="fr-FR"/>
              </w:rPr>
              <w:t>Make sure that t</w:t>
            </w:r>
            <w:r w:rsidRPr="00F54A80">
              <w:rPr>
                <w:lang w:val="en-US" w:eastAsia="fr-FR"/>
              </w:rPr>
              <w:t xml:space="preserve">he following </w:t>
            </w:r>
            <w:r>
              <w:rPr>
                <w:lang w:val="en-US" w:eastAsia="fr-FR"/>
              </w:rPr>
              <w:t xml:space="preserve">SQL databases logs </w:t>
            </w:r>
            <w:r w:rsidRPr="00F54A80">
              <w:rPr>
                <w:lang w:val="en-US" w:eastAsia="fr-FR"/>
              </w:rPr>
              <w:t>have been created:</w:t>
            </w:r>
          </w:p>
          <w:p w:rsidR="00E9207D" w:rsidRPr="00F67A4C" w:rsidRDefault="00E9207D" w:rsidP="001F3E89">
            <w:pPr>
              <w:spacing w:before="0" w:after="0"/>
              <w:jc w:val="left"/>
              <w:rPr>
                <w:lang w:val="fr-FR" w:eastAsia="fr-FR"/>
              </w:rPr>
            </w:pPr>
            <w:r w:rsidRPr="00F67A4C">
              <w:rPr>
                <w:lang w:val="fr-FR" w:eastAsia="fr-FR"/>
              </w:rPr>
              <w:t>Exercise_log.ldf</w:t>
            </w:r>
          </w:p>
          <w:p w:rsidR="00E9207D" w:rsidRPr="00F67A4C" w:rsidRDefault="00E9207D" w:rsidP="001F3E89">
            <w:pPr>
              <w:spacing w:before="0" w:after="0"/>
              <w:jc w:val="left"/>
              <w:rPr>
                <w:lang w:val="fr-FR" w:eastAsia="fr-FR"/>
              </w:rPr>
            </w:pPr>
            <w:r w:rsidRPr="00F67A4C">
              <w:rPr>
                <w:lang w:val="fr-FR" w:eastAsia="fr-FR"/>
              </w:rPr>
              <w:t>Operationnal_log.ldf</w:t>
            </w:r>
          </w:p>
          <w:p w:rsidR="00E9207D" w:rsidRPr="00F54A80" w:rsidRDefault="00E9207D" w:rsidP="001F3E89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t>ToolboxMaster_log.ldf</w:t>
            </w:r>
          </w:p>
          <w:p w:rsidR="00E9207D" w:rsidRPr="00F54A80" w:rsidRDefault="00E9207D" w:rsidP="001F3E89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t>Training_log.ldf</w:t>
            </w:r>
          </w:p>
          <w:p w:rsidR="00E9207D" w:rsidRPr="00F54A80" w:rsidRDefault="00E9207D" w:rsidP="001F3E89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t>Exercise_iBridgeViews_log.ldf</w:t>
            </w:r>
          </w:p>
          <w:p w:rsidR="00E9207D" w:rsidRPr="00F54A80" w:rsidRDefault="00E9207D" w:rsidP="001F3E89">
            <w:pPr>
              <w:spacing w:before="0" w:after="0"/>
              <w:jc w:val="left"/>
              <w:rPr>
                <w:sz w:val="19"/>
                <w:szCs w:val="19"/>
                <w:lang w:val="en-US" w:eastAsia="fr-FR"/>
              </w:rPr>
            </w:pPr>
            <w:r w:rsidRPr="00F54A80">
              <w:rPr>
                <w:sz w:val="19"/>
                <w:szCs w:val="19"/>
                <w:lang w:val="en-US" w:eastAsia="fr-FR"/>
              </w:rPr>
              <w:t>Operationnal_iBridgeViews_log.ldf</w:t>
            </w:r>
          </w:p>
          <w:p w:rsidR="00E9207D" w:rsidRPr="00F54A80" w:rsidRDefault="00E9207D" w:rsidP="001F3E89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t>Training_iBridgeViews_log.ldf</w:t>
            </w:r>
          </w:p>
          <w:p w:rsidR="00E9207D" w:rsidRPr="00F54A80" w:rsidRDefault="00E9207D" w:rsidP="001F3E89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t>Squeeze_log.ldf</w:t>
            </w:r>
          </w:p>
          <w:p w:rsidR="00E9207D" w:rsidRPr="00F54A80" w:rsidRDefault="00E9207D" w:rsidP="001F3E89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t>SqueezeAuth_log.ldf</w:t>
            </w:r>
          </w:p>
          <w:p w:rsidR="00E9207D" w:rsidRPr="00F54A80" w:rsidRDefault="00E9207D" w:rsidP="001F3E89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t>SqueezeArchive_log.ldf</w:t>
            </w:r>
          </w:p>
          <w:p w:rsidR="00E9207D" w:rsidRPr="00F54A80" w:rsidRDefault="00E9207D" w:rsidP="001F3E89">
            <w:pPr>
              <w:spacing w:before="0" w:after="0"/>
              <w:jc w:val="left"/>
              <w:rPr>
                <w:lang w:val="en-US" w:eastAsia="fr-FR"/>
              </w:rPr>
            </w:pPr>
          </w:p>
          <w:p w:rsidR="00E9207D" w:rsidRPr="00F54A80" w:rsidRDefault="00E9207D" w:rsidP="001F3E89">
            <w:pPr>
              <w:spacing w:before="0" w:after="0"/>
              <w:jc w:val="left"/>
              <w:rPr>
                <w:lang w:val="en-US" w:eastAsia="fr-FR"/>
              </w:rPr>
            </w:pPr>
          </w:p>
          <w:p w:rsidR="00E9207D" w:rsidRPr="00F54A80" w:rsidRDefault="00E9207D" w:rsidP="001F3E89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t>Close all windows</w:t>
            </w:r>
          </w:p>
          <w:p w:rsidR="00E9207D" w:rsidRPr="00F54A80" w:rsidRDefault="00E9207D" w:rsidP="001F3E89">
            <w:pPr>
              <w:spacing w:before="0" w:after="0"/>
              <w:jc w:val="left"/>
              <w:rPr>
                <w:lang w:val="en-US" w:eastAsia="fr-FR"/>
              </w:rPr>
            </w:pP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9207D" w:rsidRPr="00F54A80" w:rsidRDefault="00E9207D" w:rsidP="001F3E89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BDDE649" wp14:editId="3AD863D3">
                  <wp:extent cx="3812875" cy="2556869"/>
                  <wp:effectExtent l="0" t="0" r="0" b="0"/>
                  <wp:docPr id="14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15077" cy="25583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F40E7" w:rsidRDefault="006F40E7" w:rsidP="00820E8D">
      <w:pPr>
        <w:rPr>
          <w:lang w:val="en-US"/>
        </w:rPr>
      </w:pPr>
    </w:p>
    <w:p w:rsidR="001C51D3" w:rsidRPr="00F54A80" w:rsidRDefault="001C51D3" w:rsidP="00820E8D">
      <w:pPr>
        <w:rPr>
          <w:lang w:val="en-US"/>
        </w:rPr>
      </w:pPr>
    </w:p>
    <w:p w:rsidR="00B128C6" w:rsidRDefault="00B128C6" w:rsidP="00B128C6">
      <w:pPr>
        <w:pStyle w:val="Heading3"/>
        <w:rPr>
          <w:lang w:val="en-US"/>
        </w:rPr>
      </w:pPr>
      <w:bookmarkStart w:id="196" w:name="_Toc440979199"/>
      <w:bookmarkStart w:id="197" w:name="_Ref150090181"/>
      <w:r w:rsidRPr="00F54A80">
        <w:rPr>
          <w:lang w:val="en-US"/>
        </w:rPr>
        <w:t xml:space="preserve">INTEL-FS </w:t>
      </w:r>
      <w:r>
        <w:rPr>
          <w:lang w:val="en-US"/>
        </w:rPr>
        <w:t>patch</w:t>
      </w:r>
      <w:r w:rsidRPr="00F54A80">
        <w:rPr>
          <w:lang w:val="en-US"/>
        </w:rPr>
        <w:t xml:space="preserve"> installation</w:t>
      </w:r>
      <w:bookmarkEnd w:id="196"/>
    </w:p>
    <w:p w:rsidR="00B128C6" w:rsidRPr="00103F6D" w:rsidRDefault="00B128C6" w:rsidP="00B128C6">
      <w:pPr>
        <w:jc w:val="left"/>
        <w:rPr>
          <w:lang w:val="en-US"/>
        </w:rPr>
      </w:pPr>
      <w:r>
        <w:rPr>
          <w:lang w:val="en-US"/>
        </w:rPr>
        <w:t xml:space="preserve">This procedure describes how to </w:t>
      </w:r>
      <w:r w:rsidR="00852440">
        <w:rPr>
          <w:lang w:val="en-US"/>
        </w:rPr>
        <w:t>install the patch N of INTEL-FS</w:t>
      </w:r>
      <w:r>
        <w:rPr>
          <w:lang w:val="en-US"/>
        </w:rPr>
        <w:t>. P</w:t>
      </w:r>
      <w:r w:rsidRPr="00550284">
        <w:rPr>
          <w:lang w:val="en-US"/>
        </w:rPr>
        <w:t xml:space="preserve">atches </w:t>
      </w:r>
      <w:r>
        <w:rPr>
          <w:lang w:val="en-US"/>
        </w:rPr>
        <w:t>shall</w:t>
      </w:r>
      <w:r w:rsidRPr="00550284">
        <w:rPr>
          <w:lang w:val="en-US"/>
        </w:rPr>
        <w:t xml:space="preserve"> be installed </w:t>
      </w:r>
      <w:r>
        <w:rPr>
          <w:lang w:val="en-US"/>
        </w:rPr>
        <w:t>by following</w:t>
      </w:r>
      <w:r w:rsidRPr="00550284">
        <w:rPr>
          <w:lang w:val="en-US"/>
        </w:rPr>
        <w:t xml:space="preserve"> the</w:t>
      </w:r>
      <w:r>
        <w:rPr>
          <w:lang w:val="en-US"/>
        </w:rPr>
        <w:t>ir</w:t>
      </w:r>
      <w:r w:rsidRPr="00550284">
        <w:rPr>
          <w:lang w:val="en-US"/>
        </w:rPr>
        <w:t xml:space="preserve"> creation</w:t>
      </w:r>
      <w:r>
        <w:rPr>
          <w:lang w:val="en-US"/>
        </w:rPr>
        <w:t>’s</w:t>
      </w:r>
      <w:r w:rsidRPr="00550284">
        <w:rPr>
          <w:lang w:val="en-US"/>
        </w:rPr>
        <w:t xml:space="preserve"> </w:t>
      </w:r>
      <w:r>
        <w:rPr>
          <w:lang w:val="en-US"/>
        </w:rPr>
        <w:t>index</w:t>
      </w:r>
      <w:r w:rsidRPr="00550284">
        <w:rPr>
          <w:lang w:val="en-US"/>
        </w:rPr>
        <w:t xml:space="preserve"> (P1, P2, and so on until the last)</w:t>
      </w:r>
      <w:r w:rsidRPr="00550284">
        <w:rPr>
          <w:lang w:val="en-US"/>
        </w:rPr>
        <w:br/>
      </w:r>
    </w:p>
    <w:p w:rsidR="00B128C6" w:rsidRPr="00F54A80" w:rsidRDefault="00B128C6" w:rsidP="00B128C6">
      <w:pPr>
        <w:rPr>
          <w:lang w:val="en-US"/>
        </w:rPr>
      </w:pPr>
    </w:p>
    <w:tbl>
      <w:tblPr>
        <w:tblW w:w="1003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3794"/>
        <w:gridCol w:w="6237"/>
      </w:tblGrid>
      <w:tr w:rsidR="00B128C6" w:rsidRPr="00F54A80" w:rsidTr="00B128C6">
        <w:trPr>
          <w:trHeight w:val="70"/>
        </w:trPr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128C6" w:rsidRDefault="00B128C6" w:rsidP="00B128C6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On INTEL-FS server, 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extract  compressed folder “</w:t>
            </w:r>
            <w:r w:rsidR="00852440">
              <w:rPr>
                <w:rFonts w:ascii="Times New Roman" w:hAnsi="Times New Roman"/>
                <w:color w:val="000000"/>
                <w:lang w:val="en-US" w:eastAsia="fr-FR"/>
              </w:rPr>
              <w:t>&lt;Date&gt;_NU_Patch-&lt;Patch&gt;_&lt;Version&gt;</w:t>
            </w:r>
            <w:r w:rsidR="00852440" w:rsidRPr="00852440">
              <w:rPr>
                <w:rFonts w:ascii="Times New Roman" w:hAnsi="Times New Roman"/>
                <w:color w:val="000000"/>
                <w:lang w:val="en-US" w:eastAsia="fr-FR"/>
              </w:rPr>
              <w:t>_win64_en.zip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 xml:space="preserve">” 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 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 xml:space="preserve">located on </w:t>
            </w:r>
            <w:r w:rsidR="00107C2F" w:rsidRPr="007F5874">
              <w:rPr>
                <w:b/>
                <w:lang w:val="en-US"/>
              </w:rPr>
              <w:t>“DVD IntelFS Application”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 xml:space="preserve"> DVD to the desktop </w:t>
            </w:r>
          </w:p>
          <w:p w:rsidR="00B128C6" w:rsidRDefault="00B128C6" w:rsidP="00B128C6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B128C6" w:rsidRPr="00F54A80" w:rsidRDefault="00B128C6" w:rsidP="00B128C6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BD2C08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E</w:t>
            </w:r>
            <w:r w:rsidRPr="00BD2C08">
              <w:rPr>
                <w:rFonts w:ascii="Times New Roman" w:hAnsi="Times New Roman"/>
                <w:b/>
                <w:color w:val="000000"/>
                <w:lang w:val="en-US" w:eastAsia="fr-FR"/>
              </w:rPr>
              <w:t>xtract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128C6" w:rsidRPr="00F54A80" w:rsidRDefault="00B128C6" w:rsidP="00B128C6">
            <w:pPr>
              <w:spacing w:before="0" w:after="0"/>
              <w:jc w:val="left"/>
              <w:rPr>
                <w:noProof/>
                <w:lang w:val="en-US" w:eastAsia="fr-FR"/>
              </w:rPr>
            </w:pPr>
            <w:r w:rsidRPr="00274489">
              <w:rPr>
                <w:noProof/>
                <w:lang w:val="en-US"/>
              </w:rPr>
              <w:drawing>
                <wp:inline distT="0" distB="0" distL="0" distR="0" wp14:anchorId="1A7A5F4F" wp14:editId="63A72261">
                  <wp:extent cx="3856243" cy="2717321"/>
                  <wp:effectExtent l="0" t="0" r="0" b="6985"/>
                  <wp:docPr id="364" name="Picture 3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62102" cy="2721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128C6" w:rsidRPr="00F54A80" w:rsidTr="00B128C6"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128C6" w:rsidRPr="00F54A80" w:rsidRDefault="00B128C6" w:rsidP="00B128C6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t>Extraction is in progress. This step might take several minutes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128C6" w:rsidRDefault="00B128C6" w:rsidP="00B128C6">
            <w:pPr>
              <w:spacing w:before="0" w:after="0"/>
              <w:jc w:val="center"/>
              <w:rPr>
                <w:noProof/>
                <w:lang w:val="fr-FR" w:eastAsia="fr-FR"/>
              </w:rPr>
            </w:pPr>
            <w:r w:rsidRPr="00274489">
              <w:rPr>
                <w:noProof/>
                <w:lang w:val="en-US"/>
              </w:rPr>
              <w:drawing>
                <wp:inline distT="0" distB="0" distL="0" distR="0" wp14:anchorId="1DDEC46C" wp14:editId="06222D44">
                  <wp:extent cx="3501668" cy="1586963"/>
                  <wp:effectExtent l="0" t="0" r="3810" b="0"/>
                  <wp:docPr id="367" name="Picture 3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04543" cy="15882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128C6" w:rsidRPr="00F54A80" w:rsidTr="00B128C6"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128C6" w:rsidRPr="00F54A80" w:rsidRDefault="00B128C6" w:rsidP="00B128C6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On INTEL-FS server, goto 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Start &gt;All programs &gt;Accessories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”,</w:t>
            </w:r>
          </w:p>
          <w:p w:rsidR="00B128C6" w:rsidRPr="00F54A80" w:rsidRDefault="00B128C6" w:rsidP="00B128C6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Right click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Command Prompt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”, in pop up menu select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Run as administrator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” 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128C6" w:rsidRPr="00F54A80" w:rsidRDefault="00B128C6" w:rsidP="00B128C6">
            <w:pPr>
              <w:spacing w:before="0" w:after="0"/>
              <w:jc w:val="left"/>
              <w:rPr>
                <w:noProof/>
                <w:lang w:val="en-US" w:eastAsia="fr-FR"/>
              </w:rPr>
            </w:pPr>
            <w:r w:rsidRPr="00F54A80">
              <w:rPr>
                <w:lang w:val="en-US"/>
              </w:rPr>
              <w:object w:dxaOrig="6060" w:dyaOrig="6960">
                <v:shape id="_x0000_i1038" type="#_x0000_t75" style="width:303pt;height:316.75pt" o:ole="">
                  <v:imagedata r:id="rId82" o:title=""/>
                </v:shape>
                <o:OLEObject Type="Embed" ProgID="PBrush" ShapeID="_x0000_i1038" DrawAspect="Content" ObjectID="_1588590730" r:id="rId226"/>
              </w:object>
            </w:r>
          </w:p>
        </w:tc>
      </w:tr>
      <w:tr w:rsidR="00B128C6" w:rsidRPr="00F54A80" w:rsidTr="00B128C6"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128C6" w:rsidRPr="00F54A80" w:rsidRDefault="00B128C6" w:rsidP="00B128C6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lastRenderedPageBreak/>
              <w:t>In the dos command prompt window, goto &lt;patch folder&gt;</w:t>
            </w:r>
            <w:r w:rsidRPr="008114C3">
              <w:rPr>
                <w:rFonts w:ascii="Times New Roman" w:hAnsi="Times New Roman"/>
                <w:lang w:val="en-US" w:eastAsia="fr-FR"/>
              </w:rPr>
              <w:t>\Patch</w:t>
            </w:r>
            <w:r>
              <w:rPr>
                <w:rFonts w:ascii="Times New Roman" w:hAnsi="Times New Roman"/>
                <w:lang w:val="en-US" w:eastAsia="fr-FR"/>
              </w:rPr>
              <w:t xml:space="preserve"> where &lt;patch folder&gt; is the folder where the zipped  has been previously extracted.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128C6" w:rsidRDefault="00B128C6" w:rsidP="00B128C6">
            <w:pPr>
              <w:spacing w:before="0" w:after="0"/>
              <w:jc w:val="center"/>
              <w:rPr>
                <w:noProof/>
                <w:lang w:val="fr-FR" w:eastAsia="fr-FR"/>
              </w:rPr>
            </w:pPr>
            <w:r w:rsidRPr="00274489">
              <w:rPr>
                <w:noProof/>
                <w:lang w:val="en-US"/>
              </w:rPr>
              <w:drawing>
                <wp:inline distT="0" distB="0" distL="0" distR="0" wp14:anchorId="682F4EDC" wp14:editId="79F140DC">
                  <wp:extent cx="3829445" cy="1989228"/>
                  <wp:effectExtent l="0" t="0" r="0" b="0"/>
                  <wp:docPr id="373" name="Picture 3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48062" cy="19988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128C6" w:rsidRPr="00F54A80" w:rsidTr="00B128C6"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128C6" w:rsidRDefault="00B128C6" w:rsidP="00B128C6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t>Execute script file Patch.bat</w:t>
            </w:r>
          </w:p>
          <w:p w:rsidR="00B128C6" w:rsidRDefault="00B128C6" w:rsidP="00B128C6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B128C6" w:rsidRDefault="00B128C6" w:rsidP="00B128C6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t xml:space="preserve">Type in </w:t>
            </w:r>
            <w:r w:rsidRPr="00E64BDA">
              <w:rPr>
                <w:rFonts w:ascii="Times New Roman" w:hAnsi="Times New Roman"/>
                <w:b/>
                <w:lang w:val="en-US" w:eastAsia="fr-FR"/>
              </w:rPr>
              <w:t>.\Patch.bat</w:t>
            </w:r>
          </w:p>
          <w:p w:rsidR="00B128C6" w:rsidRDefault="00B128C6" w:rsidP="00B128C6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128C6" w:rsidRDefault="00B128C6" w:rsidP="00B128C6">
            <w:pPr>
              <w:spacing w:before="0" w:after="0"/>
              <w:jc w:val="center"/>
              <w:rPr>
                <w:noProof/>
                <w:lang w:val="fr-FR" w:eastAsia="fr-FR"/>
              </w:rPr>
            </w:pPr>
            <w:r w:rsidRPr="00274489">
              <w:rPr>
                <w:noProof/>
                <w:lang w:val="en-US"/>
              </w:rPr>
              <w:drawing>
                <wp:inline distT="0" distB="0" distL="0" distR="0" wp14:anchorId="37522A30" wp14:editId="66294D6D">
                  <wp:extent cx="3846395" cy="1693787"/>
                  <wp:effectExtent l="0" t="0" r="1905" b="1905"/>
                  <wp:docPr id="375" name="Picture 3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64082" cy="17015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128C6" w:rsidRPr="00F54A80" w:rsidTr="00B128C6"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128C6" w:rsidRDefault="00B128C6" w:rsidP="00B128C6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128C6" w:rsidRDefault="00B128C6" w:rsidP="00B128C6">
            <w:pPr>
              <w:spacing w:before="0" w:after="0"/>
              <w:jc w:val="center"/>
              <w:rPr>
                <w:noProof/>
                <w:lang w:val="fr-FR" w:eastAsia="fr-FR"/>
              </w:rPr>
            </w:pPr>
            <w:r w:rsidRPr="00274489">
              <w:rPr>
                <w:noProof/>
                <w:lang w:val="en-US"/>
              </w:rPr>
              <w:drawing>
                <wp:inline distT="0" distB="0" distL="0" distR="0" wp14:anchorId="598C2E34" wp14:editId="71D57866">
                  <wp:extent cx="3819971" cy="1682151"/>
                  <wp:effectExtent l="0" t="0" r="9525" b="0"/>
                  <wp:docPr id="378" name="Picture 3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5812" cy="16847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128C6" w:rsidRPr="00F54A80" w:rsidTr="00B128C6"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128C6" w:rsidRDefault="00B128C6" w:rsidP="00B128C6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lastRenderedPageBreak/>
              <w:t>Using notepad.exe, update config.PUBLIC.txt patch configuration file located in &lt;patch folder&gt;\patch where &lt;patch folder&gt; is the folder where the zipped  has been previously extracted.</w:t>
            </w:r>
          </w:p>
          <w:p w:rsidR="00B128C6" w:rsidRDefault="00B128C6" w:rsidP="00B128C6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B128C6" w:rsidRDefault="00B128C6" w:rsidP="00B128C6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t>Check that values are correct</w:t>
            </w:r>
          </w:p>
          <w:p w:rsidR="00B128C6" w:rsidRDefault="00B128C6" w:rsidP="00B128C6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t>If needed, replace</w:t>
            </w:r>
          </w:p>
          <w:p w:rsidR="00B128C6" w:rsidRDefault="00B128C6" w:rsidP="00B128C6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B128C6" w:rsidRDefault="00B128C6" w:rsidP="00B128C6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1F7D5F">
              <w:rPr>
                <w:rFonts w:ascii="Times New Roman" w:hAnsi="Times New Roman"/>
                <w:lang w:val="en-US" w:eastAsia="fr-FR"/>
              </w:rPr>
              <w:t>ORGANISATIONALNODE</w:t>
            </w:r>
            <w:r>
              <w:rPr>
                <w:rFonts w:ascii="Times New Roman" w:hAnsi="Times New Roman"/>
                <w:lang w:val="en-US" w:eastAsia="fr-FR"/>
              </w:rPr>
              <w:t xml:space="preserve"> value with the organisational node which has been entered during INTEL-FS installation</w:t>
            </w:r>
          </w:p>
          <w:p w:rsidR="00B128C6" w:rsidRDefault="00B128C6" w:rsidP="00B128C6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B128C6" w:rsidRDefault="00B128C6" w:rsidP="00B128C6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1F7D5F">
              <w:rPr>
                <w:rFonts w:ascii="Times New Roman" w:hAnsi="Times New Roman"/>
                <w:lang w:val="en-US" w:eastAsia="fr-FR"/>
              </w:rPr>
              <w:t xml:space="preserve">ADMINISTRATORPASSWORD </w:t>
            </w:r>
            <w:r>
              <w:rPr>
                <w:rFonts w:ascii="Times New Roman" w:hAnsi="Times New Roman"/>
                <w:lang w:val="en-US" w:eastAsia="fr-FR"/>
              </w:rPr>
              <w:t xml:space="preserve"> value with the administrator password which has been entered during INTEL-FS installation</w:t>
            </w:r>
          </w:p>
          <w:p w:rsidR="00B128C6" w:rsidRDefault="00B128C6" w:rsidP="00B128C6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B128C6" w:rsidRDefault="00B128C6" w:rsidP="00B128C6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1F7D5F">
              <w:rPr>
                <w:rFonts w:ascii="Times New Roman" w:hAnsi="Times New Roman"/>
                <w:lang w:val="en-US" w:eastAsia="fr-FR"/>
              </w:rPr>
              <w:t xml:space="preserve">GUESTACCOUNTNAME </w:t>
            </w:r>
            <w:r>
              <w:rPr>
                <w:rFonts w:ascii="Times New Roman" w:hAnsi="Times New Roman"/>
                <w:lang w:val="en-US" w:eastAsia="fr-FR"/>
              </w:rPr>
              <w:t>value with the guest account  name which has been entered during INTEL-FS installation</w:t>
            </w:r>
          </w:p>
          <w:p w:rsidR="00B128C6" w:rsidRDefault="00B128C6" w:rsidP="00B128C6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B128C6" w:rsidRDefault="00B128C6" w:rsidP="00B128C6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1F7D5F">
              <w:rPr>
                <w:rFonts w:ascii="Times New Roman" w:hAnsi="Times New Roman"/>
                <w:lang w:val="en-US" w:eastAsia="fr-FR"/>
              </w:rPr>
              <w:t xml:space="preserve">ORGANISATIONALNODES </w:t>
            </w:r>
            <w:r>
              <w:rPr>
                <w:rFonts w:ascii="Times New Roman" w:hAnsi="Times New Roman"/>
                <w:lang w:val="en-US" w:eastAsia="fr-FR"/>
              </w:rPr>
              <w:t>value with the list of orgnisational node which has been entered during INTEL-FS installation an created during INTEL-FS configuration</w:t>
            </w:r>
          </w:p>
          <w:p w:rsidR="00B128C6" w:rsidRDefault="00B128C6" w:rsidP="00B128C6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B128C6" w:rsidRDefault="00B128C6" w:rsidP="00B128C6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t>When replacements are completed, set PUBLICLOCKED value to false</w:t>
            </w:r>
          </w:p>
          <w:p w:rsidR="00B128C6" w:rsidRDefault="00B128C6" w:rsidP="00B128C6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t>Save and close config.PUBLIC.txt file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128C6" w:rsidRDefault="00B128C6" w:rsidP="00B128C6">
            <w:pPr>
              <w:tabs>
                <w:tab w:val="left" w:pos="530"/>
              </w:tabs>
              <w:spacing w:before="0" w:after="0"/>
              <w:rPr>
                <w:noProof/>
                <w:lang w:val="fr-FR" w:eastAsia="fr-FR"/>
              </w:rPr>
            </w:pPr>
            <w:r w:rsidRPr="00274489">
              <w:rPr>
                <w:noProof/>
                <w:lang w:val="en-US"/>
              </w:rPr>
              <w:drawing>
                <wp:inline distT="0" distB="0" distL="0" distR="0" wp14:anchorId="2578D665" wp14:editId="27C5A567">
                  <wp:extent cx="3859417" cy="3605842"/>
                  <wp:effectExtent l="0" t="0" r="8255" b="0"/>
                  <wp:docPr id="380" name="Picture 3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62597" cy="36088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128C6" w:rsidRPr="00F54A80" w:rsidTr="00B128C6"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128C6" w:rsidRDefault="00B128C6" w:rsidP="00B128C6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t>In the Dos command prompt, press any key</w:t>
            </w:r>
          </w:p>
          <w:p w:rsidR="00B128C6" w:rsidRDefault="00B128C6" w:rsidP="00B128C6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B128C6" w:rsidRDefault="00B128C6" w:rsidP="00B128C6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128C6" w:rsidRDefault="00B128C6" w:rsidP="00B128C6">
            <w:pPr>
              <w:spacing w:before="0" w:after="0"/>
              <w:jc w:val="center"/>
              <w:rPr>
                <w:noProof/>
                <w:lang w:val="fr-FR" w:eastAsia="fr-FR"/>
              </w:rPr>
            </w:pPr>
            <w:r w:rsidRPr="00274489">
              <w:rPr>
                <w:noProof/>
                <w:lang w:val="en-US"/>
              </w:rPr>
              <w:drawing>
                <wp:inline distT="0" distB="0" distL="0" distR="0" wp14:anchorId="6467298C" wp14:editId="64B1C47C">
                  <wp:extent cx="3761117" cy="1792189"/>
                  <wp:effectExtent l="0" t="0" r="0" b="0"/>
                  <wp:docPr id="381" name="Picture 3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65251" cy="17941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128C6" w:rsidRPr="00F54A80" w:rsidTr="00B128C6"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128C6" w:rsidRDefault="00B128C6" w:rsidP="00B128C6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t>Type in “</w:t>
            </w:r>
            <w:r w:rsidRPr="008967A5">
              <w:rPr>
                <w:rFonts w:ascii="Times New Roman" w:hAnsi="Times New Roman"/>
                <w:b/>
                <w:lang w:val="en-US" w:eastAsia="fr-FR"/>
              </w:rPr>
              <w:t>0</w:t>
            </w:r>
            <w:r>
              <w:rPr>
                <w:rFonts w:ascii="Times New Roman" w:hAnsi="Times New Roman"/>
                <w:lang w:val="en-US" w:eastAsia="fr-FR"/>
              </w:rPr>
              <w:t>” to launch patch application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128C6" w:rsidRDefault="00B128C6" w:rsidP="00B128C6">
            <w:pPr>
              <w:spacing w:before="0" w:after="0"/>
              <w:jc w:val="center"/>
              <w:rPr>
                <w:noProof/>
                <w:lang w:val="fr-FR" w:eastAsia="fr-FR"/>
              </w:rPr>
            </w:pPr>
            <w:r w:rsidRPr="00274489">
              <w:rPr>
                <w:noProof/>
                <w:lang w:val="en-US"/>
              </w:rPr>
              <w:drawing>
                <wp:inline distT="0" distB="0" distL="0" distR="0" wp14:anchorId="12CBC714" wp14:editId="2EA111AC">
                  <wp:extent cx="3856008" cy="1837405"/>
                  <wp:effectExtent l="0" t="0" r="0" b="0"/>
                  <wp:docPr id="382" name="Picture 3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8161" cy="18384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128C6" w:rsidRPr="00F54A80" w:rsidTr="00B128C6"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128C6" w:rsidRDefault="00B128C6" w:rsidP="00B128C6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lastRenderedPageBreak/>
              <w:t>Patch deployment is in progress. This step might take several minutes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128C6" w:rsidRDefault="00B128C6" w:rsidP="00B128C6">
            <w:pPr>
              <w:spacing w:before="0" w:after="0"/>
              <w:jc w:val="center"/>
              <w:rPr>
                <w:noProof/>
                <w:lang w:val="fr-FR" w:eastAsia="fr-FR"/>
              </w:rPr>
            </w:pPr>
            <w:r w:rsidRPr="00274489">
              <w:rPr>
                <w:noProof/>
                <w:lang w:val="en-US"/>
              </w:rPr>
              <w:drawing>
                <wp:inline distT="0" distB="0" distL="0" distR="0" wp14:anchorId="742FD14B" wp14:editId="697D13F8">
                  <wp:extent cx="3847381" cy="1833294"/>
                  <wp:effectExtent l="0" t="0" r="1270" b="0"/>
                  <wp:docPr id="383" name="Picture 3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7206" cy="18379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128C6" w:rsidRPr="00F54A80" w:rsidTr="00B128C6"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128C6" w:rsidRDefault="00B128C6" w:rsidP="00B128C6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t>When patch deployment is completed, press any key to continue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128C6" w:rsidRDefault="00B128C6" w:rsidP="00B128C6">
            <w:pPr>
              <w:spacing w:before="0" w:after="0"/>
              <w:jc w:val="center"/>
              <w:rPr>
                <w:noProof/>
                <w:lang w:val="fr-FR" w:eastAsia="fr-FR"/>
              </w:rPr>
            </w:pPr>
            <w:r w:rsidRPr="00274489">
              <w:rPr>
                <w:noProof/>
                <w:lang w:val="en-US"/>
              </w:rPr>
              <w:drawing>
                <wp:inline distT="0" distB="0" distL="0" distR="0" wp14:anchorId="7E73F652" wp14:editId="41BD90D7">
                  <wp:extent cx="3804249" cy="1812741"/>
                  <wp:effectExtent l="0" t="0" r="6350" b="0"/>
                  <wp:docPr id="171" name="Picture 1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3177" cy="1816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128C6" w:rsidRPr="00F54A80" w:rsidTr="00B128C6"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128C6" w:rsidRDefault="00B128C6" w:rsidP="00B128C6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t>Inside &lt;patch folder&gt;</w:t>
            </w:r>
            <w:r w:rsidRPr="008114C3">
              <w:rPr>
                <w:rFonts w:ascii="Times New Roman" w:hAnsi="Times New Roman"/>
                <w:lang w:val="en-US" w:eastAsia="fr-FR"/>
              </w:rPr>
              <w:t>\Patch</w:t>
            </w:r>
            <w:r>
              <w:rPr>
                <w:rFonts w:ascii="Times New Roman" w:hAnsi="Times New Roman"/>
                <w:lang w:val="en-US" w:eastAsia="fr-FR"/>
              </w:rPr>
              <w:t xml:space="preserve"> folder, where &lt;patch folder&gt; is the folder where the zipped  has been extracted, a log file (Patch.log)  is  created; </w:t>
            </w:r>
            <w:r w:rsidRPr="003341C7">
              <w:rPr>
                <w:rFonts w:ascii="Times New Roman" w:hAnsi="Times New Roman"/>
                <w:lang w:val="en-US" w:eastAsia="fr-FR"/>
              </w:rPr>
              <w:t xml:space="preserve">In case of </w:t>
            </w:r>
            <w:r>
              <w:rPr>
                <w:rFonts w:ascii="Times New Roman" w:hAnsi="Times New Roman"/>
                <w:lang w:val="en-US" w:eastAsia="fr-FR"/>
              </w:rPr>
              <w:t xml:space="preserve"> issues</w:t>
            </w:r>
            <w:r w:rsidRPr="003341C7">
              <w:rPr>
                <w:rFonts w:ascii="Times New Roman" w:hAnsi="Times New Roman"/>
                <w:lang w:val="en-US" w:eastAsia="fr-FR"/>
              </w:rPr>
              <w:t xml:space="preserve"> during the execution of the INTEL-FS installer, this file should be analyzed to identify </w:t>
            </w:r>
            <w:r>
              <w:rPr>
                <w:rFonts w:ascii="Times New Roman" w:hAnsi="Times New Roman"/>
                <w:lang w:val="en-US" w:eastAsia="fr-FR"/>
              </w:rPr>
              <w:t>these issues</w:t>
            </w:r>
            <w:r w:rsidRPr="003341C7">
              <w:rPr>
                <w:rFonts w:ascii="Times New Roman" w:hAnsi="Times New Roman"/>
                <w:lang w:val="en-US" w:eastAsia="fr-FR"/>
              </w:rPr>
              <w:t>.</w:t>
            </w:r>
          </w:p>
          <w:p w:rsidR="00B128C6" w:rsidRDefault="00B128C6" w:rsidP="00B128C6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B128C6" w:rsidRDefault="00B128C6" w:rsidP="00B128C6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128C6" w:rsidRDefault="00B128C6" w:rsidP="00B128C6">
            <w:pPr>
              <w:spacing w:before="0" w:after="0"/>
              <w:jc w:val="left"/>
              <w:rPr>
                <w:noProof/>
                <w:lang w:val="fr-FR" w:eastAsia="fr-FR"/>
              </w:rPr>
            </w:pPr>
            <w:r w:rsidRPr="00274489">
              <w:rPr>
                <w:noProof/>
                <w:lang w:val="en-US"/>
              </w:rPr>
              <w:drawing>
                <wp:inline distT="0" distB="0" distL="0" distR="0" wp14:anchorId="206A54E9" wp14:editId="2A482917">
                  <wp:extent cx="3794280" cy="2384838"/>
                  <wp:effectExtent l="0" t="0" r="0" b="0"/>
                  <wp:docPr id="195" name="Picture 1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04931" cy="23915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128C6" w:rsidRDefault="00B128C6" w:rsidP="00B128C6">
      <w:pPr>
        <w:keepNext/>
        <w:keepLines/>
        <w:widowControl w:val="0"/>
        <w:rPr>
          <w:lang w:val="en-US"/>
        </w:rPr>
      </w:pPr>
    </w:p>
    <w:p w:rsidR="00B128C6" w:rsidRDefault="00B128C6" w:rsidP="00B128C6">
      <w:pPr>
        <w:keepNext/>
        <w:keepLines/>
        <w:widowControl w:val="0"/>
      </w:pPr>
      <w:r>
        <w:rPr>
          <w:lang w:val="en"/>
        </w:rPr>
        <w:t>When patches deployement is completed, run the "IISRESET" command in a dos command prompt running as administrator to restart INTEL-FS server.</w:t>
      </w:r>
    </w:p>
    <w:p w:rsidR="00B128C6" w:rsidRDefault="00B128C6" w:rsidP="00B128C6">
      <w:pPr>
        <w:rPr>
          <w:lang w:val="en-US"/>
        </w:rPr>
      </w:pPr>
    </w:p>
    <w:p w:rsidR="00B128C6" w:rsidRPr="00F54A80" w:rsidRDefault="00B128C6" w:rsidP="00B128C6">
      <w:pPr>
        <w:rPr>
          <w:lang w:val="en-US"/>
        </w:rPr>
      </w:pPr>
    </w:p>
    <w:p w:rsidR="00820E8D" w:rsidRPr="00F54A80" w:rsidRDefault="00820E8D" w:rsidP="005B34A8">
      <w:pPr>
        <w:pStyle w:val="Heading3"/>
        <w:rPr>
          <w:lang w:val="en-US"/>
        </w:rPr>
      </w:pPr>
      <w:bookmarkStart w:id="198" w:name="_Toc440979200"/>
      <w:r w:rsidRPr="00F54A80">
        <w:rPr>
          <w:lang w:val="en-US"/>
        </w:rPr>
        <w:t>INTEL-FS configuration</w:t>
      </w:r>
      <w:bookmarkEnd w:id="198"/>
    </w:p>
    <w:p w:rsidR="00820E8D" w:rsidRDefault="006027DC" w:rsidP="005B34A8">
      <w:pPr>
        <w:pStyle w:val="Heading4"/>
        <w:rPr>
          <w:lang w:val="en-US"/>
        </w:rPr>
      </w:pPr>
      <w:bookmarkStart w:id="199" w:name="_Toc325976021"/>
      <w:bookmarkStart w:id="200" w:name="_Toc325976022"/>
      <w:bookmarkStart w:id="201" w:name="_Toc334507805"/>
      <w:bookmarkStart w:id="202" w:name="_Toc340215102"/>
      <w:bookmarkStart w:id="203" w:name="_Ref338848688"/>
      <w:bookmarkEnd w:id="197"/>
      <w:bookmarkEnd w:id="199"/>
      <w:bookmarkEnd w:id="200"/>
      <w:bookmarkEnd w:id="201"/>
      <w:r w:rsidRPr="00F54A80">
        <w:rPr>
          <w:lang w:val="en-US"/>
        </w:rPr>
        <w:t xml:space="preserve">SSL </w:t>
      </w:r>
      <w:r w:rsidR="00820E8D" w:rsidRPr="00F54A80">
        <w:rPr>
          <w:lang w:val="en-US"/>
        </w:rPr>
        <w:t xml:space="preserve">Certificate </w:t>
      </w:r>
      <w:bookmarkEnd w:id="202"/>
      <w:bookmarkEnd w:id="203"/>
      <w:r w:rsidRPr="00F54A80">
        <w:rPr>
          <w:lang w:val="en-US"/>
        </w:rPr>
        <w:t>configuration</w:t>
      </w:r>
    </w:p>
    <w:p w:rsidR="003F440C" w:rsidRPr="003F440C" w:rsidRDefault="003F440C" w:rsidP="003F440C">
      <w:pPr>
        <w:rPr>
          <w:lang w:val="en-US"/>
        </w:rPr>
      </w:pPr>
      <w:r>
        <w:rPr>
          <w:rStyle w:val="hps"/>
          <w:lang w:val="en"/>
        </w:rPr>
        <w:t>An SSL certificate</w:t>
      </w:r>
      <w:r>
        <w:rPr>
          <w:lang w:val="en"/>
        </w:rPr>
        <w:t xml:space="preserve"> </w:t>
      </w:r>
      <w:r>
        <w:rPr>
          <w:rStyle w:val="hps"/>
          <w:lang w:val="en"/>
        </w:rPr>
        <w:t>must be</w:t>
      </w:r>
      <w:r>
        <w:rPr>
          <w:lang w:val="en"/>
        </w:rPr>
        <w:t xml:space="preserve"> </w:t>
      </w:r>
      <w:r>
        <w:rPr>
          <w:rStyle w:val="hps"/>
          <w:lang w:val="en"/>
        </w:rPr>
        <w:t>installed for the</w:t>
      </w:r>
      <w:r>
        <w:rPr>
          <w:lang w:val="en"/>
        </w:rPr>
        <w:t xml:space="preserve"> </w:t>
      </w:r>
      <w:r>
        <w:rPr>
          <w:rStyle w:val="hps"/>
          <w:lang w:val="en"/>
        </w:rPr>
        <w:t>HTTPS</w:t>
      </w:r>
      <w:r>
        <w:rPr>
          <w:lang w:val="en"/>
        </w:rPr>
        <w:t xml:space="preserve"> </w:t>
      </w:r>
      <w:r>
        <w:rPr>
          <w:rStyle w:val="hps"/>
          <w:lang w:val="en"/>
        </w:rPr>
        <w:t>connection.</w:t>
      </w:r>
      <w:r>
        <w:rPr>
          <w:lang w:val="en"/>
        </w:rPr>
        <w:t xml:space="preserve"> </w:t>
      </w:r>
      <w:r>
        <w:rPr>
          <w:rStyle w:val="hps"/>
          <w:lang w:val="en"/>
        </w:rPr>
        <w:t>This certificate</w:t>
      </w:r>
      <w:r>
        <w:rPr>
          <w:lang w:val="en"/>
        </w:rPr>
        <w:t xml:space="preserve"> </w:t>
      </w:r>
      <w:r>
        <w:rPr>
          <w:rStyle w:val="hps"/>
          <w:lang w:val="en"/>
        </w:rPr>
        <w:t>is a self</w:t>
      </w:r>
      <w:r>
        <w:rPr>
          <w:lang w:val="en"/>
        </w:rPr>
        <w:t xml:space="preserve"> </w:t>
      </w:r>
      <w:r>
        <w:rPr>
          <w:rStyle w:val="hps"/>
          <w:lang w:val="en"/>
        </w:rPr>
        <w:t>signed certificate</w:t>
      </w:r>
      <w:r>
        <w:rPr>
          <w:lang w:val="en"/>
        </w:rPr>
        <w:t xml:space="preserve"> </w:t>
      </w:r>
      <w:r>
        <w:rPr>
          <w:rStyle w:val="hps"/>
          <w:lang w:val="en"/>
        </w:rPr>
        <w:t>or</w:t>
      </w:r>
      <w:r>
        <w:rPr>
          <w:lang w:val="en"/>
        </w:rPr>
        <w:t xml:space="preserve"> </w:t>
      </w:r>
      <w:r>
        <w:rPr>
          <w:rStyle w:val="hps"/>
          <w:lang w:val="en"/>
        </w:rPr>
        <w:t>a certificate</w:t>
      </w:r>
      <w:r>
        <w:rPr>
          <w:lang w:val="en"/>
        </w:rPr>
        <w:t xml:space="preserve"> </w:t>
      </w:r>
      <w:r>
        <w:rPr>
          <w:rStyle w:val="hps"/>
          <w:lang w:val="en"/>
        </w:rPr>
        <w:t>provided</w:t>
      </w:r>
      <w:r>
        <w:rPr>
          <w:lang w:val="en"/>
        </w:rPr>
        <w:t xml:space="preserve"> </w:t>
      </w:r>
      <w:r>
        <w:rPr>
          <w:rStyle w:val="hps"/>
          <w:lang w:val="en"/>
        </w:rPr>
        <w:t>by a</w:t>
      </w:r>
      <w:r>
        <w:rPr>
          <w:lang w:val="en"/>
        </w:rPr>
        <w:t xml:space="preserve"> </w:t>
      </w:r>
      <w:r>
        <w:rPr>
          <w:rStyle w:val="hps"/>
          <w:lang w:val="en"/>
        </w:rPr>
        <w:t>certification</w:t>
      </w:r>
      <w:r>
        <w:rPr>
          <w:lang w:val="en"/>
        </w:rPr>
        <w:t xml:space="preserve"> </w:t>
      </w:r>
      <w:r>
        <w:rPr>
          <w:rStyle w:val="hps"/>
          <w:lang w:val="en"/>
        </w:rPr>
        <w:t>authoritie</w:t>
      </w:r>
    </w:p>
    <w:p w:rsidR="002E7346" w:rsidRPr="00F54A80" w:rsidRDefault="00C477E3" w:rsidP="005B34A8">
      <w:pPr>
        <w:pStyle w:val="Heading5"/>
        <w:rPr>
          <w:lang w:val="en-US"/>
        </w:rPr>
      </w:pPr>
      <w:r>
        <w:rPr>
          <w:lang w:val="en-US"/>
        </w:rPr>
        <w:t>Admini</w:t>
      </w:r>
      <w:r w:rsidR="002E7346" w:rsidRPr="00F54A80">
        <w:rPr>
          <w:lang w:val="en-US"/>
        </w:rPr>
        <w:t>Self-signed certificate</w:t>
      </w:r>
    </w:p>
    <w:p w:rsidR="006027DC" w:rsidRPr="00F54A80" w:rsidRDefault="006027DC" w:rsidP="006027DC">
      <w:pPr>
        <w:rPr>
          <w:lang w:val="en-US"/>
        </w:rPr>
      </w:pPr>
      <w:r w:rsidRPr="00F54A80">
        <w:rPr>
          <w:lang w:val="en-US"/>
        </w:rPr>
        <w:t xml:space="preserve">This chapter is </w:t>
      </w:r>
      <w:r w:rsidR="002E7346" w:rsidRPr="00F54A80">
        <w:rPr>
          <w:lang w:val="en-US"/>
        </w:rPr>
        <w:t>only</w:t>
      </w:r>
      <w:r w:rsidRPr="00F54A80">
        <w:rPr>
          <w:lang w:val="en-US"/>
        </w:rPr>
        <w:t xml:space="preserve"> relevant if a self signed certificate</w:t>
      </w:r>
      <w:r w:rsidR="0055568F" w:rsidRPr="00F54A80">
        <w:rPr>
          <w:lang w:val="en-US"/>
        </w:rPr>
        <w:t xml:space="preserve"> </w:t>
      </w:r>
      <w:r w:rsidR="009A39B2" w:rsidRPr="00F54A80">
        <w:rPr>
          <w:lang w:val="en-US"/>
        </w:rPr>
        <w:t>is used</w:t>
      </w:r>
    </w:p>
    <w:tbl>
      <w:tblPr>
        <w:tblW w:w="974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3227"/>
        <w:gridCol w:w="6520"/>
      </w:tblGrid>
      <w:tr w:rsidR="00820E8D" w:rsidRPr="00F54A80" w:rsidTr="00A959AE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20E8D" w:rsidRPr="00F54A80" w:rsidRDefault="00820E8D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lastRenderedPageBreak/>
              <w:t>Select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Start &gt; Administrative Tool &gt; Internet Information (IIS) Manager”</w:t>
            </w:r>
            <w:r w:rsidRPr="00F54A80">
              <w:rPr>
                <w:rFonts w:ascii="Times New Roman" w:hAnsi="Times New Roman"/>
                <w:lang w:val="en-US" w:eastAsia="fr-FR"/>
              </w:rPr>
              <w:t xml:space="preserve"> then browse to 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server</w:t>
            </w:r>
            <w:r w:rsidRPr="00F54A80">
              <w:rPr>
                <w:rFonts w:ascii="Times New Roman" w:hAnsi="Times New Roman"/>
                <w:lang w:val="en-US" w:eastAsia="fr-FR"/>
              </w:rPr>
              <w:t xml:space="preserve"> node in the left area</w:t>
            </w:r>
          </w:p>
          <w:p w:rsidR="00820E8D" w:rsidRPr="00F54A80" w:rsidRDefault="00820E8D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.</w:t>
            </w:r>
          </w:p>
          <w:p w:rsidR="00820E8D" w:rsidRPr="00F54A80" w:rsidRDefault="00820E8D" w:rsidP="00A959AE">
            <w:pPr>
              <w:spacing w:before="0" w:after="0"/>
              <w:jc w:val="left"/>
              <w:rPr>
                <w:lang w:val="en-US" w:eastAsia="fr-FR"/>
              </w:rPr>
            </w:pP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0E8D" w:rsidRPr="00F54A80" w:rsidRDefault="00931834" w:rsidP="00A959AE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rFonts w:ascii="Times New Roman" w:hAnsi="Times New Roman"/>
                <w:noProof/>
                <w:lang w:val="en-US"/>
              </w:rPr>
              <w:drawing>
                <wp:inline distT="0" distB="0" distL="0" distR="0" wp14:anchorId="2D5D24E8" wp14:editId="695DB20B">
                  <wp:extent cx="3962400" cy="2238375"/>
                  <wp:effectExtent l="0" t="0" r="0" b="9525"/>
                  <wp:docPr id="14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62400" cy="2238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0E8D" w:rsidRPr="00F54A80" w:rsidTr="00A959AE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0E8D" w:rsidRPr="00F54A80" w:rsidRDefault="00820E8D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Right click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Server Certificates</w:t>
            </w:r>
            <w:r w:rsidRPr="00F54A80">
              <w:rPr>
                <w:rFonts w:ascii="Times New Roman" w:hAnsi="Times New Roman"/>
                <w:lang w:val="en-US" w:eastAsia="fr-FR"/>
              </w:rPr>
              <w:t>” and select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Open Features</w:t>
            </w:r>
            <w:r w:rsidRPr="00F54A80">
              <w:rPr>
                <w:rFonts w:ascii="Times New Roman" w:hAnsi="Times New Roman"/>
                <w:lang w:val="en-US" w:eastAsia="fr-FR"/>
              </w:rPr>
              <w:t>” in pop-up menu.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0E8D" w:rsidRPr="00F54A80" w:rsidRDefault="00931834" w:rsidP="00A959AE">
            <w:pPr>
              <w:spacing w:before="0" w:after="0"/>
              <w:jc w:val="left"/>
              <w:rPr>
                <w:rFonts w:ascii="Times New Roman" w:hAnsi="Times New Roman"/>
                <w:noProof/>
                <w:lang w:val="en-US" w:eastAsia="fr-FR"/>
              </w:rPr>
            </w:pPr>
            <w:r>
              <w:rPr>
                <w:rFonts w:ascii="Times New Roman" w:hAnsi="Times New Roman"/>
                <w:noProof/>
                <w:lang w:val="en-US"/>
              </w:rPr>
              <w:drawing>
                <wp:inline distT="0" distB="0" distL="0" distR="0" wp14:anchorId="4A844110" wp14:editId="4EC0E053">
                  <wp:extent cx="3962400" cy="2228850"/>
                  <wp:effectExtent l="0" t="0" r="0" b="0"/>
                  <wp:docPr id="150" name="Picture 1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62400" cy="2228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0E8D" w:rsidRPr="00F54A80" w:rsidTr="00A959AE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20E8D" w:rsidRPr="00F54A80" w:rsidRDefault="00820E8D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Select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Create Self-Signed Certificate…</w:t>
            </w:r>
            <w:r w:rsidRPr="00F54A80">
              <w:rPr>
                <w:rFonts w:ascii="Times New Roman" w:hAnsi="Times New Roman"/>
                <w:lang w:val="en-US" w:eastAsia="fr-FR"/>
              </w:rPr>
              <w:t>”</w:t>
            </w:r>
          </w:p>
          <w:p w:rsidR="00820E8D" w:rsidRPr="00F54A80" w:rsidRDefault="00820E8D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820E8D" w:rsidRPr="00F54A80" w:rsidRDefault="00820E8D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0E8D" w:rsidRPr="00F54A80" w:rsidRDefault="00931834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noProof/>
                <w:lang w:val="en-US"/>
              </w:rPr>
              <w:drawing>
                <wp:inline distT="0" distB="0" distL="0" distR="0" wp14:anchorId="586A9E00" wp14:editId="0D3C5BA4">
                  <wp:extent cx="3962400" cy="2219325"/>
                  <wp:effectExtent l="0" t="0" r="0" b="9525"/>
                  <wp:docPr id="151" name="Picture 1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62400" cy="2219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0E8D" w:rsidRPr="00F54A80" w:rsidTr="00A959AE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0E8D" w:rsidRPr="00F54A80" w:rsidRDefault="00820E8D" w:rsidP="00A959AE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lastRenderedPageBreak/>
              <w:t>Enter certificate name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INTEL-FS &lt;server-name&gt;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” </w:t>
            </w:r>
          </w:p>
          <w:p w:rsidR="00820E8D" w:rsidRPr="00F54A80" w:rsidRDefault="00820E8D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OK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0E8D" w:rsidRPr="00F54A80" w:rsidRDefault="00931834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noProof/>
                <w:lang w:val="en-US"/>
              </w:rPr>
              <w:drawing>
                <wp:inline distT="0" distB="0" distL="0" distR="0" wp14:anchorId="5F945CCC" wp14:editId="59B8DD1E">
                  <wp:extent cx="3952875" cy="3019425"/>
                  <wp:effectExtent l="0" t="0" r="9525" b="9525"/>
                  <wp:docPr id="152" name="Picture 1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52875" cy="3019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0E8D" w:rsidRPr="00F54A80" w:rsidTr="00A959AE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20E8D" w:rsidRPr="00F54A80" w:rsidRDefault="00820E8D" w:rsidP="00A959AE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In left area, select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Default web site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” </w:t>
            </w:r>
          </w:p>
          <w:p w:rsidR="00820E8D" w:rsidRPr="00F54A80" w:rsidRDefault="00820E8D" w:rsidP="00A959AE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820E8D" w:rsidRPr="00F54A80" w:rsidRDefault="00820E8D" w:rsidP="00A959AE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Bindings…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0E8D" w:rsidRPr="00F54A80" w:rsidRDefault="00931834" w:rsidP="00A959AE">
            <w:pPr>
              <w:spacing w:before="0" w:after="0"/>
              <w:jc w:val="left"/>
              <w:rPr>
                <w:rFonts w:ascii="Times New Roman" w:hAnsi="Times New Roman"/>
                <w:noProof/>
                <w:lang w:val="en-US" w:eastAsia="fr-FR"/>
              </w:rPr>
            </w:pPr>
            <w:r>
              <w:rPr>
                <w:rFonts w:ascii="Times New Roman" w:hAnsi="Times New Roman"/>
                <w:noProof/>
                <w:lang w:val="en-US"/>
              </w:rPr>
              <w:drawing>
                <wp:inline distT="0" distB="0" distL="0" distR="0" wp14:anchorId="2407AE07" wp14:editId="55AC0C1F">
                  <wp:extent cx="3952875" cy="2219325"/>
                  <wp:effectExtent l="0" t="0" r="9525" b="9525"/>
                  <wp:docPr id="153" name="Picture 1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52875" cy="2219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0E8D" w:rsidRPr="00F54A80" w:rsidTr="00A959AE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20E8D" w:rsidRPr="00F54A80" w:rsidRDefault="00820E8D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A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dd…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  <w:r w:rsidRPr="00F54A80">
              <w:rPr>
                <w:rFonts w:ascii="Times New Roman" w:hAnsi="Times New Roman"/>
                <w:lang w:val="en-US" w:eastAsia="fr-FR"/>
              </w:rPr>
              <w:t xml:space="preserve"> </w:t>
            </w:r>
          </w:p>
          <w:p w:rsidR="00820E8D" w:rsidRPr="00F54A80" w:rsidRDefault="00820E8D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0E8D" w:rsidRPr="00F54A80" w:rsidRDefault="00931834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noProof/>
                <w:lang w:val="en-US"/>
              </w:rPr>
              <w:drawing>
                <wp:inline distT="0" distB="0" distL="0" distR="0" wp14:anchorId="4459E956" wp14:editId="48596D8C">
                  <wp:extent cx="3581400" cy="1666875"/>
                  <wp:effectExtent l="0" t="0" r="0" b="9525"/>
                  <wp:docPr id="154" name="Picture 1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81400" cy="1666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0E8D" w:rsidRPr="00F54A80" w:rsidTr="00A959AE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20E8D" w:rsidRPr="00F54A80" w:rsidRDefault="00820E8D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lastRenderedPageBreak/>
              <w:t>In “</w:t>
            </w:r>
            <w:r w:rsidRPr="00F54A80">
              <w:rPr>
                <w:rFonts w:ascii="Times New Roman" w:hAnsi="Times New Roman"/>
                <w:b/>
                <w:u w:val="single"/>
                <w:lang w:val="en-US" w:eastAsia="fr-FR"/>
              </w:rPr>
              <w:t>T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ype:</w:t>
            </w:r>
            <w:r w:rsidRPr="00F54A80">
              <w:rPr>
                <w:rFonts w:ascii="Times New Roman" w:hAnsi="Times New Roman"/>
                <w:lang w:val="en-US" w:eastAsia="fr-FR"/>
              </w:rPr>
              <w:t>” drop-down list, select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https</w:t>
            </w:r>
            <w:r w:rsidRPr="00F54A80">
              <w:rPr>
                <w:rFonts w:ascii="Times New Roman" w:hAnsi="Times New Roman"/>
                <w:lang w:val="en-US" w:eastAsia="fr-FR"/>
              </w:rPr>
              <w:t>”</w:t>
            </w:r>
          </w:p>
          <w:p w:rsidR="00820E8D" w:rsidRPr="00F54A80" w:rsidRDefault="00820E8D" w:rsidP="00A959AE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0E8D" w:rsidRPr="00F54A80" w:rsidRDefault="00931834" w:rsidP="00A959AE">
            <w:pPr>
              <w:spacing w:before="0" w:after="0"/>
              <w:jc w:val="left"/>
              <w:rPr>
                <w:rFonts w:ascii="Times New Roman" w:hAnsi="Times New Roman"/>
                <w:noProof/>
                <w:lang w:val="en-US" w:eastAsia="fr-FR"/>
              </w:rPr>
            </w:pPr>
            <w:r>
              <w:rPr>
                <w:rFonts w:ascii="Times New Roman" w:hAnsi="Times New Roman"/>
                <w:noProof/>
                <w:lang w:val="en-US"/>
              </w:rPr>
              <w:drawing>
                <wp:inline distT="0" distB="0" distL="0" distR="0" wp14:anchorId="29CC5D84" wp14:editId="202C59A3">
                  <wp:extent cx="3533775" cy="1914525"/>
                  <wp:effectExtent l="0" t="0" r="9525" b="9525"/>
                  <wp:docPr id="155" name="Picture 1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33775" cy="1914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15F09" w:rsidRPr="00F54A80" w:rsidTr="00A959AE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15F09" w:rsidRPr="00F54A80" w:rsidRDefault="00915F09" w:rsidP="00915F09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In “</w:t>
            </w:r>
            <w:r w:rsidRPr="00F54A80">
              <w:rPr>
                <w:rFonts w:ascii="Times New Roman" w:hAnsi="Times New Roman"/>
                <w:b/>
                <w:u w:val="single"/>
                <w:lang w:val="en-US" w:eastAsia="fr-FR"/>
              </w:rPr>
              <w:t>I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P address:</w:t>
            </w:r>
            <w:r w:rsidRPr="00F54A80">
              <w:rPr>
                <w:rFonts w:ascii="Times New Roman" w:hAnsi="Times New Roman"/>
                <w:lang w:val="en-US" w:eastAsia="fr-FR"/>
              </w:rPr>
              <w:t>” drop-down list, select server IP address</w:t>
            </w:r>
          </w:p>
          <w:p w:rsidR="00915F09" w:rsidRPr="00F54A80" w:rsidRDefault="00915F09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15F09" w:rsidRPr="00F54A80" w:rsidRDefault="00931834" w:rsidP="00A959AE">
            <w:pPr>
              <w:spacing w:before="0" w:after="0"/>
              <w:jc w:val="left"/>
              <w:rPr>
                <w:rFonts w:ascii="Times New Roman" w:hAnsi="Times New Roman"/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0777D08" wp14:editId="63048C4C">
                  <wp:extent cx="3867150" cy="2095500"/>
                  <wp:effectExtent l="0" t="0" r="0" b="0"/>
                  <wp:docPr id="15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67150" cy="2095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0E8D" w:rsidRPr="00F54A80" w:rsidTr="00A959AE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20E8D" w:rsidRPr="00F54A80" w:rsidRDefault="00820E8D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In “</w:t>
            </w:r>
            <w:r w:rsidRPr="00F54A80">
              <w:rPr>
                <w:rFonts w:ascii="Times New Roman" w:hAnsi="Times New Roman"/>
                <w:b/>
                <w:u w:val="single"/>
                <w:lang w:val="en-US" w:eastAsia="fr-FR"/>
              </w:rPr>
              <w:t>S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SL certificate:</w:t>
            </w:r>
            <w:r w:rsidRPr="00F54A80">
              <w:rPr>
                <w:rFonts w:ascii="Times New Roman" w:hAnsi="Times New Roman"/>
                <w:lang w:val="en-US" w:eastAsia="fr-FR"/>
              </w:rPr>
              <w:t>” drop-down list, select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INTEL-FS &lt;server-name&gt;</w:t>
            </w:r>
            <w:r w:rsidRPr="00F54A80">
              <w:rPr>
                <w:rFonts w:ascii="Times New Roman" w:hAnsi="Times New Roman"/>
                <w:lang w:val="en-US" w:eastAsia="fr-FR"/>
              </w:rPr>
              <w:t>” (ie newly created certificate friendly name)</w:t>
            </w:r>
          </w:p>
          <w:p w:rsidR="00820E8D" w:rsidRPr="00F54A80" w:rsidRDefault="00820E8D" w:rsidP="00A959AE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0E8D" w:rsidRPr="00F54A80" w:rsidRDefault="00931834" w:rsidP="00A959AE">
            <w:pPr>
              <w:spacing w:before="0" w:after="0"/>
              <w:jc w:val="left"/>
              <w:rPr>
                <w:rFonts w:ascii="Times New Roman" w:hAnsi="Times New Roman"/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0872B22" wp14:editId="1C8E83EE">
                  <wp:extent cx="3867150" cy="2095500"/>
                  <wp:effectExtent l="0" t="0" r="0" b="0"/>
                  <wp:docPr id="15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67150" cy="2095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477E3" w:rsidRPr="00F54A80" w:rsidTr="00A959AE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477E3" w:rsidRPr="00F54A80" w:rsidRDefault="00C477E3" w:rsidP="00C477E3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A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dd…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  <w:r w:rsidRPr="00F54A80">
              <w:rPr>
                <w:rFonts w:ascii="Times New Roman" w:hAnsi="Times New Roman"/>
                <w:lang w:val="en-US" w:eastAsia="fr-FR"/>
              </w:rPr>
              <w:t xml:space="preserve"> </w:t>
            </w:r>
          </w:p>
          <w:p w:rsidR="00C477E3" w:rsidRPr="00F54A80" w:rsidRDefault="00C477E3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477E3" w:rsidRDefault="00C477E3" w:rsidP="00A959AE">
            <w:pPr>
              <w:spacing w:before="0" w:after="0"/>
              <w:jc w:val="left"/>
              <w:rPr>
                <w:noProof/>
                <w:lang w:val="fr-FR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2680D5E" wp14:editId="0CD582B4">
                  <wp:extent cx="3924300" cy="1825443"/>
                  <wp:effectExtent l="0" t="0" r="0" b="3810"/>
                  <wp:docPr id="241" name="Picture 2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3275" cy="18296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477E3" w:rsidRPr="00F54A80" w:rsidTr="00A959AE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477E3" w:rsidRPr="00F54A80" w:rsidRDefault="00C477E3" w:rsidP="000B434A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lastRenderedPageBreak/>
              <w:t>In “</w:t>
            </w:r>
            <w:r w:rsidRPr="00F54A80">
              <w:rPr>
                <w:rFonts w:ascii="Times New Roman" w:hAnsi="Times New Roman"/>
                <w:b/>
                <w:u w:val="single"/>
                <w:lang w:val="en-US" w:eastAsia="fr-FR"/>
              </w:rPr>
              <w:t>T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ype:</w:t>
            </w:r>
            <w:r w:rsidRPr="00F54A80">
              <w:rPr>
                <w:rFonts w:ascii="Times New Roman" w:hAnsi="Times New Roman"/>
                <w:lang w:val="en-US" w:eastAsia="fr-FR"/>
              </w:rPr>
              <w:t>” drop-down list, select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https</w:t>
            </w:r>
            <w:r w:rsidRPr="00F54A80">
              <w:rPr>
                <w:rFonts w:ascii="Times New Roman" w:hAnsi="Times New Roman"/>
                <w:lang w:val="en-US" w:eastAsia="fr-FR"/>
              </w:rPr>
              <w:t>”</w:t>
            </w:r>
          </w:p>
          <w:p w:rsidR="00C477E3" w:rsidRPr="00F54A80" w:rsidRDefault="00C477E3" w:rsidP="000B434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477E3" w:rsidRPr="00F54A80" w:rsidRDefault="00C477E3" w:rsidP="000B434A">
            <w:pPr>
              <w:spacing w:before="0" w:after="0"/>
              <w:jc w:val="left"/>
              <w:rPr>
                <w:rFonts w:ascii="Times New Roman" w:hAnsi="Times New Roman"/>
                <w:noProof/>
                <w:lang w:val="en-US" w:eastAsia="fr-FR"/>
              </w:rPr>
            </w:pPr>
            <w:r>
              <w:rPr>
                <w:rFonts w:ascii="Times New Roman" w:hAnsi="Times New Roman"/>
                <w:noProof/>
                <w:lang w:val="en-US"/>
              </w:rPr>
              <w:drawing>
                <wp:inline distT="0" distB="0" distL="0" distR="0" wp14:anchorId="7603E5AA" wp14:editId="0E8EA665">
                  <wp:extent cx="3533775" cy="1914525"/>
                  <wp:effectExtent l="0" t="0" r="9525" b="9525"/>
                  <wp:docPr id="37" name="Picture 1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33775" cy="1914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477E3" w:rsidRPr="00F54A80" w:rsidTr="00A959AE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477E3" w:rsidRDefault="00C477E3" w:rsidP="00C477E3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In “</w:t>
            </w:r>
            <w:r w:rsidRPr="00F54A80">
              <w:rPr>
                <w:rFonts w:ascii="Times New Roman" w:hAnsi="Times New Roman"/>
                <w:b/>
                <w:u w:val="single"/>
                <w:lang w:val="en-US" w:eastAsia="fr-FR"/>
              </w:rPr>
              <w:t>I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P address:</w:t>
            </w:r>
            <w:r w:rsidRPr="00F54A80">
              <w:rPr>
                <w:rFonts w:ascii="Times New Roman" w:hAnsi="Times New Roman"/>
                <w:lang w:val="en-US" w:eastAsia="fr-FR"/>
              </w:rPr>
              <w:t xml:space="preserve">” drop-down list, select </w:t>
            </w:r>
            <w:r>
              <w:rPr>
                <w:rFonts w:ascii="Times New Roman" w:hAnsi="Times New Roman"/>
                <w:lang w:val="en-US" w:eastAsia="fr-FR"/>
              </w:rPr>
              <w:t>::1</w:t>
            </w:r>
          </w:p>
          <w:p w:rsidR="00C477E3" w:rsidRDefault="00C477E3" w:rsidP="00C477E3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C477E3" w:rsidRPr="00F54A80" w:rsidRDefault="00C477E3" w:rsidP="00C477E3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t>This will create a loopback binding allowing connection to INTEL-FS application from an internet explorer running on the server</w:t>
            </w:r>
          </w:p>
          <w:p w:rsidR="00C477E3" w:rsidRPr="00F54A80" w:rsidRDefault="00C477E3" w:rsidP="000B434A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477E3" w:rsidRDefault="00C477E3" w:rsidP="000B434A">
            <w:pPr>
              <w:spacing w:before="0" w:after="0"/>
              <w:jc w:val="left"/>
              <w:rPr>
                <w:rFonts w:ascii="Times New Roman" w:hAnsi="Times New Roman"/>
                <w:noProof/>
                <w:lang w:val="fr-FR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19218EE" wp14:editId="2CD32AB1">
                  <wp:extent cx="3867150" cy="2095500"/>
                  <wp:effectExtent l="0" t="0" r="0" b="0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67150" cy="2095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477E3" w:rsidRPr="00F54A80" w:rsidTr="00A959AE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477E3" w:rsidRPr="00F54A80" w:rsidRDefault="00C477E3" w:rsidP="00C477E3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In “</w:t>
            </w:r>
            <w:r w:rsidRPr="00F54A80">
              <w:rPr>
                <w:rFonts w:ascii="Times New Roman" w:hAnsi="Times New Roman"/>
                <w:b/>
                <w:u w:val="single"/>
                <w:lang w:val="en-US" w:eastAsia="fr-FR"/>
              </w:rPr>
              <w:t>S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SL certificate:</w:t>
            </w:r>
            <w:r w:rsidRPr="00F54A80">
              <w:rPr>
                <w:rFonts w:ascii="Times New Roman" w:hAnsi="Times New Roman"/>
                <w:lang w:val="en-US" w:eastAsia="fr-FR"/>
              </w:rPr>
              <w:t>” drop-down list, select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INTEL-FS &lt;server-name&gt;</w:t>
            </w:r>
            <w:r w:rsidRPr="00F54A80">
              <w:rPr>
                <w:rFonts w:ascii="Times New Roman" w:hAnsi="Times New Roman"/>
                <w:lang w:val="en-US" w:eastAsia="fr-FR"/>
              </w:rPr>
              <w:t>” (ie newly created certificate friendly name)</w:t>
            </w:r>
          </w:p>
          <w:p w:rsidR="00C477E3" w:rsidRPr="00F54A80" w:rsidRDefault="00C477E3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477E3" w:rsidRDefault="000B434A" w:rsidP="00A959AE">
            <w:pPr>
              <w:spacing w:before="0" w:after="0"/>
              <w:jc w:val="left"/>
              <w:rPr>
                <w:noProof/>
                <w:lang w:val="fr-FR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C19A609" wp14:editId="3F038A07">
                  <wp:extent cx="3867150" cy="2095500"/>
                  <wp:effectExtent l="0" t="0" r="0" b="0"/>
                  <wp:docPr id="65" name="Picture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67150" cy="2095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15F09" w:rsidRPr="00F54A80" w:rsidTr="00A959AE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15F09" w:rsidRPr="00F54A80" w:rsidRDefault="00915F09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OK</w:t>
            </w:r>
            <w:r w:rsidRPr="00F54A80">
              <w:rPr>
                <w:rFonts w:ascii="Times New Roman" w:hAnsi="Times New Roman"/>
                <w:lang w:val="en-US" w:eastAsia="fr-FR"/>
              </w:rPr>
              <w:t>” button</w:t>
            </w:r>
          </w:p>
          <w:p w:rsidR="00613738" w:rsidRPr="00F54A80" w:rsidRDefault="00613738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613738" w:rsidRPr="00F54A80" w:rsidRDefault="00613738" w:rsidP="00613738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Close all windows</w:t>
            </w:r>
          </w:p>
          <w:p w:rsidR="00613738" w:rsidRPr="00F54A80" w:rsidRDefault="00613738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15F09" w:rsidRPr="00F54A80" w:rsidRDefault="000B434A" w:rsidP="00A959AE">
            <w:pPr>
              <w:spacing w:before="0" w:after="0"/>
              <w:jc w:val="left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5D2F175" wp14:editId="0885D0DA">
                  <wp:extent cx="4033900" cy="1876425"/>
                  <wp:effectExtent l="0" t="0" r="5080" b="0"/>
                  <wp:docPr id="328" name="Picture 3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36275" cy="18775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20E8D" w:rsidRPr="00F54A80" w:rsidRDefault="00820E8D" w:rsidP="00820E8D">
      <w:pPr>
        <w:pStyle w:val="Para1C"/>
        <w:numPr>
          <w:ilvl w:val="0"/>
          <w:numId w:val="0"/>
        </w:numPr>
      </w:pPr>
    </w:p>
    <w:p w:rsidR="008A3A87" w:rsidRPr="00F54A80" w:rsidRDefault="008A3A87" w:rsidP="005B34A8">
      <w:pPr>
        <w:pStyle w:val="Heading5"/>
        <w:rPr>
          <w:lang w:val="en-US"/>
        </w:rPr>
      </w:pPr>
      <w:r w:rsidRPr="00F54A80">
        <w:rPr>
          <w:lang w:val="en-US"/>
        </w:rPr>
        <w:t>INTEL-FS CA certificate</w:t>
      </w:r>
    </w:p>
    <w:p w:rsidR="008A3A87" w:rsidRPr="00F54A80" w:rsidRDefault="008A3A87" w:rsidP="008A3A87">
      <w:pPr>
        <w:rPr>
          <w:lang w:val="en-US"/>
        </w:rPr>
      </w:pPr>
      <w:r w:rsidRPr="00F54A80">
        <w:rPr>
          <w:lang w:val="en-US"/>
        </w:rPr>
        <w:t xml:space="preserve">This chapter is only relevant if an INTEL-FS certification authority certificate </w:t>
      </w:r>
      <w:r w:rsidR="006F1B62" w:rsidRPr="00F54A80">
        <w:rPr>
          <w:lang w:val="en-US"/>
        </w:rPr>
        <w:t>is used</w:t>
      </w:r>
    </w:p>
    <w:p w:rsidR="008A3A87" w:rsidRPr="00F54A80" w:rsidRDefault="008A3A87" w:rsidP="008A3A87">
      <w:pPr>
        <w:rPr>
          <w:lang w:val="en-US"/>
        </w:rPr>
      </w:pPr>
    </w:p>
    <w:p w:rsidR="008A3A87" w:rsidRPr="00F54A80" w:rsidRDefault="008A3A87" w:rsidP="008A3A87">
      <w:pPr>
        <w:rPr>
          <w:lang w:val="en-US"/>
        </w:rPr>
      </w:pPr>
      <w:r w:rsidRPr="00F54A80">
        <w:rPr>
          <w:lang w:val="en-US"/>
        </w:rPr>
        <w:t xml:space="preserve">The INTEL-FS CA certificate shall be installed on the server. </w:t>
      </w:r>
      <w:r w:rsidR="003C549B" w:rsidRPr="00F54A80">
        <w:rPr>
          <w:lang w:val="en-US"/>
        </w:rPr>
        <w:t xml:space="preserve"> Please refer to chapter </w:t>
      </w:r>
      <w:r w:rsidR="00BF6F53" w:rsidRPr="00F54A80">
        <w:rPr>
          <w:lang w:val="en-US"/>
        </w:rPr>
        <w:t>“Certification Authority certificate installation”</w:t>
      </w:r>
      <w:r w:rsidR="003C549B" w:rsidRPr="00F54A80">
        <w:rPr>
          <w:lang w:val="en-US"/>
        </w:rPr>
        <w:t xml:space="preserve"> in document </w:t>
      </w:r>
      <w:hyperlink w:anchor="Technical_Manual" w:history="1">
        <w:r w:rsidR="002551C3" w:rsidRPr="00F54A80">
          <w:rPr>
            <w:rStyle w:val="Hyperlink"/>
            <w:lang w:val="en-US"/>
          </w:rPr>
          <w:t>“Technical Manual for the INTEL-FS Project”</w:t>
        </w:r>
      </w:hyperlink>
      <w:r w:rsidR="002551C3" w:rsidRPr="00F54A80">
        <w:rPr>
          <w:lang w:val="en-US"/>
        </w:rPr>
        <w:t xml:space="preserve"> </w:t>
      </w:r>
      <w:r w:rsidR="003C549B" w:rsidRPr="00F54A80">
        <w:rPr>
          <w:lang w:val="en-US"/>
        </w:rPr>
        <w:t>to learn</w:t>
      </w:r>
      <w:r w:rsidRPr="00F54A80">
        <w:rPr>
          <w:lang w:val="en-US"/>
        </w:rPr>
        <w:t xml:space="preserve"> how to install a such certificate.</w:t>
      </w:r>
    </w:p>
    <w:p w:rsidR="008A3A87" w:rsidRPr="00F54A80" w:rsidRDefault="008A3A87" w:rsidP="008A3A87">
      <w:pPr>
        <w:rPr>
          <w:lang w:val="en-US"/>
        </w:rPr>
      </w:pPr>
      <w:r w:rsidRPr="00F54A80">
        <w:rPr>
          <w:lang w:val="en-US"/>
        </w:rPr>
        <w:t xml:space="preserve">The certificate private key .p12 file shall be copy on the server desktop. </w:t>
      </w:r>
    </w:p>
    <w:tbl>
      <w:tblPr>
        <w:tblW w:w="974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3227"/>
        <w:gridCol w:w="6520"/>
      </w:tblGrid>
      <w:tr w:rsidR="008A3A87" w:rsidRPr="00F54A80" w:rsidTr="008454FF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A3A87" w:rsidRPr="00F54A80" w:rsidRDefault="008A3A87" w:rsidP="008454FF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Select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Start &gt; Administrative Tool &gt; Internet Information (IIS) Manager”</w:t>
            </w:r>
            <w:r w:rsidRPr="00F54A80">
              <w:rPr>
                <w:rFonts w:ascii="Times New Roman" w:hAnsi="Times New Roman"/>
                <w:lang w:val="en-US" w:eastAsia="fr-FR"/>
              </w:rPr>
              <w:t xml:space="preserve"> then browse to 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server</w:t>
            </w:r>
            <w:r w:rsidRPr="00F54A80">
              <w:rPr>
                <w:rFonts w:ascii="Times New Roman" w:hAnsi="Times New Roman"/>
                <w:lang w:val="en-US" w:eastAsia="fr-FR"/>
              </w:rPr>
              <w:t xml:space="preserve"> node in the left area</w:t>
            </w:r>
          </w:p>
          <w:p w:rsidR="008A3A87" w:rsidRPr="00F54A80" w:rsidRDefault="008A3A87" w:rsidP="008454FF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.</w:t>
            </w:r>
          </w:p>
          <w:p w:rsidR="008A3A87" w:rsidRPr="00F54A80" w:rsidRDefault="008A3A87" w:rsidP="008454FF">
            <w:pPr>
              <w:spacing w:before="0" w:after="0"/>
              <w:jc w:val="left"/>
              <w:rPr>
                <w:lang w:val="en-US" w:eastAsia="fr-FR"/>
              </w:rPr>
            </w:pP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3A87" w:rsidRPr="00F54A80" w:rsidRDefault="00931834" w:rsidP="008454FF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rFonts w:ascii="Times New Roman" w:hAnsi="Times New Roman"/>
                <w:noProof/>
                <w:lang w:val="en-US"/>
              </w:rPr>
              <w:drawing>
                <wp:inline distT="0" distB="0" distL="0" distR="0" wp14:anchorId="10A9E948" wp14:editId="61671777">
                  <wp:extent cx="3962400" cy="2238375"/>
                  <wp:effectExtent l="0" t="0" r="0" b="9525"/>
                  <wp:docPr id="15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62400" cy="2238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A3A87" w:rsidRPr="00F54A80" w:rsidTr="008454FF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3A87" w:rsidRPr="00F54A80" w:rsidRDefault="008A3A87" w:rsidP="008454FF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Right click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Server Certificates</w:t>
            </w:r>
            <w:r w:rsidRPr="00F54A80">
              <w:rPr>
                <w:rFonts w:ascii="Times New Roman" w:hAnsi="Times New Roman"/>
                <w:lang w:val="en-US" w:eastAsia="fr-FR"/>
              </w:rPr>
              <w:t>” and select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Open Features</w:t>
            </w:r>
            <w:r w:rsidRPr="00F54A80">
              <w:rPr>
                <w:rFonts w:ascii="Times New Roman" w:hAnsi="Times New Roman"/>
                <w:lang w:val="en-US" w:eastAsia="fr-FR"/>
              </w:rPr>
              <w:t>” in pop-up menu.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3A87" w:rsidRPr="00F54A80" w:rsidRDefault="00931834" w:rsidP="008454FF">
            <w:pPr>
              <w:spacing w:before="0" w:after="0"/>
              <w:jc w:val="left"/>
              <w:rPr>
                <w:rFonts w:ascii="Times New Roman" w:hAnsi="Times New Roman"/>
                <w:noProof/>
                <w:lang w:val="en-US" w:eastAsia="fr-FR"/>
              </w:rPr>
            </w:pPr>
            <w:r>
              <w:rPr>
                <w:rFonts w:ascii="Times New Roman" w:hAnsi="Times New Roman"/>
                <w:noProof/>
                <w:lang w:val="en-US"/>
              </w:rPr>
              <w:drawing>
                <wp:inline distT="0" distB="0" distL="0" distR="0" wp14:anchorId="4AFC25CB" wp14:editId="4642B65C">
                  <wp:extent cx="3962400" cy="2228850"/>
                  <wp:effectExtent l="0" t="0" r="0" b="0"/>
                  <wp:docPr id="160" name="Picture 1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62400" cy="2228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A3A87" w:rsidRPr="00F54A80" w:rsidTr="008454FF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A3A87" w:rsidRPr="00F54A80" w:rsidRDefault="008A3A87" w:rsidP="008454FF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Select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Import…</w:t>
            </w:r>
            <w:r w:rsidRPr="00F54A80">
              <w:rPr>
                <w:rFonts w:ascii="Times New Roman" w:hAnsi="Times New Roman"/>
                <w:lang w:val="en-US" w:eastAsia="fr-FR"/>
              </w:rPr>
              <w:t>”</w:t>
            </w:r>
          </w:p>
          <w:p w:rsidR="008A3A87" w:rsidRPr="00F54A80" w:rsidRDefault="008A3A87" w:rsidP="008454FF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8A3A87" w:rsidRPr="00F54A80" w:rsidRDefault="008A3A87" w:rsidP="008454FF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3A87" w:rsidRPr="00F54A80" w:rsidRDefault="00931834" w:rsidP="008454FF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noProof/>
                <w:lang w:val="en-US"/>
              </w:rPr>
              <w:drawing>
                <wp:inline distT="0" distB="0" distL="0" distR="0" wp14:anchorId="085ACA8E" wp14:editId="1E1968FA">
                  <wp:extent cx="3962400" cy="2219325"/>
                  <wp:effectExtent l="0" t="0" r="0" b="9525"/>
                  <wp:docPr id="161" name="Picture 1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62400" cy="2219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A3A87" w:rsidRPr="00F54A80" w:rsidTr="008454FF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3A87" w:rsidRPr="00F54A80" w:rsidRDefault="008A3A87" w:rsidP="008454FF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3A87" w:rsidRPr="00F54A80" w:rsidRDefault="008A3A87" w:rsidP="008454FF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</w:tc>
      </w:tr>
      <w:tr w:rsidR="008A3A87" w:rsidRPr="00F54A80" w:rsidTr="008454FF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A3A87" w:rsidRPr="00F54A80" w:rsidRDefault="000C0E9D" w:rsidP="008454FF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lastRenderedPageBreak/>
              <w:t>Click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…</w:t>
            </w:r>
            <w:r w:rsidRPr="00F54A80">
              <w:rPr>
                <w:rFonts w:ascii="Times New Roman" w:hAnsi="Times New Roman"/>
                <w:lang w:val="en-US" w:eastAsia="fr-FR"/>
              </w:rPr>
              <w:t>” button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A3A87" w:rsidRPr="00F54A80" w:rsidRDefault="00931834" w:rsidP="00D30C30">
            <w:pPr>
              <w:spacing w:before="0" w:after="0"/>
              <w:jc w:val="center"/>
              <w:rPr>
                <w:rFonts w:ascii="Times New Roman" w:hAnsi="Times New Roman"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FDD0BEC" wp14:editId="6E1F330D">
                  <wp:extent cx="2981325" cy="2143125"/>
                  <wp:effectExtent l="0" t="0" r="9525" b="9525"/>
                  <wp:docPr id="16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81325" cy="2143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A3A87" w:rsidRPr="00F54A80" w:rsidTr="008454FF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A3A87" w:rsidRPr="00F54A80" w:rsidRDefault="000C0E9D" w:rsidP="008454FF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change the file filter form “.pfx” to “*.*” to allow all file types to be displayed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A3A87" w:rsidRPr="00F54A80" w:rsidRDefault="00931834" w:rsidP="00D30C30">
            <w:pPr>
              <w:spacing w:before="0" w:after="0"/>
              <w:jc w:val="center"/>
              <w:rPr>
                <w:rFonts w:ascii="Times New Roman" w:hAnsi="Times New Roman"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DF65D27" wp14:editId="2F607C82">
                  <wp:extent cx="4124325" cy="2581275"/>
                  <wp:effectExtent l="0" t="0" r="9525" b="9525"/>
                  <wp:docPr id="16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24325" cy="2581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C0E9D" w:rsidRPr="00F54A80" w:rsidTr="008454FF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C0E9D" w:rsidRPr="00F54A80" w:rsidRDefault="008D6008" w:rsidP="008454FF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If the private key is protected by a password,  type in it in “</w:t>
            </w:r>
            <w:r w:rsidRPr="00F54A80">
              <w:rPr>
                <w:rFonts w:ascii="Times New Roman" w:hAnsi="Times New Roman"/>
                <w:b/>
                <w:u w:val="single"/>
                <w:lang w:val="en-US" w:eastAsia="fr-FR"/>
              </w:rPr>
              <w:t>P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assword:</w:t>
            </w:r>
            <w:r w:rsidRPr="00F54A80">
              <w:rPr>
                <w:rFonts w:ascii="Times New Roman" w:hAnsi="Times New Roman"/>
                <w:lang w:val="en-US" w:eastAsia="fr-FR"/>
              </w:rPr>
              <w:t xml:space="preserve">” input area </w:t>
            </w:r>
          </w:p>
          <w:p w:rsidR="008D6008" w:rsidRPr="00F54A80" w:rsidRDefault="008D6008" w:rsidP="008454FF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OK</w:t>
            </w:r>
            <w:r w:rsidRPr="00F54A80">
              <w:rPr>
                <w:rFonts w:ascii="Times New Roman" w:hAnsi="Times New Roman"/>
                <w:lang w:val="en-US" w:eastAsia="fr-FR"/>
              </w:rPr>
              <w:t>” button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C0E9D" w:rsidRPr="00F54A80" w:rsidRDefault="00931834" w:rsidP="00D30C30">
            <w:pPr>
              <w:spacing w:before="0" w:after="0"/>
              <w:jc w:val="center"/>
              <w:rPr>
                <w:rFonts w:ascii="Times New Roman" w:hAnsi="Times New Roman"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3954AD0" wp14:editId="3163E142">
                  <wp:extent cx="2981325" cy="2143125"/>
                  <wp:effectExtent l="0" t="0" r="9525" b="9525"/>
                  <wp:docPr id="16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81325" cy="2143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C0E9D" w:rsidRPr="00F54A80" w:rsidTr="008454FF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C0E9D" w:rsidRPr="00F54A80" w:rsidRDefault="008D6008" w:rsidP="008454FF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lastRenderedPageBreak/>
              <w:t>The certificate should now appear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C0E9D" w:rsidRPr="00F54A80" w:rsidRDefault="00931834" w:rsidP="008454FF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FC576B1" wp14:editId="35675CB6">
                  <wp:extent cx="4010025" cy="2343150"/>
                  <wp:effectExtent l="0" t="0" r="9525" b="0"/>
                  <wp:docPr id="16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10025" cy="2343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A3A87" w:rsidRPr="00F54A80" w:rsidTr="008454FF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A3A87" w:rsidRPr="00F54A80" w:rsidRDefault="008A3A87" w:rsidP="008454FF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In left area, select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Default web site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” </w:t>
            </w:r>
          </w:p>
          <w:p w:rsidR="008A3A87" w:rsidRPr="00F54A80" w:rsidRDefault="008A3A87" w:rsidP="008454FF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8A3A87" w:rsidRPr="00F54A80" w:rsidRDefault="008A3A87" w:rsidP="008454FF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Bindings…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3A87" w:rsidRPr="00F54A80" w:rsidRDefault="00931834" w:rsidP="008454FF">
            <w:pPr>
              <w:spacing w:before="0" w:after="0"/>
              <w:jc w:val="left"/>
              <w:rPr>
                <w:rFonts w:ascii="Times New Roman" w:hAnsi="Times New Roman"/>
                <w:noProof/>
                <w:lang w:val="en-US" w:eastAsia="fr-FR"/>
              </w:rPr>
            </w:pPr>
            <w:r>
              <w:rPr>
                <w:rFonts w:ascii="Times New Roman" w:hAnsi="Times New Roman"/>
                <w:noProof/>
                <w:lang w:val="en-US"/>
              </w:rPr>
              <w:drawing>
                <wp:inline distT="0" distB="0" distL="0" distR="0" wp14:anchorId="595C87FC" wp14:editId="4DD9AE88">
                  <wp:extent cx="3952875" cy="2219325"/>
                  <wp:effectExtent l="0" t="0" r="9525" b="9525"/>
                  <wp:docPr id="166" name="Picture 1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52875" cy="2219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A3A87" w:rsidRPr="00F54A80" w:rsidTr="008454FF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A3A87" w:rsidRPr="00F54A80" w:rsidRDefault="008A3A87" w:rsidP="008454FF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A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dd…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  <w:r w:rsidRPr="00F54A80">
              <w:rPr>
                <w:rFonts w:ascii="Times New Roman" w:hAnsi="Times New Roman"/>
                <w:lang w:val="en-US" w:eastAsia="fr-FR"/>
              </w:rPr>
              <w:t xml:space="preserve"> </w:t>
            </w:r>
          </w:p>
          <w:p w:rsidR="008A3A87" w:rsidRPr="00F54A80" w:rsidRDefault="008A3A87" w:rsidP="008454FF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3A87" w:rsidRPr="00F54A80" w:rsidRDefault="00931834" w:rsidP="008454FF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noProof/>
                <w:lang w:val="en-US"/>
              </w:rPr>
              <w:drawing>
                <wp:inline distT="0" distB="0" distL="0" distR="0" wp14:anchorId="33096508" wp14:editId="0A75C4A4">
                  <wp:extent cx="3581400" cy="1666875"/>
                  <wp:effectExtent l="0" t="0" r="0" b="9525"/>
                  <wp:docPr id="167" name="Picture 1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81400" cy="1666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A3A87" w:rsidRPr="00F54A80" w:rsidTr="008454FF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A3A87" w:rsidRPr="00F54A80" w:rsidRDefault="008A3A87" w:rsidP="008454FF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In “</w:t>
            </w:r>
            <w:r w:rsidRPr="00F54A80">
              <w:rPr>
                <w:rFonts w:ascii="Times New Roman" w:hAnsi="Times New Roman"/>
                <w:b/>
                <w:u w:val="single"/>
                <w:lang w:val="en-US" w:eastAsia="fr-FR"/>
              </w:rPr>
              <w:t>T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ype:</w:t>
            </w:r>
            <w:r w:rsidRPr="00F54A80">
              <w:rPr>
                <w:rFonts w:ascii="Times New Roman" w:hAnsi="Times New Roman"/>
                <w:lang w:val="en-US" w:eastAsia="fr-FR"/>
              </w:rPr>
              <w:t>” drop-down list, select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https</w:t>
            </w:r>
            <w:r w:rsidRPr="00F54A80">
              <w:rPr>
                <w:rFonts w:ascii="Times New Roman" w:hAnsi="Times New Roman"/>
                <w:lang w:val="en-US" w:eastAsia="fr-FR"/>
              </w:rPr>
              <w:t>”</w:t>
            </w:r>
          </w:p>
          <w:p w:rsidR="008A3A87" w:rsidRPr="00F54A80" w:rsidRDefault="008A3A87" w:rsidP="008454FF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3A87" w:rsidRPr="00F54A80" w:rsidRDefault="00931834" w:rsidP="008454FF">
            <w:pPr>
              <w:spacing w:before="0" w:after="0"/>
              <w:jc w:val="left"/>
              <w:rPr>
                <w:rFonts w:ascii="Times New Roman" w:hAnsi="Times New Roman"/>
                <w:noProof/>
                <w:lang w:val="en-US" w:eastAsia="fr-FR"/>
              </w:rPr>
            </w:pPr>
            <w:r>
              <w:rPr>
                <w:rFonts w:ascii="Times New Roman" w:hAnsi="Times New Roman"/>
                <w:noProof/>
                <w:lang w:val="en-US"/>
              </w:rPr>
              <w:drawing>
                <wp:inline distT="0" distB="0" distL="0" distR="0" wp14:anchorId="63058E29" wp14:editId="672B98C7">
                  <wp:extent cx="3533775" cy="1914525"/>
                  <wp:effectExtent l="0" t="0" r="9525" b="9525"/>
                  <wp:docPr id="168" name="Picture 1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33775" cy="1914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15F09" w:rsidRPr="00F54A80" w:rsidTr="006D547B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15F09" w:rsidRPr="00F54A80" w:rsidRDefault="00915F09" w:rsidP="006D547B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lastRenderedPageBreak/>
              <w:t>In “</w:t>
            </w:r>
            <w:r w:rsidRPr="00F54A80">
              <w:rPr>
                <w:rFonts w:ascii="Times New Roman" w:hAnsi="Times New Roman"/>
                <w:b/>
                <w:u w:val="single"/>
                <w:lang w:val="en-US" w:eastAsia="fr-FR"/>
              </w:rPr>
              <w:t>I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P address:</w:t>
            </w:r>
            <w:r w:rsidRPr="00F54A80">
              <w:rPr>
                <w:rFonts w:ascii="Times New Roman" w:hAnsi="Times New Roman"/>
                <w:lang w:val="en-US" w:eastAsia="fr-FR"/>
              </w:rPr>
              <w:t>” drop-down list, select server IP address</w:t>
            </w:r>
          </w:p>
          <w:p w:rsidR="00915F09" w:rsidRPr="00F54A80" w:rsidRDefault="00915F09" w:rsidP="006D547B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15F09" w:rsidRPr="00F54A80" w:rsidRDefault="00931834" w:rsidP="006D547B">
            <w:pPr>
              <w:spacing w:before="0" w:after="0"/>
              <w:jc w:val="left"/>
              <w:rPr>
                <w:rFonts w:ascii="Times New Roman" w:hAnsi="Times New Roman"/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E90FAFD" wp14:editId="6AF97694">
                  <wp:extent cx="3867150" cy="2095500"/>
                  <wp:effectExtent l="0" t="0" r="0" b="0"/>
                  <wp:docPr id="16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67150" cy="2095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15F09" w:rsidRPr="00F54A80" w:rsidTr="006D547B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15F09" w:rsidRPr="00F54A80" w:rsidRDefault="00915F09" w:rsidP="00915F09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In “</w:t>
            </w:r>
            <w:r w:rsidRPr="00F54A80">
              <w:rPr>
                <w:rFonts w:ascii="Times New Roman" w:hAnsi="Times New Roman"/>
                <w:b/>
                <w:u w:val="single"/>
                <w:lang w:val="en-US" w:eastAsia="fr-FR"/>
              </w:rPr>
              <w:t>S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SL certificate:</w:t>
            </w:r>
            <w:r w:rsidRPr="00F54A80">
              <w:rPr>
                <w:rFonts w:ascii="Times New Roman" w:hAnsi="Times New Roman"/>
                <w:lang w:val="en-US" w:eastAsia="fr-FR"/>
              </w:rPr>
              <w:t>” drop-down list, select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INTEL-FS &lt;server-name&gt;</w:t>
            </w:r>
            <w:r w:rsidRPr="00F54A80">
              <w:rPr>
                <w:rFonts w:ascii="Times New Roman" w:hAnsi="Times New Roman"/>
                <w:lang w:val="en-US" w:eastAsia="fr-FR"/>
              </w:rPr>
              <w:t>” (ie newly inserted certificate friendly name)</w:t>
            </w:r>
          </w:p>
          <w:p w:rsidR="00915F09" w:rsidRPr="00F54A80" w:rsidRDefault="00915F09" w:rsidP="006D547B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15F09" w:rsidRPr="00F54A80" w:rsidRDefault="00931834" w:rsidP="006D547B">
            <w:pPr>
              <w:spacing w:before="0" w:after="0"/>
              <w:jc w:val="left"/>
              <w:rPr>
                <w:rFonts w:ascii="Times New Roman" w:hAnsi="Times New Roman"/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F46EE38" wp14:editId="5F2DCE1B">
                  <wp:extent cx="3867150" cy="2095500"/>
                  <wp:effectExtent l="0" t="0" r="0" b="0"/>
                  <wp:docPr id="17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67150" cy="2095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B434A" w:rsidRPr="00F54A80" w:rsidTr="006D547B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434A" w:rsidRPr="00F54A80" w:rsidRDefault="000B434A" w:rsidP="000B434A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A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dd…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  <w:r w:rsidRPr="00F54A80">
              <w:rPr>
                <w:rFonts w:ascii="Times New Roman" w:hAnsi="Times New Roman"/>
                <w:lang w:val="en-US" w:eastAsia="fr-FR"/>
              </w:rPr>
              <w:t xml:space="preserve"> </w:t>
            </w:r>
          </w:p>
          <w:p w:rsidR="000B434A" w:rsidRPr="00F54A80" w:rsidRDefault="000B434A" w:rsidP="000B434A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434A" w:rsidRDefault="000B434A" w:rsidP="000B434A">
            <w:pPr>
              <w:spacing w:before="0" w:after="0"/>
              <w:jc w:val="left"/>
              <w:rPr>
                <w:noProof/>
                <w:lang w:val="fr-FR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B48D412" wp14:editId="33FCB6D1">
                  <wp:extent cx="3924300" cy="1825443"/>
                  <wp:effectExtent l="0" t="0" r="0" b="3810"/>
                  <wp:docPr id="351" name="Picture 3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3275" cy="18296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B434A" w:rsidRPr="00F54A80" w:rsidTr="006D547B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434A" w:rsidRPr="00F54A80" w:rsidRDefault="000B434A" w:rsidP="000B434A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In “</w:t>
            </w:r>
            <w:r w:rsidRPr="00F54A80">
              <w:rPr>
                <w:rFonts w:ascii="Times New Roman" w:hAnsi="Times New Roman"/>
                <w:b/>
                <w:u w:val="single"/>
                <w:lang w:val="en-US" w:eastAsia="fr-FR"/>
              </w:rPr>
              <w:t>T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ype:</w:t>
            </w:r>
            <w:r w:rsidRPr="00F54A80">
              <w:rPr>
                <w:rFonts w:ascii="Times New Roman" w:hAnsi="Times New Roman"/>
                <w:lang w:val="en-US" w:eastAsia="fr-FR"/>
              </w:rPr>
              <w:t>” drop-down list, select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https</w:t>
            </w:r>
            <w:r w:rsidRPr="00F54A80">
              <w:rPr>
                <w:rFonts w:ascii="Times New Roman" w:hAnsi="Times New Roman"/>
                <w:lang w:val="en-US" w:eastAsia="fr-FR"/>
              </w:rPr>
              <w:t>”</w:t>
            </w:r>
          </w:p>
          <w:p w:rsidR="000B434A" w:rsidRPr="00F54A80" w:rsidRDefault="000B434A" w:rsidP="000B434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434A" w:rsidRPr="00F54A80" w:rsidRDefault="000B434A" w:rsidP="000B434A">
            <w:pPr>
              <w:spacing w:before="0" w:after="0"/>
              <w:jc w:val="left"/>
              <w:rPr>
                <w:rFonts w:ascii="Times New Roman" w:hAnsi="Times New Roman"/>
                <w:noProof/>
                <w:lang w:val="en-US" w:eastAsia="fr-FR"/>
              </w:rPr>
            </w:pPr>
            <w:r>
              <w:rPr>
                <w:rFonts w:ascii="Times New Roman" w:hAnsi="Times New Roman"/>
                <w:noProof/>
                <w:lang w:val="en-US"/>
              </w:rPr>
              <w:drawing>
                <wp:inline distT="0" distB="0" distL="0" distR="0" wp14:anchorId="00FE4892" wp14:editId="3632B7F2">
                  <wp:extent cx="3533775" cy="1914525"/>
                  <wp:effectExtent l="0" t="0" r="9525" b="9525"/>
                  <wp:docPr id="135" name="Picture 1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33775" cy="1914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B434A" w:rsidRPr="00F54A80" w:rsidTr="006D547B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434A" w:rsidRDefault="000B434A" w:rsidP="000B434A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lastRenderedPageBreak/>
              <w:t>In “</w:t>
            </w:r>
            <w:r w:rsidRPr="00F54A80">
              <w:rPr>
                <w:rFonts w:ascii="Times New Roman" w:hAnsi="Times New Roman"/>
                <w:b/>
                <w:u w:val="single"/>
                <w:lang w:val="en-US" w:eastAsia="fr-FR"/>
              </w:rPr>
              <w:t>I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P address:</w:t>
            </w:r>
            <w:r w:rsidRPr="00F54A80">
              <w:rPr>
                <w:rFonts w:ascii="Times New Roman" w:hAnsi="Times New Roman"/>
                <w:lang w:val="en-US" w:eastAsia="fr-FR"/>
              </w:rPr>
              <w:t xml:space="preserve">” drop-down list, select </w:t>
            </w:r>
            <w:r>
              <w:rPr>
                <w:rFonts w:ascii="Times New Roman" w:hAnsi="Times New Roman"/>
                <w:lang w:val="en-US" w:eastAsia="fr-FR"/>
              </w:rPr>
              <w:t>::1</w:t>
            </w:r>
          </w:p>
          <w:p w:rsidR="000B434A" w:rsidRDefault="000B434A" w:rsidP="000B434A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0B434A" w:rsidRPr="00F54A80" w:rsidRDefault="000B434A" w:rsidP="000B434A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t>This will create a loopback binding allowing connection to INTEL-FS application from an internet explorer running on the server</w:t>
            </w:r>
          </w:p>
          <w:p w:rsidR="000B434A" w:rsidRPr="00F54A80" w:rsidRDefault="000B434A" w:rsidP="000B434A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434A" w:rsidRDefault="000B434A" w:rsidP="000B434A">
            <w:pPr>
              <w:spacing w:before="0" w:after="0"/>
              <w:jc w:val="left"/>
              <w:rPr>
                <w:rFonts w:ascii="Times New Roman" w:hAnsi="Times New Roman"/>
                <w:noProof/>
                <w:lang w:val="fr-FR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2C78D84" wp14:editId="4C8CD4A6">
                  <wp:extent cx="3867150" cy="2095500"/>
                  <wp:effectExtent l="0" t="0" r="0" b="0"/>
                  <wp:docPr id="136" name="Picture 1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67150" cy="2095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B434A" w:rsidRPr="00F54A80" w:rsidTr="006D547B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434A" w:rsidRPr="00F54A80" w:rsidRDefault="000B434A" w:rsidP="000B434A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In “</w:t>
            </w:r>
            <w:r w:rsidRPr="00F54A80">
              <w:rPr>
                <w:rFonts w:ascii="Times New Roman" w:hAnsi="Times New Roman"/>
                <w:b/>
                <w:u w:val="single"/>
                <w:lang w:val="en-US" w:eastAsia="fr-FR"/>
              </w:rPr>
              <w:t>S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SL certificate:</w:t>
            </w:r>
            <w:r w:rsidRPr="00F54A80">
              <w:rPr>
                <w:rFonts w:ascii="Times New Roman" w:hAnsi="Times New Roman"/>
                <w:lang w:val="en-US" w:eastAsia="fr-FR"/>
              </w:rPr>
              <w:t>” drop-down list, select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INTEL-FS &lt;server-name&gt;</w:t>
            </w:r>
            <w:r w:rsidRPr="00F54A80">
              <w:rPr>
                <w:rFonts w:ascii="Times New Roman" w:hAnsi="Times New Roman"/>
                <w:lang w:val="en-US" w:eastAsia="fr-FR"/>
              </w:rPr>
              <w:t>” (ie newly inserted certificate friendly name)</w:t>
            </w:r>
          </w:p>
          <w:p w:rsidR="000B434A" w:rsidRPr="00F54A80" w:rsidRDefault="000B434A" w:rsidP="000B434A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434A" w:rsidRDefault="000B434A" w:rsidP="000B434A">
            <w:pPr>
              <w:spacing w:before="0" w:after="0"/>
              <w:jc w:val="left"/>
              <w:rPr>
                <w:noProof/>
                <w:lang w:val="fr-FR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1C6BA06" wp14:editId="4FDB4A3A">
                  <wp:extent cx="3867150" cy="2095500"/>
                  <wp:effectExtent l="0" t="0" r="0" b="0"/>
                  <wp:docPr id="137" name="Picture 1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67150" cy="2095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B434A" w:rsidRPr="00F54A80" w:rsidTr="006D547B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434A" w:rsidRPr="00F54A80" w:rsidRDefault="000B434A" w:rsidP="000B434A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OK</w:t>
            </w:r>
            <w:r w:rsidRPr="00F54A80">
              <w:rPr>
                <w:rFonts w:ascii="Times New Roman" w:hAnsi="Times New Roman"/>
                <w:lang w:val="en-US" w:eastAsia="fr-FR"/>
              </w:rPr>
              <w:t>” button</w:t>
            </w:r>
          </w:p>
          <w:p w:rsidR="000B434A" w:rsidRPr="00F54A80" w:rsidRDefault="000B434A" w:rsidP="000B434A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0B434A" w:rsidRPr="00F54A80" w:rsidRDefault="000B434A" w:rsidP="000B434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Close all windows</w:t>
            </w:r>
          </w:p>
          <w:p w:rsidR="000B434A" w:rsidRPr="00F54A80" w:rsidRDefault="000B434A" w:rsidP="000B434A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434A" w:rsidRPr="00F54A80" w:rsidRDefault="000B434A" w:rsidP="000B434A">
            <w:pPr>
              <w:spacing w:before="0" w:after="0"/>
              <w:jc w:val="left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ABB68F1" wp14:editId="72B59F2B">
                  <wp:extent cx="4033900" cy="1876425"/>
                  <wp:effectExtent l="0" t="0" r="5080" b="0"/>
                  <wp:docPr id="138" name="Picture 1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36275" cy="18775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A3A87" w:rsidRPr="00F54A80" w:rsidRDefault="008A3A87" w:rsidP="00D30C30">
      <w:pPr>
        <w:rPr>
          <w:lang w:val="en-US"/>
        </w:rPr>
      </w:pPr>
    </w:p>
    <w:p w:rsidR="00820E8D" w:rsidRPr="00F54A80" w:rsidRDefault="00820E8D" w:rsidP="005B34A8">
      <w:pPr>
        <w:pStyle w:val="Heading4"/>
        <w:rPr>
          <w:lang w:val="en-US"/>
        </w:rPr>
      </w:pPr>
      <w:r w:rsidRPr="00F54A80">
        <w:rPr>
          <w:lang w:val="en-US"/>
        </w:rPr>
        <w:t>VirusScan configuration</w:t>
      </w:r>
    </w:p>
    <w:p w:rsidR="00820E8D" w:rsidRPr="00F54A80" w:rsidRDefault="00820E8D" w:rsidP="00820E8D">
      <w:pPr>
        <w:rPr>
          <w:lang w:val="en-US"/>
        </w:rPr>
      </w:pPr>
      <w:r w:rsidRPr="00F54A80">
        <w:rPr>
          <w:lang w:val="en-US"/>
        </w:rPr>
        <w:t xml:space="preserve">VirusScan default configuration prevents INTEL-FS from sending notification mails. VirusScan </w:t>
      </w:r>
      <w:r w:rsidR="006F1B62" w:rsidRPr="00F54A80">
        <w:rPr>
          <w:lang w:val="en-US"/>
        </w:rPr>
        <w:t xml:space="preserve">shall be configured </w:t>
      </w:r>
      <w:r w:rsidRPr="00F54A80">
        <w:rPr>
          <w:lang w:val="en-US"/>
        </w:rPr>
        <w:t>to allow INTEL-FS to send</w:t>
      </w:r>
      <w:r w:rsidR="000A76EB" w:rsidRPr="00F54A80">
        <w:rPr>
          <w:lang w:val="en-US"/>
        </w:rPr>
        <w:t xml:space="preserve"> mail</w:t>
      </w:r>
      <w:r w:rsidRPr="00F54A80">
        <w:rPr>
          <w:lang w:val="en-US"/>
        </w:rPr>
        <w:t>.</w:t>
      </w:r>
    </w:p>
    <w:p w:rsidR="003C549B" w:rsidRPr="00F54A80" w:rsidRDefault="003C549B" w:rsidP="00820E8D">
      <w:pPr>
        <w:rPr>
          <w:lang w:val="en-US"/>
        </w:rPr>
      </w:pPr>
      <w:r w:rsidRPr="00F54A80">
        <w:rPr>
          <w:lang w:val="en-US"/>
        </w:rPr>
        <w:t>Please refer to chapter “Virus</w:t>
      </w:r>
      <w:r w:rsidR="001517B9" w:rsidRPr="00F54A80">
        <w:rPr>
          <w:lang w:val="en-US"/>
        </w:rPr>
        <w:t>S</w:t>
      </w:r>
      <w:r w:rsidRPr="00F54A80">
        <w:rPr>
          <w:lang w:val="en-US"/>
        </w:rPr>
        <w:t xml:space="preserve">can” in document </w:t>
      </w:r>
      <w:hyperlink w:anchor="Technical_Manual" w:history="1">
        <w:r w:rsidR="002551C3" w:rsidRPr="00F54A80">
          <w:rPr>
            <w:rStyle w:val="Hyperlink"/>
            <w:lang w:val="en-US"/>
          </w:rPr>
          <w:t>“Technical Manual for the INTEL-FS Project”</w:t>
        </w:r>
      </w:hyperlink>
      <w:r w:rsidRPr="00F54A80">
        <w:rPr>
          <w:lang w:val="en-US"/>
        </w:rPr>
        <w:t xml:space="preserve"> to learn how to configure VirusScan.</w:t>
      </w:r>
    </w:p>
    <w:p w:rsidR="000736DA" w:rsidRDefault="000736DA" w:rsidP="00820E8D">
      <w:pPr>
        <w:rPr>
          <w:lang w:val="en-US"/>
        </w:rPr>
      </w:pPr>
    </w:p>
    <w:p w:rsidR="000B434A" w:rsidRPr="00F54A80" w:rsidRDefault="000B434A" w:rsidP="00820E8D">
      <w:pPr>
        <w:rPr>
          <w:lang w:val="en-US"/>
        </w:rPr>
      </w:pPr>
    </w:p>
    <w:p w:rsidR="00172326" w:rsidRPr="00F54A80" w:rsidRDefault="00172326" w:rsidP="005B34A8">
      <w:pPr>
        <w:pStyle w:val="Heading4"/>
        <w:rPr>
          <w:lang w:val="en-US"/>
        </w:rPr>
      </w:pPr>
      <w:r w:rsidRPr="00F54A80">
        <w:rPr>
          <w:lang w:val="en-US"/>
        </w:rPr>
        <w:t>“Publication source” configuration</w:t>
      </w:r>
    </w:p>
    <w:p w:rsidR="00172326" w:rsidRPr="00F54A80" w:rsidRDefault="00172326" w:rsidP="00172326">
      <w:pPr>
        <w:rPr>
          <w:lang w:val="en-US"/>
        </w:rPr>
      </w:pPr>
      <w:r w:rsidRPr="00F54A80">
        <w:rPr>
          <w:lang w:val="en-US"/>
        </w:rPr>
        <w:t>By default, “publication source” of the site is set to “ACO”, to set an other value edit E:\WebAppli\Intelfs\WebSection.AppSettingsMain.config  web app xml configuration file and update value of key “PublicationSource”</w:t>
      </w:r>
    </w:p>
    <w:p w:rsidR="00172326" w:rsidRPr="00F54A80" w:rsidRDefault="00172326" w:rsidP="00172326">
      <w:pPr>
        <w:rPr>
          <w:lang w:val="en-US"/>
        </w:rPr>
      </w:pPr>
      <w:r w:rsidRPr="00F54A80">
        <w:rPr>
          <w:lang w:val="en-US"/>
        </w:rPr>
        <w:lastRenderedPageBreak/>
        <w:t>E.G.</w:t>
      </w:r>
    </w:p>
    <w:p w:rsidR="00172326" w:rsidRPr="00F54A80" w:rsidRDefault="00172326" w:rsidP="00172326">
      <w:pPr>
        <w:rPr>
          <w:lang w:val="en-US"/>
        </w:rPr>
      </w:pPr>
      <w:r w:rsidRPr="00F54A80">
        <w:rPr>
          <w:lang w:val="en-US"/>
        </w:rPr>
        <w:t>&lt;add key="PublicationSource" value="XXXX" /&gt; where XXXX is the new value.</w:t>
      </w:r>
    </w:p>
    <w:p w:rsidR="00172326" w:rsidRPr="00F54A80" w:rsidRDefault="00172326" w:rsidP="00820E8D">
      <w:pPr>
        <w:rPr>
          <w:lang w:val="en-US"/>
        </w:rPr>
      </w:pPr>
      <w:r w:rsidRPr="00F54A80">
        <w:rPr>
          <w:b/>
          <w:color w:val="FF0000"/>
          <w:lang w:val="en-US"/>
        </w:rPr>
        <w:t>WARNING</w:t>
      </w:r>
      <w:r w:rsidRPr="00F54A80">
        <w:rPr>
          <w:lang w:val="en-US"/>
        </w:rPr>
        <w:t xml:space="preserve">: </w:t>
      </w:r>
      <w:r w:rsidRPr="00F54A80">
        <w:rPr>
          <w:rStyle w:val="hps"/>
          <w:lang w:val="en-US"/>
        </w:rPr>
        <w:t>Once</w:t>
      </w:r>
      <w:r w:rsidRPr="00F54A80">
        <w:rPr>
          <w:lang w:val="en-US"/>
        </w:rPr>
        <w:t xml:space="preserve"> </w:t>
      </w:r>
      <w:r w:rsidRPr="00F54A80">
        <w:rPr>
          <w:rStyle w:val="hps"/>
          <w:lang w:val="en-US"/>
        </w:rPr>
        <w:t>objects</w:t>
      </w:r>
      <w:r w:rsidRPr="00F54A80">
        <w:rPr>
          <w:lang w:val="en-US"/>
        </w:rPr>
        <w:t xml:space="preserve"> </w:t>
      </w:r>
      <w:r w:rsidRPr="00F54A80">
        <w:rPr>
          <w:rStyle w:val="hps"/>
          <w:lang w:val="en-US"/>
        </w:rPr>
        <w:t>are created</w:t>
      </w:r>
      <w:r w:rsidRPr="00F54A80">
        <w:rPr>
          <w:lang w:val="en-US"/>
        </w:rPr>
        <w:t xml:space="preserve"> </w:t>
      </w:r>
      <w:r w:rsidRPr="00F54A80">
        <w:rPr>
          <w:rStyle w:val="hps"/>
          <w:lang w:val="en-US"/>
        </w:rPr>
        <w:t>in the database,</w:t>
      </w:r>
      <w:r w:rsidRPr="00F54A80">
        <w:rPr>
          <w:lang w:val="en-US"/>
        </w:rPr>
        <w:t xml:space="preserve"> </w:t>
      </w:r>
      <w:r w:rsidRPr="00F54A80">
        <w:rPr>
          <w:rStyle w:val="hps"/>
          <w:lang w:val="en-US"/>
        </w:rPr>
        <w:t>this</w:t>
      </w:r>
      <w:r w:rsidRPr="00F54A80">
        <w:rPr>
          <w:lang w:val="en-US"/>
        </w:rPr>
        <w:t xml:space="preserve"> </w:t>
      </w:r>
      <w:r w:rsidRPr="00F54A80">
        <w:rPr>
          <w:rStyle w:val="hps"/>
          <w:lang w:val="en-US"/>
        </w:rPr>
        <w:t>value can not</w:t>
      </w:r>
      <w:r w:rsidRPr="00F54A80">
        <w:rPr>
          <w:lang w:val="en-US"/>
        </w:rPr>
        <w:t xml:space="preserve"> </w:t>
      </w:r>
      <w:r w:rsidRPr="00F54A80">
        <w:rPr>
          <w:rStyle w:val="hps"/>
          <w:lang w:val="en-US"/>
        </w:rPr>
        <w:t>be</w:t>
      </w:r>
      <w:r w:rsidRPr="00F54A80">
        <w:rPr>
          <w:lang w:val="en-US"/>
        </w:rPr>
        <w:t xml:space="preserve"> </w:t>
      </w:r>
      <w:r w:rsidRPr="00F54A80">
        <w:rPr>
          <w:rStyle w:val="hps"/>
          <w:lang w:val="en-US"/>
        </w:rPr>
        <w:t>changed.</w:t>
      </w:r>
    </w:p>
    <w:p w:rsidR="000736DA" w:rsidRPr="00F54A80" w:rsidRDefault="00E55C0F" w:rsidP="005B34A8">
      <w:pPr>
        <w:pStyle w:val="Heading4"/>
        <w:rPr>
          <w:lang w:val="en-US"/>
        </w:rPr>
      </w:pPr>
      <w:r w:rsidRPr="00F54A80">
        <w:rPr>
          <w:lang w:val="en-US"/>
        </w:rPr>
        <w:t xml:space="preserve">Default </w:t>
      </w:r>
      <w:r w:rsidR="007244A4" w:rsidRPr="00F54A80">
        <w:rPr>
          <w:lang w:val="en-US"/>
        </w:rPr>
        <w:t>“</w:t>
      </w:r>
      <w:r w:rsidRPr="00F54A80">
        <w:rPr>
          <w:lang w:val="en-US"/>
        </w:rPr>
        <w:t>g</w:t>
      </w:r>
      <w:r w:rsidR="000736DA" w:rsidRPr="00F54A80">
        <w:rPr>
          <w:lang w:val="en-US"/>
        </w:rPr>
        <w:t xml:space="preserve">roups </w:t>
      </w:r>
      <w:r w:rsidR="007244A4" w:rsidRPr="00F54A80">
        <w:rPr>
          <w:lang w:val="en-US"/>
        </w:rPr>
        <w:t>of permission”</w:t>
      </w:r>
      <w:r w:rsidR="000736DA" w:rsidRPr="00F54A80">
        <w:rPr>
          <w:lang w:val="en-US"/>
        </w:rPr>
        <w:t xml:space="preserve"> configuration</w:t>
      </w:r>
    </w:p>
    <w:p w:rsidR="003C549B" w:rsidRDefault="000736DA" w:rsidP="00820E8D">
      <w:pPr>
        <w:rPr>
          <w:lang w:val="en-US"/>
        </w:rPr>
      </w:pPr>
      <w:r w:rsidRPr="00F54A80">
        <w:rPr>
          <w:lang w:val="en-US"/>
        </w:rPr>
        <w:t xml:space="preserve">There’s a default group </w:t>
      </w:r>
      <w:r w:rsidR="00020496" w:rsidRPr="00F54A80">
        <w:rPr>
          <w:lang w:val="en-US"/>
        </w:rPr>
        <w:t>of</w:t>
      </w:r>
      <w:r w:rsidRPr="00F54A80">
        <w:rPr>
          <w:lang w:val="en-US"/>
        </w:rPr>
        <w:t xml:space="preserve"> permissions configuration file embedded into INTEL-FS installation. The application </w:t>
      </w:r>
      <w:r w:rsidR="000A76EB" w:rsidRPr="00F54A80">
        <w:rPr>
          <w:lang w:val="en-US"/>
        </w:rPr>
        <w:t>IntelFSGroupFromC</w:t>
      </w:r>
      <w:r w:rsidR="006E1C1E" w:rsidRPr="00F54A80">
        <w:rPr>
          <w:lang w:val="en-US"/>
        </w:rPr>
        <w:t>sv</w:t>
      </w:r>
      <w:r w:rsidR="000A76EB" w:rsidRPr="00F54A80">
        <w:rPr>
          <w:lang w:val="en-US"/>
        </w:rPr>
        <w:t xml:space="preserve"> inserts these default groups and permissions into INTEL-FS databases.</w:t>
      </w:r>
    </w:p>
    <w:p w:rsidR="00A2411F" w:rsidRDefault="00A2411F" w:rsidP="00820E8D">
      <w:pPr>
        <w:rPr>
          <w:lang w:val="en-US"/>
        </w:rPr>
      </w:pPr>
      <w:r>
        <w:rPr>
          <w:lang w:val="en-US"/>
        </w:rPr>
        <w:t xml:space="preserve">If that default “groups of permission” configuration file is not valid, replace </w:t>
      </w:r>
      <w:r w:rsidRPr="00A2411F">
        <w:rPr>
          <w:lang w:val="en-US"/>
        </w:rPr>
        <w:t>CSV file GroupsDefinition.csv located in the directory E:\WebAppli\Tools</w:t>
      </w:r>
      <w:r>
        <w:rPr>
          <w:lang w:val="en-US"/>
        </w:rPr>
        <w:t xml:space="preserve"> with the new “groups of permission” configuration.</w:t>
      </w:r>
    </w:p>
    <w:p w:rsidR="00BC214D" w:rsidRPr="00F54A80" w:rsidRDefault="00BC214D" w:rsidP="00820E8D">
      <w:pPr>
        <w:rPr>
          <w:lang w:val="en-US"/>
        </w:rPr>
      </w:pPr>
      <w:r>
        <w:rPr>
          <w:lang w:val="en-US"/>
        </w:rPr>
        <w:t>Steps below shall be performed on INTEL-FS server</w:t>
      </w:r>
    </w:p>
    <w:tbl>
      <w:tblPr>
        <w:tblW w:w="974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3227"/>
        <w:gridCol w:w="6520"/>
      </w:tblGrid>
      <w:tr w:rsidR="00BC214D" w:rsidRPr="00F54A80" w:rsidTr="00F704C1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C214D" w:rsidRPr="00F54A80" w:rsidRDefault="00BC214D" w:rsidP="00F704C1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On INTEL-FS server, goto 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Start &gt;All programs &gt;Accessories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”,</w:t>
            </w:r>
          </w:p>
          <w:p w:rsidR="00BC214D" w:rsidRPr="00F54A80" w:rsidRDefault="00BC214D" w:rsidP="00F704C1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Right click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Command Prompt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”, in pop up menu select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Run as administrator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” 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C214D" w:rsidRPr="00F54A80" w:rsidRDefault="00BC214D" w:rsidP="00F704C1">
            <w:pPr>
              <w:spacing w:before="0" w:after="0"/>
              <w:jc w:val="left"/>
              <w:rPr>
                <w:noProof/>
                <w:lang w:val="en-US" w:eastAsia="fr-FR"/>
              </w:rPr>
            </w:pPr>
            <w:r w:rsidRPr="00F54A80">
              <w:rPr>
                <w:noProof/>
                <w:lang w:val="en-US" w:eastAsia="fr-FR"/>
              </w:rPr>
              <w:object w:dxaOrig="6060" w:dyaOrig="6960">
                <v:shape id="_x0000_i1039" type="#_x0000_t75" style="width:303pt;height:316.75pt" o:ole="">
                  <v:imagedata r:id="rId82" o:title=""/>
                </v:shape>
                <o:OLEObject Type="Embed" ProgID="PBrush" ShapeID="_x0000_i1039" DrawAspect="Content" ObjectID="_1588590731" r:id="rId253"/>
              </w:object>
            </w:r>
          </w:p>
        </w:tc>
      </w:tr>
      <w:tr w:rsidR="00BC214D" w:rsidRPr="00F54A80" w:rsidTr="00F704C1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C214D" w:rsidRPr="00F54A80" w:rsidRDefault="00BC214D" w:rsidP="00F704C1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in command prompt window</w:t>
            </w:r>
          </w:p>
          <w:p w:rsidR="00BC214D" w:rsidRPr="00F54A80" w:rsidRDefault="00BC214D" w:rsidP="00F704C1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Type 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iisreset /st</w:t>
            </w:r>
            <w:r>
              <w:rPr>
                <w:rFonts w:ascii="Times New Roman" w:hAnsi="Times New Roman"/>
                <w:b/>
                <w:color w:val="000000"/>
                <w:lang w:val="en-US" w:eastAsia="fr-FR"/>
              </w:rPr>
              <w:t>art</w:t>
            </w:r>
          </w:p>
          <w:p w:rsidR="00BC214D" w:rsidRPr="00F54A80" w:rsidRDefault="00BC214D" w:rsidP="00F704C1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C214D" w:rsidRPr="00F54A80" w:rsidRDefault="00BC214D" w:rsidP="00F704C1">
            <w:pPr>
              <w:spacing w:before="0" w:after="0"/>
              <w:jc w:val="left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CA8289C" wp14:editId="1A2AC968">
                  <wp:extent cx="4019973" cy="2088199"/>
                  <wp:effectExtent l="0" t="0" r="0" b="7620"/>
                  <wp:docPr id="283" name="Picture 2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9769" cy="20932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72326" w:rsidRDefault="00172326" w:rsidP="00820E8D">
      <w:pPr>
        <w:rPr>
          <w:lang w:val="en-US"/>
        </w:rPr>
      </w:pPr>
    </w:p>
    <w:p w:rsidR="00BC214D" w:rsidRDefault="00BC214D" w:rsidP="00820E8D">
      <w:pPr>
        <w:rPr>
          <w:lang w:val="en-US"/>
        </w:rPr>
      </w:pPr>
    </w:p>
    <w:p w:rsidR="00BC214D" w:rsidRDefault="00BC214D" w:rsidP="00820E8D">
      <w:pPr>
        <w:rPr>
          <w:lang w:val="en-US"/>
        </w:rPr>
      </w:pPr>
    </w:p>
    <w:p w:rsidR="00BC214D" w:rsidRDefault="00BC214D" w:rsidP="00820E8D">
      <w:pPr>
        <w:rPr>
          <w:lang w:val="en-US"/>
        </w:rPr>
      </w:pPr>
    </w:p>
    <w:p w:rsidR="00BC214D" w:rsidRPr="00F54A80" w:rsidRDefault="00BC214D" w:rsidP="00820E8D">
      <w:pPr>
        <w:rPr>
          <w:lang w:val="en-US"/>
        </w:rPr>
      </w:pPr>
      <w:r>
        <w:rPr>
          <w:lang w:val="en-US"/>
        </w:rPr>
        <w:t>Steps below shall be performed on the workstation</w:t>
      </w:r>
    </w:p>
    <w:tbl>
      <w:tblPr>
        <w:tblW w:w="974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3227"/>
        <w:gridCol w:w="6520"/>
      </w:tblGrid>
      <w:tr w:rsidR="00172326" w:rsidRPr="00F54A80" w:rsidTr="00172326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2326" w:rsidRPr="00F54A80" w:rsidRDefault="004C1978" w:rsidP="00172326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lang w:val="en-US" w:eastAsia="fr-FR"/>
              </w:rPr>
              <w:t>On a workstation, l</w:t>
            </w:r>
            <w:r w:rsidR="00172326" w:rsidRPr="00F54A80">
              <w:rPr>
                <w:lang w:val="en-US" w:eastAsia="fr-FR"/>
              </w:rPr>
              <w:t xml:space="preserve">aunch Internet explorer </w:t>
            </w:r>
          </w:p>
          <w:p w:rsidR="00172326" w:rsidRPr="00F54A80" w:rsidRDefault="00172326" w:rsidP="00172326">
            <w:pPr>
              <w:spacing w:before="0" w:after="0"/>
              <w:jc w:val="left"/>
              <w:rPr>
                <w:lang w:val="en-US" w:eastAsia="fr-FR"/>
              </w:rPr>
            </w:pPr>
          </w:p>
          <w:p w:rsidR="00172326" w:rsidRPr="00F54A80" w:rsidRDefault="00172326" w:rsidP="00172326">
            <w:pPr>
              <w:spacing w:before="0" w:after="0"/>
              <w:jc w:val="left"/>
              <w:rPr>
                <w:b/>
                <w:lang w:val="en-US" w:eastAsia="fr-FR"/>
              </w:rPr>
            </w:pPr>
          </w:p>
          <w:p w:rsidR="00172326" w:rsidRPr="00F54A80" w:rsidRDefault="00172326" w:rsidP="00172326">
            <w:pPr>
              <w:spacing w:before="0" w:after="0"/>
              <w:jc w:val="left"/>
              <w:rPr>
                <w:lang w:val="en-US" w:eastAsia="fr-FR"/>
              </w:rPr>
            </w:pP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2326" w:rsidRPr="00F54A80" w:rsidRDefault="00931834" w:rsidP="00172326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67D615C" wp14:editId="430D0AAC">
                  <wp:extent cx="4029075" cy="2524125"/>
                  <wp:effectExtent l="0" t="0" r="9525" b="9525"/>
                  <wp:docPr id="17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29075" cy="2524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72326" w:rsidRPr="00F54A80" w:rsidTr="00172326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2326" w:rsidRPr="00F54A80" w:rsidRDefault="00172326" w:rsidP="00172326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t xml:space="preserve">In URL input area, type in the </w:t>
            </w:r>
            <w:r w:rsidR="005259B1" w:rsidRPr="00F54A80">
              <w:rPr>
                <w:lang w:val="en-US" w:eastAsia="fr-FR"/>
              </w:rPr>
              <w:t>INTEL-FS</w:t>
            </w:r>
            <w:r w:rsidRPr="00F54A80">
              <w:rPr>
                <w:lang w:val="en-US" w:eastAsia="fr-FR"/>
              </w:rPr>
              <w:t xml:space="preserve"> URL https://server-name.domainname/intelfs</w:t>
            </w:r>
          </w:p>
          <w:p w:rsidR="00172326" w:rsidRPr="00F54A80" w:rsidRDefault="00172326" w:rsidP="00172326">
            <w:pPr>
              <w:spacing w:before="0" w:after="0"/>
              <w:jc w:val="left"/>
              <w:rPr>
                <w:lang w:val="en-US" w:eastAsia="fr-FR"/>
              </w:rPr>
            </w:pPr>
          </w:p>
          <w:p w:rsidR="00172326" w:rsidRPr="00F54A80" w:rsidRDefault="00172326" w:rsidP="00172326">
            <w:pPr>
              <w:spacing w:before="0" w:after="0"/>
              <w:jc w:val="left"/>
              <w:rPr>
                <w:b/>
                <w:lang w:val="en-US" w:eastAsia="fr-FR"/>
              </w:rPr>
            </w:pPr>
            <w:r w:rsidRPr="00F54A80">
              <w:rPr>
                <w:lang w:val="en-US" w:eastAsia="fr-FR"/>
              </w:rPr>
              <w:t>This step might take several minutes.</w:t>
            </w:r>
          </w:p>
          <w:p w:rsidR="00172326" w:rsidRPr="00F54A80" w:rsidRDefault="00172326" w:rsidP="00172326">
            <w:pPr>
              <w:spacing w:before="0" w:after="0"/>
              <w:jc w:val="left"/>
              <w:rPr>
                <w:lang w:val="en-US" w:eastAsia="fr-FR"/>
              </w:rPr>
            </w:pP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2326" w:rsidRPr="00F54A80" w:rsidRDefault="00931834" w:rsidP="00172326">
            <w:pPr>
              <w:spacing w:before="0" w:after="0"/>
              <w:jc w:val="left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65F32E3" wp14:editId="6D301676">
                  <wp:extent cx="4029075" cy="2524125"/>
                  <wp:effectExtent l="0" t="0" r="9525" b="9525"/>
                  <wp:docPr id="17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29075" cy="2524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72326" w:rsidRPr="00F54A80" w:rsidTr="00172326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2326" w:rsidRPr="00F54A80" w:rsidRDefault="00172326" w:rsidP="00172326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t>In “</w:t>
            </w:r>
            <w:r w:rsidRPr="00F54A80">
              <w:rPr>
                <w:b/>
                <w:lang w:val="en-US" w:eastAsia="fr-FR"/>
              </w:rPr>
              <w:t>On which Organisational Node would you like to log in ?</w:t>
            </w:r>
            <w:r w:rsidRPr="00F54A80">
              <w:rPr>
                <w:lang w:val="en-US" w:eastAsia="fr-FR"/>
              </w:rPr>
              <w:t>” drop down list make sure that all organisational node specified during INTEL-FS installation are displayed.</w:t>
            </w:r>
          </w:p>
          <w:p w:rsidR="00172326" w:rsidRPr="00F54A80" w:rsidRDefault="00172326" w:rsidP="00172326">
            <w:pPr>
              <w:spacing w:before="0" w:after="0"/>
              <w:jc w:val="left"/>
              <w:rPr>
                <w:lang w:val="en-US" w:eastAsia="fr-FR"/>
              </w:rPr>
            </w:pPr>
          </w:p>
          <w:p w:rsidR="00172326" w:rsidRPr="00F54A80" w:rsidRDefault="00172326" w:rsidP="00172326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t>In “</w:t>
            </w:r>
            <w:r w:rsidRPr="00F54A80">
              <w:rPr>
                <w:b/>
                <w:lang w:val="en-US" w:eastAsia="fr-FR"/>
              </w:rPr>
              <w:t>Authentication Method</w:t>
            </w:r>
            <w:r w:rsidRPr="00F54A80">
              <w:rPr>
                <w:lang w:val="en-US" w:eastAsia="fr-FR"/>
              </w:rPr>
              <w:t>” combo box,</w:t>
            </w:r>
          </w:p>
          <w:p w:rsidR="00172326" w:rsidRPr="00F54A80" w:rsidRDefault="00172326" w:rsidP="00172326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t>select Select “</w:t>
            </w:r>
            <w:r w:rsidRPr="00F54A80">
              <w:rPr>
                <w:b/>
                <w:lang w:val="en-US" w:eastAsia="fr-FR"/>
              </w:rPr>
              <w:t>Login/Password</w:t>
            </w:r>
            <w:r w:rsidRPr="00F54A80">
              <w:rPr>
                <w:lang w:val="en-US" w:eastAsia="fr-FR"/>
              </w:rPr>
              <w:t>”</w:t>
            </w:r>
          </w:p>
          <w:p w:rsidR="00172326" w:rsidRPr="00F54A80" w:rsidRDefault="00172326" w:rsidP="00172326">
            <w:pPr>
              <w:spacing w:before="0" w:after="0"/>
              <w:jc w:val="left"/>
              <w:rPr>
                <w:lang w:val="en-US" w:eastAsia="fr-FR"/>
              </w:rPr>
            </w:pPr>
          </w:p>
          <w:p w:rsidR="00172326" w:rsidRPr="00F54A80" w:rsidRDefault="00172326" w:rsidP="00172326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t>Click “</w:t>
            </w:r>
            <w:r w:rsidRPr="00F54A80">
              <w:rPr>
                <w:b/>
                <w:lang w:val="en-US" w:eastAsia="fr-FR"/>
              </w:rPr>
              <w:t>OK</w:t>
            </w:r>
            <w:r w:rsidRPr="00F54A80">
              <w:rPr>
                <w:lang w:val="en-US" w:eastAsia="fr-FR"/>
              </w:rPr>
              <w:t>” button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2326" w:rsidRPr="00F54A80" w:rsidRDefault="00931834" w:rsidP="00172326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8DAB190" wp14:editId="28DAD587">
                  <wp:extent cx="3990975" cy="2505075"/>
                  <wp:effectExtent l="0" t="0" r="9525" b="9525"/>
                  <wp:docPr id="17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90975" cy="2505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72326" w:rsidRPr="00F54A80" w:rsidTr="00172326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2326" w:rsidRPr="00F54A80" w:rsidRDefault="00172326" w:rsidP="00172326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lastRenderedPageBreak/>
              <w:t>Connect to INTEL-FS using Administrator account</w:t>
            </w:r>
          </w:p>
          <w:p w:rsidR="00172326" w:rsidRPr="00F54A80" w:rsidRDefault="00172326" w:rsidP="00172326">
            <w:pPr>
              <w:spacing w:before="0" w:after="0"/>
              <w:jc w:val="left"/>
              <w:rPr>
                <w:lang w:val="en-US" w:eastAsia="fr-FR"/>
              </w:rPr>
            </w:pPr>
          </w:p>
          <w:p w:rsidR="00172326" w:rsidRPr="00F54A80" w:rsidRDefault="00172326" w:rsidP="00172326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t>“</w:t>
            </w:r>
            <w:r w:rsidRPr="00F54A80">
              <w:rPr>
                <w:b/>
                <w:lang w:val="en-US" w:eastAsia="fr-FR"/>
              </w:rPr>
              <w:t>Username:</w:t>
            </w:r>
            <w:r w:rsidRPr="00F54A80">
              <w:rPr>
                <w:lang w:val="en-US" w:eastAsia="fr-FR"/>
              </w:rPr>
              <w:t>” type in Administrator</w:t>
            </w:r>
          </w:p>
          <w:p w:rsidR="00172326" w:rsidRPr="00F54A80" w:rsidRDefault="00172326" w:rsidP="00172326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t>“</w:t>
            </w:r>
            <w:r w:rsidRPr="00F54A80">
              <w:rPr>
                <w:b/>
                <w:lang w:val="en-US" w:eastAsia="fr-FR"/>
              </w:rPr>
              <w:t>Password:</w:t>
            </w:r>
            <w:r w:rsidRPr="00F54A80">
              <w:rPr>
                <w:lang w:val="en-US" w:eastAsia="fr-FR"/>
              </w:rPr>
              <w:t>” type in the password specified  during INTEL-FS installation.</w:t>
            </w:r>
          </w:p>
          <w:p w:rsidR="00172326" w:rsidRPr="00F54A80" w:rsidRDefault="00172326" w:rsidP="00172326">
            <w:pPr>
              <w:spacing w:before="0" w:after="0"/>
              <w:jc w:val="left"/>
              <w:rPr>
                <w:lang w:val="en-US" w:eastAsia="fr-FR"/>
              </w:rPr>
            </w:pPr>
          </w:p>
          <w:p w:rsidR="00172326" w:rsidRPr="00F54A80" w:rsidRDefault="00172326" w:rsidP="00172326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t>Click “</w:t>
            </w:r>
            <w:r w:rsidRPr="00F54A80">
              <w:rPr>
                <w:b/>
                <w:lang w:val="en-US" w:eastAsia="fr-FR"/>
              </w:rPr>
              <w:t>Sign in</w:t>
            </w:r>
            <w:r w:rsidRPr="00F54A80">
              <w:rPr>
                <w:lang w:val="en-US" w:eastAsia="fr-FR"/>
              </w:rPr>
              <w:t>” button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2326" w:rsidRPr="00F54A80" w:rsidRDefault="00931834" w:rsidP="00172326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E3E6B51" wp14:editId="6BA7E302">
                  <wp:extent cx="4019550" cy="2524125"/>
                  <wp:effectExtent l="0" t="0" r="0" b="9525"/>
                  <wp:docPr id="17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19550" cy="2524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72326" w:rsidRPr="00F54A80" w:rsidTr="00172326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2326" w:rsidRPr="00F54A80" w:rsidRDefault="00172326" w:rsidP="00172326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t>INTEL-FS result view is displayed</w:t>
            </w:r>
          </w:p>
          <w:p w:rsidR="00172326" w:rsidRPr="00F54A80" w:rsidRDefault="00172326" w:rsidP="00172326">
            <w:pPr>
              <w:spacing w:before="0" w:after="0"/>
              <w:jc w:val="left"/>
              <w:rPr>
                <w:lang w:val="en-US" w:eastAsia="fr-FR"/>
              </w:rPr>
            </w:pPr>
          </w:p>
          <w:p w:rsidR="00172326" w:rsidRPr="00F54A80" w:rsidRDefault="00172326" w:rsidP="00172326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t>Exit internet explorer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2326" w:rsidRPr="00F54A80" w:rsidRDefault="007C2CC9" w:rsidP="00172326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2BCA2D0" wp14:editId="39BECC5F">
                  <wp:extent cx="4093045" cy="2657475"/>
                  <wp:effectExtent l="0" t="0" r="3175" b="0"/>
                  <wp:docPr id="361" name="Picture 3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3222" cy="26575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C549B" w:rsidRDefault="003C549B" w:rsidP="00820E8D">
      <w:pPr>
        <w:rPr>
          <w:lang w:val="en-US"/>
        </w:rPr>
      </w:pPr>
    </w:p>
    <w:p w:rsidR="004F7BE9" w:rsidRDefault="004F7BE9" w:rsidP="00820E8D">
      <w:pPr>
        <w:rPr>
          <w:lang w:val="en-US"/>
        </w:rPr>
      </w:pPr>
      <w:r>
        <w:rPr>
          <w:lang w:val="en-US"/>
        </w:rPr>
        <w:t>Steps below shall be performed on INTEL-FS server</w:t>
      </w:r>
    </w:p>
    <w:tbl>
      <w:tblPr>
        <w:tblW w:w="974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3227"/>
        <w:gridCol w:w="6520"/>
      </w:tblGrid>
      <w:tr w:rsidR="00BC214D" w:rsidRPr="00F54A80" w:rsidTr="00F704C1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C214D" w:rsidRPr="00F54A80" w:rsidRDefault="00BC214D" w:rsidP="00F704C1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On INTEL-FS server</w:t>
            </w:r>
          </w:p>
          <w:p w:rsidR="00BC214D" w:rsidRPr="00F54A80" w:rsidRDefault="00BC214D" w:rsidP="00F704C1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Using a command prompt window running as administrator, set current directory to E:\WebAppli\Tools</w:t>
            </w:r>
          </w:p>
          <w:p w:rsidR="00BC214D" w:rsidRPr="00F67A4C" w:rsidRDefault="00BC214D" w:rsidP="00F704C1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it-IT" w:eastAsia="fr-FR"/>
              </w:rPr>
            </w:pPr>
            <w:r w:rsidRPr="00F67A4C">
              <w:rPr>
                <w:rFonts w:ascii="Times New Roman" w:hAnsi="Times New Roman"/>
                <w:color w:val="000000"/>
                <w:lang w:val="it-IT" w:eastAsia="fr-FR"/>
              </w:rPr>
              <w:t>Type</w:t>
            </w:r>
            <w:r w:rsidR="00EE38B0">
              <w:rPr>
                <w:rFonts w:ascii="Times New Roman" w:hAnsi="Times New Roman"/>
                <w:color w:val="000000"/>
                <w:lang w:val="it-IT" w:eastAsia="fr-FR"/>
              </w:rPr>
              <w:t xml:space="preserve"> in</w:t>
            </w:r>
            <w:r w:rsidRPr="00F67A4C">
              <w:rPr>
                <w:rFonts w:ascii="Times New Roman" w:hAnsi="Times New Roman"/>
                <w:color w:val="000000"/>
                <w:lang w:val="it-IT" w:eastAsia="fr-FR"/>
              </w:rPr>
              <w:t xml:space="preserve"> </w:t>
            </w:r>
          </w:p>
          <w:p w:rsidR="00BC214D" w:rsidRPr="00EE38B0" w:rsidRDefault="00BC214D" w:rsidP="00F704C1">
            <w:pPr>
              <w:spacing w:before="0" w:after="0"/>
              <w:jc w:val="left"/>
              <w:rPr>
                <w:rFonts w:ascii="Times New Roman" w:hAnsi="Times New Roman"/>
                <w:b/>
                <w:color w:val="000000"/>
                <w:lang w:val="it-IT" w:eastAsia="fr-FR"/>
              </w:rPr>
            </w:pPr>
            <w:r w:rsidRPr="00EE38B0">
              <w:rPr>
                <w:rFonts w:ascii="Times New Roman" w:hAnsi="Times New Roman"/>
                <w:b/>
                <w:color w:val="000000"/>
                <w:lang w:val="it-IT" w:eastAsia="fr-FR"/>
              </w:rPr>
              <w:t>E:\</w:t>
            </w:r>
          </w:p>
          <w:p w:rsidR="00BC214D" w:rsidRPr="00F67A4C" w:rsidRDefault="00BC214D" w:rsidP="00F704C1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it-IT" w:eastAsia="fr-FR"/>
              </w:rPr>
            </w:pPr>
            <w:r w:rsidRPr="00EE38B0">
              <w:rPr>
                <w:rFonts w:ascii="Times New Roman" w:hAnsi="Times New Roman"/>
                <w:b/>
                <w:color w:val="000000"/>
                <w:lang w:val="it-IT" w:eastAsia="fr-FR"/>
              </w:rPr>
              <w:t>cd E:\WebAppli\Tools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C214D" w:rsidRPr="00F54A80" w:rsidRDefault="00BC214D" w:rsidP="00F704C1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7B324F0" wp14:editId="5E9CEF84">
                  <wp:extent cx="4000500" cy="2019300"/>
                  <wp:effectExtent l="0" t="0" r="0" b="0"/>
                  <wp:docPr id="28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00500" cy="2019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C214D" w:rsidRPr="00F54A80" w:rsidTr="00F704C1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E38B0" w:rsidRDefault="00EE38B0" w:rsidP="00F704C1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lastRenderedPageBreak/>
              <w:t>Stop iis</w:t>
            </w:r>
          </w:p>
          <w:p w:rsidR="00EE38B0" w:rsidRDefault="00EE38B0" w:rsidP="00F704C1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Type in</w:t>
            </w:r>
          </w:p>
          <w:p w:rsidR="00EE38B0" w:rsidRPr="00EE38B0" w:rsidRDefault="00F04E5F" w:rsidP="00F704C1">
            <w:pPr>
              <w:spacing w:before="0" w:after="0"/>
              <w:jc w:val="left"/>
              <w:rPr>
                <w:rFonts w:ascii="Times New Roman" w:hAnsi="Times New Roman"/>
                <w:b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b/>
                <w:color w:val="000000"/>
                <w:lang w:val="en-US" w:eastAsia="fr-FR"/>
              </w:rPr>
              <w:t>iisreset /</w:t>
            </w:r>
            <w:r w:rsidR="00EE38B0" w:rsidRPr="00EE38B0">
              <w:rPr>
                <w:rFonts w:ascii="Times New Roman" w:hAnsi="Times New Roman"/>
                <w:b/>
                <w:color w:val="000000"/>
                <w:lang w:val="en-US" w:eastAsia="fr-FR"/>
              </w:rPr>
              <w:t>stop</w:t>
            </w:r>
          </w:p>
          <w:p w:rsidR="00EE38B0" w:rsidRDefault="00EE38B0" w:rsidP="00F704C1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BC214D" w:rsidRPr="00F54A80" w:rsidRDefault="00BC214D" w:rsidP="00F704C1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Run IntelFSGroupFromCsv.exe</w:t>
            </w:r>
          </w:p>
          <w:p w:rsidR="00BC214D" w:rsidRPr="00F54A80" w:rsidRDefault="00BC214D" w:rsidP="00F704C1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Type</w:t>
            </w:r>
            <w:r w:rsidR="00EE38B0">
              <w:rPr>
                <w:rFonts w:ascii="Times New Roman" w:hAnsi="Times New Roman"/>
                <w:color w:val="000000"/>
                <w:lang w:val="en-US" w:eastAsia="fr-FR"/>
              </w:rPr>
              <w:t xml:space="preserve"> in</w:t>
            </w:r>
          </w:p>
          <w:p w:rsidR="00BC214D" w:rsidRPr="00EE38B0" w:rsidRDefault="00BC214D" w:rsidP="00F704C1">
            <w:pPr>
              <w:spacing w:before="0" w:after="0"/>
              <w:jc w:val="left"/>
              <w:rPr>
                <w:rFonts w:ascii="Times New Roman" w:hAnsi="Times New Roman"/>
                <w:b/>
                <w:color w:val="000000"/>
                <w:lang w:val="en-US" w:eastAsia="fr-FR"/>
              </w:rPr>
            </w:pPr>
            <w:r w:rsidRPr="00EE38B0">
              <w:rPr>
                <w:rFonts w:ascii="Times New Roman" w:hAnsi="Times New Roman"/>
                <w:b/>
                <w:color w:val="000000"/>
                <w:lang w:val="en-US" w:eastAsia="fr-FR"/>
              </w:rPr>
              <w:t>.\ IntelFSGroup</w:t>
            </w:r>
            <w:r w:rsidR="001C3444">
              <w:rPr>
                <w:rFonts w:ascii="Times New Roman" w:hAnsi="Times New Roman"/>
                <w:b/>
                <w:color w:val="000000"/>
                <w:lang w:val="en-US" w:eastAsia="fr-FR"/>
              </w:rPr>
              <w:t>s</w:t>
            </w:r>
            <w:r w:rsidRPr="00EE38B0">
              <w:rPr>
                <w:rFonts w:ascii="Times New Roman" w:hAnsi="Times New Roman"/>
                <w:b/>
                <w:color w:val="000000"/>
                <w:lang w:val="en-US" w:eastAsia="fr-FR"/>
              </w:rPr>
              <w:t>FromCsv.exe</w:t>
            </w:r>
          </w:p>
          <w:p w:rsidR="00BC214D" w:rsidRPr="00F54A80" w:rsidRDefault="00BC214D" w:rsidP="00F704C1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BC214D" w:rsidRPr="00F54A80" w:rsidRDefault="00BC214D" w:rsidP="00F704C1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When csv file import is completed, Restart iis</w:t>
            </w:r>
          </w:p>
          <w:p w:rsidR="00BC214D" w:rsidRPr="00F54A80" w:rsidRDefault="00BC214D" w:rsidP="00F704C1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Type</w:t>
            </w:r>
            <w:r w:rsidR="00EE38B0">
              <w:rPr>
                <w:rFonts w:ascii="Times New Roman" w:hAnsi="Times New Roman"/>
                <w:color w:val="000000"/>
                <w:lang w:val="en-US" w:eastAsia="fr-FR"/>
              </w:rPr>
              <w:t xml:space="preserve"> in</w:t>
            </w:r>
          </w:p>
          <w:p w:rsidR="00BC214D" w:rsidRPr="00EE38B0" w:rsidRDefault="00EE38B0" w:rsidP="00F704C1">
            <w:pPr>
              <w:spacing w:before="0" w:after="0"/>
              <w:jc w:val="left"/>
              <w:rPr>
                <w:rFonts w:ascii="Times New Roman" w:hAnsi="Times New Roman"/>
                <w:b/>
                <w:color w:val="000000"/>
                <w:lang w:val="en-US" w:eastAsia="fr-FR"/>
              </w:rPr>
            </w:pPr>
            <w:r w:rsidRPr="00EE38B0">
              <w:rPr>
                <w:rFonts w:ascii="Times New Roman" w:hAnsi="Times New Roman"/>
                <w:b/>
                <w:color w:val="000000"/>
                <w:lang w:val="en-US" w:eastAsia="fr-FR"/>
              </w:rPr>
              <w:t>i</w:t>
            </w:r>
            <w:r w:rsidR="00BC214D" w:rsidRPr="00EE38B0">
              <w:rPr>
                <w:rFonts w:ascii="Times New Roman" w:hAnsi="Times New Roman"/>
                <w:b/>
                <w:color w:val="000000"/>
                <w:lang w:val="en-US" w:eastAsia="fr-FR"/>
              </w:rPr>
              <w:t>isreset /restart</w:t>
            </w:r>
          </w:p>
          <w:p w:rsidR="00BC214D" w:rsidRPr="00F54A80" w:rsidRDefault="00BC214D" w:rsidP="00F704C1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BC214D" w:rsidRPr="00F54A80" w:rsidRDefault="00BC214D" w:rsidP="00F704C1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When IIS is restarted, close all windows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C214D" w:rsidRPr="00F54A80" w:rsidRDefault="00F155D4" w:rsidP="00F704C1">
            <w:pPr>
              <w:spacing w:before="0" w:after="0"/>
              <w:jc w:val="left"/>
              <w:rPr>
                <w:lang w:val="en-US" w:eastAsia="fr-FR"/>
              </w:rPr>
            </w:pPr>
            <w:r>
              <w:object w:dxaOrig="13365" w:dyaOrig="7245">
                <v:shape id="_x0000_i1040" type="#_x0000_t75" style="width:314.8pt;height:170.55pt" o:ole="">
                  <v:imagedata r:id="rId260" o:title=""/>
                </v:shape>
                <o:OLEObject Type="Embed" ProgID="PBrush" ShapeID="_x0000_i1040" DrawAspect="Content" ObjectID="_1588590732" r:id="rId261"/>
              </w:object>
            </w:r>
          </w:p>
        </w:tc>
      </w:tr>
    </w:tbl>
    <w:p w:rsidR="00BC214D" w:rsidRDefault="00BC214D" w:rsidP="00820E8D">
      <w:pPr>
        <w:rPr>
          <w:lang w:val="en-US"/>
        </w:rPr>
      </w:pPr>
    </w:p>
    <w:p w:rsidR="00BC214D" w:rsidRPr="00F54A80" w:rsidRDefault="00BC214D" w:rsidP="00820E8D">
      <w:pPr>
        <w:rPr>
          <w:lang w:val="en-US"/>
        </w:rPr>
      </w:pPr>
    </w:p>
    <w:p w:rsidR="00E55C0F" w:rsidRPr="00F54A80" w:rsidRDefault="00911EB0" w:rsidP="005B34A8">
      <w:pPr>
        <w:pStyle w:val="Heading4"/>
        <w:rPr>
          <w:lang w:val="en-US"/>
        </w:rPr>
      </w:pPr>
      <w:r w:rsidRPr="00F54A80">
        <w:rPr>
          <w:lang w:val="en-US"/>
        </w:rPr>
        <w:t xml:space="preserve">NATO systems </w:t>
      </w:r>
      <w:r w:rsidR="00A77121" w:rsidRPr="00F54A80">
        <w:rPr>
          <w:lang w:val="en-US"/>
        </w:rPr>
        <w:t>server</w:t>
      </w:r>
      <w:r w:rsidRPr="00F54A80">
        <w:rPr>
          <w:lang w:val="en-US"/>
        </w:rPr>
        <w:t>’s</w:t>
      </w:r>
      <w:r w:rsidR="00A77121" w:rsidRPr="00F54A80">
        <w:rPr>
          <w:lang w:val="en-US"/>
        </w:rPr>
        <w:t xml:space="preserve"> IP addresses configuration</w:t>
      </w:r>
    </w:p>
    <w:p w:rsidR="00911EB0" w:rsidRPr="00F54A80" w:rsidRDefault="00911EB0" w:rsidP="00911EB0">
      <w:pPr>
        <w:rPr>
          <w:lang w:val="en-US"/>
        </w:rPr>
      </w:pPr>
      <w:r w:rsidRPr="00F54A80">
        <w:rPr>
          <w:lang w:val="en-US"/>
        </w:rPr>
        <w:t>NATO systems server’s IP addresses shall be configured. To learn how to configure these settings, please refer to chapter “</w:t>
      </w:r>
      <w:bookmarkStart w:id="204" w:name="_Toc417549870"/>
      <w:r w:rsidRPr="00F54A80">
        <w:rPr>
          <w:lang w:val="en-US"/>
        </w:rPr>
        <w:t>External server’s IP addresses configuration</w:t>
      </w:r>
      <w:bookmarkEnd w:id="204"/>
      <w:r w:rsidRPr="00F54A80">
        <w:rPr>
          <w:lang w:val="en-US"/>
        </w:rPr>
        <w:t xml:space="preserve">” in document </w:t>
      </w:r>
      <w:hyperlink w:anchor="Technical_Manual" w:history="1">
        <w:r w:rsidRPr="00F54A80">
          <w:rPr>
            <w:rStyle w:val="Hyperlink"/>
            <w:lang w:val="en-US"/>
          </w:rPr>
          <w:t>“Technical Manual for the INTEL-FS Project”</w:t>
        </w:r>
      </w:hyperlink>
      <w:r w:rsidRPr="00F54A80">
        <w:rPr>
          <w:lang w:val="en-US"/>
        </w:rPr>
        <w:t>.</w:t>
      </w:r>
    </w:p>
    <w:p w:rsidR="009125B8" w:rsidRDefault="00911EB0" w:rsidP="00820E8D">
      <w:pPr>
        <w:rPr>
          <w:lang w:val="en-US"/>
        </w:rPr>
      </w:pPr>
      <w:r w:rsidRPr="00F54A80">
        <w:rPr>
          <w:rStyle w:val="hps"/>
          <w:lang w:val="en-US"/>
        </w:rPr>
        <w:t xml:space="preserve">To learn how to configure </w:t>
      </w:r>
      <w:r w:rsidRPr="00F54A80">
        <w:rPr>
          <w:lang w:val="en-US"/>
        </w:rPr>
        <w:t xml:space="preserve">BICES server’s IP addresses, please refer to chapter “BICES server’s IP addresses configuration” in document </w:t>
      </w:r>
      <w:hyperlink w:anchor="Technical_Manual" w:history="1">
        <w:r w:rsidRPr="00F54A80">
          <w:rPr>
            <w:rStyle w:val="Hyperlink"/>
            <w:lang w:val="en-US"/>
          </w:rPr>
          <w:t>“Technical Manual for the INTEL-FS Project”</w:t>
        </w:r>
      </w:hyperlink>
      <w:r w:rsidRPr="00F54A80">
        <w:rPr>
          <w:lang w:val="en-US"/>
        </w:rPr>
        <w:t>.</w:t>
      </w:r>
    </w:p>
    <w:p w:rsidR="00627C8D" w:rsidRDefault="00627C8D" w:rsidP="00820E8D">
      <w:pPr>
        <w:rPr>
          <w:lang w:val="en-US"/>
        </w:rPr>
      </w:pPr>
    </w:p>
    <w:p w:rsidR="00627C8D" w:rsidRDefault="00627C8D" w:rsidP="00627C8D">
      <w:pPr>
        <w:pStyle w:val="Heading4"/>
        <w:rPr>
          <w:lang w:val="en-US"/>
        </w:rPr>
      </w:pPr>
      <w:r>
        <w:rPr>
          <w:lang w:val="en-US"/>
        </w:rPr>
        <w:t>NITB listener activation</w:t>
      </w:r>
    </w:p>
    <w:p w:rsidR="00627C8D" w:rsidRDefault="00627C8D" w:rsidP="00627C8D">
      <w:pPr>
        <w:rPr>
          <w:lang w:val="en"/>
        </w:rPr>
      </w:pPr>
      <w:r>
        <w:rPr>
          <w:lang w:val="en-US"/>
        </w:rPr>
        <w:t xml:space="preserve">NITB listener shall be enabled. </w:t>
      </w:r>
      <w:r>
        <w:rPr>
          <w:rStyle w:val="hps"/>
          <w:lang w:val="en"/>
        </w:rPr>
        <w:t xml:space="preserve">If this listener is not enabled, INTEL-FS do not sent informations to NITB. By default this listener is disabled. </w:t>
      </w:r>
    </w:p>
    <w:p w:rsidR="00627C8D" w:rsidRPr="00F54A80" w:rsidRDefault="00627C8D" w:rsidP="00820E8D">
      <w:pPr>
        <w:rPr>
          <w:rStyle w:val="hps"/>
          <w:lang w:val="en-US"/>
        </w:rPr>
      </w:pPr>
      <w:r>
        <w:rPr>
          <w:rStyle w:val="hps"/>
          <w:lang w:val="en-US"/>
        </w:rPr>
        <w:t xml:space="preserve">To learn how to enable NITB listener, please refer to chapter “NITB listener activation” in </w:t>
      </w:r>
      <w:r w:rsidRPr="00F54A80">
        <w:rPr>
          <w:lang w:val="en-US"/>
        </w:rPr>
        <w:t xml:space="preserve">document </w:t>
      </w:r>
      <w:hyperlink w:anchor="Technical_Manual" w:history="1">
        <w:r w:rsidRPr="00F54A80">
          <w:rPr>
            <w:rStyle w:val="Hyperlink"/>
            <w:lang w:val="en-US"/>
          </w:rPr>
          <w:t>“Technical Manual for the INTEL-FS Project”</w:t>
        </w:r>
      </w:hyperlink>
      <w:r w:rsidRPr="00F54A80">
        <w:rPr>
          <w:lang w:val="en-US"/>
        </w:rPr>
        <w:t>.</w:t>
      </w:r>
    </w:p>
    <w:p w:rsidR="008E728B" w:rsidRPr="00F54A80" w:rsidRDefault="009A5C82" w:rsidP="005B34A8">
      <w:pPr>
        <w:pStyle w:val="Heading4"/>
        <w:rPr>
          <w:lang w:val="en-US"/>
        </w:rPr>
      </w:pPr>
      <w:r>
        <w:rPr>
          <w:lang w:val="en-US"/>
        </w:rPr>
        <w:t>i</w:t>
      </w:r>
      <w:r w:rsidR="008E728B" w:rsidRPr="00F54A80">
        <w:rPr>
          <w:lang w:val="en-US"/>
        </w:rPr>
        <w:t>I</w:t>
      </w:r>
      <w:r w:rsidR="00636087" w:rsidRPr="00F54A80">
        <w:rPr>
          <w:lang w:val="en-US"/>
        </w:rPr>
        <w:t>B</w:t>
      </w:r>
      <w:r w:rsidR="008E728B" w:rsidRPr="00F54A80">
        <w:rPr>
          <w:lang w:val="en-US"/>
        </w:rPr>
        <w:t>ridge configuration</w:t>
      </w:r>
    </w:p>
    <w:p w:rsidR="008B43D0" w:rsidRDefault="008B43D0" w:rsidP="007B537B">
      <w:pPr>
        <w:jc w:val="left"/>
        <w:rPr>
          <w:lang w:val="en-US"/>
        </w:rPr>
      </w:pPr>
      <w:r>
        <w:rPr>
          <w:lang w:val="en-US"/>
        </w:rPr>
        <w:t>On INTEL-FS server</w:t>
      </w:r>
    </w:p>
    <w:p w:rsidR="00401A86" w:rsidRPr="003C1E5B" w:rsidRDefault="00401A86" w:rsidP="00274489">
      <w:pPr>
        <w:pStyle w:val="ListParagraph"/>
        <w:numPr>
          <w:ilvl w:val="0"/>
          <w:numId w:val="66"/>
        </w:numPr>
        <w:rPr>
          <w:lang w:val="en-US"/>
        </w:rPr>
      </w:pPr>
      <w:r w:rsidRPr="00401A86">
        <w:rPr>
          <w:rStyle w:val="hps"/>
          <w:lang w:val="en-US"/>
        </w:rPr>
        <w:t xml:space="preserve">Unarchive the content of the zip file </w:t>
      </w:r>
      <w:r w:rsidRPr="00274489">
        <w:rPr>
          <w:rStyle w:val="hps"/>
          <w:b/>
          <w:lang w:val="en-US"/>
        </w:rPr>
        <w:t>“20160114_NU_iBridge-Mapping-Files_1.0.0.zip”</w:t>
      </w:r>
      <w:r>
        <w:rPr>
          <w:rStyle w:val="hps"/>
          <w:lang w:val="en-US"/>
        </w:rPr>
        <w:t xml:space="preserve"> located on </w:t>
      </w:r>
      <w:r w:rsidRPr="007F5874">
        <w:rPr>
          <w:b/>
          <w:lang w:val="en-US"/>
        </w:rPr>
        <w:t>“DVD IntelFS Application”</w:t>
      </w:r>
      <w:r>
        <w:rPr>
          <w:b/>
          <w:lang w:val="en-US"/>
        </w:rPr>
        <w:t xml:space="preserve"> </w:t>
      </w:r>
      <w:r>
        <w:rPr>
          <w:rStyle w:val="hps"/>
          <w:lang w:val="en-US"/>
        </w:rPr>
        <w:t xml:space="preserve">DVD </w:t>
      </w:r>
    </w:p>
    <w:p w:rsidR="00A14D82" w:rsidRPr="00274489" w:rsidRDefault="004D5D03" w:rsidP="00274489">
      <w:pPr>
        <w:pStyle w:val="ListParagraph"/>
        <w:rPr>
          <w:lang w:val="en-US"/>
        </w:rPr>
      </w:pPr>
      <w:r w:rsidRPr="00274489">
        <w:rPr>
          <w:lang w:val="en-US"/>
        </w:rPr>
        <w:t>Copy</w:t>
      </w:r>
      <w:r w:rsidR="00A14D82" w:rsidRPr="00274489">
        <w:rPr>
          <w:lang w:val="en-US"/>
        </w:rPr>
        <w:t xml:space="preserve"> </w:t>
      </w:r>
      <w:r w:rsidR="00401A86">
        <w:rPr>
          <w:lang w:val="en-US"/>
        </w:rPr>
        <w:t xml:space="preserve">the extracted </w:t>
      </w:r>
      <w:r w:rsidR="00A14D82" w:rsidRPr="00274489">
        <w:rPr>
          <w:lang w:val="en-US"/>
        </w:rPr>
        <w:t xml:space="preserve">IBridge configuration files (.ibg) </w:t>
      </w:r>
      <w:r w:rsidRPr="00274489">
        <w:rPr>
          <w:lang w:val="en-US"/>
        </w:rPr>
        <w:t>to the dedicated share</w:t>
      </w:r>
      <w:r w:rsidR="000C3EF2" w:rsidRPr="00274489">
        <w:rPr>
          <w:lang w:val="en-US"/>
        </w:rPr>
        <w:t>d</w:t>
      </w:r>
      <w:r w:rsidRPr="00274489">
        <w:rPr>
          <w:lang w:val="en-US"/>
        </w:rPr>
        <w:t xml:space="preserve"> folder. (cf prerequisite </w:t>
      </w:r>
      <w:r w:rsidRPr="00274489">
        <w:rPr>
          <w:lang w:val="en-US"/>
        </w:rPr>
        <w:fldChar w:fldCharType="begin"/>
      </w:r>
      <w:r w:rsidRPr="00274489">
        <w:rPr>
          <w:lang w:val="en-US"/>
        </w:rPr>
        <w:instrText xml:space="preserve"> REF _Ref419206814 \r \h </w:instrText>
      </w:r>
      <w:r w:rsidRPr="00274489">
        <w:rPr>
          <w:lang w:val="en-US"/>
        </w:rPr>
      </w:r>
      <w:r w:rsidRPr="00274489">
        <w:rPr>
          <w:lang w:val="en-US"/>
        </w:rPr>
        <w:fldChar w:fldCharType="separate"/>
      </w:r>
      <w:r w:rsidR="003C1E5B">
        <w:rPr>
          <w:lang w:val="en-US"/>
        </w:rPr>
        <w:t>(36)</w:t>
      </w:r>
      <w:r w:rsidRPr="00274489">
        <w:rPr>
          <w:lang w:val="en-US"/>
        </w:rPr>
        <w:fldChar w:fldCharType="end"/>
      </w:r>
      <w:r w:rsidRPr="00274489">
        <w:rPr>
          <w:lang w:val="en-US"/>
        </w:rPr>
        <w:t>)</w:t>
      </w:r>
    </w:p>
    <w:p w:rsidR="00401A86" w:rsidRPr="003C1E5B" w:rsidRDefault="00401A86" w:rsidP="00274489">
      <w:pPr>
        <w:pStyle w:val="ListParagraph"/>
        <w:numPr>
          <w:ilvl w:val="0"/>
          <w:numId w:val="66"/>
        </w:numPr>
        <w:rPr>
          <w:lang w:val="en-US"/>
        </w:rPr>
      </w:pPr>
      <w:r w:rsidRPr="00401A86">
        <w:rPr>
          <w:rStyle w:val="hps"/>
          <w:lang w:val="en-US"/>
        </w:rPr>
        <w:t xml:space="preserve">Unarchive the content of the zip file </w:t>
      </w:r>
      <w:r w:rsidRPr="007F5874">
        <w:rPr>
          <w:rStyle w:val="hps"/>
          <w:b/>
          <w:lang w:val="en-US"/>
        </w:rPr>
        <w:t>“</w:t>
      </w:r>
      <w:r w:rsidRPr="00401A86">
        <w:rPr>
          <w:rStyle w:val="hps"/>
          <w:b/>
          <w:lang w:val="en-US"/>
        </w:rPr>
        <w:t>20160114_NU_iBridge-Symbology_1.0.0.zip</w:t>
      </w:r>
      <w:r w:rsidRPr="007F5874">
        <w:rPr>
          <w:rStyle w:val="hps"/>
          <w:b/>
          <w:lang w:val="en-US"/>
        </w:rPr>
        <w:t>”</w:t>
      </w:r>
      <w:r>
        <w:rPr>
          <w:rStyle w:val="hps"/>
          <w:lang w:val="en-US"/>
        </w:rPr>
        <w:t xml:space="preserve"> located on </w:t>
      </w:r>
      <w:r w:rsidRPr="007F5874">
        <w:rPr>
          <w:b/>
          <w:lang w:val="en-US"/>
        </w:rPr>
        <w:t>“DVD IntelFS Application”</w:t>
      </w:r>
      <w:r>
        <w:rPr>
          <w:b/>
          <w:lang w:val="en-US"/>
        </w:rPr>
        <w:t xml:space="preserve"> </w:t>
      </w:r>
      <w:r>
        <w:rPr>
          <w:rStyle w:val="hps"/>
          <w:lang w:val="en-US"/>
        </w:rPr>
        <w:t xml:space="preserve">DVD </w:t>
      </w:r>
    </w:p>
    <w:p w:rsidR="008B43D0" w:rsidRPr="00274489" w:rsidRDefault="004D5D03" w:rsidP="00274489">
      <w:pPr>
        <w:pStyle w:val="ListParagraph"/>
        <w:rPr>
          <w:lang w:val="en-US"/>
        </w:rPr>
      </w:pPr>
      <w:r w:rsidRPr="00274489">
        <w:rPr>
          <w:lang w:val="en-US"/>
        </w:rPr>
        <w:t xml:space="preserve">Copy </w:t>
      </w:r>
      <w:r w:rsidR="00401A86">
        <w:rPr>
          <w:lang w:val="en-US"/>
        </w:rPr>
        <w:t>the extracted content</w:t>
      </w:r>
      <w:r w:rsidRPr="00274489">
        <w:rPr>
          <w:lang w:val="en-US"/>
        </w:rPr>
        <w:t xml:space="preserve"> to the dedicated share</w:t>
      </w:r>
      <w:r w:rsidR="000C3EF2" w:rsidRPr="00274489">
        <w:rPr>
          <w:lang w:val="en-US"/>
        </w:rPr>
        <w:t>d</w:t>
      </w:r>
      <w:r w:rsidRPr="00274489">
        <w:rPr>
          <w:lang w:val="en-US"/>
        </w:rPr>
        <w:t xml:space="preserve"> folder. (cf prerequisite </w:t>
      </w:r>
      <w:r w:rsidRPr="00274489">
        <w:rPr>
          <w:lang w:val="en-US"/>
        </w:rPr>
        <w:fldChar w:fldCharType="begin"/>
      </w:r>
      <w:r w:rsidRPr="00274489">
        <w:rPr>
          <w:lang w:val="en-US"/>
        </w:rPr>
        <w:instrText xml:space="preserve"> REF _Ref419206814 \r \h </w:instrText>
      </w:r>
      <w:r w:rsidRPr="00274489">
        <w:rPr>
          <w:lang w:val="en-US"/>
        </w:rPr>
      </w:r>
      <w:r w:rsidRPr="00274489">
        <w:rPr>
          <w:lang w:val="en-US"/>
        </w:rPr>
        <w:fldChar w:fldCharType="separate"/>
      </w:r>
      <w:r w:rsidR="003C1E5B">
        <w:rPr>
          <w:lang w:val="en-US"/>
        </w:rPr>
        <w:t>(36)</w:t>
      </w:r>
      <w:r w:rsidRPr="00274489">
        <w:rPr>
          <w:lang w:val="en-US"/>
        </w:rPr>
        <w:fldChar w:fldCharType="end"/>
      </w:r>
      <w:r w:rsidRPr="00274489">
        <w:rPr>
          <w:lang w:val="en-US"/>
        </w:rPr>
        <w:t>)</w:t>
      </w:r>
    </w:p>
    <w:p w:rsidR="008B43D0" w:rsidRDefault="008B43D0" w:rsidP="004D5D03">
      <w:pPr>
        <w:jc w:val="left"/>
        <w:rPr>
          <w:lang w:val="en-US"/>
        </w:rPr>
      </w:pPr>
      <w:r>
        <w:rPr>
          <w:lang w:val="en-US"/>
        </w:rPr>
        <w:t xml:space="preserve">On each workstation using </w:t>
      </w:r>
      <w:r w:rsidRPr="00F54A80">
        <w:rPr>
          <w:lang w:val="en-US"/>
        </w:rPr>
        <w:t>IBridge Analyst’s Notebook</w:t>
      </w:r>
      <w:r>
        <w:rPr>
          <w:lang w:val="en-US"/>
        </w:rPr>
        <w:t xml:space="preserve">  </w:t>
      </w:r>
    </w:p>
    <w:p w:rsidR="00401A86" w:rsidRPr="003C1E5B" w:rsidRDefault="00401A86" w:rsidP="00274489">
      <w:pPr>
        <w:pStyle w:val="ListParagraph"/>
        <w:numPr>
          <w:ilvl w:val="0"/>
          <w:numId w:val="67"/>
        </w:numPr>
        <w:rPr>
          <w:lang w:val="en-US"/>
        </w:rPr>
      </w:pPr>
      <w:r w:rsidRPr="00401A86">
        <w:rPr>
          <w:rStyle w:val="hps"/>
          <w:lang w:val="en-US"/>
        </w:rPr>
        <w:t xml:space="preserve">Unarchive the content of the zip file </w:t>
      </w:r>
      <w:r w:rsidRPr="007F5874">
        <w:rPr>
          <w:rStyle w:val="hps"/>
          <w:b/>
          <w:lang w:val="en-US"/>
        </w:rPr>
        <w:t>“</w:t>
      </w:r>
      <w:r w:rsidRPr="00401A86">
        <w:rPr>
          <w:rStyle w:val="hps"/>
          <w:b/>
          <w:lang w:val="en-US"/>
        </w:rPr>
        <w:t>20160114_NU_iBridge-Icons_1.0.0.zip</w:t>
      </w:r>
      <w:r w:rsidRPr="007F5874">
        <w:rPr>
          <w:rStyle w:val="hps"/>
          <w:b/>
          <w:lang w:val="en-US"/>
        </w:rPr>
        <w:t>”</w:t>
      </w:r>
      <w:r>
        <w:rPr>
          <w:rStyle w:val="hps"/>
          <w:lang w:val="en-US"/>
        </w:rPr>
        <w:t xml:space="preserve"> located on </w:t>
      </w:r>
      <w:r w:rsidRPr="007F5874">
        <w:rPr>
          <w:b/>
          <w:lang w:val="en-US"/>
        </w:rPr>
        <w:t>“DVD IntelFS Application”</w:t>
      </w:r>
      <w:r>
        <w:rPr>
          <w:b/>
          <w:lang w:val="en-US"/>
        </w:rPr>
        <w:t xml:space="preserve"> </w:t>
      </w:r>
      <w:r>
        <w:rPr>
          <w:rStyle w:val="hps"/>
          <w:lang w:val="en-US"/>
        </w:rPr>
        <w:t xml:space="preserve">DVD </w:t>
      </w:r>
    </w:p>
    <w:p w:rsidR="008B43D0" w:rsidRDefault="00320D1A" w:rsidP="00274489">
      <w:pPr>
        <w:pStyle w:val="ListParagraph"/>
      </w:pPr>
      <w:r w:rsidRPr="00274489">
        <w:rPr>
          <w:lang w:val="en-US"/>
        </w:rPr>
        <w:t xml:space="preserve">Copy </w:t>
      </w:r>
      <w:r w:rsidR="00401A86">
        <w:rPr>
          <w:lang w:val="en-US"/>
        </w:rPr>
        <w:t xml:space="preserve">the extracted </w:t>
      </w:r>
      <w:r w:rsidRPr="00274489">
        <w:rPr>
          <w:lang w:val="en-US"/>
        </w:rPr>
        <w:t xml:space="preserve">Bridge icons files (.png) to </w:t>
      </w:r>
      <w:r>
        <w:t>"C:\Program Files (x86)\Common Files\i2 Shared\Images 8.5\Basic\Icons"</w:t>
      </w:r>
    </w:p>
    <w:p w:rsidR="00401A86" w:rsidRPr="007F5874" w:rsidRDefault="00401A86" w:rsidP="00401A86">
      <w:pPr>
        <w:pStyle w:val="ListParagraph"/>
        <w:numPr>
          <w:ilvl w:val="0"/>
          <w:numId w:val="67"/>
        </w:numPr>
        <w:rPr>
          <w:lang w:val="en-US"/>
        </w:rPr>
      </w:pPr>
      <w:r w:rsidRPr="00401A86">
        <w:rPr>
          <w:rStyle w:val="hps"/>
          <w:lang w:val="en-US"/>
        </w:rPr>
        <w:t xml:space="preserve">Unarchive the content of the zip file </w:t>
      </w:r>
      <w:r w:rsidRPr="007F5874">
        <w:rPr>
          <w:rStyle w:val="hps"/>
          <w:b/>
          <w:lang w:val="en-US"/>
        </w:rPr>
        <w:t>“</w:t>
      </w:r>
      <w:r w:rsidRPr="00401A86">
        <w:rPr>
          <w:rStyle w:val="hps"/>
          <w:b/>
          <w:lang w:val="en-US"/>
        </w:rPr>
        <w:t>20160114_NU_iBridge-Printers_Icons_1.0.0.zip</w:t>
      </w:r>
      <w:r w:rsidRPr="007F5874">
        <w:rPr>
          <w:rStyle w:val="hps"/>
          <w:b/>
          <w:lang w:val="en-US"/>
        </w:rPr>
        <w:t>”</w:t>
      </w:r>
      <w:r>
        <w:rPr>
          <w:rStyle w:val="hps"/>
          <w:lang w:val="en-US"/>
        </w:rPr>
        <w:t xml:space="preserve"> located on </w:t>
      </w:r>
      <w:r w:rsidRPr="007F5874">
        <w:rPr>
          <w:b/>
          <w:lang w:val="en-US"/>
        </w:rPr>
        <w:t>“DVD IntelFS Application”</w:t>
      </w:r>
      <w:r>
        <w:rPr>
          <w:b/>
          <w:lang w:val="en-US"/>
        </w:rPr>
        <w:t xml:space="preserve"> </w:t>
      </w:r>
      <w:r>
        <w:rPr>
          <w:rStyle w:val="hps"/>
          <w:lang w:val="en-US"/>
        </w:rPr>
        <w:t xml:space="preserve">DVD </w:t>
      </w:r>
    </w:p>
    <w:p w:rsidR="00320D1A" w:rsidRPr="00274489" w:rsidRDefault="00320D1A" w:rsidP="00274489">
      <w:pPr>
        <w:pStyle w:val="ListParagraph"/>
        <w:rPr>
          <w:lang w:val="en-US"/>
        </w:rPr>
      </w:pPr>
      <w:r w:rsidRPr="00274489">
        <w:rPr>
          <w:lang w:val="en-US"/>
        </w:rPr>
        <w:t xml:space="preserve">Copy </w:t>
      </w:r>
      <w:r w:rsidR="00401A86">
        <w:rPr>
          <w:lang w:val="en-US"/>
        </w:rPr>
        <w:t xml:space="preserve">the extracted </w:t>
      </w:r>
      <w:r w:rsidRPr="00274489">
        <w:rPr>
          <w:lang w:val="en-US"/>
        </w:rPr>
        <w:t>iBridge printers</w:t>
      </w:r>
      <w:r w:rsidR="00401A86">
        <w:rPr>
          <w:lang w:val="en-US"/>
        </w:rPr>
        <w:t xml:space="preserve"> icons</w:t>
      </w:r>
      <w:r w:rsidRPr="00274489">
        <w:rPr>
          <w:lang w:val="en-US"/>
        </w:rPr>
        <w:t xml:space="preserve"> files (.bmp) to </w:t>
      </w:r>
      <w:r>
        <w:t>"</w:t>
      </w:r>
      <w:r w:rsidRPr="00320D1A">
        <w:t xml:space="preserve"> </w:t>
      </w:r>
      <w:r>
        <w:t>C:\Program Files (x86)\Common Files\i2 Shared\Images 8.5\Legacy Support\Basic\Printer\Icons"</w:t>
      </w:r>
    </w:p>
    <w:p w:rsidR="008B43D0" w:rsidRDefault="008B43D0" w:rsidP="004D5D03">
      <w:pPr>
        <w:jc w:val="left"/>
        <w:rPr>
          <w:lang w:val="en-US"/>
        </w:rPr>
      </w:pPr>
    </w:p>
    <w:p w:rsidR="003D5100" w:rsidRPr="00F54A80" w:rsidRDefault="003D5100" w:rsidP="005B34A8">
      <w:pPr>
        <w:pStyle w:val="Heading5"/>
        <w:rPr>
          <w:lang w:val="en-US"/>
        </w:rPr>
      </w:pPr>
      <w:r w:rsidRPr="00F54A80">
        <w:rPr>
          <w:lang w:val="en-US"/>
        </w:rPr>
        <w:lastRenderedPageBreak/>
        <w:t xml:space="preserve">Remote SQL </w:t>
      </w:r>
      <w:r w:rsidR="00792F9E" w:rsidRPr="00F54A80">
        <w:rPr>
          <w:lang w:val="en-US"/>
        </w:rPr>
        <w:t xml:space="preserve">server </w:t>
      </w:r>
      <w:r w:rsidRPr="00F54A80">
        <w:rPr>
          <w:lang w:val="en-US"/>
        </w:rPr>
        <w:t>connection activation</w:t>
      </w:r>
    </w:p>
    <w:p w:rsidR="003D5100" w:rsidRDefault="003D5100" w:rsidP="00B1596D">
      <w:pPr>
        <w:rPr>
          <w:lang w:val="en-US"/>
        </w:rPr>
      </w:pPr>
      <w:r w:rsidRPr="00F54A80">
        <w:rPr>
          <w:lang w:val="en-US"/>
        </w:rPr>
        <w:t xml:space="preserve">Workstations using IBridge Analyst’s Notebook shall be able to remote access INTEL-FS server SQL server.  To allow these connections </w:t>
      </w:r>
      <w:r w:rsidR="00DC419E">
        <w:rPr>
          <w:lang w:val="en-US"/>
        </w:rPr>
        <w:t>an</w:t>
      </w:r>
      <w:r w:rsidRPr="00F54A80">
        <w:rPr>
          <w:lang w:val="en-US"/>
        </w:rPr>
        <w:t xml:space="preserve"> indound rule</w:t>
      </w:r>
      <w:r w:rsidR="00DC419E">
        <w:rPr>
          <w:lang w:val="en-US"/>
        </w:rPr>
        <w:t>, named SQL,</w:t>
      </w:r>
      <w:r w:rsidRPr="00F54A80">
        <w:rPr>
          <w:lang w:val="en-US"/>
        </w:rPr>
        <w:t xml:space="preserve"> on INTEL-FS server firewall</w:t>
      </w:r>
      <w:r w:rsidR="006F1B62" w:rsidRPr="00F54A80">
        <w:rPr>
          <w:lang w:val="en-US"/>
        </w:rPr>
        <w:t xml:space="preserve"> </w:t>
      </w:r>
      <w:r w:rsidR="00DC419E">
        <w:rPr>
          <w:lang w:val="en-US"/>
        </w:rPr>
        <w:t xml:space="preserve">allowing TCP port 1433 </w:t>
      </w:r>
      <w:r w:rsidR="006F1B62" w:rsidRPr="00F54A80">
        <w:rPr>
          <w:lang w:val="en-US"/>
        </w:rPr>
        <w:t>shall be created</w:t>
      </w:r>
      <w:r w:rsidRPr="00F54A80">
        <w:rPr>
          <w:lang w:val="en-US"/>
        </w:rPr>
        <w:t>.</w:t>
      </w:r>
    </w:p>
    <w:p w:rsidR="00DC419E" w:rsidRPr="00F54A80" w:rsidRDefault="00DC419E" w:rsidP="00B1596D">
      <w:pPr>
        <w:rPr>
          <w:lang w:val="en-US"/>
        </w:rPr>
      </w:pPr>
      <w:r>
        <w:rPr>
          <w:lang w:val="en-US"/>
        </w:rPr>
        <w:t xml:space="preserve">To learn how to create TCP port access firewall inbound rule on INTEL-FS server, </w:t>
      </w:r>
      <w:r w:rsidRPr="00F54A80">
        <w:rPr>
          <w:lang w:val="en-US"/>
        </w:rPr>
        <w:t>please refer to chapter “</w:t>
      </w:r>
      <w:bookmarkStart w:id="205" w:name="_Toc417915786"/>
      <w:r w:rsidRPr="00AC43A2">
        <w:rPr>
          <w:lang w:val="en-US"/>
        </w:rPr>
        <w:t>TCP/UDP port acce</w:t>
      </w:r>
      <w:r>
        <w:rPr>
          <w:lang w:val="en-US"/>
        </w:rPr>
        <w:t>s</w:t>
      </w:r>
      <w:r w:rsidRPr="00AC43A2">
        <w:rPr>
          <w:lang w:val="en-US"/>
        </w:rPr>
        <w:t>s</w:t>
      </w:r>
      <w:r>
        <w:rPr>
          <w:lang w:val="en-US"/>
        </w:rPr>
        <w:t xml:space="preserve"> Firewall Inbound rule configuration</w:t>
      </w:r>
      <w:bookmarkEnd w:id="205"/>
      <w:r w:rsidRPr="00F54A80">
        <w:rPr>
          <w:lang w:val="en-US"/>
        </w:rPr>
        <w:t xml:space="preserve">” in document </w:t>
      </w:r>
      <w:hyperlink w:anchor="Technical_Manual" w:history="1">
        <w:r w:rsidRPr="00F54A80">
          <w:rPr>
            <w:rStyle w:val="Hyperlink"/>
            <w:lang w:val="en-US"/>
          </w:rPr>
          <w:t>“Technical Manual for the INTEL-FS Project”</w:t>
        </w:r>
      </w:hyperlink>
      <w:r w:rsidRPr="00F54A80">
        <w:rPr>
          <w:lang w:val="en-US"/>
        </w:rPr>
        <w:t>.</w:t>
      </w:r>
    </w:p>
    <w:p w:rsidR="003D5100" w:rsidRPr="00F54A80" w:rsidRDefault="003D5100" w:rsidP="00B1596D">
      <w:pPr>
        <w:rPr>
          <w:lang w:val="en-US"/>
        </w:rPr>
      </w:pPr>
    </w:p>
    <w:p w:rsidR="004B7078" w:rsidRPr="00F54A80" w:rsidRDefault="004B7078" w:rsidP="005B34A8">
      <w:pPr>
        <w:pStyle w:val="Heading5"/>
        <w:rPr>
          <w:lang w:val="en-US"/>
        </w:rPr>
      </w:pPr>
      <w:r w:rsidRPr="00F54A80">
        <w:rPr>
          <w:lang w:val="en-US"/>
        </w:rPr>
        <w:t>SQL access configuration</w:t>
      </w:r>
    </w:p>
    <w:p w:rsidR="004B7078" w:rsidRPr="00F54A80" w:rsidRDefault="004B7078" w:rsidP="004B7078">
      <w:pPr>
        <w:rPr>
          <w:lang w:val="en-US"/>
        </w:rPr>
      </w:pPr>
      <w:r w:rsidRPr="00F54A80">
        <w:rPr>
          <w:lang w:val="en-US"/>
        </w:rPr>
        <w:t>To access iBridge SQL base, a valid windows account</w:t>
      </w:r>
      <w:r w:rsidR="009C7EBD">
        <w:rPr>
          <w:lang w:val="en-US"/>
        </w:rPr>
        <w:t xml:space="preserve"> or group</w:t>
      </w:r>
      <w:r w:rsidR="006F1B62" w:rsidRPr="00F54A80">
        <w:rPr>
          <w:lang w:val="en-US"/>
        </w:rPr>
        <w:t xml:space="preserve">, with </w:t>
      </w:r>
      <w:r w:rsidRPr="00F54A80">
        <w:rPr>
          <w:lang w:val="en-US"/>
        </w:rPr>
        <w:t>read access on Operational and Operational_IBridgeViews</w:t>
      </w:r>
      <w:r w:rsidR="003D5100" w:rsidRPr="00F54A80">
        <w:rPr>
          <w:lang w:val="en-US"/>
        </w:rPr>
        <w:t xml:space="preserve"> </w:t>
      </w:r>
      <w:r w:rsidR="002D2D49">
        <w:t>Exercise, Exercise _IBridgeViews, Training and Training_IBridgeViews  SQL databases</w:t>
      </w:r>
      <w:r w:rsidR="006F1B62" w:rsidRPr="00F54A80">
        <w:rPr>
          <w:lang w:val="en-US"/>
        </w:rPr>
        <w:t xml:space="preserve"> shall be available.</w:t>
      </w:r>
    </w:p>
    <w:p w:rsidR="004B7078" w:rsidRPr="00F54A80" w:rsidRDefault="00DC419E" w:rsidP="004B7078">
      <w:pPr>
        <w:rPr>
          <w:lang w:val="en-US"/>
        </w:rPr>
      </w:pPr>
      <w:r>
        <w:rPr>
          <w:lang w:val="en-US"/>
        </w:rPr>
        <w:t xml:space="preserve">To learn how to perform these configurations, </w:t>
      </w:r>
      <w:r w:rsidRPr="00F54A80">
        <w:rPr>
          <w:lang w:val="en-US"/>
        </w:rPr>
        <w:t xml:space="preserve">please refer to chapter </w:t>
      </w:r>
      <w:r w:rsidR="00567008">
        <w:rPr>
          <w:lang w:val="en-US"/>
        </w:rPr>
        <w:t>“</w:t>
      </w:r>
      <w:r>
        <w:rPr>
          <w:lang w:val="en-US"/>
        </w:rPr>
        <w:t>SQL Access configuration</w:t>
      </w:r>
      <w:r w:rsidRPr="00F54A80">
        <w:rPr>
          <w:lang w:val="en-US"/>
        </w:rPr>
        <w:t xml:space="preserve">” in document </w:t>
      </w:r>
      <w:hyperlink w:anchor="Technical_Manual" w:history="1">
        <w:r w:rsidRPr="00F54A80">
          <w:rPr>
            <w:rStyle w:val="Hyperlink"/>
            <w:lang w:val="en-US"/>
          </w:rPr>
          <w:t>“Technical Manual for the INTEL-FS Project”</w:t>
        </w:r>
      </w:hyperlink>
      <w:r w:rsidRPr="00F54A80">
        <w:rPr>
          <w:lang w:val="en-US"/>
        </w:rPr>
        <w:t>.</w:t>
      </w:r>
    </w:p>
    <w:p w:rsidR="004B7078" w:rsidRPr="00F54A80" w:rsidRDefault="004B7078" w:rsidP="004B7078">
      <w:pPr>
        <w:rPr>
          <w:lang w:val="en-US"/>
        </w:rPr>
      </w:pPr>
    </w:p>
    <w:p w:rsidR="004B7078" w:rsidRPr="00F54A80" w:rsidRDefault="004B7078" w:rsidP="005B34A8">
      <w:pPr>
        <w:pStyle w:val="Heading5"/>
        <w:rPr>
          <w:lang w:val="en-US"/>
        </w:rPr>
      </w:pPr>
      <w:r w:rsidRPr="00F54A80">
        <w:rPr>
          <w:lang w:val="en-US"/>
        </w:rPr>
        <w:t xml:space="preserve">Analyst notebook </w:t>
      </w:r>
      <w:r w:rsidR="002D2D49">
        <w:rPr>
          <w:lang w:val="en-US"/>
        </w:rPr>
        <w:t>configuration</w:t>
      </w:r>
    </w:p>
    <w:p w:rsidR="00567008" w:rsidRDefault="00567008" w:rsidP="004B7078">
      <w:pPr>
        <w:rPr>
          <w:lang w:val="en-US"/>
        </w:rPr>
      </w:pPr>
      <w:r>
        <w:rPr>
          <w:lang w:val="en-US"/>
        </w:rPr>
        <w:t xml:space="preserve">To learn how to configure Analyst notebook connection settings, </w:t>
      </w:r>
      <w:r w:rsidRPr="00F54A80">
        <w:rPr>
          <w:lang w:val="en-US"/>
        </w:rPr>
        <w:t>please refer to chapter</w:t>
      </w:r>
      <w:r w:rsidR="0059428D">
        <w:rPr>
          <w:lang w:val="en-US"/>
        </w:rPr>
        <w:t>s</w:t>
      </w:r>
      <w:r w:rsidRPr="00F54A80">
        <w:rPr>
          <w:lang w:val="en-US"/>
        </w:rPr>
        <w:t xml:space="preserve"> </w:t>
      </w:r>
      <w:r>
        <w:rPr>
          <w:lang w:val="en-US"/>
        </w:rPr>
        <w:t>“Analyst notebook connection settings</w:t>
      </w:r>
      <w:r w:rsidRPr="00F54A80">
        <w:rPr>
          <w:lang w:val="en-US"/>
        </w:rPr>
        <w:t xml:space="preserve">” </w:t>
      </w:r>
      <w:r w:rsidR="0059428D">
        <w:rPr>
          <w:lang w:val="en-US"/>
        </w:rPr>
        <w:t xml:space="preserve">and “Analyst notebook configuration” </w:t>
      </w:r>
      <w:r w:rsidRPr="00F54A80">
        <w:rPr>
          <w:lang w:val="en-US"/>
        </w:rPr>
        <w:t xml:space="preserve">in document </w:t>
      </w:r>
      <w:hyperlink w:anchor="Technical_Manual" w:history="1">
        <w:r w:rsidRPr="00F54A80">
          <w:rPr>
            <w:rStyle w:val="Hyperlink"/>
            <w:lang w:val="en-US"/>
          </w:rPr>
          <w:t>“Technical Manual for the INTEL-FS Project”</w:t>
        </w:r>
      </w:hyperlink>
      <w:r w:rsidRPr="00F54A80">
        <w:rPr>
          <w:lang w:val="en-US"/>
        </w:rPr>
        <w:t>.</w:t>
      </w:r>
    </w:p>
    <w:p w:rsidR="008E728B" w:rsidRPr="00F54A80" w:rsidRDefault="002D2D49" w:rsidP="003573C6">
      <w:pPr>
        <w:rPr>
          <w:rStyle w:val="hps"/>
          <w:lang w:val="en-US"/>
        </w:rPr>
      </w:pPr>
      <w:r>
        <w:rPr>
          <w:rStyle w:val="hps"/>
          <w:lang w:val="en-US"/>
        </w:rPr>
        <w:t xml:space="preserve">This configuration shall be performed for each workstation using Analyst notebook to acess </w:t>
      </w:r>
      <w:r w:rsidR="007B537B">
        <w:rPr>
          <w:rStyle w:val="hps"/>
          <w:lang w:val="en-US"/>
        </w:rPr>
        <w:t>SQL databases.</w:t>
      </w:r>
      <w:r>
        <w:rPr>
          <w:rStyle w:val="hps"/>
          <w:lang w:val="en-US"/>
        </w:rPr>
        <w:t xml:space="preserve">  </w:t>
      </w:r>
    </w:p>
    <w:p w:rsidR="001615A1" w:rsidRPr="00F54A80" w:rsidRDefault="001615A1" w:rsidP="005B34A8">
      <w:pPr>
        <w:pStyle w:val="Heading4"/>
        <w:rPr>
          <w:lang w:val="en-US"/>
        </w:rPr>
      </w:pPr>
      <w:r w:rsidRPr="00F54A80">
        <w:rPr>
          <w:lang w:val="en-US"/>
        </w:rPr>
        <w:t xml:space="preserve">WebService </w:t>
      </w:r>
      <w:r w:rsidR="00BB78D0">
        <w:rPr>
          <w:lang w:val="en-US"/>
        </w:rPr>
        <w:t>authentication configuration</w:t>
      </w:r>
    </w:p>
    <w:p w:rsidR="00AA7F2E" w:rsidRDefault="00AA7F2E" w:rsidP="00E71A5C">
      <w:pPr>
        <w:rPr>
          <w:lang w:val="en-US"/>
        </w:rPr>
      </w:pPr>
      <w:r>
        <w:rPr>
          <w:lang w:val="en-US"/>
        </w:rPr>
        <w:t>INTEL-FS web services may be used with 2 different authentication methods:</w:t>
      </w:r>
    </w:p>
    <w:p w:rsidR="00AA7F2E" w:rsidRDefault="00AA7F2E" w:rsidP="00274489">
      <w:pPr>
        <w:pStyle w:val="ListParagraph"/>
        <w:numPr>
          <w:ilvl w:val="0"/>
          <w:numId w:val="64"/>
        </w:numPr>
        <w:rPr>
          <w:lang w:val="en-US"/>
        </w:rPr>
      </w:pPr>
      <w:r>
        <w:rPr>
          <w:lang w:val="en-US"/>
        </w:rPr>
        <w:t>Windows authentication</w:t>
      </w:r>
    </w:p>
    <w:p w:rsidR="00AA7F2E" w:rsidRPr="00274489" w:rsidRDefault="00AA7F2E" w:rsidP="00274489">
      <w:pPr>
        <w:pStyle w:val="ListParagraph"/>
        <w:numPr>
          <w:ilvl w:val="0"/>
          <w:numId w:val="64"/>
        </w:numPr>
        <w:rPr>
          <w:lang w:val="en-US"/>
        </w:rPr>
      </w:pPr>
      <w:r>
        <w:rPr>
          <w:lang w:val="en-US"/>
        </w:rPr>
        <w:t>Certificate authentication</w:t>
      </w:r>
    </w:p>
    <w:p w:rsidR="00AA7F2E" w:rsidRDefault="00BB78D0">
      <w:pPr>
        <w:rPr>
          <w:rStyle w:val="hps"/>
          <w:lang w:val="en"/>
        </w:rPr>
      </w:pPr>
      <w:r>
        <w:rPr>
          <w:rStyle w:val="hps"/>
          <w:lang w:val="en"/>
        </w:rPr>
        <w:t>In</w:t>
      </w:r>
      <w:r>
        <w:rPr>
          <w:lang w:val="en"/>
        </w:rPr>
        <w:t xml:space="preserve"> </w:t>
      </w:r>
      <w:r>
        <w:rPr>
          <w:rStyle w:val="hps"/>
          <w:lang w:val="en"/>
        </w:rPr>
        <w:t xml:space="preserve">both </w:t>
      </w:r>
      <w:r>
        <w:rPr>
          <w:lang w:val="en"/>
        </w:rPr>
        <w:t xml:space="preserve"> </w:t>
      </w:r>
      <w:r>
        <w:rPr>
          <w:rStyle w:val="hps"/>
          <w:lang w:val="en"/>
        </w:rPr>
        <w:t>case,</w:t>
      </w:r>
      <w:r>
        <w:rPr>
          <w:lang w:val="en"/>
        </w:rPr>
        <w:t xml:space="preserve"> </w:t>
      </w:r>
      <w:r>
        <w:rPr>
          <w:rStyle w:val="hps"/>
          <w:lang w:val="en"/>
        </w:rPr>
        <w:t>a user account</w:t>
      </w:r>
      <w:r>
        <w:rPr>
          <w:lang w:val="en"/>
        </w:rPr>
        <w:t xml:space="preserve"> </w:t>
      </w:r>
      <w:r>
        <w:rPr>
          <w:rStyle w:val="hps"/>
          <w:lang w:val="en"/>
        </w:rPr>
        <w:t>shall be</w:t>
      </w:r>
      <w:r>
        <w:rPr>
          <w:lang w:val="en"/>
        </w:rPr>
        <w:t xml:space="preserve"> </w:t>
      </w:r>
      <w:r>
        <w:rPr>
          <w:rStyle w:val="hps"/>
          <w:lang w:val="en"/>
        </w:rPr>
        <w:t>created</w:t>
      </w:r>
      <w:r>
        <w:rPr>
          <w:lang w:val="en"/>
        </w:rPr>
        <w:t xml:space="preserve"> </w:t>
      </w:r>
      <w:r>
        <w:rPr>
          <w:rStyle w:val="hps"/>
          <w:lang w:val="en"/>
        </w:rPr>
        <w:t>in the</w:t>
      </w:r>
      <w:r>
        <w:rPr>
          <w:lang w:val="en"/>
        </w:rPr>
        <w:t xml:space="preserve"> </w:t>
      </w:r>
      <w:r>
        <w:rPr>
          <w:rStyle w:val="hps"/>
          <w:lang w:val="en"/>
        </w:rPr>
        <w:t>INTEL</w:t>
      </w:r>
      <w:r>
        <w:rPr>
          <w:lang w:val="en"/>
        </w:rPr>
        <w:t xml:space="preserve">-FS </w:t>
      </w:r>
      <w:r>
        <w:rPr>
          <w:rStyle w:val="hps"/>
          <w:lang w:val="en"/>
        </w:rPr>
        <w:t>Application.</w:t>
      </w:r>
    </w:p>
    <w:p w:rsidR="00BB78D0" w:rsidRDefault="00BB78D0">
      <w:pPr>
        <w:rPr>
          <w:lang w:val="en-US"/>
        </w:rPr>
      </w:pPr>
      <w:r>
        <w:rPr>
          <w:rStyle w:val="hps"/>
          <w:lang w:val="en"/>
        </w:rPr>
        <w:t>For windows authentication, this user account shall matched the windows session account. In this case the workstation and the INTEL-FS server shall be in the same domain.</w:t>
      </w:r>
    </w:p>
    <w:p w:rsidR="00AA7F2E" w:rsidRPr="00274489" w:rsidRDefault="00BB78D0">
      <w:pPr>
        <w:rPr>
          <w:lang w:val="en-US"/>
        </w:rPr>
      </w:pPr>
      <w:r>
        <w:rPr>
          <w:lang w:val="en-US"/>
        </w:rPr>
        <w:t xml:space="preserve">For certificate authentication a dedicated web services certificate shall be created and </w:t>
      </w:r>
      <w:r>
        <w:rPr>
          <w:rStyle w:val="hps"/>
          <w:lang w:val="en"/>
        </w:rPr>
        <w:t>this user account shall correspond to this certificate</w:t>
      </w:r>
      <w:r>
        <w:rPr>
          <w:lang w:val="en-US"/>
        </w:rPr>
        <w:t xml:space="preserve">. </w:t>
      </w:r>
    </w:p>
    <w:p w:rsidR="00E71A5C" w:rsidRPr="00F54A80" w:rsidRDefault="00BB78D0" w:rsidP="00E71A5C">
      <w:pPr>
        <w:rPr>
          <w:lang w:val="en-US"/>
        </w:rPr>
      </w:pPr>
      <w:r w:rsidRPr="00F54A80">
        <w:rPr>
          <w:lang w:val="en-US"/>
        </w:rPr>
        <w:t>Th</w:t>
      </w:r>
      <w:r>
        <w:rPr>
          <w:lang w:val="en-US"/>
        </w:rPr>
        <w:t>e remainder of this</w:t>
      </w:r>
      <w:r w:rsidRPr="00F54A80">
        <w:rPr>
          <w:lang w:val="en-US"/>
        </w:rPr>
        <w:t xml:space="preserve"> </w:t>
      </w:r>
      <w:r w:rsidR="00E71A5C" w:rsidRPr="00F54A80">
        <w:rPr>
          <w:lang w:val="en-US"/>
        </w:rPr>
        <w:t xml:space="preserve">chapter describes how to </w:t>
      </w:r>
      <w:r w:rsidR="00A30895">
        <w:rPr>
          <w:lang w:val="en-US"/>
        </w:rPr>
        <w:t>creat</w:t>
      </w:r>
      <w:r w:rsidR="008C4B9A">
        <w:rPr>
          <w:lang w:val="en-US"/>
        </w:rPr>
        <w:t>e</w:t>
      </w:r>
      <w:r w:rsidR="00A30895" w:rsidRPr="00F54A80">
        <w:rPr>
          <w:lang w:val="en-US"/>
        </w:rPr>
        <w:t xml:space="preserve"> </w:t>
      </w:r>
      <w:r w:rsidR="00E71A5C" w:rsidRPr="00F54A80">
        <w:rPr>
          <w:lang w:val="en-US"/>
        </w:rPr>
        <w:t>web services certificate.</w:t>
      </w:r>
      <w:r w:rsidR="00AA7F2E">
        <w:rPr>
          <w:lang w:val="en-US"/>
        </w:rPr>
        <w:t xml:space="preserve"> </w:t>
      </w:r>
    </w:p>
    <w:p w:rsidR="00EB78CC" w:rsidRPr="00F54A80" w:rsidRDefault="00A30895" w:rsidP="005B34A8">
      <w:pPr>
        <w:pStyle w:val="Heading5"/>
        <w:rPr>
          <w:lang w:val="en-US"/>
        </w:rPr>
      </w:pPr>
      <w:r>
        <w:rPr>
          <w:lang w:val="en-US"/>
        </w:rPr>
        <w:t>Certificate</w:t>
      </w:r>
      <w:r w:rsidRPr="00F54A80">
        <w:rPr>
          <w:lang w:val="en-US"/>
        </w:rPr>
        <w:t xml:space="preserve"> </w:t>
      </w:r>
      <w:r>
        <w:rPr>
          <w:lang w:val="en-US"/>
        </w:rPr>
        <w:t>creation</w:t>
      </w:r>
    </w:p>
    <w:p w:rsidR="00FC2FCA" w:rsidRPr="00F54A80" w:rsidRDefault="00FC2FCA" w:rsidP="00E71A5C">
      <w:pPr>
        <w:rPr>
          <w:lang w:val="en-US"/>
        </w:rPr>
      </w:pPr>
    </w:p>
    <w:tbl>
      <w:tblPr>
        <w:tblW w:w="974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3227"/>
        <w:gridCol w:w="6520"/>
      </w:tblGrid>
      <w:tr w:rsidR="00E71A5C" w:rsidRPr="00F54A80" w:rsidTr="004469DB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71A5C" w:rsidRPr="00F54A80" w:rsidRDefault="00E71A5C" w:rsidP="004469DB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lastRenderedPageBreak/>
              <w:t>On INTEL-FS server, select “</w:t>
            </w:r>
            <w:r w:rsidRPr="00F54A80">
              <w:rPr>
                <w:b/>
                <w:lang w:val="en-US" w:eastAsia="fr-FR"/>
              </w:rPr>
              <w:t>Start</w:t>
            </w:r>
            <w:r w:rsidRPr="00F54A80">
              <w:rPr>
                <w:lang w:val="en-US" w:eastAsia="fr-FR"/>
              </w:rPr>
              <w:t>”, in Search programs and files input area type in mmc</w:t>
            </w:r>
          </w:p>
          <w:p w:rsidR="00E71A5C" w:rsidRPr="00F54A80" w:rsidRDefault="00E71A5C" w:rsidP="004469DB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t>Select mmc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71A5C" w:rsidRPr="00F54A80" w:rsidRDefault="00931834" w:rsidP="004469DB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59D7D1C" wp14:editId="45D57310">
                  <wp:extent cx="4000500" cy="2381250"/>
                  <wp:effectExtent l="0" t="0" r="0" b="0"/>
                  <wp:docPr id="17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00500" cy="2381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71A5C" w:rsidRPr="00F54A80" w:rsidTr="004469DB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71A5C" w:rsidRPr="00F54A80" w:rsidRDefault="001E2589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t xml:space="preserve">In menu bar, </w:t>
            </w:r>
            <w:r w:rsidR="00DB576C">
              <w:rPr>
                <w:lang w:val="en-US" w:eastAsia="fr-FR"/>
              </w:rPr>
              <w:t>click</w:t>
            </w:r>
            <w:r w:rsidR="00DB576C" w:rsidRPr="00F54A80">
              <w:rPr>
                <w:lang w:val="en-US" w:eastAsia="fr-FR"/>
              </w:rPr>
              <w:t xml:space="preserve"> </w:t>
            </w:r>
            <w:r w:rsidRPr="00F54A80">
              <w:rPr>
                <w:lang w:val="en-US" w:eastAsia="fr-FR"/>
              </w:rPr>
              <w:t>“</w:t>
            </w:r>
            <w:r w:rsidRPr="00F54A80">
              <w:rPr>
                <w:b/>
                <w:lang w:val="en-US" w:eastAsia="fr-FR"/>
              </w:rPr>
              <w:t>File</w:t>
            </w:r>
            <w:r w:rsidRPr="00F54A80">
              <w:rPr>
                <w:lang w:val="en-US" w:eastAsia="fr-FR"/>
              </w:rPr>
              <w:t>” in popup menu select “</w:t>
            </w:r>
            <w:r w:rsidRPr="00F54A80">
              <w:rPr>
                <w:b/>
                <w:lang w:val="en-US" w:eastAsia="fr-FR"/>
              </w:rPr>
              <w:t>Add/Remove Snap-in…</w:t>
            </w:r>
            <w:r w:rsidRPr="00F54A80">
              <w:rPr>
                <w:lang w:val="en-US" w:eastAsia="fr-FR"/>
              </w:rPr>
              <w:t>” item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71A5C" w:rsidRPr="00F54A80" w:rsidRDefault="00931834" w:rsidP="004469DB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8AC0920" wp14:editId="6AE6E212">
                  <wp:extent cx="3990975" cy="2781300"/>
                  <wp:effectExtent l="0" t="0" r="9525" b="0"/>
                  <wp:docPr id="18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90975" cy="278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71A5C" w:rsidRPr="00F54A80" w:rsidTr="004469DB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71A5C" w:rsidRDefault="001E2589" w:rsidP="004469DB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t>In “</w:t>
            </w:r>
            <w:r w:rsidRPr="00F54A80">
              <w:rPr>
                <w:b/>
                <w:lang w:val="en-US" w:eastAsia="fr-FR"/>
              </w:rPr>
              <w:t xml:space="preserve">Available </w:t>
            </w:r>
            <w:r w:rsidRPr="00F54A80">
              <w:rPr>
                <w:b/>
                <w:u w:val="single"/>
                <w:lang w:val="en-US" w:eastAsia="fr-FR"/>
              </w:rPr>
              <w:t>s</w:t>
            </w:r>
            <w:r w:rsidRPr="00F54A80">
              <w:rPr>
                <w:b/>
                <w:lang w:val="en-US" w:eastAsia="fr-FR"/>
              </w:rPr>
              <w:t>nap-ins:</w:t>
            </w:r>
            <w:r w:rsidRPr="00F54A80">
              <w:rPr>
                <w:lang w:val="en-US" w:eastAsia="fr-FR"/>
              </w:rPr>
              <w:t>” area, Select “</w:t>
            </w:r>
            <w:r w:rsidRPr="00F54A80">
              <w:rPr>
                <w:b/>
                <w:lang w:val="en-US" w:eastAsia="fr-FR"/>
              </w:rPr>
              <w:t>Certificates</w:t>
            </w:r>
            <w:r w:rsidRPr="00F54A80">
              <w:rPr>
                <w:lang w:val="en-US" w:eastAsia="fr-FR"/>
              </w:rPr>
              <w:t>”</w:t>
            </w:r>
          </w:p>
          <w:p w:rsidR="00DB576C" w:rsidRDefault="00DB576C" w:rsidP="004469DB">
            <w:pPr>
              <w:spacing w:before="0" w:after="0"/>
              <w:jc w:val="left"/>
              <w:rPr>
                <w:lang w:val="en-US" w:eastAsia="fr-FR"/>
              </w:rPr>
            </w:pPr>
          </w:p>
          <w:p w:rsidR="00DB576C" w:rsidRPr="00F54A80" w:rsidRDefault="00DB576C" w:rsidP="004469DB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t>Click “</w:t>
            </w:r>
            <w:r w:rsidRPr="00F54A80">
              <w:rPr>
                <w:b/>
                <w:u w:val="single"/>
                <w:lang w:val="en-US" w:eastAsia="fr-FR"/>
              </w:rPr>
              <w:t>A</w:t>
            </w:r>
            <w:r w:rsidRPr="00F54A80">
              <w:rPr>
                <w:b/>
                <w:lang w:val="en-US" w:eastAsia="fr-FR"/>
              </w:rPr>
              <w:t>dd &gt;</w:t>
            </w:r>
            <w:r w:rsidRPr="00F54A80">
              <w:rPr>
                <w:lang w:val="en-US" w:eastAsia="fr-FR"/>
              </w:rPr>
              <w:t>” button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71A5C" w:rsidRPr="00F54A80" w:rsidRDefault="00931834" w:rsidP="004469DB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67BB763" wp14:editId="43372B8E">
                  <wp:extent cx="4000500" cy="2771775"/>
                  <wp:effectExtent l="0" t="0" r="0" b="9525"/>
                  <wp:docPr id="18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00500" cy="2771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71A5C" w:rsidRPr="00F54A80" w:rsidTr="004469DB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71A5C" w:rsidRPr="00F54A80" w:rsidRDefault="001E2589" w:rsidP="004469DB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lastRenderedPageBreak/>
              <w:t>Select “</w:t>
            </w:r>
            <w:r w:rsidRPr="00F54A80">
              <w:rPr>
                <w:b/>
                <w:u w:val="single"/>
                <w:lang w:val="en-US" w:eastAsia="fr-FR"/>
              </w:rPr>
              <w:t>C</w:t>
            </w:r>
            <w:r w:rsidRPr="00F54A80">
              <w:rPr>
                <w:b/>
                <w:lang w:val="en-US" w:eastAsia="fr-FR"/>
              </w:rPr>
              <w:t>omputer account</w:t>
            </w:r>
            <w:r w:rsidRPr="00F54A80">
              <w:rPr>
                <w:lang w:val="en-US" w:eastAsia="fr-FR"/>
              </w:rPr>
              <w:t>” radio button</w:t>
            </w:r>
          </w:p>
          <w:p w:rsidR="001E2589" w:rsidRPr="00F54A80" w:rsidRDefault="001E2589" w:rsidP="004469DB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t>Click “</w:t>
            </w:r>
            <w:r w:rsidRPr="00F54A80">
              <w:rPr>
                <w:b/>
                <w:u w:val="single"/>
                <w:lang w:val="en-US" w:eastAsia="fr-FR"/>
              </w:rPr>
              <w:t>N</w:t>
            </w:r>
            <w:r w:rsidRPr="00F54A80">
              <w:rPr>
                <w:b/>
                <w:lang w:val="en-US" w:eastAsia="fr-FR"/>
              </w:rPr>
              <w:t>ext &gt;</w:t>
            </w:r>
            <w:r w:rsidRPr="00F54A80">
              <w:rPr>
                <w:lang w:val="en-US" w:eastAsia="fr-FR"/>
              </w:rPr>
              <w:t>” button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71A5C" w:rsidRPr="00F54A80" w:rsidRDefault="00931834" w:rsidP="004469DB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07723A7" wp14:editId="059F8C92">
                  <wp:extent cx="4038600" cy="2943225"/>
                  <wp:effectExtent l="0" t="0" r="0" b="9525"/>
                  <wp:docPr id="18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38600" cy="2943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71A5C" w:rsidRPr="00F54A80" w:rsidTr="004469DB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71A5C" w:rsidRPr="00F54A80" w:rsidRDefault="001E2589" w:rsidP="004469DB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t>Click “</w:t>
            </w:r>
            <w:r w:rsidRPr="00F54A80">
              <w:rPr>
                <w:b/>
                <w:lang w:val="en-US" w:eastAsia="fr-FR"/>
              </w:rPr>
              <w:t>Finish</w:t>
            </w:r>
            <w:r w:rsidRPr="00F54A80">
              <w:rPr>
                <w:lang w:val="en-US" w:eastAsia="fr-FR"/>
              </w:rPr>
              <w:t>” button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71A5C" w:rsidRPr="00F54A80" w:rsidRDefault="00931834" w:rsidP="004469DB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4E07AC7" wp14:editId="42D317E8">
                  <wp:extent cx="4029075" cy="2933700"/>
                  <wp:effectExtent l="0" t="0" r="9525" b="0"/>
                  <wp:docPr id="18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29075" cy="2933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71A5C" w:rsidRPr="00F54A80" w:rsidTr="004469DB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71A5C" w:rsidRPr="00F54A80" w:rsidRDefault="000B11C9" w:rsidP="004469DB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t>Click “</w:t>
            </w:r>
            <w:r w:rsidRPr="00F54A80">
              <w:rPr>
                <w:b/>
                <w:u w:val="single"/>
                <w:lang w:val="en-US" w:eastAsia="fr-FR"/>
              </w:rPr>
              <w:t>A</w:t>
            </w:r>
            <w:r w:rsidRPr="00F54A80">
              <w:rPr>
                <w:b/>
                <w:lang w:val="en-US" w:eastAsia="fr-FR"/>
              </w:rPr>
              <w:t>dd &gt;</w:t>
            </w:r>
            <w:r w:rsidRPr="00F54A80">
              <w:rPr>
                <w:lang w:val="en-US" w:eastAsia="fr-FR"/>
              </w:rPr>
              <w:t>” button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71A5C" w:rsidRPr="00F54A80" w:rsidRDefault="00931834" w:rsidP="000B11C9">
            <w:pPr>
              <w:spacing w:before="0" w:after="0"/>
              <w:jc w:val="center"/>
              <w:rPr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7490389" wp14:editId="071979F6">
                  <wp:extent cx="4000500" cy="2781300"/>
                  <wp:effectExtent l="0" t="0" r="0" b="0"/>
                  <wp:docPr id="18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00500" cy="278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71A5C" w:rsidRPr="00F54A80" w:rsidTr="004469DB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71A5C" w:rsidRPr="00F54A80" w:rsidRDefault="000B11C9" w:rsidP="004469DB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lastRenderedPageBreak/>
              <w:t>Click “</w:t>
            </w:r>
            <w:r w:rsidRPr="00F54A80">
              <w:rPr>
                <w:b/>
                <w:lang w:val="en-US" w:eastAsia="fr-FR"/>
              </w:rPr>
              <w:t>Finish</w:t>
            </w:r>
            <w:r w:rsidRPr="00F54A80">
              <w:rPr>
                <w:lang w:val="en-US" w:eastAsia="fr-FR"/>
              </w:rPr>
              <w:t>” button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71A5C" w:rsidRPr="00F54A80" w:rsidRDefault="00931834" w:rsidP="000B11C9">
            <w:pPr>
              <w:tabs>
                <w:tab w:val="left" w:pos="1305"/>
              </w:tabs>
              <w:spacing w:before="0" w:after="0"/>
              <w:jc w:val="left"/>
              <w:rPr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7688803" wp14:editId="0036DD65">
                  <wp:extent cx="4105275" cy="2981325"/>
                  <wp:effectExtent l="0" t="0" r="9525" b="9525"/>
                  <wp:docPr id="18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05275" cy="2981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E2589" w:rsidRPr="00F54A80" w:rsidTr="004469DB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E2589" w:rsidRPr="00F54A80" w:rsidRDefault="000B11C9" w:rsidP="004469DB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t>Click “</w:t>
            </w:r>
            <w:r w:rsidRPr="00F54A80">
              <w:rPr>
                <w:b/>
                <w:lang w:val="en-US" w:eastAsia="fr-FR"/>
              </w:rPr>
              <w:t>OK</w:t>
            </w:r>
            <w:r w:rsidRPr="00F54A80">
              <w:rPr>
                <w:lang w:val="en-US" w:eastAsia="fr-FR"/>
              </w:rPr>
              <w:t>” button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E2589" w:rsidRPr="00F54A80" w:rsidRDefault="000B11C9" w:rsidP="000B11C9">
            <w:pPr>
              <w:tabs>
                <w:tab w:val="left" w:pos="1215"/>
              </w:tabs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tab/>
            </w:r>
            <w:r w:rsidR="00931834">
              <w:rPr>
                <w:noProof/>
                <w:lang w:val="en-US"/>
              </w:rPr>
              <w:drawing>
                <wp:inline distT="0" distB="0" distL="0" distR="0" wp14:anchorId="53D81A5F" wp14:editId="24788E93">
                  <wp:extent cx="4019550" cy="2800350"/>
                  <wp:effectExtent l="0" t="0" r="0" b="0"/>
                  <wp:docPr id="18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19550" cy="2800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E2589" w:rsidRPr="00F54A80" w:rsidTr="004469DB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E2589" w:rsidRPr="00F54A80" w:rsidRDefault="001E2589" w:rsidP="004469DB">
            <w:pPr>
              <w:spacing w:before="0" w:after="0"/>
              <w:jc w:val="left"/>
              <w:rPr>
                <w:lang w:val="en-US" w:eastAsia="fr-FR"/>
              </w:rPr>
            </w:pP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E2589" w:rsidRPr="00F54A80" w:rsidRDefault="00931834" w:rsidP="004469DB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0025A05" wp14:editId="354449A2">
                  <wp:extent cx="4019550" cy="2257425"/>
                  <wp:effectExtent l="0" t="0" r="0" b="9525"/>
                  <wp:docPr id="18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19550" cy="2257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71A5C" w:rsidRDefault="00E71A5C" w:rsidP="00E71A5C">
      <w:pPr>
        <w:rPr>
          <w:lang w:val="en-US"/>
        </w:rPr>
      </w:pPr>
    </w:p>
    <w:p w:rsidR="00947AF7" w:rsidRDefault="00947AF7" w:rsidP="00E71A5C">
      <w:pPr>
        <w:rPr>
          <w:lang w:val="en-US"/>
        </w:rPr>
      </w:pPr>
      <w:r>
        <w:rPr>
          <w:lang w:val="en-US"/>
        </w:rPr>
        <w:t>Server certificate configuration</w:t>
      </w:r>
    </w:p>
    <w:tbl>
      <w:tblPr>
        <w:tblW w:w="974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3227"/>
        <w:gridCol w:w="6520"/>
      </w:tblGrid>
      <w:tr w:rsidR="00DB576C" w:rsidRPr="00F54A80" w:rsidTr="00A30895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87203" w:rsidRDefault="00C87203" w:rsidP="00C87203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lastRenderedPageBreak/>
              <w:t>On INTEL-FS server copy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 xml:space="preserve"> 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 </w:t>
            </w:r>
            <w:r w:rsidR="003C2E77" w:rsidRPr="00274489">
              <w:rPr>
                <w:rFonts w:ascii="Times New Roman" w:hAnsi="Times New Roman"/>
                <w:color w:val="000000"/>
                <w:lang w:eastAsia="fr-FR"/>
              </w:rPr>
              <w:t>&lt;Date&gt;_NU_WSCertificateTools_&lt;Version&gt;.zip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 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in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 E: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 xml:space="preserve"> drive and unzip it in E:.</w:t>
            </w:r>
          </w:p>
          <w:p w:rsidR="00C87203" w:rsidRDefault="003C2E77" w:rsidP="00C87203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274489">
              <w:rPr>
                <w:rFonts w:ascii="Times New Roman" w:hAnsi="Times New Roman"/>
                <w:color w:val="000000"/>
                <w:lang w:eastAsia="fr-FR"/>
              </w:rPr>
              <w:t>&lt;Date&gt;_NU_WSCertificateTools_&lt;Version&gt;.zip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 </w:t>
            </w:r>
            <w:r w:rsidR="00C87203">
              <w:rPr>
                <w:rFonts w:ascii="Times New Roman" w:hAnsi="Times New Roman"/>
                <w:color w:val="000000"/>
                <w:lang w:val="en-US" w:eastAsia="fr-FR"/>
              </w:rPr>
              <w:t>is located on</w:t>
            </w:r>
            <w:r w:rsidR="00250A45">
              <w:rPr>
                <w:rFonts w:ascii="Times New Roman" w:hAnsi="Times New Roman"/>
                <w:color w:val="000000"/>
                <w:lang w:val="en-US" w:eastAsia="fr-FR"/>
              </w:rPr>
              <w:t xml:space="preserve"> DVD</w:t>
            </w:r>
            <w:r w:rsidR="00C87203">
              <w:rPr>
                <w:rFonts w:ascii="Times New Roman" w:hAnsi="Times New Roman"/>
                <w:color w:val="000000"/>
                <w:lang w:val="en-US" w:eastAsia="fr-FR"/>
              </w:rPr>
              <w:t xml:space="preserve"> “</w:t>
            </w:r>
            <w:r w:rsidR="00250A45" w:rsidRPr="00274489">
              <w:rPr>
                <w:rFonts w:ascii="Times New Roman" w:hAnsi="Times New Roman"/>
                <w:b/>
                <w:color w:val="000000"/>
                <w:lang w:val="en-US" w:eastAsia="fr-FR"/>
              </w:rPr>
              <w:t>DVD</w:t>
            </w:r>
            <w:r w:rsidR="00250A45">
              <w:rPr>
                <w:rFonts w:ascii="Times New Roman" w:hAnsi="Times New Roman"/>
                <w:color w:val="000000"/>
                <w:lang w:val="en-US" w:eastAsia="fr-FR"/>
              </w:rPr>
              <w:t xml:space="preserve"> </w:t>
            </w:r>
            <w:r>
              <w:rPr>
                <w:rFonts w:ascii="Times New Roman" w:hAnsi="Times New Roman"/>
                <w:b/>
                <w:color w:val="000000"/>
                <w:lang w:val="en-US" w:eastAsia="fr-FR"/>
              </w:rPr>
              <w:t>IntelFS Application</w:t>
            </w:r>
            <w:r w:rsidR="00250A45">
              <w:rPr>
                <w:rFonts w:ascii="Times New Roman" w:hAnsi="Times New Roman"/>
                <w:color w:val="000000"/>
                <w:lang w:val="en-US" w:eastAsia="fr-FR"/>
              </w:rPr>
              <w:t>”</w:t>
            </w:r>
            <w:r w:rsidR="00C87203">
              <w:rPr>
                <w:rFonts w:ascii="Times New Roman" w:hAnsi="Times New Roman"/>
                <w:color w:val="000000"/>
                <w:lang w:val="en-US" w:eastAsia="fr-FR"/>
              </w:rPr>
              <w:t>.</w:t>
            </w:r>
          </w:p>
          <w:p w:rsidR="00DB576C" w:rsidRPr="00F54A80" w:rsidRDefault="00C87203">
            <w:pPr>
              <w:spacing w:before="0" w:after="0"/>
              <w:jc w:val="left"/>
              <w:rPr>
                <w:noProof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The folder E:\Tools including unzipped files is created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B576C" w:rsidRPr="00F54A80" w:rsidRDefault="00DB576C" w:rsidP="00A30895">
            <w:pPr>
              <w:spacing w:before="0" w:after="0"/>
              <w:jc w:val="left"/>
              <w:rPr>
                <w:lang w:val="en-US" w:eastAsia="fr-FR"/>
              </w:rPr>
            </w:pPr>
          </w:p>
        </w:tc>
      </w:tr>
      <w:tr w:rsidR="00393FD1" w:rsidRPr="00F54A80" w:rsidTr="00A30895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93FD1" w:rsidRPr="00F54A80" w:rsidRDefault="00393FD1" w:rsidP="00A30895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On INTEL-FS server, goto 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Start &gt;All programs &gt;Accessories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”,</w:t>
            </w:r>
          </w:p>
          <w:p w:rsidR="00393FD1" w:rsidRPr="00F54A80" w:rsidRDefault="00393FD1" w:rsidP="00C87203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Right click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Command Prompt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”, in pop up menu select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Run as administrator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” 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93FD1" w:rsidRPr="00F54A80" w:rsidRDefault="00393FD1" w:rsidP="00A30895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/>
              </w:rPr>
              <w:object w:dxaOrig="6060" w:dyaOrig="6960" w14:anchorId="4A49DCE9">
                <v:shape id="_x0000_i1041" type="#_x0000_t75" style="width:303pt;height:316.75pt" o:ole="">
                  <v:imagedata r:id="rId82" o:title=""/>
                </v:shape>
                <o:OLEObject Type="Embed" ProgID="PBrush" ShapeID="_x0000_i1041" DrawAspect="Content" ObjectID="_1588590733" r:id="rId271"/>
              </w:object>
            </w:r>
          </w:p>
        </w:tc>
      </w:tr>
      <w:tr w:rsidR="00393FD1" w:rsidRPr="00F54A80" w:rsidTr="00A30895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93FD1" w:rsidRDefault="00393FD1" w:rsidP="00A30895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In the dos command prompt window, goto folder E:\Tools</w:t>
            </w:r>
          </w:p>
          <w:p w:rsidR="00393FD1" w:rsidRDefault="00393FD1" w:rsidP="00A30895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Type in “</w:t>
            </w:r>
            <w:r w:rsidRPr="00274489">
              <w:rPr>
                <w:rFonts w:ascii="Times New Roman" w:hAnsi="Times New Roman"/>
                <w:b/>
                <w:color w:val="000000"/>
                <w:lang w:val="en-US" w:eastAsia="fr-FR"/>
              </w:rPr>
              <w:t>E:\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</w:t>
            </w:r>
          </w:p>
          <w:p w:rsidR="00393FD1" w:rsidRPr="00C87203" w:rsidRDefault="00393FD1" w:rsidP="00A30895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Type in “</w:t>
            </w:r>
            <w:r w:rsidRPr="00274489">
              <w:rPr>
                <w:rFonts w:ascii="Times New Roman" w:hAnsi="Times New Roman"/>
                <w:b/>
                <w:color w:val="000000"/>
                <w:lang w:val="en-US" w:eastAsia="fr-FR"/>
              </w:rPr>
              <w:t>cd Tools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93FD1" w:rsidRPr="00393FD1" w:rsidRDefault="00393FD1">
            <w:pPr>
              <w:spacing w:before="0" w:after="0"/>
              <w:jc w:val="left"/>
              <w:rPr>
                <w:noProof/>
                <w:lang w:val="fr-FR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7C9A133" wp14:editId="2D39D0BC">
                  <wp:extent cx="4118972" cy="1949570"/>
                  <wp:effectExtent l="0" t="0" r="0" b="0"/>
                  <wp:docPr id="402" name="Picture 4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32745" cy="19560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87203" w:rsidRPr="00F54A80" w:rsidTr="00A30895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87203" w:rsidRDefault="00C87203" w:rsidP="00A30895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274489">
              <w:rPr>
                <w:rFonts w:ascii="Times New Roman" w:hAnsi="Times New Roman"/>
                <w:color w:val="000000"/>
                <w:lang w:val="en-US" w:eastAsia="fr-FR"/>
              </w:rPr>
              <w:t>Using notepad.exe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 xml:space="preserve">, edit </w:t>
            </w:r>
            <w:r w:rsidRPr="00274489">
              <w:rPr>
                <w:rFonts w:ascii="Times New Roman" w:hAnsi="Times New Roman"/>
                <w:b/>
                <w:color w:val="000000"/>
                <w:lang w:val="en-US" w:eastAsia="fr-FR"/>
              </w:rPr>
              <w:t>E:\Tools\SetupValid.bat</w:t>
            </w:r>
          </w:p>
          <w:p w:rsidR="00C87203" w:rsidRDefault="00C87203" w:rsidP="00A30895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 xml:space="preserve">Replace </w:t>
            </w:r>
            <w:r w:rsidRPr="00274489">
              <w:rPr>
                <w:rFonts w:ascii="Times New Roman" w:hAnsi="Times New Roman"/>
                <w:color w:val="000000"/>
                <w:lang w:val="en-US" w:eastAsia="fr-FR"/>
              </w:rPr>
              <w:t xml:space="preserve"> ##SITEID## by the logical identifier of the site (server name) (cf chap </w:t>
            </w:r>
            <w:r w:rsidRPr="00274489">
              <w:rPr>
                <w:rFonts w:ascii="Times New Roman" w:hAnsi="Times New Roman"/>
                <w:color w:val="000000"/>
                <w:lang w:val="en-US" w:eastAsia="fr-FR"/>
              </w:rPr>
              <w:fldChar w:fldCharType="begin"/>
            </w:r>
            <w:r w:rsidRPr="00274489">
              <w:rPr>
                <w:rFonts w:ascii="Times New Roman" w:hAnsi="Times New Roman"/>
                <w:color w:val="000000"/>
                <w:lang w:val="en-US" w:eastAsia="fr-FR"/>
              </w:rPr>
              <w:instrText xml:space="preserve"> REF _Ref426967911 \r \h </w:instrTex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instrText xml:space="preserve"> \* MERGEFORMAT </w:instrText>
            </w:r>
            <w:r w:rsidRPr="00274489">
              <w:rPr>
                <w:rFonts w:ascii="Times New Roman" w:hAnsi="Times New Roman"/>
                <w:color w:val="000000"/>
                <w:lang w:val="en-US" w:eastAsia="fr-FR"/>
              </w:rPr>
            </w:r>
            <w:r w:rsidRPr="00274489">
              <w:rPr>
                <w:rFonts w:ascii="Times New Roman" w:hAnsi="Times New Roman"/>
                <w:color w:val="000000"/>
                <w:lang w:val="en-US" w:eastAsia="fr-FR"/>
              </w:rPr>
              <w:fldChar w:fldCharType="separate"/>
            </w:r>
            <w:r w:rsidR="003C1E5B">
              <w:rPr>
                <w:rFonts w:ascii="Times New Roman" w:hAnsi="Times New Roman"/>
                <w:color w:val="000000"/>
                <w:lang w:val="en-US" w:eastAsia="fr-FR"/>
              </w:rPr>
              <w:t>2.2.2.4</w:t>
            </w:r>
            <w:r w:rsidRPr="00274489">
              <w:rPr>
                <w:rFonts w:ascii="Times New Roman" w:hAnsi="Times New Roman"/>
                <w:color w:val="000000"/>
                <w:lang w:val="en-US" w:eastAsia="fr-FR"/>
              </w:rPr>
              <w:fldChar w:fldCharType="end"/>
            </w:r>
            <w:r w:rsidRPr="00274489">
              <w:rPr>
                <w:rFonts w:ascii="Times New Roman" w:hAnsi="Times New Roman"/>
                <w:color w:val="000000"/>
                <w:lang w:val="en-US" w:eastAsia="fr-FR"/>
              </w:rPr>
              <w:t xml:space="preserve"> )</w:t>
            </w:r>
          </w:p>
          <w:p w:rsidR="00251F13" w:rsidRDefault="00251F13" w:rsidP="00A30895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Note this the value of the key “ServerName” in WebSection.AppSettingsMain.config xml configuration file located in folder E:\WebAppli\Intelfs</w:t>
            </w:r>
          </w:p>
          <w:p w:rsidR="00C87203" w:rsidRPr="00274489" w:rsidRDefault="00251F13" w:rsidP="00A30895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251F13">
              <w:rPr>
                <w:rFonts w:ascii="Times New Roman" w:hAnsi="Times New Roman"/>
                <w:color w:val="000000"/>
                <w:lang w:val="en-US" w:eastAsia="fr-FR"/>
              </w:rPr>
              <w:lastRenderedPageBreak/>
              <w:t>Save and close SetupValid.bat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87203" w:rsidRPr="00F54A80" w:rsidRDefault="00C87203" w:rsidP="00A30895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1E098069" wp14:editId="6D8FF3E4">
                  <wp:extent cx="4047249" cy="924250"/>
                  <wp:effectExtent l="0" t="0" r="0" b="9525"/>
                  <wp:docPr id="401" name="Picture 4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87721" cy="9334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87203" w:rsidRPr="00F54A80" w:rsidTr="00A30895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87203" w:rsidRDefault="00393FD1" w:rsidP="00A30895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In dos command prompt window</w:t>
            </w:r>
            <w:r w:rsidR="007B1CA5">
              <w:rPr>
                <w:rFonts w:ascii="Times New Roman" w:hAnsi="Times New Roman"/>
                <w:color w:val="000000"/>
                <w:lang w:val="en-US" w:eastAsia="fr-FR"/>
              </w:rPr>
              <w:t>, run SetupValid.bat</w:t>
            </w:r>
          </w:p>
          <w:p w:rsidR="007B1CA5" w:rsidRPr="00274489" w:rsidRDefault="007B1CA5" w:rsidP="00A30895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Type in “</w:t>
            </w:r>
            <w:r w:rsidRPr="00274489">
              <w:rPr>
                <w:rFonts w:ascii="Times New Roman" w:hAnsi="Times New Roman"/>
                <w:b/>
                <w:color w:val="000000"/>
                <w:lang w:val="en-US" w:eastAsia="fr-FR"/>
              </w:rPr>
              <w:t>.\SetupValid.bat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87203" w:rsidRPr="00F54A80" w:rsidRDefault="007B1CA5" w:rsidP="00A30895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68C5110" wp14:editId="100EA78F">
                  <wp:extent cx="4075836" cy="1929155"/>
                  <wp:effectExtent l="0" t="0" r="1270" b="0"/>
                  <wp:docPr id="403" name="Picture 4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07708" cy="19442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87203" w:rsidRPr="00F54A80" w:rsidTr="00A30895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87203" w:rsidRDefault="007B1CA5" w:rsidP="00A30895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In “</w:t>
            </w:r>
            <w:r w:rsidRPr="00274489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P</w:t>
            </w:r>
            <w:r w:rsidRPr="00274489">
              <w:rPr>
                <w:rFonts w:ascii="Times New Roman" w:hAnsi="Times New Roman"/>
                <w:b/>
                <w:color w:val="000000"/>
                <w:lang w:val="en-US" w:eastAsia="fr-FR"/>
              </w:rPr>
              <w:t>assword: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input area, type in intelfs</w:t>
            </w:r>
          </w:p>
          <w:p w:rsidR="007B1CA5" w:rsidRDefault="007B1CA5" w:rsidP="00A30895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In “</w:t>
            </w:r>
            <w:r w:rsidRPr="00274489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C</w:t>
            </w:r>
            <w:r w:rsidRPr="00274489">
              <w:rPr>
                <w:rFonts w:ascii="Times New Roman" w:hAnsi="Times New Roman"/>
                <w:b/>
                <w:color w:val="000000"/>
                <w:lang w:val="en-US" w:eastAsia="fr-FR"/>
              </w:rPr>
              <w:t>onfirm password: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input area, type in intelfs</w:t>
            </w:r>
          </w:p>
          <w:p w:rsidR="007B1CA5" w:rsidRDefault="007B1CA5" w:rsidP="00A30895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7B1CA5" w:rsidRPr="00274489" w:rsidRDefault="007B1CA5" w:rsidP="00A30895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274489">
              <w:rPr>
                <w:rFonts w:ascii="Times New Roman" w:hAnsi="Times New Roman"/>
                <w:b/>
                <w:color w:val="000000"/>
                <w:lang w:val="en-US" w:eastAsia="fr-FR"/>
              </w:rPr>
              <w:t>OK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87203" w:rsidRPr="00F54A80" w:rsidRDefault="007B1CA5" w:rsidP="00274489">
            <w:pPr>
              <w:spacing w:before="0" w:after="0"/>
              <w:jc w:val="center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D3EDD23" wp14:editId="0FB6466F">
                  <wp:extent cx="3005943" cy="2061713"/>
                  <wp:effectExtent l="0" t="0" r="4445" b="0"/>
                  <wp:docPr id="404" name="Picture 4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07088" cy="20624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87203" w:rsidRPr="00F54A80" w:rsidTr="00A30895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B1CA5" w:rsidRDefault="007B1CA5" w:rsidP="007B1CA5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In “</w:t>
            </w:r>
            <w:r w:rsidRPr="00274489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P</w:t>
            </w:r>
            <w:r w:rsidRPr="00274489">
              <w:rPr>
                <w:rFonts w:ascii="Times New Roman" w:hAnsi="Times New Roman"/>
                <w:b/>
                <w:color w:val="000000"/>
                <w:lang w:val="en-US" w:eastAsia="fr-FR"/>
              </w:rPr>
              <w:t>assword: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input area, type in intelfs</w:t>
            </w:r>
          </w:p>
          <w:p w:rsidR="007B1CA5" w:rsidRDefault="007B1CA5" w:rsidP="007B1CA5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7B1CA5" w:rsidRDefault="007B1CA5" w:rsidP="007B1CA5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274489">
              <w:rPr>
                <w:rFonts w:ascii="Times New Roman" w:hAnsi="Times New Roman"/>
                <w:b/>
                <w:color w:val="000000"/>
                <w:lang w:val="en-US" w:eastAsia="fr-FR"/>
              </w:rPr>
              <w:t>OK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  <w:p w:rsidR="00C87203" w:rsidRPr="00274489" w:rsidRDefault="00C87203" w:rsidP="00A30895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87203" w:rsidRPr="00F54A80" w:rsidRDefault="007B1CA5" w:rsidP="00274489">
            <w:pPr>
              <w:spacing w:before="0" w:after="0"/>
              <w:jc w:val="center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EB8C512" wp14:editId="716D3EF1">
                  <wp:extent cx="2668521" cy="1742536"/>
                  <wp:effectExtent l="0" t="0" r="0" b="0"/>
                  <wp:docPr id="405" name="Picture 4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71499" cy="17444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53FAC" w:rsidRPr="00F54A80" w:rsidTr="00A30895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53FAC" w:rsidRDefault="00453FAC" w:rsidP="00453FAC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In “</w:t>
            </w:r>
            <w:r w:rsidRPr="00235227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P</w:t>
            </w:r>
            <w:r w:rsidRPr="00235227">
              <w:rPr>
                <w:rFonts w:ascii="Times New Roman" w:hAnsi="Times New Roman"/>
                <w:b/>
                <w:color w:val="000000"/>
                <w:lang w:val="en-US" w:eastAsia="fr-FR"/>
              </w:rPr>
              <w:t>assword: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input area, type in intelfs</w:t>
            </w:r>
          </w:p>
          <w:p w:rsidR="00453FAC" w:rsidRDefault="00453FAC" w:rsidP="00453FAC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453FAC" w:rsidRDefault="00453FAC" w:rsidP="00453FAC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235227">
              <w:rPr>
                <w:rFonts w:ascii="Times New Roman" w:hAnsi="Times New Roman"/>
                <w:b/>
                <w:color w:val="000000"/>
                <w:lang w:val="en-US" w:eastAsia="fr-FR"/>
              </w:rPr>
              <w:t>OK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  <w:p w:rsidR="00453FAC" w:rsidRDefault="00453FAC" w:rsidP="007B1CA5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53FAC" w:rsidRDefault="00453FAC" w:rsidP="007B1CA5">
            <w:pPr>
              <w:spacing w:before="0" w:after="0"/>
              <w:jc w:val="center"/>
              <w:rPr>
                <w:noProof/>
                <w:lang w:val="fr-FR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714A9FA" wp14:editId="3EC98A0D">
                  <wp:extent cx="2668522" cy="1742536"/>
                  <wp:effectExtent l="0" t="0" r="0" b="0"/>
                  <wp:docPr id="418" name="Picture 4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8681" cy="1742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87203" w:rsidRPr="00F54A80" w:rsidTr="00A30895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B1CA5" w:rsidRDefault="007B1CA5" w:rsidP="007B1CA5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lastRenderedPageBreak/>
              <w:t>In “</w:t>
            </w:r>
            <w:r w:rsidRPr="00274489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P</w:t>
            </w:r>
            <w:r w:rsidRPr="00274489">
              <w:rPr>
                <w:rFonts w:ascii="Times New Roman" w:hAnsi="Times New Roman"/>
                <w:b/>
                <w:color w:val="000000"/>
                <w:lang w:val="en-US" w:eastAsia="fr-FR"/>
              </w:rPr>
              <w:t>assword: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input area, type in intelfs</w:t>
            </w:r>
          </w:p>
          <w:p w:rsidR="00C87203" w:rsidRDefault="00C87203" w:rsidP="00A30895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7B1CA5" w:rsidRPr="00274489" w:rsidRDefault="007B1CA5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274489">
              <w:rPr>
                <w:rFonts w:ascii="Times New Roman" w:hAnsi="Times New Roman"/>
                <w:b/>
                <w:color w:val="000000"/>
                <w:lang w:val="en-US" w:eastAsia="fr-FR"/>
              </w:rPr>
              <w:t>OK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87203" w:rsidRPr="00F54A80" w:rsidRDefault="007B1CA5" w:rsidP="00274489">
            <w:pPr>
              <w:spacing w:before="0" w:after="0"/>
              <w:jc w:val="center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4C1F155" wp14:editId="2F543733">
                  <wp:extent cx="2639683" cy="1723704"/>
                  <wp:effectExtent l="0" t="0" r="8890" b="0"/>
                  <wp:docPr id="406" name="Picture 4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39841" cy="17238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87203" w:rsidRPr="00F54A80" w:rsidTr="00A30895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87203" w:rsidRDefault="00D26972" w:rsidP="00A30895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Using mmc tool (previously configurated), browse to “</w:t>
            </w:r>
            <w:r w:rsidRPr="00274489">
              <w:rPr>
                <w:rFonts w:ascii="Times New Roman" w:hAnsi="Times New Roman"/>
                <w:b/>
                <w:color w:val="000000"/>
                <w:lang w:val="en-US" w:eastAsia="fr-FR"/>
              </w:rPr>
              <w:t>Console Root\Certificates (Local Computer)\Personal\Certificates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node</w:t>
            </w:r>
          </w:p>
          <w:p w:rsidR="00D26972" w:rsidRDefault="00D26972" w:rsidP="00A30895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26972" w:rsidRPr="00274489" w:rsidRDefault="00D26972" w:rsidP="00A30895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87203" w:rsidRPr="00F54A80" w:rsidRDefault="001F3826" w:rsidP="00274489">
            <w:pPr>
              <w:tabs>
                <w:tab w:val="left" w:pos="2242"/>
              </w:tabs>
              <w:spacing w:before="0" w:after="0"/>
              <w:jc w:val="left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CD679E4" wp14:editId="5B0EFBEA">
                  <wp:extent cx="4023350" cy="2320505"/>
                  <wp:effectExtent l="0" t="0" r="0" b="3810"/>
                  <wp:docPr id="407" name="Picture 4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6090" cy="23220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87203" w:rsidRPr="00F54A80" w:rsidTr="00A30895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87203" w:rsidRPr="00274489" w:rsidRDefault="00D26972" w:rsidP="00A30895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The brand new created certificate is displayed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87203" w:rsidRPr="00F54A80" w:rsidRDefault="00D26972" w:rsidP="00A30895">
            <w:pPr>
              <w:spacing w:before="0" w:after="0"/>
              <w:jc w:val="left"/>
              <w:rPr>
                <w:lang w:val="en-US" w:eastAsia="fr-FR"/>
              </w:rPr>
            </w:pPr>
            <w:r>
              <w:object w:dxaOrig="12465" w:dyaOrig="2385">
                <v:shape id="_x0000_i1042" type="#_x0000_t75" style="width:314.8pt;height:60.45pt" o:ole="">
                  <v:imagedata r:id="rId279" o:title=""/>
                </v:shape>
                <o:OLEObject Type="Embed" ProgID="PBrush" ShapeID="_x0000_i1042" DrawAspect="Content" ObjectID="_1588590734" r:id="rId280"/>
              </w:object>
            </w:r>
          </w:p>
        </w:tc>
      </w:tr>
      <w:tr w:rsidR="00D26972" w:rsidRPr="00F54A80" w:rsidTr="00A30895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26972" w:rsidRDefault="00453728" w:rsidP="00A30895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Right click IntelFSPocServer  certificate, in pop up menu select “</w:t>
            </w:r>
            <w:r w:rsidRPr="00274489">
              <w:rPr>
                <w:rFonts w:ascii="Times New Roman" w:hAnsi="Times New Roman"/>
                <w:b/>
                <w:color w:val="000000"/>
                <w:lang w:val="en-US" w:eastAsia="fr-FR"/>
              </w:rPr>
              <w:t>All Tasks &gt; Manage Private Keys…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item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26972" w:rsidRDefault="00D26972" w:rsidP="00A30895">
            <w:pPr>
              <w:spacing w:before="0" w:after="0"/>
              <w:jc w:val="left"/>
            </w:pPr>
            <w:r>
              <w:object w:dxaOrig="6240" w:dyaOrig="3255">
                <v:shape id="_x0000_i1043" type="#_x0000_t75" style="width:311.6pt;height:163.15pt" o:ole="">
                  <v:imagedata r:id="rId281" o:title=""/>
                </v:shape>
                <o:OLEObject Type="Embed" ProgID="PBrush" ShapeID="_x0000_i1043" DrawAspect="Content" ObjectID="_1588590735" r:id="rId282"/>
              </w:object>
            </w:r>
          </w:p>
        </w:tc>
      </w:tr>
      <w:tr w:rsidR="00D26972" w:rsidRPr="00F54A80" w:rsidTr="00A30895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26972" w:rsidRDefault="00453728" w:rsidP="00A30895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lastRenderedPageBreak/>
              <w:t>Click “</w:t>
            </w:r>
            <w:r w:rsidRPr="00274489">
              <w:rPr>
                <w:rFonts w:ascii="Times New Roman" w:hAnsi="Times New Roman"/>
                <w:b/>
                <w:color w:val="000000"/>
                <w:lang w:val="en-US" w:eastAsia="fr-FR"/>
              </w:rPr>
              <w:t>A</w:t>
            </w:r>
            <w:r w:rsidRPr="00274489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d</w:t>
            </w:r>
            <w:r w:rsidRPr="00274489">
              <w:rPr>
                <w:rFonts w:ascii="Times New Roman" w:hAnsi="Times New Roman"/>
                <w:b/>
                <w:color w:val="000000"/>
                <w:lang w:val="en-US" w:eastAsia="fr-FR"/>
              </w:rPr>
              <w:t>d…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26972" w:rsidRDefault="00453728" w:rsidP="00274489">
            <w:pPr>
              <w:spacing w:before="0" w:after="0"/>
              <w:jc w:val="center"/>
              <w:rPr>
                <w:noProof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8E322E9" wp14:editId="6CBF3BDA">
                  <wp:extent cx="3137309" cy="3786997"/>
                  <wp:effectExtent l="0" t="0" r="6350" b="4445"/>
                  <wp:docPr id="408" name="Picture 4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39084" cy="37891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26972" w:rsidRPr="00F54A80" w:rsidTr="00A30895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26972" w:rsidRDefault="00453728" w:rsidP="00A30895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In “</w:t>
            </w:r>
            <w:r w:rsidRPr="00274489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E</w:t>
            </w:r>
            <w:r w:rsidRPr="00274489">
              <w:rPr>
                <w:rFonts w:ascii="Times New Roman" w:hAnsi="Times New Roman"/>
                <w:b/>
                <w:color w:val="000000"/>
                <w:lang w:val="en-US" w:eastAsia="fr-FR"/>
              </w:rPr>
              <w:t>nter the object names to select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input area, type in NETWORK SERVICE</w:t>
            </w:r>
          </w:p>
          <w:p w:rsidR="00453728" w:rsidRDefault="00453728" w:rsidP="00A30895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453728" w:rsidRDefault="00453728" w:rsidP="00A30895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274489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C</w:t>
            </w:r>
            <w:r w:rsidRPr="00274489">
              <w:rPr>
                <w:rFonts w:ascii="Times New Roman" w:hAnsi="Times New Roman"/>
                <w:b/>
                <w:color w:val="000000"/>
                <w:lang w:val="en-US" w:eastAsia="fr-FR"/>
              </w:rPr>
              <w:t>heck Names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 xml:space="preserve">” button </w:t>
            </w:r>
          </w:p>
          <w:p w:rsidR="00A30895" w:rsidRDefault="00A30895" w:rsidP="00A30895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A30895" w:rsidRDefault="00A30895" w:rsidP="00A30895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274489">
              <w:rPr>
                <w:rFonts w:ascii="Times New Roman" w:hAnsi="Times New Roman"/>
                <w:b/>
                <w:color w:val="000000"/>
                <w:lang w:val="en-US" w:eastAsia="fr-FR"/>
              </w:rPr>
              <w:t>OK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26972" w:rsidRDefault="00453728" w:rsidP="00274489">
            <w:pPr>
              <w:spacing w:before="0" w:after="0"/>
              <w:jc w:val="center"/>
              <w:rPr>
                <w:noProof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F681A05" wp14:editId="57BB2D5F">
                  <wp:extent cx="3766236" cy="2001067"/>
                  <wp:effectExtent l="0" t="0" r="5715" b="0"/>
                  <wp:docPr id="410" name="Picture 4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80497" cy="20086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26972" w:rsidRPr="00F54A80" w:rsidTr="00A30895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26972" w:rsidRDefault="00A30895" w:rsidP="00A30895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lastRenderedPageBreak/>
              <w:t>Click “</w:t>
            </w:r>
            <w:r w:rsidRPr="00274489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A</w:t>
            </w:r>
            <w:r w:rsidRPr="00274489">
              <w:rPr>
                <w:rFonts w:ascii="Times New Roman" w:hAnsi="Times New Roman"/>
                <w:b/>
                <w:color w:val="000000"/>
                <w:lang w:val="en-US" w:eastAsia="fr-FR"/>
              </w:rPr>
              <w:t>pply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  <w:p w:rsidR="00A30895" w:rsidRDefault="00A30895" w:rsidP="00A30895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274489">
              <w:rPr>
                <w:rFonts w:ascii="Times New Roman" w:hAnsi="Times New Roman"/>
                <w:b/>
                <w:color w:val="000000"/>
                <w:lang w:val="en-US" w:eastAsia="fr-FR"/>
              </w:rPr>
              <w:t>OK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  <w:p w:rsidR="00A30895" w:rsidRDefault="00A30895" w:rsidP="00A30895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A30895" w:rsidRDefault="00A30895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Close window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26972" w:rsidRDefault="00A30895" w:rsidP="00274489">
            <w:pPr>
              <w:spacing w:before="0" w:after="0"/>
              <w:jc w:val="center"/>
              <w:rPr>
                <w:noProof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2C88395" wp14:editId="216CBE74">
                  <wp:extent cx="3347050" cy="4040172"/>
                  <wp:effectExtent l="0" t="0" r="6350" b="0"/>
                  <wp:docPr id="411" name="Picture 4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48943" cy="40424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47AF7" w:rsidRDefault="00947AF7" w:rsidP="00947AF7">
      <w:pPr>
        <w:pStyle w:val="Paragraphe"/>
        <w:jc w:val="center"/>
        <w:rPr>
          <w:lang w:val="en-US"/>
        </w:rPr>
      </w:pPr>
    </w:p>
    <w:p w:rsidR="005B04C7" w:rsidRDefault="005B04C7" w:rsidP="00274489">
      <w:pPr>
        <w:pStyle w:val="Heading5"/>
        <w:rPr>
          <w:lang w:val="en-US"/>
        </w:rPr>
      </w:pPr>
      <w:r>
        <w:rPr>
          <w:lang w:val="en-US"/>
        </w:rPr>
        <w:t>Certificate export</w:t>
      </w:r>
    </w:p>
    <w:p w:rsidR="005B04C7" w:rsidRPr="00D42727" w:rsidRDefault="005B04C7" w:rsidP="00274489">
      <w:pPr>
        <w:rPr>
          <w:lang w:val="en-US"/>
        </w:rPr>
      </w:pPr>
      <w:r>
        <w:rPr>
          <w:lang w:val="en-US"/>
        </w:rPr>
        <w:t>The  procedure below describes how to export the certificate previously created.</w:t>
      </w:r>
    </w:p>
    <w:tbl>
      <w:tblPr>
        <w:tblW w:w="974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3227"/>
        <w:gridCol w:w="6520"/>
      </w:tblGrid>
      <w:tr w:rsidR="00251A77" w:rsidTr="00D42727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51A77" w:rsidRDefault="00453FAC" w:rsidP="00D42727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Using mmc tool (previously configurated), browse to “</w:t>
            </w:r>
            <w:r w:rsidRPr="00235227">
              <w:rPr>
                <w:rFonts w:ascii="Times New Roman" w:hAnsi="Times New Roman"/>
                <w:b/>
                <w:color w:val="000000"/>
                <w:lang w:val="en-US" w:eastAsia="fr-FR"/>
              </w:rPr>
              <w:t>Console Root\Certificates (Local Computer)\Personal\Certificates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node, r</w:t>
            </w:r>
            <w:r w:rsidR="00251A77">
              <w:rPr>
                <w:rFonts w:ascii="Times New Roman" w:hAnsi="Times New Roman"/>
                <w:color w:val="000000"/>
                <w:lang w:val="en-US" w:eastAsia="fr-FR"/>
              </w:rPr>
              <w:t>ight click IntelFSPocServer  certificate, in pop up menu select “</w:t>
            </w:r>
            <w:r w:rsidR="00251A77" w:rsidRPr="00235227">
              <w:rPr>
                <w:rFonts w:ascii="Times New Roman" w:hAnsi="Times New Roman"/>
                <w:b/>
                <w:color w:val="000000"/>
                <w:lang w:val="en-US" w:eastAsia="fr-FR"/>
              </w:rPr>
              <w:t>All Tasks &gt; Manage Private Keys…</w:t>
            </w:r>
            <w:r w:rsidR="00251A77">
              <w:rPr>
                <w:rFonts w:ascii="Times New Roman" w:hAnsi="Times New Roman"/>
                <w:color w:val="000000"/>
                <w:lang w:val="en-US" w:eastAsia="fr-FR"/>
              </w:rPr>
              <w:t>” item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51A77" w:rsidRDefault="00251A77" w:rsidP="00D42727">
            <w:pPr>
              <w:spacing w:before="0" w:after="0"/>
              <w:jc w:val="left"/>
            </w:pPr>
            <w:r>
              <w:object w:dxaOrig="6150" w:dyaOrig="2835">
                <v:shape id="_x0000_i1044" type="#_x0000_t75" style="width:307.9pt;height:141.8pt" o:ole="">
                  <v:imagedata r:id="rId286" o:title=""/>
                </v:shape>
                <o:OLEObject Type="Embed" ProgID="PBrush" ShapeID="_x0000_i1044" DrawAspect="Content" ObjectID="_1588590736" r:id="rId287"/>
              </w:object>
            </w:r>
          </w:p>
        </w:tc>
      </w:tr>
      <w:tr w:rsidR="00251A77" w:rsidTr="00D42727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51A77" w:rsidRDefault="00E71BF5" w:rsidP="00D42727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lastRenderedPageBreak/>
              <w:t>Click “</w:t>
            </w:r>
            <w:r w:rsidRPr="00274489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N</w:t>
            </w:r>
            <w:r w:rsidRPr="00274489">
              <w:rPr>
                <w:rFonts w:ascii="Times New Roman" w:hAnsi="Times New Roman"/>
                <w:b/>
                <w:color w:val="000000"/>
                <w:lang w:val="en-US" w:eastAsia="fr-FR"/>
              </w:rPr>
              <w:t>ext &gt;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51A77" w:rsidRDefault="00251A77" w:rsidP="00274489">
            <w:pPr>
              <w:spacing w:before="0" w:after="0"/>
              <w:jc w:val="center"/>
              <w:rPr>
                <w:noProof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3D31B04" wp14:editId="34C04F1B">
                  <wp:extent cx="3452986" cy="3109746"/>
                  <wp:effectExtent l="0" t="0" r="0" b="0"/>
                  <wp:docPr id="412" name="Picture 4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61827" cy="31177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51A77" w:rsidTr="00D42727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51A77" w:rsidRDefault="00E71BF5" w:rsidP="00D42727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235227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N</w:t>
            </w:r>
            <w:r w:rsidRPr="00235227">
              <w:rPr>
                <w:rFonts w:ascii="Times New Roman" w:hAnsi="Times New Roman"/>
                <w:b/>
                <w:color w:val="000000"/>
                <w:lang w:val="en-US" w:eastAsia="fr-FR"/>
              </w:rPr>
              <w:t>ext &gt;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51A77" w:rsidRDefault="00DC6769" w:rsidP="00274489">
            <w:pPr>
              <w:tabs>
                <w:tab w:val="left" w:pos="2608"/>
              </w:tabs>
              <w:spacing w:before="0" w:after="0"/>
              <w:jc w:val="center"/>
              <w:rPr>
                <w:noProof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0A792CD" wp14:editId="47B7B410">
                  <wp:extent cx="3438703" cy="3096883"/>
                  <wp:effectExtent l="0" t="0" r="0" b="8890"/>
                  <wp:docPr id="413" name="Picture 4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48867" cy="31060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51A77" w:rsidTr="00D42727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51A77" w:rsidRDefault="00E71BF5" w:rsidP="00D42727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lastRenderedPageBreak/>
              <w:t>Click “</w:t>
            </w:r>
            <w:r w:rsidRPr="00235227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N</w:t>
            </w:r>
            <w:r w:rsidRPr="00235227">
              <w:rPr>
                <w:rFonts w:ascii="Times New Roman" w:hAnsi="Times New Roman"/>
                <w:b/>
                <w:color w:val="000000"/>
                <w:lang w:val="en-US" w:eastAsia="fr-FR"/>
              </w:rPr>
              <w:t>ext &gt;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51A77" w:rsidRDefault="00DC6769" w:rsidP="00274489">
            <w:pPr>
              <w:spacing w:before="0" w:after="0"/>
              <w:jc w:val="center"/>
              <w:rPr>
                <w:noProof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D83B1BC" wp14:editId="70467706">
                  <wp:extent cx="3611116" cy="3252159"/>
                  <wp:effectExtent l="0" t="0" r="8890" b="5715"/>
                  <wp:docPr id="414" name="Picture 4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17046" cy="32574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51A77" w:rsidTr="00D42727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51A77" w:rsidRDefault="00E71BF5" w:rsidP="00D42727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In “</w:t>
            </w:r>
            <w:r w:rsidRPr="00274489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F</w:t>
            </w:r>
            <w:r w:rsidRPr="00274489">
              <w:rPr>
                <w:rFonts w:ascii="Times New Roman" w:hAnsi="Times New Roman"/>
                <w:b/>
                <w:color w:val="000000"/>
                <w:lang w:val="en-US" w:eastAsia="fr-FR"/>
              </w:rPr>
              <w:t>ile Name: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input area, type in ClientCertificate.cer</w:t>
            </w:r>
          </w:p>
          <w:p w:rsidR="00E71BF5" w:rsidRDefault="00E71BF5" w:rsidP="00D42727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E71BF5" w:rsidRDefault="00E71BF5" w:rsidP="00D42727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235227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N</w:t>
            </w:r>
            <w:r w:rsidRPr="00235227">
              <w:rPr>
                <w:rFonts w:ascii="Times New Roman" w:hAnsi="Times New Roman"/>
                <w:b/>
                <w:color w:val="000000"/>
                <w:lang w:val="en-US" w:eastAsia="fr-FR"/>
              </w:rPr>
              <w:t>ext &gt;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51A77" w:rsidRDefault="00E71BF5" w:rsidP="00274489">
            <w:pPr>
              <w:spacing w:before="0" w:after="0"/>
              <w:jc w:val="center"/>
              <w:rPr>
                <w:noProof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A511970" wp14:editId="7449CC0E">
                  <wp:extent cx="3602435" cy="3244339"/>
                  <wp:effectExtent l="0" t="0" r="0" b="0"/>
                  <wp:docPr id="415" name="Picture 4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9989" cy="32511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C6769" w:rsidTr="00D42727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C6769" w:rsidRDefault="00E71BF5" w:rsidP="00D42727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lastRenderedPageBreak/>
              <w:t>Click “</w:t>
            </w:r>
            <w:r w:rsidRPr="00274489">
              <w:rPr>
                <w:rFonts w:ascii="Times New Roman" w:hAnsi="Times New Roman"/>
                <w:b/>
                <w:color w:val="000000"/>
                <w:lang w:val="en-US" w:eastAsia="fr-FR"/>
              </w:rPr>
              <w:t>Finish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C6769" w:rsidRDefault="00E71BF5" w:rsidP="00274489">
            <w:pPr>
              <w:spacing w:before="0" w:after="0"/>
              <w:jc w:val="center"/>
              <w:rPr>
                <w:noProof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E262447" wp14:editId="284AA6EA">
                  <wp:extent cx="3735638" cy="3364302"/>
                  <wp:effectExtent l="0" t="0" r="0" b="7620"/>
                  <wp:docPr id="416" name="Picture 4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40150" cy="33683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71BF5" w:rsidTr="00D42727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71BF5" w:rsidRDefault="00E71BF5" w:rsidP="00D42727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274489">
              <w:rPr>
                <w:rFonts w:ascii="Times New Roman" w:hAnsi="Times New Roman"/>
                <w:b/>
                <w:color w:val="000000"/>
                <w:lang w:val="en-US" w:eastAsia="fr-FR"/>
              </w:rPr>
              <w:t>OK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71BF5" w:rsidRDefault="00E71BF5" w:rsidP="00274489">
            <w:pPr>
              <w:spacing w:before="0" w:after="0"/>
              <w:jc w:val="center"/>
              <w:rPr>
                <w:noProof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2F220CB" wp14:editId="2DE0F805">
                  <wp:extent cx="1743075" cy="1200150"/>
                  <wp:effectExtent l="0" t="0" r="9525" b="0"/>
                  <wp:docPr id="417" name="Picture 4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3075" cy="1200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47AF7" w:rsidRDefault="00947AF7" w:rsidP="00E71A5C">
      <w:pPr>
        <w:rPr>
          <w:lang w:val="en-US"/>
        </w:rPr>
      </w:pPr>
    </w:p>
    <w:tbl>
      <w:tblPr>
        <w:tblW w:w="974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3227"/>
        <w:gridCol w:w="6520"/>
      </w:tblGrid>
      <w:tr w:rsidR="003F68FC" w:rsidTr="00D42727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F68FC" w:rsidRDefault="003F68FC" w:rsidP="00D42727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Using mmc tool (previously configurated), browse to “</w:t>
            </w:r>
            <w:r w:rsidRPr="00235227">
              <w:rPr>
                <w:rFonts w:ascii="Times New Roman" w:hAnsi="Times New Roman"/>
                <w:b/>
                <w:color w:val="000000"/>
                <w:lang w:val="en-US" w:eastAsia="fr-FR"/>
              </w:rPr>
              <w:t>Console Root\Certificates (Local Computer)\Personal\Certificates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node, right click IntelFSPocServer  certificate, in pop up menu select “</w:t>
            </w:r>
            <w:r w:rsidRPr="00235227">
              <w:rPr>
                <w:rFonts w:ascii="Times New Roman" w:hAnsi="Times New Roman"/>
                <w:b/>
                <w:color w:val="000000"/>
                <w:lang w:val="en-US" w:eastAsia="fr-FR"/>
              </w:rPr>
              <w:t>All Tasks &gt; Manage Private Keys…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item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F68FC" w:rsidRDefault="003F68FC" w:rsidP="00D42727">
            <w:pPr>
              <w:spacing w:before="0" w:after="0"/>
              <w:jc w:val="center"/>
            </w:pPr>
            <w:r>
              <w:object w:dxaOrig="6150" w:dyaOrig="2835" w14:anchorId="7AE7EF16">
                <v:shape id="_x0000_i1045" type="#_x0000_t75" style="width:307.9pt;height:141.8pt" o:ole="">
                  <v:imagedata r:id="rId286" o:title=""/>
                </v:shape>
                <o:OLEObject Type="Embed" ProgID="PBrush" ShapeID="_x0000_i1045" DrawAspect="Content" ObjectID="_1588590737" r:id="rId294"/>
              </w:object>
            </w:r>
          </w:p>
        </w:tc>
      </w:tr>
      <w:tr w:rsidR="003F68FC" w:rsidTr="00D42727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F68FC" w:rsidRDefault="0086666F" w:rsidP="0086666F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lastRenderedPageBreak/>
              <w:t>Click “</w:t>
            </w:r>
            <w:r w:rsidRPr="00235227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N</w:t>
            </w:r>
            <w:r w:rsidRPr="00235227">
              <w:rPr>
                <w:rFonts w:ascii="Times New Roman" w:hAnsi="Times New Roman"/>
                <w:b/>
                <w:color w:val="000000"/>
                <w:lang w:val="en-US" w:eastAsia="fr-FR"/>
              </w:rPr>
              <w:t>ext &gt;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F68FC" w:rsidRDefault="003F68FC" w:rsidP="00D42727">
            <w:pPr>
              <w:spacing w:before="0" w:after="0"/>
              <w:jc w:val="center"/>
            </w:pPr>
            <w:r>
              <w:rPr>
                <w:noProof/>
                <w:lang w:val="en-US"/>
              </w:rPr>
              <w:drawing>
                <wp:inline distT="0" distB="0" distL="0" distR="0" wp14:anchorId="2A979D5A" wp14:editId="157C4EC1">
                  <wp:extent cx="3554083" cy="3200795"/>
                  <wp:effectExtent l="0" t="0" r="8890" b="0"/>
                  <wp:docPr id="420" name="Picture 4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57106" cy="32035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F68FC" w:rsidTr="00D42727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F68FC" w:rsidRDefault="0086666F" w:rsidP="00D42727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Select “</w:t>
            </w:r>
            <w:r w:rsidRPr="00274489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Y</w:t>
            </w:r>
            <w:r w:rsidRPr="00274489">
              <w:rPr>
                <w:rFonts w:ascii="Times New Roman" w:hAnsi="Times New Roman"/>
                <w:b/>
                <w:color w:val="000000"/>
                <w:lang w:val="en-US" w:eastAsia="fr-FR"/>
              </w:rPr>
              <w:t>es, export the private key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radio button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F68FC" w:rsidRDefault="00BF6B1D" w:rsidP="00D42727">
            <w:pPr>
              <w:spacing w:before="0" w:after="0"/>
              <w:jc w:val="center"/>
              <w:rPr>
                <w:noProof/>
                <w:lang w:val="fr-FR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CE5F969" wp14:editId="7D9E0CEE">
                  <wp:extent cx="3620696" cy="3260785"/>
                  <wp:effectExtent l="0" t="0" r="0" b="0"/>
                  <wp:docPr id="421" name="Picture 4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25827" cy="32654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F68FC" w:rsidTr="00D42727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F68FC" w:rsidRDefault="003F68FC" w:rsidP="00D42727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F68FC" w:rsidRDefault="0086666F" w:rsidP="00D42727">
            <w:pPr>
              <w:spacing w:before="0" w:after="0"/>
              <w:jc w:val="center"/>
              <w:rPr>
                <w:noProof/>
                <w:lang w:val="fr-FR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362F3DB" wp14:editId="7631F9E3">
                  <wp:extent cx="3831424" cy="3450566"/>
                  <wp:effectExtent l="0" t="0" r="0" b="0"/>
                  <wp:docPr id="422" name="Picture 4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32967" cy="34519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F68FC" w:rsidTr="00D42727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F68FC" w:rsidRDefault="003F68FC" w:rsidP="00D42727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F68FC" w:rsidRDefault="0086666F" w:rsidP="00D42727">
            <w:pPr>
              <w:spacing w:before="0" w:after="0"/>
              <w:jc w:val="center"/>
              <w:rPr>
                <w:noProof/>
                <w:lang w:val="fr-FR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64C77CA" wp14:editId="6E9C8A06">
                  <wp:extent cx="3812267" cy="3433314"/>
                  <wp:effectExtent l="0" t="0" r="0" b="0"/>
                  <wp:docPr id="423" name="Picture 4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9298" cy="34396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F68FC" w:rsidTr="00D42727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6666F" w:rsidRDefault="0086666F" w:rsidP="0086666F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lastRenderedPageBreak/>
              <w:t>In “</w:t>
            </w:r>
            <w:r w:rsidRPr="00235227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F</w:t>
            </w:r>
            <w:r w:rsidRPr="00235227">
              <w:rPr>
                <w:rFonts w:ascii="Times New Roman" w:hAnsi="Times New Roman"/>
                <w:b/>
                <w:color w:val="000000"/>
                <w:lang w:val="en-US" w:eastAsia="fr-FR"/>
              </w:rPr>
              <w:t>ile Name: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input area, type in Valid</w:t>
            </w:r>
          </w:p>
          <w:p w:rsidR="0086666F" w:rsidRDefault="0086666F" w:rsidP="0086666F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3F68FC" w:rsidRDefault="0086666F" w:rsidP="0086666F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235227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N</w:t>
            </w:r>
            <w:r w:rsidRPr="00235227">
              <w:rPr>
                <w:rFonts w:ascii="Times New Roman" w:hAnsi="Times New Roman"/>
                <w:b/>
                <w:color w:val="000000"/>
                <w:lang w:val="en-US" w:eastAsia="fr-FR"/>
              </w:rPr>
              <w:t>ext &gt;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F68FC" w:rsidRDefault="0086666F" w:rsidP="00D42727">
            <w:pPr>
              <w:spacing w:before="0" w:after="0"/>
              <w:jc w:val="center"/>
              <w:rPr>
                <w:noProof/>
                <w:lang w:val="fr-FR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667FBF3" wp14:editId="5E393ED1">
                  <wp:extent cx="3908053" cy="3519578"/>
                  <wp:effectExtent l="0" t="0" r="0" b="5080"/>
                  <wp:docPr id="424" name="Picture 4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09518" cy="35208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F68FC" w:rsidTr="00D42727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F68FC" w:rsidRDefault="003F68FC" w:rsidP="00D42727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F68FC" w:rsidRDefault="0086666F" w:rsidP="00D42727">
            <w:pPr>
              <w:spacing w:before="0" w:after="0"/>
              <w:jc w:val="center"/>
              <w:rPr>
                <w:noProof/>
                <w:lang w:val="fr-FR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52BB1D7" wp14:editId="08525DC0">
                  <wp:extent cx="3888893" cy="3502325"/>
                  <wp:effectExtent l="0" t="0" r="0" b="3175"/>
                  <wp:docPr id="425" name="Picture 4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95459" cy="35082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F68FC" w:rsidTr="00D42727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F68FC" w:rsidRDefault="003F68FC" w:rsidP="00D42727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F68FC" w:rsidRDefault="0086666F" w:rsidP="00D42727">
            <w:pPr>
              <w:spacing w:before="0" w:after="0"/>
              <w:jc w:val="center"/>
              <w:rPr>
                <w:noProof/>
                <w:lang w:val="fr-FR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AE33DA7" wp14:editId="5AC124A1">
                  <wp:extent cx="1743075" cy="1200150"/>
                  <wp:effectExtent l="0" t="0" r="9525" b="0"/>
                  <wp:docPr id="426" name="Picture 4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3075" cy="1200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F68FC" w:rsidTr="00D42727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F68FC" w:rsidRDefault="0086666F" w:rsidP="00D42727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lastRenderedPageBreak/>
              <w:t>Using windows explorer, browse to</w:t>
            </w:r>
          </w:p>
          <w:p w:rsidR="0086666F" w:rsidRDefault="0086666F" w:rsidP="00D42727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C:\Windows\System32</w:t>
            </w:r>
          </w:p>
          <w:p w:rsidR="0086666F" w:rsidRDefault="0086666F" w:rsidP="00D42727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86666F" w:rsidRDefault="0086666F" w:rsidP="00D42727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Copy exported certifcates files ValidClient.pfx and ClientCertificate.cer to install them later on a work station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F68FC" w:rsidRDefault="0086666F" w:rsidP="00D42727">
            <w:pPr>
              <w:spacing w:before="0" w:after="0"/>
              <w:jc w:val="center"/>
              <w:rPr>
                <w:noProof/>
                <w:lang w:val="fr-FR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EA72315" wp14:editId="2CF9BA5E">
                  <wp:extent cx="3968910" cy="1816095"/>
                  <wp:effectExtent l="0" t="0" r="0" b="0"/>
                  <wp:docPr id="427" name="Picture 4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84859" cy="18233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51A77" w:rsidRPr="00F54A80" w:rsidRDefault="00251A77" w:rsidP="00E71A5C">
      <w:pPr>
        <w:rPr>
          <w:lang w:val="en-US"/>
        </w:rPr>
      </w:pPr>
    </w:p>
    <w:p w:rsidR="00E71A5C" w:rsidRPr="00F54A80" w:rsidRDefault="00EB78CC" w:rsidP="005B34A8">
      <w:pPr>
        <w:pStyle w:val="Heading5"/>
        <w:rPr>
          <w:lang w:val="en-US"/>
        </w:rPr>
      </w:pPr>
      <w:r w:rsidRPr="00F54A80">
        <w:rPr>
          <w:lang w:val="en-US"/>
        </w:rPr>
        <w:t>Client certificate Installation</w:t>
      </w:r>
    </w:p>
    <w:p w:rsidR="00EB78CC" w:rsidRPr="00F54A80" w:rsidRDefault="00EB78CC" w:rsidP="00E71A5C">
      <w:pPr>
        <w:rPr>
          <w:lang w:val="en-US"/>
        </w:rPr>
      </w:pPr>
      <w:r w:rsidRPr="00F54A80">
        <w:rPr>
          <w:lang w:val="en-US"/>
        </w:rPr>
        <w:t xml:space="preserve">The certificate shall be installed on client using Web Services. </w:t>
      </w:r>
    </w:p>
    <w:p w:rsidR="00CD274B" w:rsidRPr="00F54A80" w:rsidRDefault="00CD274B" w:rsidP="00E71A5C">
      <w:pPr>
        <w:rPr>
          <w:lang w:val="en-US"/>
        </w:rPr>
      </w:pPr>
      <w:r w:rsidRPr="00F54A80">
        <w:rPr>
          <w:lang w:val="en-US"/>
        </w:rPr>
        <w:t xml:space="preserve">The INTEL-FS CA certificate shall be installed on the client.  Please refer to chapter “Certification Authority certificate installation” in document </w:t>
      </w:r>
      <w:hyperlink w:anchor="Technical_Manual" w:history="1">
        <w:r w:rsidRPr="00F54A80">
          <w:rPr>
            <w:rStyle w:val="Hyperlink"/>
            <w:lang w:val="en-US"/>
          </w:rPr>
          <w:t>“Technical Manual for the INTEL-FS Project”</w:t>
        </w:r>
      </w:hyperlink>
      <w:r w:rsidRPr="00F54A80">
        <w:rPr>
          <w:lang w:val="en-US"/>
        </w:rPr>
        <w:t xml:space="preserve"> to learn how to install a such certificate.</w:t>
      </w:r>
    </w:p>
    <w:p w:rsidR="001615A1" w:rsidRPr="00F54A80" w:rsidRDefault="001615A1" w:rsidP="003573C6">
      <w:pPr>
        <w:rPr>
          <w:rStyle w:val="hps"/>
          <w:lang w:val="en-US"/>
        </w:rPr>
      </w:pPr>
    </w:p>
    <w:p w:rsidR="00273693" w:rsidRPr="00F54A80" w:rsidRDefault="008219EF" w:rsidP="005B34A8">
      <w:pPr>
        <w:pStyle w:val="Heading4"/>
        <w:rPr>
          <w:lang w:val="en-US"/>
        </w:rPr>
      </w:pPr>
      <w:r w:rsidRPr="00F54A80">
        <w:rPr>
          <w:lang w:val="en-US"/>
        </w:rPr>
        <w:t>INTEL-FS administrators group’s names configuration</w:t>
      </w:r>
    </w:p>
    <w:p w:rsidR="00141362" w:rsidRPr="00F54A80" w:rsidRDefault="00141362" w:rsidP="00141362">
      <w:pPr>
        <w:rPr>
          <w:lang w:val="en-US"/>
        </w:rPr>
      </w:pPr>
      <w:r w:rsidRPr="00F54A80">
        <w:rPr>
          <w:lang w:val="en-US"/>
        </w:rPr>
        <w:t xml:space="preserve">INTEL-FS administrators group’s names shall be configured. Please refer to chapter “INTEL-FS administrators group’s names configuration” in document </w:t>
      </w:r>
      <w:hyperlink w:anchor="Technical_Manual" w:history="1">
        <w:r w:rsidRPr="00F54A80">
          <w:rPr>
            <w:rStyle w:val="Hyperlink"/>
            <w:lang w:val="en-US"/>
          </w:rPr>
          <w:t>“Technical Manual for the INTEL-FS Project”</w:t>
        </w:r>
      </w:hyperlink>
      <w:r w:rsidRPr="00F54A80">
        <w:rPr>
          <w:lang w:val="en-US"/>
        </w:rPr>
        <w:t xml:space="preserve"> to learn how to set these group’s names.</w:t>
      </w:r>
    </w:p>
    <w:p w:rsidR="009A490A" w:rsidRDefault="009A490A" w:rsidP="007244A4">
      <w:pPr>
        <w:rPr>
          <w:rStyle w:val="hps"/>
          <w:lang w:val="en-US"/>
        </w:rPr>
      </w:pPr>
    </w:p>
    <w:p w:rsidR="001332CF" w:rsidRDefault="001332CF" w:rsidP="001332CF">
      <w:pPr>
        <w:pStyle w:val="Heading4"/>
        <w:rPr>
          <w:rStyle w:val="hps"/>
          <w:lang w:val="en-US"/>
        </w:rPr>
      </w:pPr>
      <w:r>
        <w:rPr>
          <w:rStyle w:val="hps"/>
          <w:lang w:val="en-US"/>
        </w:rPr>
        <w:t>Symbols update</w:t>
      </w:r>
    </w:p>
    <w:p w:rsidR="001332CF" w:rsidRPr="001332CF" w:rsidRDefault="001332CF" w:rsidP="001332CF">
      <w:pPr>
        <w:rPr>
          <w:lang w:val="en-US"/>
        </w:rPr>
      </w:pPr>
      <w:r>
        <w:rPr>
          <w:lang w:val="en-US"/>
        </w:rPr>
        <w:t xml:space="preserve">INTEL-FS application symbols shall be updated with the latest symbols available. </w:t>
      </w:r>
      <w:r w:rsidRPr="00F54A80">
        <w:rPr>
          <w:lang w:val="en-US"/>
        </w:rPr>
        <w:t>Please refer to chapter “</w:t>
      </w:r>
      <w:r>
        <w:rPr>
          <w:lang w:val="en-US"/>
        </w:rPr>
        <w:t>Symbols update</w:t>
      </w:r>
      <w:r w:rsidRPr="00F54A80">
        <w:rPr>
          <w:lang w:val="en-US"/>
        </w:rPr>
        <w:t xml:space="preserve">” in document </w:t>
      </w:r>
      <w:hyperlink w:anchor="Technical_Manual" w:history="1">
        <w:r w:rsidRPr="00F54A80">
          <w:rPr>
            <w:rStyle w:val="Hyperlink"/>
            <w:lang w:val="en-US"/>
          </w:rPr>
          <w:t>“Technical Manual for the INTEL-FS Project”</w:t>
        </w:r>
      </w:hyperlink>
      <w:r w:rsidRPr="001332CF">
        <w:t xml:space="preserve"> to learn how to proceed.</w:t>
      </w:r>
    </w:p>
    <w:p w:rsidR="009A490A" w:rsidRPr="00F54A80" w:rsidRDefault="009A490A" w:rsidP="005B34A8">
      <w:pPr>
        <w:pStyle w:val="Heading4"/>
        <w:rPr>
          <w:lang w:val="en-US"/>
        </w:rPr>
      </w:pPr>
      <w:r w:rsidRPr="00F54A80">
        <w:rPr>
          <w:lang w:val="en-US"/>
        </w:rPr>
        <w:t>Squeeze server’s licen</w:t>
      </w:r>
      <w:r w:rsidR="00141362" w:rsidRPr="00F54A80">
        <w:rPr>
          <w:lang w:val="en-US"/>
        </w:rPr>
        <w:t>s</w:t>
      </w:r>
      <w:r w:rsidRPr="00F54A80">
        <w:rPr>
          <w:lang w:val="en-US"/>
        </w:rPr>
        <w:t>e activation</w:t>
      </w:r>
    </w:p>
    <w:p w:rsidR="00A543F7" w:rsidRDefault="00A543F7" w:rsidP="00A543F7">
      <w:pPr>
        <w:jc w:val="left"/>
        <w:rPr>
          <w:rStyle w:val="hps"/>
          <w:lang w:val="en"/>
        </w:rPr>
      </w:pPr>
      <w:r>
        <w:rPr>
          <w:rStyle w:val="hps"/>
          <w:lang w:val="en"/>
        </w:rPr>
        <w:t>The</w:t>
      </w:r>
      <w:r>
        <w:rPr>
          <w:lang w:val="en"/>
        </w:rPr>
        <w:t xml:space="preserve"> </w:t>
      </w:r>
      <w:r>
        <w:rPr>
          <w:rStyle w:val="hps"/>
          <w:lang w:val="en"/>
        </w:rPr>
        <w:t>squeeze</w:t>
      </w:r>
      <w:r>
        <w:rPr>
          <w:lang w:val="en"/>
        </w:rPr>
        <w:t xml:space="preserve"> </w:t>
      </w:r>
      <w:r>
        <w:rPr>
          <w:rStyle w:val="hps"/>
          <w:lang w:val="en"/>
        </w:rPr>
        <w:t>server</w:t>
      </w:r>
      <w:r>
        <w:rPr>
          <w:lang w:val="en"/>
        </w:rPr>
        <w:t xml:space="preserve"> </w:t>
      </w:r>
      <w:r>
        <w:rPr>
          <w:rStyle w:val="hps"/>
          <w:lang w:val="en"/>
        </w:rPr>
        <w:t>administration</w:t>
      </w:r>
      <w:r>
        <w:rPr>
          <w:lang w:val="en"/>
        </w:rPr>
        <w:t xml:space="preserve"> </w:t>
      </w:r>
      <w:r>
        <w:rPr>
          <w:rStyle w:val="hps"/>
          <w:lang w:val="en"/>
        </w:rPr>
        <w:t>web console</w:t>
      </w:r>
      <w:r>
        <w:rPr>
          <w:lang w:val="en"/>
        </w:rPr>
        <w:t xml:space="preserve"> </w:t>
      </w:r>
      <w:r>
        <w:rPr>
          <w:rStyle w:val="hps"/>
          <w:lang w:val="en"/>
        </w:rPr>
        <w:t>only works with</w:t>
      </w:r>
      <w:r>
        <w:rPr>
          <w:lang w:val="en"/>
        </w:rPr>
        <w:t xml:space="preserve"> </w:t>
      </w:r>
      <w:r>
        <w:rPr>
          <w:rStyle w:val="hps"/>
          <w:lang w:val="en"/>
        </w:rPr>
        <w:t>IE</w:t>
      </w:r>
      <w:r>
        <w:rPr>
          <w:lang w:val="en"/>
        </w:rPr>
        <w:t xml:space="preserve"> </w:t>
      </w:r>
      <w:r>
        <w:rPr>
          <w:rStyle w:val="hps"/>
          <w:lang w:val="en"/>
        </w:rPr>
        <w:t>9 or</w:t>
      </w:r>
      <w:r>
        <w:rPr>
          <w:lang w:val="en"/>
        </w:rPr>
        <w:t xml:space="preserve"> </w:t>
      </w:r>
      <w:r>
        <w:rPr>
          <w:rStyle w:val="hps"/>
          <w:lang w:val="en"/>
        </w:rPr>
        <w:t>higher</w:t>
      </w:r>
      <w:r>
        <w:rPr>
          <w:lang w:val="en"/>
        </w:rPr>
        <w:t>.</w:t>
      </w:r>
      <w:r w:rsidR="009B11FE">
        <w:rPr>
          <w:lang w:val="en"/>
        </w:rPr>
        <w:t xml:space="preserve"> This web application uses port 81. A workstation where IE9 or higher is available is needed to perform this configuration. This workstation should be temporarily allowed to access INTEL-FS server </w:t>
      </w:r>
      <w:r w:rsidR="001623C1">
        <w:rPr>
          <w:lang w:val="en"/>
        </w:rPr>
        <w:t xml:space="preserve">via </w:t>
      </w:r>
      <w:r w:rsidR="009B11FE">
        <w:rPr>
          <w:lang w:val="en"/>
        </w:rPr>
        <w:t xml:space="preserve">port 81  </w:t>
      </w:r>
      <w:r>
        <w:rPr>
          <w:lang w:val="en"/>
        </w:rPr>
        <w:t xml:space="preserve"> </w:t>
      </w:r>
    </w:p>
    <w:p w:rsidR="001623C1" w:rsidRDefault="009B11FE" w:rsidP="00A543F7">
      <w:pPr>
        <w:jc w:val="left"/>
        <w:rPr>
          <w:lang w:val="en"/>
        </w:rPr>
      </w:pPr>
      <w:r>
        <w:rPr>
          <w:rStyle w:val="hps"/>
          <w:lang w:val="en"/>
        </w:rPr>
        <w:t>The</w:t>
      </w:r>
      <w:r w:rsidR="00A543F7">
        <w:rPr>
          <w:rStyle w:val="hps"/>
          <w:lang w:val="en"/>
        </w:rPr>
        <w:t xml:space="preserve"> following operations are</w:t>
      </w:r>
      <w:r w:rsidR="00A543F7">
        <w:rPr>
          <w:lang w:val="en"/>
        </w:rPr>
        <w:t xml:space="preserve"> </w:t>
      </w:r>
      <w:r w:rsidR="00A543F7">
        <w:rPr>
          <w:rStyle w:val="hps"/>
          <w:lang w:val="en"/>
        </w:rPr>
        <w:t>necessary</w:t>
      </w:r>
      <w:r w:rsidR="00A543F7">
        <w:rPr>
          <w:lang w:val="en"/>
        </w:rPr>
        <w:t xml:space="preserve"> </w:t>
      </w:r>
      <w:r w:rsidR="00A543F7">
        <w:rPr>
          <w:rStyle w:val="hps"/>
          <w:lang w:val="en"/>
        </w:rPr>
        <w:t>on the</w:t>
      </w:r>
      <w:r w:rsidR="00A543F7">
        <w:rPr>
          <w:lang w:val="en"/>
        </w:rPr>
        <w:t xml:space="preserve"> </w:t>
      </w:r>
      <w:r w:rsidR="00A543F7">
        <w:rPr>
          <w:rStyle w:val="hps"/>
          <w:lang w:val="en"/>
        </w:rPr>
        <w:t>INTEL</w:t>
      </w:r>
      <w:r w:rsidR="00A543F7">
        <w:rPr>
          <w:lang w:val="en"/>
        </w:rPr>
        <w:t xml:space="preserve">-FS </w:t>
      </w:r>
      <w:r w:rsidR="00A543F7">
        <w:rPr>
          <w:rStyle w:val="hps"/>
          <w:lang w:val="en"/>
        </w:rPr>
        <w:t>server</w:t>
      </w:r>
    </w:p>
    <w:p w:rsidR="001623C1" w:rsidRPr="001623C1" w:rsidRDefault="001623C1" w:rsidP="001623C1">
      <w:pPr>
        <w:pStyle w:val="ListParagraph"/>
        <w:numPr>
          <w:ilvl w:val="0"/>
          <w:numId w:val="56"/>
        </w:numPr>
        <w:rPr>
          <w:lang w:val="en"/>
        </w:rPr>
      </w:pPr>
      <w:r w:rsidRPr="001623C1">
        <w:rPr>
          <w:rStyle w:val="hps"/>
          <w:lang w:val="en"/>
        </w:rPr>
        <w:t>O</w:t>
      </w:r>
      <w:r w:rsidR="00A543F7" w:rsidRPr="001623C1">
        <w:rPr>
          <w:rStyle w:val="hps"/>
          <w:lang w:val="en"/>
        </w:rPr>
        <w:t>pen port</w:t>
      </w:r>
      <w:r w:rsidR="00A543F7" w:rsidRPr="001623C1">
        <w:rPr>
          <w:lang w:val="en"/>
        </w:rPr>
        <w:t xml:space="preserve"> </w:t>
      </w:r>
      <w:r w:rsidR="00A543F7" w:rsidRPr="001623C1">
        <w:rPr>
          <w:rStyle w:val="hps"/>
          <w:lang w:val="en"/>
        </w:rPr>
        <w:t>81 of the</w:t>
      </w:r>
      <w:r w:rsidR="00A543F7" w:rsidRPr="001623C1">
        <w:rPr>
          <w:lang w:val="en"/>
        </w:rPr>
        <w:t xml:space="preserve"> </w:t>
      </w:r>
      <w:r w:rsidR="00A543F7" w:rsidRPr="001623C1">
        <w:rPr>
          <w:rStyle w:val="hps"/>
          <w:lang w:val="en"/>
        </w:rPr>
        <w:t>local</w:t>
      </w:r>
      <w:r w:rsidR="00A543F7" w:rsidRPr="001623C1">
        <w:rPr>
          <w:lang w:val="en"/>
        </w:rPr>
        <w:t xml:space="preserve"> </w:t>
      </w:r>
      <w:r w:rsidR="00A543F7" w:rsidRPr="001623C1">
        <w:rPr>
          <w:rStyle w:val="hps"/>
          <w:lang w:val="en"/>
        </w:rPr>
        <w:t>Firewall.</w:t>
      </w:r>
      <w:r w:rsidR="00A543F7" w:rsidRPr="001623C1">
        <w:rPr>
          <w:lang w:val="en"/>
        </w:rPr>
        <w:t xml:space="preserve"> </w:t>
      </w:r>
      <w:r w:rsidR="009B11FE" w:rsidRPr="001623C1">
        <w:rPr>
          <w:rStyle w:val="hps"/>
          <w:lang w:val="en"/>
        </w:rPr>
        <w:t>A</w:t>
      </w:r>
      <w:r w:rsidR="00A543F7" w:rsidRPr="001623C1">
        <w:rPr>
          <w:lang w:val="en"/>
        </w:rPr>
        <w:t xml:space="preserve"> </w:t>
      </w:r>
      <w:r w:rsidR="009B11FE" w:rsidRPr="001623C1">
        <w:rPr>
          <w:lang w:val="en"/>
        </w:rPr>
        <w:t xml:space="preserve">temporarily inbound </w:t>
      </w:r>
      <w:r w:rsidR="00A543F7" w:rsidRPr="001623C1">
        <w:rPr>
          <w:rStyle w:val="hps"/>
          <w:lang w:val="en"/>
        </w:rPr>
        <w:t>rule</w:t>
      </w:r>
      <w:r w:rsidR="00A543F7" w:rsidRPr="001623C1">
        <w:rPr>
          <w:lang w:val="en"/>
        </w:rPr>
        <w:t xml:space="preserve"> </w:t>
      </w:r>
      <w:r w:rsidR="00A543F7" w:rsidRPr="001623C1">
        <w:rPr>
          <w:rStyle w:val="hps"/>
          <w:lang w:val="en"/>
        </w:rPr>
        <w:t>to allow</w:t>
      </w:r>
      <w:r w:rsidR="00A543F7" w:rsidRPr="001623C1">
        <w:rPr>
          <w:lang w:val="en"/>
        </w:rPr>
        <w:t xml:space="preserve"> </w:t>
      </w:r>
      <w:r w:rsidR="00A543F7" w:rsidRPr="001623C1">
        <w:rPr>
          <w:rStyle w:val="hps"/>
          <w:lang w:val="en"/>
        </w:rPr>
        <w:t>inbound</w:t>
      </w:r>
      <w:r w:rsidR="00A543F7" w:rsidRPr="001623C1">
        <w:rPr>
          <w:lang w:val="en"/>
        </w:rPr>
        <w:t xml:space="preserve"> </w:t>
      </w:r>
      <w:r w:rsidR="00A543F7" w:rsidRPr="001623C1">
        <w:rPr>
          <w:rStyle w:val="hps"/>
          <w:lang w:val="en"/>
        </w:rPr>
        <w:t>access</w:t>
      </w:r>
      <w:r w:rsidR="00A543F7" w:rsidRPr="001623C1">
        <w:rPr>
          <w:lang w:val="en"/>
        </w:rPr>
        <w:t xml:space="preserve"> </w:t>
      </w:r>
      <w:r w:rsidR="00A543F7" w:rsidRPr="001623C1">
        <w:rPr>
          <w:rStyle w:val="hps"/>
          <w:lang w:val="en"/>
        </w:rPr>
        <w:t>to TCP port</w:t>
      </w:r>
      <w:r w:rsidR="00A543F7" w:rsidRPr="001623C1">
        <w:rPr>
          <w:lang w:val="en"/>
        </w:rPr>
        <w:t xml:space="preserve"> </w:t>
      </w:r>
      <w:r w:rsidR="00A543F7" w:rsidRPr="001623C1">
        <w:rPr>
          <w:rStyle w:val="hps"/>
          <w:lang w:val="en"/>
        </w:rPr>
        <w:t>81</w:t>
      </w:r>
      <w:r w:rsidR="009B11FE" w:rsidRPr="001623C1">
        <w:rPr>
          <w:rStyle w:val="hps"/>
          <w:lang w:val="en"/>
        </w:rPr>
        <w:t xml:space="preserve"> shall be created</w:t>
      </w:r>
      <w:r w:rsidR="00A543F7" w:rsidRPr="001623C1">
        <w:rPr>
          <w:rStyle w:val="hps"/>
          <w:lang w:val="en"/>
        </w:rPr>
        <w:t>.</w:t>
      </w:r>
      <w:r w:rsidR="00A543F7" w:rsidRPr="001623C1">
        <w:rPr>
          <w:lang w:val="en"/>
        </w:rPr>
        <w:t xml:space="preserve"> </w:t>
      </w:r>
      <w:r w:rsidR="009B11FE" w:rsidRPr="001623C1">
        <w:rPr>
          <w:lang w:val="en-US"/>
        </w:rPr>
        <w:t>Please refer to chapter “</w:t>
      </w:r>
      <w:bookmarkStart w:id="206" w:name="_Ref419188352"/>
      <w:bookmarkStart w:id="207" w:name="_Toc436210300"/>
      <w:r w:rsidRPr="001623C1">
        <w:t xml:space="preserve">TCP/UDP specific port access Firewall Inbound rule </w:t>
      </w:r>
      <w:bookmarkEnd w:id="206"/>
      <w:r w:rsidRPr="001623C1">
        <w:t>creation</w:t>
      </w:r>
      <w:bookmarkEnd w:id="207"/>
      <w:r w:rsidR="009B11FE" w:rsidRPr="001623C1">
        <w:rPr>
          <w:lang w:val="en-US"/>
        </w:rPr>
        <w:t xml:space="preserve">” in document </w:t>
      </w:r>
      <w:hyperlink w:anchor="Technical_Manual" w:history="1">
        <w:r w:rsidR="009B11FE" w:rsidRPr="001623C1">
          <w:rPr>
            <w:rStyle w:val="Hyperlink"/>
            <w:lang w:val="en-US"/>
          </w:rPr>
          <w:t>“Technical Manual for the INTEL-FS Project”</w:t>
        </w:r>
      </w:hyperlink>
      <w:r w:rsidR="009B11FE" w:rsidRPr="001332CF">
        <w:t xml:space="preserve"> to learn how to proceed.</w:t>
      </w:r>
    </w:p>
    <w:p w:rsidR="009A490A" w:rsidRPr="001623C1" w:rsidRDefault="009B11FE" w:rsidP="001623C1">
      <w:pPr>
        <w:pStyle w:val="ListParagraph"/>
        <w:numPr>
          <w:ilvl w:val="0"/>
          <w:numId w:val="56"/>
        </w:numPr>
        <w:rPr>
          <w:b/>
          <w:lang w:val="en-GB"/>
        </w:rPr>
      </w:pPr>
      <w:r w:rsidRPr="001623C1">
        <w:rPr>
          <w:rStyle w:val="hps"/>
          <w:lang w:val="en"/>
        </w:rPr>
        <w:t xml:space="preserve">Disable temporarily </w:t>
      </w:r>
      <w:r w:rsidR="001623C1" w:rsidRPr="001623C1">
        <w:rPr>
          <w:rStyle w:val="hps"/>
          <w:lang w:val="en"/>
        </w:rPr>
        <w:t xml:space="preserve">IP restrictions on SqueezeServer site </w:t>
      </w:r>
      <w:r w:rsidR="001623C1">
        <w:rPr>
          <w:rStyle w:val="hps"/>
          <w:lang w:val="en"/>
        </w:rPr>
        <w:t xml:space="preserve">using IIS IP Address and Domain Restrictions </w:t>
      </w:r>
      <w:r w:rsidR="00F92839">
        <w:rPr>
          <w:rStyle w:val="hps"/>
          <w:lang w:val="en"/>
        </w:rPr>
        <w:t xml:space="preserve">IIS </w:t>
      </w:r>
      <w:r w:rsidR="001623C1">
        <w:rPr>
          <w:rStyle w:val="hps"/>
          <w:lang w:val="en"/>
        </w:rPr>
        <w:t>feature</w:t>
      </w:r>
    </w:p>
    <w:p w:rsidR="001F3E89" w:rsidRPr="00F54A80" w:rsidRDefault="001F3E89" w:rsidP="009A490A">
      <w:pPr>
        <w:rPr>
          <w:lang w:val="en-US"/>
        </w:rPr>
      </w:pPr>
    </w:p>
    <w:tbl>
      <w:tblPr>
        <w:tblW w:w="1003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802"/>
        <w:gridCol w:w="7229"/>
      </w:tblGrid>
      <w:tr w:rsidR="009A490A" w:rsidRPr="00F54A80" w:rsidTr="009A490A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490A" w:rsidRPr="00F54A80" w:rsidRDefault="00083469" w:rsidP="00083469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lastRenderedPageBreak/>
              <w:t>On a workstation where IE 9 or higher is available, launch IE</w:t>
            </w:r>
          </w:p>
        </w:tc>
        <w:tc>
          <w:tcPr>
            <w:tcW w:w="7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490A" w:rsidRPr="00F54A80" w:rsidRDefault="00931834" w:rsidP="009A490A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36F648B" wp14:editId="6370EB68">
                  <wp:extent cx="4552950" cy="2638425"/>
                  <wp:effectExtent l="0" t="0" r="0" b="9525"/>
                  <wp:docPr id="18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52950" cy="2638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A490A" w:rsidRPr="00F54A80" w:rsidTr="009A490A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490A" w:rsidRPr="00F54A80" w:rsidRDefault="009A490A" w:rsidP="001F3E89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In URL input area, type </w:t>
            </w:r>
            <w:r w:rsidR="001F3E89">
              <w:rPr>
                <w:rFonts w:ascii="Times New Roman" w:hAnsi="Times New Roman"/>
                <w:b/>
                <w:bCs/>
                <w:lang w:val="en-US" w:eastAsia="fr-FR"/>
              </w:rPr>
              <w:t>http://&lt;fqdn&gt;:81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 URL</w:t>
            </w:r>
            <w:r w:rsidR="00083469">
              <w:rPr>
                <w:rFonts w:ascii="Times New Roman" w:hAnsi="Times New Roman"/>
                <w:color w:val="000000"/>
                <w:lang w:val="en-US" w:eastAsia="fr-FR"/>
              </w:rPr>
              <w:t>, where &lt;fqdn&gt; is INTEL-FS server Full Qualified Domain Name</w:t>
            </w:r>
          </w:p>
        </w:tc>
        <w:tc>
          <w:tcPr>
            <w:tcW w:w="7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490A" w:rsidRPr="00F54A80" w:rsidRDefault="00931834" w:rsidP="009A490A">
            <w:pPr>
              <w:spacing w:before="0" w:after="0"/>
              <w:jc w:val="center"/>
              <w:rPr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E03D67C" wp14:editId="74484DDA">
                  <wp:extent cx="4419600" cy="2619375"/>
                  <wp:effectExtent l="0" t="0" r="0" b="9525"/>
                  <wp:docPr id="19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19600" cy="2619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A490A" w:rsidRPr="00F54A80" w:rsidTr="009A490A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490A" w:rsidRPr="00F54A80" w:rsidRDefault="009A490A" w:rsidP="009A490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Select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Admin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in pop up menu select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Serial Number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</w:t>
            </w:r>
          </w:p>
        </w:tc>
        <w:tc>
          <w:tcPr>
            <w:tcW w:w="7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490A" w:rsidRPr="00F54A80" w:rsidRDefault="00931834" w:rsidP="009A490A">
            <w:pPr>
              <w:spacing w:before="0" w:after="0"/>
              <w:jc w:val="center"/>
              <w:rPr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4DF9950" wp14:editId="610941F1">
                  <wp:extent cx="4467225" cy="2343150"/>
                  <wp:effectExtent l="0" t="0" r="9525" b="0"/>
                  <wp:docPr id="19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67225" cy="2343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A490A" w:rsidRPr="00F54A80" w:rsidTr="009A490A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490A" w:rsidRPr="00F54A80" w:rsidRDefault="009A490A" w:rsidP="009A490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lastRenderedPageBreak/>
              <w:t>Select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Edit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icon (Pencil logo)</w:t>
            </w:r>
          </w:p>
        </w:tc>
        <w:tc>
          <w:tcPr>
            <w:tcW w:w="7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490A" w:rsidRPr="00F54A80" w:rsidRDefault="00931834" w:rsidP="009A490A">
            <w:pPr>
              <w:spacing w:before="0" w:after="0"/>
              <w:jc w:val="center"/>
              <w:rPr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B339703" wp14:editId="45352D79">
                  <wp:extent cx="4495800" cy="2352675"/>
                  <wp:effectExtent l="0" t="0" r="0" b="9525"/>
                  <wp:docPr id="19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5800" cy="2352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A490A" w:rsidRPr="00F54A80" w:rsidTr="009A490A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490A" w:rsidRPr="00F54A80" w:rsidRDefault="009A490A" w:rsidP="009A490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In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Company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 input field type in, squeezeserver activation information company name component</w:t>
            </w:r>
          </w:p>
          <w:p w:rsidR="009A490A" w:rsidRPr="00F54A80" w:rsidRDefault="009A490A" w:rsidP="009A490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In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Serial Number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 input field type in, squeezeserver activation information Serial Number component</w:t>
            </w:r>
          </w:p>
          <w:p w:rsidR="009A490A" w:rsidRPr="00F54A80" w:rsidRDefault="009A490A" w:rsidP="009A490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9A490A" w:rsidRPr="00F54A80" w:rsidRDefault="009A490A" w:rsidP="009A490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Save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7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490A" w:rsidRPr="00F54A80" w:rsidRDefault="00931834" w:rsidP="009A490A">
            <w:pPr>
              <w:spacing w:before="0" w:after="0"/>
              <w:jc w:val="center"/>
              <w:rPr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41E5D91" wp14:editId="3BF838A7">
                  <wp:extent cx="4543425" cy="2886075"/>
                  <wp:effectExtent l="0" t="0" r="9525" b="9525"/>
                  <wp:docPr id="19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43425" cy="2886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A490A" w:rsidRPr="00F54A80" w:rsidTr="009A490A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490A" w:rsidRPr="00F54A80" w:rsidRDefault="009A490A" w:rsidP="009A490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Squeeze server’s licen</w:t>
            </w:r>
            <w:r w:rsidR="00141362" w:rsidRPr="00F54A80">
              <w:rPr>
                <w:rFonts w:ascii="Times New Roman" w:hAnsi="Times New Roman"/>
                <w:color w:val="000000"/>
                <w:lang w:val="en-US" w:eastAsia="fr-FR"/>
              </w:rPr>
              <w:t>s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e is activated.</w:t>
            </w:r>
          </w:p>
          <w:p w:rsidR="009A490A" w:rsidRPr="00F54A80" w:rsidRDefault="009A490A" w:rsidP="009A490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9A490A" w:rsidRPr="00F54A80" w:rsidRDefault="00083469" w:rsidP="009A490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Exit Internet Explorer</w:t>
            </w:r>
          </w:p>
        </w:tc>
        <w:tc>
          <w:tcPr>
            <w:tcW w:w="7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490A" w:rsidRPr="00F54A80" w:rsidRDefault="00931834" w:rsidP="009A490A">
            <w:pPr>
              <w:spacing w:before="0" w:after="0"/>
              <w:jc w:val="left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CA22241" wp14:editId="3308EB4F">
                  <wp:extent cx="4486275" cy="2895600"/>
                  <wp:effectExtent l="0" t="0" r="9525" b="0"/>
                  <wp:docPr id="19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86275" cy="2895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623C1" w:rsidRDefault="001623C1" w:rsidP="001C7DC3">
      <w:pPr>
        <w:ind w:left="360"/>
        <w:rPr>
          <w:lang w:val="en-US"/>
        </w:rPr>
      </w:pPr>
    </w:p>
    <w:p w:rsidR="00F92839" w:rsidRPr="00F92839" w:rsidRDefault="001623C1" w:rsidP="00F92839">
      <w:pPr>
        <w:rPr>
          <w:rStyle w:val="hps"/>
          <w:lang w:val="en-US"/>
        </w:rPr>
      </w:pPr>
      <w:r w:rsidRPr="00F92839">
        <w:rPr>
          <w:rStyle w:val="hps"/>
        </w:rPr>
        <w:t>On INTEL-FS</w:t>
      </w:r>
      <w:r w:rsidR="00F92839">
        <w:rPr>
          <w:rStyle w:val="hps"/>
        </w:rPr>
        <w:t xml:space="preserve"> server,</w:t>
      </w:r>
      <w:r w:rsidRPr="00F92839">
        <w:rPr>
          <w:rStyle w:val="hps"/>
        </w:rPr>
        <w:t xml:space="preserve"> remove the temporarily firewall Inbound rule and </w:t>
      </w:r>
      <w:r w:rsidR="00F92839">
        <w:rPr>
          <w:rStyle w:val="hps"/>
          <w:lang w:val="en-US"/>
        </w:rPr>
        <w:t>d</w:t>
      </w:r>
      <w:r w:rsidRPr="00F92839">
        <w:rPr>
          <w:rStyle w:val="hps"/>
          <w:lang w:val="en-US"/>
        </w:rPr>
        <w:t>eny SqueezeServer site</w:t>
      </w:r>
      <w:r w:rsidR="00F92839">
        <w:rPr>
          <w:rStyle w:val="hps"/>
          <w:lang w:val="en-US"/>
        </w:rPr>
        <w:t xml:space="preserve"> </w:t>
      </w:r>
      <w:r w:rsidRPr="00F92839">
        <w:rPr>
          <w:rStyle w:val="hps"/>
          <w:lang w:val="en-US"/>
        </w:rPr>
        <w:t>access  to all ip except 127.0.0.1</w:t>
      </w:r>
      <w:r w:rsidR="00F92839" w:rsidRPr="00F92839">
        <w:rPr>
          <w:rStyle w:val="hps"/>
          <w:lang w:val="en-US"/>
        </w:rPr>
        <w:t xml:space="preserve"> using IIS IP Address and Domain Restrictions IIS feature</w:t>
      </w:r>
    </w:p>
    <w:p w:rsidR="001623C1" w:rsidRDefault="001623C1" w:rsidP="001623C1">
      <w:pPr>
        <w:ind w:left="360"/>
        <w:rPr>
          <w:lang w:val="en-US"/>
        </w:rPr>
      </w:pPr>
    </w:p>
    <w:p w:rsidR="009A490A" w:rsidRDefault="006F582A" w:rsidP="006F582A">
      <w:pPr>
        <w:pStyle w:val="Heading4"/>
        <w:rPr>
          <w:rStyle w:val="hps"/>
          <w:lang w:val="en-US"/>
        </w:rPr>
      </w:pPr>
      <w:r>
        <w:rPr>
          <w:rStyle w:val="hps"/>
          <w:lang w:val="en-US"/>
        </w:rPr>
        <w:t>Firewall configuration</w:t>
      </w:r>
    </w:p>
    <w:p w:rsidR="006F582A" w:rsidRDefault="006F582A" w:rsidP="007244A4">
      <w:pPr>
        <w:rPr>
          <w:rStyle w:val="Hyperlink"/>
          <w:lang w:val="en-US"/>
        </w:rPr>
      </w:pPr>
      <w:r>
        <w:rPr>
          <w:rStyle w:val="hps"/>
          <w:lang w:val="en-US"/>
        </w:rPr>
        <w:t xml:space="preserve">On INTEL-FS server, some firewall inbounds ports and apps shall be enabled. For more information, please refer to chapter “TCP/UDP streams” </w:t>
      </w:r>
      <w:r w:rsidRPr="00F54A80">
        <w:rPr>
          <w:lang w:val="en-US"/>
        </w:rPr>
        <w:t xml:space="preserve">in document </w:t>
      </w:r>
      <w:hyperlink w:anchor="Technical_Manual" w:history="1">
        <w:r w:rsidRPr="00F54A80">
          <w:rPr>
            <w:rStyle w:val="Hyperlink"/>
            <w:lang w:val="en-US"/>
          </w:rPr>
          <w:t>“Technical Manual for the INTEL-FS Project”</w:t>
        </w:r>
      </w:hyperlink>
    </w:p>
    <w:p w:rsidR="0000336C" w:rsidRDefault="0000336C" w:rsidP="007244A4">
      <w:pPr>
        <w:rPr>
          <w:rStyle w:val="Hyperlink"/>
          <w:lang w:val="en-US"/>
        </w:rPr>
      </w:pPr>
    </w:p>
    <w:p w:rsidR="0000336C" w:rsidRPr="0000336C" w:rsidRDefault="0000336C" w:rsidP="0000336C">
      <w:pPr>
        <w:pStyle w:val="Heading4"/>
        <w:rPr>
          <w:rStyle w:val="hps"/>
          <w:lang w:val="en-US"/>
        </w:rPr>
      </w:pPr>
      <w:r w:rsidRPr="0000336C">
        <w:rPr>
          <w:rStyle w:val="hps"/>
          <w:lang w:val="en-US"/>
        </w:rPr>
        <w:t>Remote organisational node import</w:t>
      </w:r>
    </w:p>
    <w:p w:rsidR="0000336C" w:rsidRDefault="0000336C" w:rsidP="0000336C">
      <w:pPr>
        <w:rPr>
          <w:rStyle w:val="Hyperlink"/>
          <w:lang w:val="en-US"/>
        </w:rPr>
      </w:pPr>
      <w:r>
        <w:t xml:space="preserve">Once the different ON have been created, a  procedure must be applied in order to make these ON visible on all INTEL-FS servers and all ON of all INTEL-FS servers on the server. </w:t>
      </w:r>
      <w:r>
        <w:rPr>
          <w:rStyle w:val="hps"/>
          <w:lang w:val="en-US"/>
        </w:rPr>
        <w:t xml:space="preserve">For more information, please refer to chapter “DV Organisational node merging” </w:t>
      </w:r>
      <w:r w:rsidRPr="00F54A80">
        <w:rPr>
          <w:lang w:val="en-US"/>
        </w:rPr>
        <w:t xml:space="preserve">in document </w:t>
      </w:r>
      <w:hyperlink w:anchor="Technical_Manual" w:history="1">
        <w:r w:rsidRPr="00F54A80">
          <w:rPr>
            <w:rStyle w:val="Hyperlink"/>
            <w:lang w:val="en-US"/>
          </w:rPr>
          <w:t>“Technical Manual for the INTEL-FS Project”</w:t>
        </w:r>
      </w:hyperlink>
    </w:p>
    <w:p w:rsidR="0000336C" w:rsidRDefault="0000336C" w:rsidP="0000336C"/>
    <w:p w:rsidR="00B3561C" w:rsidRPr="00274489" w:rsidRDefault="00B3561C" w:rsidP="00274489">
      <w:pPr>
        <w:pStyle w:val="Heading4"/>
        <w:rPr>
          <w:rStyle w:val="hps"/>
          <w:lang w:val="en-US"/>
        </w:rPr>
      </w:pPr>
      <w:r>
        <w:rPr>
          <w:rStyle w:val="hps"/>
          <w:lang w:val="en-US"/>
        </w:rPr>
        <w:t xml:space="preserve">Encoded  </w:t>
      </w:r>
      <w:r w:rsidRPr="00274489">
        <w:rPr>
          <w:rStyle w:val="hps"/>
          <w:lang w:val="en-US"/>
        </w:rPr>
        <w:t>video remote access enabling</w:t>
      </w:r>
    </w:p>
    <w:p w:rsidR="00B3561C" w:rsidRDefault="00B3561C" w:rsidP="00B3561C">
      <w:pPr>
        <w:rPr>
          <w:rStyle w:val="Hyperlink"/>
          <w:lang w:val="en-US"/>
        </w:rPr>
      </w:pPr>
      <w:r>
        <w:t xml:space="preserve">Optionnaly, video remote access shall be enabled  for other INTEL-FS servers. For more information, refer to chapter </w:t>
      </w:r>
      <w:r>
        <w:rPr>
          <w:rStyle w:val="hps"/>
          <w:lang w:val="en-US"/>
        </w:rPr>
        <w:t xml:space="preserve">“Encoded video remote access” </w:t>
      </w:r>
      <w:r w:rsidRPr="00F54A80">
        <w:rPr>
          <w:lang w:val="en-US"/>
        </w:rPr>
        <w:t xml:space="preserve">in document </w:t>
      </w:r>
      <w:hyperlink w:anchor="Technical_Manual" w:history="1">
        <w:r w:rsidRPr="00F54A80">
          <w:rPr>
            <w:rStyle w:val="Hyperlink"/>
            <w:lang w:val="en-US"/>
          </w:rPr>
          <w:t>“Technical Manual for the INTEL-FS Project”</w:t>
        </w:r>
      </w:hyperlink>
    </w:p>
    <w:p w:rsidR="00B3561C" w:rsidRDefault="00B3561C" w:rsidP="0000336C"/>
    <w:p w:rsidR="0000336C" w:rsidRDefault="00C505DF" w:rsidP="009C6624">
      <w:pPr>
        <w:pStyle w:val="Heading4"/>
        <w:rPr>
          <w:rStyle w:val="hps"/>
          <w:lang w:val="en-US"/>
        </w:rPr>
      </w:pPr>
      <w:r>
        <w:rPr>
          <w:rStyle w:val="hps"/>
          <w:lang w:val="en-US"/>
        </w:rPr>
        <w:t>D</w:t>
      </w:r>
      <w:r w:rsidR="009C6624">
        <w:rPr>
          <w:rStyle w:val="hps"/>
          <w:lang w:val="en-US"/>
        </w:rPr>
        <w:t>ocumentation file</w:t>
      </w:r>
      <w:r>
        <w:rPr>
          <w:rStyle w:val="hps"/>
          <w:lang w:val="en-US"/>
        </w:rPr>
        <w:t>s</w:t>
      </w:r>
      <w:r w:rsidR="009C6624">
        <w:rPr>
          <w:rStyle w:val="hps"/>
          <w:lang w:val="en-US"/>
        </w:rPr>
        <w:t xml:space="preserve"> update</w:t>
      </w:r>
    </w:p>
    <w:p w:rsidR="008D67F8" w:rsidRDefault="008D67F8" w:rsidP="003E5D11">
      <w:pPr>
        <w:jc w:val="left"/>
        <w:rPr>
          <w:rStyle w:val="hps"/>
          <w:lang w:val="en-US"/>
        </w:rPr>
      </w:pPr>
      <w:r>
        <w:rPr>
          <w:rStyle w:val="hps"/>
          <w:lang w:val="en-US"/>
        </w:rPr>
        <w:t xml:space="preserve">Unarchive the content of the zip file </w:t>
      </w:r>
      <w:r w:rsidR="00B453B1">
        <w:rPr>
          <w:rStyle w:val="hps"/>
          <w:lang w:val="en-US"/>
        </w:rPr>
        <w:t>20160114_NU_DocumentationFiles_1.0.0.zip</w:t>
      </w:r>
      <w:r w:rsidR="00A913E2">
        <w:rPr>
          <w:rStyle w:val="hps"/>
          <w:lang w:val="en-US"/>
        </w:rPr>
        <w:t xml:space="preserve"> located on “</w:t>
      </w:r>
      <w:r w:rsidR="00A913E2" w:rsidRPr="00274489">
        <w:rPr>
          <w:rStyle w:val="hps"/>
          <w:b/>
          <w:lang w:val="en-US"/>
        </w:rPr>
        <w:t>DVD IntelFS Application</w:t>
      </w:r>
      <w:r w:rsidR="00A913E2">
        <w:rPr>
          <w:rStyle w:val="hps"/>
          <w:lang w:val="en-US"/>
        </w:rPr>
        <w:t xml:space="preserve">”  </w:t>
      </w:r>
    </w:p>
    <w:p w:rsidR="009C6624" w:rsidRDefault="00B453B1" w:rsidP="003E5D11">
      <w:pPr>
        <w:jc w:val="left"/>
        <w:rPr>
          <w:rStyle w:val="hps"/>
          <w:lang w:val="en-US"/>
        </w:rPr>
      </w:pPr>
      <w:r>
        <w:rPr>
          <w:rStyle w:val="hps"/>
          <w:lang w:val="en-US"/>
        </w:rPr>
        <w:t>U</w:t>
      </w:r>
      <w:r w:rsidR="009C6624">
        <w:rPr>
          <w:rStyle w:val="hps"/>
          <w:lang w:val="en-US"/>
        </w:rPr>
        <w:t xml:space="preserve">pdate </w:t>
      </w:r>
      <w:r w:rsidR="003E5D11">
        <w:rPr>
          <w:rStyle w:val="hps"/>
          <w:lang w:val="en-US"/>
        </w:rPr>
        <w:t xml:space="preserve">.pdf </w:t>
      </w:r>
      <w:r w:rsidR="00C505DF">
        <w:rPr>
          <w:rStyle w:val="hps"/>
          <w:lang w:val="en-US"/>
        </w:rPr>
        <w:t>documentation</w:t>
      </w:r>
      <w:r w:rsidR="009C6624">
        <w:rPr>
          <w:rStyle w:val="hps"/>
          <w:lang w:val="en-US"/>
        </w:rPr>
        <w:t xml:space="preserve"> file</w:t>
      </w:r>
      <w:r w:rsidR="003E5D11">
        <w:rPr>
          <w:rStyle w:val="hps"/>
          <w:lang w:val="en-US"/>
        </w:rPr>
        <w:t>s</w:t>
      </w:r>
      <w:r w:rsidR="009C6624">
        <w:rPr>
          <w:rStyle w:val="hps"/>
          <w:lang w:val="en-US"/>
        </w:rPr>
        <w:t xml:space="preserve"> located  into folder </w:t>
      </w:r>
      <w:r w:rsidR="009C6624" w:rsidRPr="009C6624">
        <w:rPr>
          <w:rStyle w:val="hps"/>
          <w:lang w:val="en-US"/>
        </w:rPr>
        <w:t>E:\WebAppli\Intelfs\WebHelp\RelatedDoc</w:t>
      </w:r>
      <w:r w:rsidR="009C6624">
        <w:rPr>
          <w:rStyle w:val="hps"/>
          <w:lang w:val="en-US"/>
        </w:rPr>
        <w:t xml:space="preserve"> with the </w:t>
      </w:r>
      <w:r w:rsidR="00A913E2">
        <w:rPr>
          <w:rStyle w:val="hps"/>
          <w:lang w:val="en-US"/>
        </w:rPr>
        <w:t>content of the folder Documents extracted from the archive</w:t>
      </w:r>
      <w:r w:rsidR="001A7636">
        <w:rPr>
          <w:rStyle w:val="hps"/>
          <w:lang w:val="en-US"/>
        </w:rPr>
        <w:t>.</w:t>
      </w:r>
    </w:p>
    <w:p w:rsidR="0086666F" w:rsidRDefault="007B15B6" w:rsidP="003E5D11">
      <w:pPr>
        <w:jc w:val="left"/>
        <w:rPr>
          <w:rStyle w:val="hps"/>
          <w:lang w:val="en-US"/>
        </w:rPr>
      </w:pPr>
      <w:r>
        <w:rPr>
          <w:rStyle w:val="hps"/>
          <w:lang w:val="en-US"/>
        </w:rPr>
        <w:t>These documents are:</w:t>
      </w:r>
    </w:p>
    <w:p w:rsidR="007B15B6" w:rsidRPr="0010216F" w:rsidRDefault="007B15B6" w:rsidP="00274489">
      <w:pPr>
        <w:pStyle w:val="ListParagraph"/>
        <w:numPr>
          <w:ilvl w:val="0"/>
          <w:numId w:val="63"/>
        </w:numPr>
        <w:rPr>
          <w:rStyle w:val="hps"/>
          <w:lang w:val="en-US"/>
        </w:rPr>
      </w:pPr>
      <w:r w:rsidRPr="00D42727">
        <w:rPr>
          <w:rStyle w:val="hps"/>
          <w:lang w:val="en-US"/>
        </w:rPr>
        <w:t>Administrator_Manual.pdf</w:t>
      </w:r>
    </w:p>
    <w:p w:rsidR="007B15B6" w:rsidRPr="007B15B6" w:rsidRDefault="007B15B6" w:rsidP="00274489">
      <w:pPr>
        <w:pStyle w:val="ListParagraph"/>
        <w:numPr>
          <w:ilvl w:val="0"/>
          <w:numId w:val="63"/>
        </w:numPr>
        <w:rPr>
          <w:rStyle w:val="hps"/>
          <w:lang w:val="en-US"/>
        </w:rPr>
      </w:pPr>
      <w:r w:rsidRPr="00B3561C">
        <w:rPr>
          <w:rStyle w:val="hps"/>
          <w:lang w:val="en-US"/>
        </w:rPr>
        <w:t>Briefing_Manual.pdf</w:t>
      </w:r>
    </w:p>
    <w:p w:rsidR="007B15B6" w:rsidRPr="007B15B6" w:rsidRDefault="007B15B6" w:rsidP="00274489">
      <w:pPr>
        <w:pStyle w:val="ListParagraph"/>
        <w:numPr>
          <w:ilvl w:val="0"/>
          <w:numId w:val="63"/>
        </w:numPr>
        <w:rPr>
          <w:rStyle w:val="hps"/>
          <w:lang w:val="en-US"/>
        </w:rPr>
      </w:pPr>
      <w:r w:rsidRPr="00D42727">
        <w:rPr>
          <w:rStyle w:val="hps"/>
          <w:lang w:val="en-US"/>
        </w:rPr>
        <w:t>Installation_Guide.pdf</w:t>
      </w:r>
    </w:p>
    <w:p w:rsidR="007B15B6" w:rsidRPr="007B15B6" w:rsidRDefault="007B15B6" w:rsidP="00274489">
      <w:pPr>
        <w:pStyle w:val="ListParagraph"/>
        <w:numPr>
          <w:ilvl w:val="0"/>
          <w:numId w:val="63"/>
        </w:numPr>
        <w:rPr>
          <w:rStyle w:val="hps"/>
          <w:lang w:val="en-US"/>
        </w:rPr>
      </w:pPr>
      <w:r w:rsidRPr="00D42727">
        <w:rPr>
          <w:rStyle w:val="hps"/>
          <w:lang w:val="en-US"/>
        </w:rPr>
        <w:t>Quick_User_Guide.pdf</w:t>
      </w:r>
    </w:p>
    <w:p w:rsidR="007B15B6" w:rsidRPr="007B15B6" w:rsidRDefault="007B15B6" w:rsidP="00274489">
      <w:pPr>
        <w:pStyle w:val="ListParagraph"/>
        <w:numPr>
          <w:ilvl w:val="0"/>
          <w:numId w:val="63"/>
        </w:numPr>
        <w:rPr>
          <w:rStyle w:val="hps"/>
          <w:lang w:val="en-US"/>
        </w:rPr>
      </w:pPr>
      <w:r w:rsidRPr="00D42727">
        <w:rPr>
          <w:rStyle w:val="hps"/>
          <w:lang w:val="en-US"/>
        </w:rPr>
        <w:t>Release_Notes.pdf</w:t>
      </w:r>
    </w:p>
    <w:p w:rsidR="007B15B6" w:rsidRPr="007B15B6" w:rsidRDefault="007B15B6" w:rsidP="00274489">
      <w:pPr>
        <w:pStyle w:val="ListParagraph"/>
        <w:numPr>
          <w:ilvl w:val="0"/>
          <w:numId w:val="63"/>
        </w:numPr>
        <w:rPr>
          <w:rStyle w:val="hps"/>
          <w:lang w:val="en-US"/>
        </w:rPr>
      </w:pPr>
      <w:r w:rsidRPr="00D42727">
        <w:rPr>
          <w:rStyle w:val="hps"/>
          <w:lang w:val="en-US"/>
        </w:rPr>
        <w:t>User_Manual.pdf</w:t>
      </w:r>
    </w:p>
    <w:p w:rsidR="009C6624" w:rsidRDefault="00B453B1" w:rsidP="0000336C">
      <w:pPr>
        <w:rPr>
          <w:rStyle w:val="hps"/>
          <w:lang w:val="en-US"/>
        </w:rPr>
      </w:pPr>
      <w:r>
        <w:rPr>
          <w:rStyle w:val="hps"/>
          <w:lang w:val="en-US"/>
        </w:rPr>
        <w:t xml:space="preserve">Update online help files located into folder </w:t>
      </w:r>
      <w:r w:rsidRPr="00B453B1">
        <w:rPr>
          <w:rStyle w:val="hps"/>
          <w:lang w:val="en-US"/>
        </w:rPr>
        <w:t>E:\WebAppli\Intelfs\WebHelp</w:t>
      </w:r>
      <w:r>
        <w:rPr>
          <w:rStyle w:val="hps"/>
          <w:lang w:val="en-US"/>
        </w:rPr>
        <w:t xml:space="preserve">  </w:t>
      </w:r>
      <w:r w:rsidR="00A913E2">
        <w:rPr>
          <w:rStyle w:val="hps"/>
          <w:lang w:val="en-US"/>
        </w:rPr>
        <w:t>with the content of the folder WebHelp extracted from the archive.</w:t>
      </w:r>
      <w:r w:rsidR="001A7636">
        <w:rPr>
          <w:rStyle w:val="hps"/>
          <w:lang w:val="en-US"/>
        </w:rPr>
        <w:t>.</w:t>
      </w:r>
    </w:p>
    <w:p w:rsidR="00181533" w:rsidRDefault="00181533" w:rsidP="00274489">
      <w:pPr>
        <w:pStyle w:val="Heading4"/>
        <w:rPr>
          <w:rStyle w:val="hps"/>
          <w:lang w:val="en-US"/>
        </w:rPr>
      </w:pPr>
      <w:r>
        <w:rPr>
          <w:rStyle w:val="hps"/>
          <w:lang w:val="en-US"/>
        </w:rPr>
        <w:t>EULA files installation</w:t>
      </w:r>
    </w:p>
    <w:p w:rsidR="00181533" w:rsidRDefault="00181533" w:rsidP="0000336C">
      <w:pPr>
        <w:rPr>
          <w:rStyle w:val="hps"/>
          <w:lang w:val="en-US"/>
        </w:rPr>
      </w:pPr>
      <w:r>
        <w:rPr>
          <w:rStyle w:val="hps"/>
          <w:lang w:val="en-US"/>
        </w:rPr>
        <w:t>Create the folder E:\IntelFsData\Licences</w:t>
      </w:r>
    </w:p>
    <w:p w:rsidR="00181533" w:rsidRDefault="00181533" w:rsidP="00274489">
      <w:pPr>
        <w:jc w:val="left"/>
        <w:rPr>
          <w:rStyle w:val="hps"/>
          <w:lang w:val="en-US"/>
        </w:rPr>
      </w:pPr>
      <w:r>
        <w:rPr>
          <w:rStyle w:val="hps"/>
          <w:lang w:val="en-US"/>
        </w:rPr>
        <w:t>Unarchive the content of the zip files 20160114_</w:t>
      </w:r>
      <w:r w:rsidR="00F96A4F">
        <w:rPr>
          <w:rStyle w:val="hps"/>
          <w:lang w:val="en-US"/>
        </w:rPr>
        <w:t>NU_</w:t>
      </w:r>
      <w:r>
        <w:rPr>
          <w:rStyle w:val="hps"/>
          <w:lang w:val="en-US"/>
        </w:rPr>
        <w:t>FreeOSSEULAFiles_1.0.0.zip and 20160114_</w:t>
      </w:r>
      <w:r w:rsidR="00F96A4F">
        <w:rPr>
          <w:rStyle w:val="hps"/>
          <w:lang w:val="en-US"/>
        </w:rPr>
        <w:t>NU_</w:t>
      </w:r>
      <w:r>
        <w:rPr>
          <w:rStyle w:val="hps"/>
          <w:lang w:val="en-US"/>
        </w:rPr>
        <w:t xml:space="preserve">CommercialEULAFiles_1.0.0.zip located on </w:t>
      </w:r>
      <w:r w:rsidR="00A913E2">
        <w:rPr>
          <w:rStyle w:val="hps"/>
          <w:lang w:val="en-US"/>
        </w:rPr>
        <w:t>“</w:t>
      </w:r>
      <w:r w:rsidRPr="00274489">
        <w:rPr>
          <w:rStyle w:val="hps"/>
          <w:b/>
          <w:lang w:val="en-US"/>
        </w:rPr>
        <w:t>DVD IntelFS Application</w:t>
      </w:r>
      <w:r w:rsidR="00A913E2">
        <w:rPr>
          <w:rStyle w:val="hps"/>
          <w:lang w:val="en-US"/>
        </w:rPr>
        <w:t>”</w:t>
      </w:r>
      <w:r>
        <w:rPr>
          <w:rStyle w:val="hps"/>
          <w:lang w:val="en-US"/>
        </w:rPr>
        <w:t xml:space="preserve"> and copy it in the brand new folder E:\IntelFsData\Licences</w:t>
      </w:r>
    </w:p>
    <w:p w:rsidR="00181533" w:rsidRPr="00F54A80" w:rsidRDefault="00181533">
      <w:pPr>
        <w:rPr>
          <w:rStyle w:val="hps"/>
          <w:lang w:val="en-US"/>
        </w:rPr>
      </w:pPr>
    </w:p>
    <w:p w:rsidR="008B376D" w:rsidRPr="00F54A80" w:rsidRDefault="008B376D" w:rsidP="005B34A8">
      <w:pPr>
        <w:pStyle w:val="Heading3"/>
        <w:rPr>
          <w:lang w:val="en-US"/>
        </w:rPr>
      </w:pPr>
      <w:bookmarkStart w:id="208" w:name="_Ref432769779"/>
      <w:bookmarkStart w:id="209" w:name="_Ref432769782"/>
      <w:bookmarkStart w:id="210" w:name="_Toc440979201"/>
      <w:r w:rsidRPr="00F54A80">
        <w:rPr>
          <w:lang w:val="en-US"/>
        </w:rPr>
        <w:t>INTEL-FS</w:t>
      </w:r>
      <w:r w:rsidR="00A6501B" w:rsidRPr="00F54A80">
        <w:rPr>
          <w:lang w:val="en-US"/>
        </w:rPr>
        <w:t xml:space="preserve"> installation verification</w:t>
      </w:r>
      <w:bookmarkEnd w:id="208"/>
      <w:bookmarkEnd w:id="209"/>
      <w:bookmarkEnd w:id="210"/>
    </w:p>
    <w:p w:rsidR="008B376D" w:rsidRPr="00F54A80" w:rsidRDefault="006F1B62" w:rsidP="006F1B62">
      <w:pPr>
        <w:rPr>
          <w:lang w:val="en-US"/>
        </w:rPr>
      </w:pPr>
      <w:r w:rsidRPr="00F54A80">
        <w:rPr>
          <w:lang w:val="en-US"/>
        </w:rPr>
        <w:t>Procedure bellow shall be performed</w:t>
      </w:r>
      <w:r w:rsidR="008B376D" w:rsidRPr="00F54A80">
        <w:rPr>
          <w:lang w:val="en-US"/>
        </w:rPr>
        <w:t xml:space="preserve"> to check that INTEL-FS has been successfully installed</w:t>
      </w:r>
      <w:r w:rsidRPr="00F54A80">
        <w:rPr>
          <w:lang w:val="en-US"/>
        </w:rPr>
        <w:t>.</w:t>
      </w:r>
    </w:p>
    <w:tbl>
      <w:tblPr>
        <w:tblW w:w="974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3227"/>
        <w:gridCol w:w="6520"/>
      </w:tblGrid>
      <w:tr w:rsidR="00FA211A" w:rsidRPr="00F54A80" w:rsidTr="003B3FF6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A211A" w:rsidRPr="00F54A80" w:rsidRDefault="00FA211A" w:rsidP="00540FF8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lastRenderedPageBreak/>
              <w:t>On INTEL-FS server, goto 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Start &gt;All programs &gt;Accessories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”,</w:t>
            </w:r>
          </w:p>
          <w:p w:rsidR="00FA211A" w:rsidRPr="00F54A80" w:rsidRDefault="00FA211A" w:rsidP="00540FF8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Right click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Command Prompt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”, in pop up menu select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Run as administrator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” 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A211A" w:rsidRPr="00F54A80" w:rsidRDefault="00FA211A" w:rsidP="00540FF8">
            <w:pPr>
              <w:spacing w:before="0" w:after="0"/>
              <w:jc w:val="left"/>
              <w:rPr>
                <w:noProof/>
                <w:lang w:val="en-US" w:eastAsia="fr-FR"/>
              </w:rPr>
            </w:pPr>
            <w:r w:rsidRPr="00F54A80">
              <w:rPr>
                <w:lang w:val="en-US"/>
              </w:rPr>
              <w:object w:dxaOrig="6060" w:dyaOrig="6960" w14:anchorId="2205368B">
                <v:shape id="_x0000_i1046" type="#_x0000_t75" style="width:303pt;height:316.75pt" o:ole="">
                  <v:imagedata r:id="rId82" o:title=""/>
                </v:shape>
                <o:OLEObject Type="Embed" ProgID="PBrush" ShapeID="_x0000_i1046" DrawAspect="Content" ObjectID="_1588590738" r:id="rId307"/>
              </w:object>
            </w:r>
          </w:p>
        </w:tc>
      </w:tr>
      <w:tr w:rsidR="00FA211A" w:rsidRPr="00F54A80" w:rsidTr="003B3FF6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A211A" w:rsidRPr="00F54A80" w:rsidRDefault="00FA211A" w:rsidP="00FA211A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t xml:space="preserve">In the dos command prompt window, type in </w:t>
            </w:r>
            <w:r w:rsidRPr="00274489">
              <w:rPr>
                <w:rFonts w:ascii="Times New Roman" w:hAnsi="Times New Roman"/>
                <w:b/>
                <w:lang w:val="en-US" w:eastAsia="fr-FR"/>
              </w:rPr>
              <w:t>iisreset /start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A211A" w:rsidRDefault="00FA211A" w:rsidP="00540FF8">
            <w:pPr>
              <w:spacing w:before="0" w:after="0"/>
              <w:jc w:val="center"/>
              <w:rPr>
                <w:noProof/>
                <w:lang w:val="fr-FR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8380B6A" wp14:editId="191AD9EC">
                  <wp:extent cx="4019973" cy="2088199"/>
                  <wp:effectExtent l="0" t="0" r="0" b="7620"/>
                  <wp:docPr id="281" name="Picture 2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9769" cy="20932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A211A" w:rsidRPr="00F54A80" w:rsidTr="003B3FF6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A211A" w:rsidRDefault="00FA211A" w:rsidP="00464B20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t xml:space="preserve">When iis is </w:t>
            </w:r>
            <w:r w:rsidR="00464B20">
              <w:rPr>
                <w:rFonts w:ascii="Times New Roman" w:hAnsi="Times New Roman"/>
                <w:lang w:val="en-US" w:eastAsia="fr-FR"/>
              </w:rPr>
              <w:t>started</w:t>
            </w:r>
            <w:r>
              <w:rPr>
                <w:rFonts w:ascii="Times New Roman" w:hAnsi="Times New Roman"/>
                <w:lang w:val="en-US" w:eastAsia="fr-FR"/>
              </w:rPr>
              <w:t>, close Command prompt window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A211A" w:rsidRDefault="00464B20" w:rsidP="00464B20">
            <w:pPr>
              <w:spacing w:before="0" w:after="0"/>
              <w:jc w:val="left"/>
              <w:rPr>
                <w:noProof/>
                <w:lang w:val="fr-FR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626E251" wp14:editId="0CC4FE04">
                  <wp:extent cx="4052366" cy="2105025"/>
                  <wp:effectExtent l="0" t="0" r="5715" b="0"/>
                  <wp:docPr id="282" name="Picture 2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63863" cy="21109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24953" w:rsidRPr="00F54A80" w:rsidRDefault="00C24953" w:rsidP="006F1B62">
      <w:pPr>
        <w:rPr>
          <w:lang w:val="en-US"/>
        </w:rPr>
      </w:pPr>
    </w:p>
    <w:p w:rsidR="00C24953" w:rsidRPr="00F54A80" w:rsidRDefault="00C24953" w:rsidP="006F1B62">
      <w:pPr>
        <w:rPr>
          <w:lang w:val="en-US"/>
        </w:rPr>
      </w:pPr>
    </w:p>
    <w:tbl>
      <w:tblPr>
        <w:tblW w:w="974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3227"/>
        <w:gridCol w:w="6520"/>
      </w:tblGrid>
      <w:tr w:rsidR="008B376D" w:rsidRPr="00F54A80" w:rsidTr="0036569E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24953" w:rsidRPr="00F54A80" w:rsidRDefault="008D7D54" w:rsidP="00814E14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lastRenderedPageBreak/>
              <w:t xml:space="preserve">On </w:t>
            </w:r>
            <w:r w:rsidR="00C24953" w:rsidRPr="00F54A80">
              <w:rPr>
                <w:lang w:val="en-US" w:eastAsia="fr-FR"/>
              </w:rPr>
              <w:t>the test</w:t>
            </w:r>
            <w:r w:rsidR="00FB3E00" w:rsidRPr="00F54A80">
              <w:rPr>
                <w:lang w:val="en-US" w:eastAsia="fr-FR"/>
              </w:rPr>
              <w:t xml:space="preserve"> workstation</w:t>
            </w:r>
            <w:r w:rsidR="00C24953" w:rsidRPr="00F54A80">
              <w:rPr>
                <w:lang w:val="en-US" w:eastAsia="fr-FR"/>
              </w:rPr>
              <w:t xml:space="preserve"> log on account test cf </w:t>
            </w:r>
            <w:r w:rsidR="00C24953" w:rsidRPr="00F54A80">
              <w:rPr>
                <w:lang w:val="en-US" w:eastAsia="fr-FR"/>
              </w:rPr>
              <w:fldChar w:fldCharType="begin"/>
            </w:r>
            <w:r w:rsidR="00C24953" w:rsidRPr="00F54A80">
              <w:rPr>
                <w:lang w:val="en-US" w:eastAsia="fr-FR"/>
              </w:rPr>
              <w:instrText xml:space="preserve"> REF _Ref417912586 \r \h </w:instrText>
            </w:r>
            <w:r w:rsidR="00C24953" w:rsidRPr="00F54A80">
              <w:rPr>
                <w:lang w:val="en-US" w:eastAsia="fr-FR"/>
              </w:rPr>
            </w:r>
            <w:r w:rsidR="00C24953" w:rsidRPr="00F54A80">
              <w:rPr>
                <w:lang w:val="en-US" w:eastAsia="fr-FR"/>
              </w:rPr>
              <w:fldChar w:fldCharType="separate"/>
            </w:r>
            <w:r w:rsidR="003C1E5B">
              <w:rPr>
                <w:lang w:val="en-US" w:eastAsia="fr-FR"/>
              </w:rPr>
              <w:t>2.2.2.3</w:t>
            </w:r>
            <w:r w:rsidR="00C24953" w:rsidRPr="00F54A80">
              <w:rPr>
                <w:lang w:val="en-US" w:eastAsia="fr-FR"/>
              </w:rPr>
              <w:fldChar w:fldCharType="end"/>
            </w:r>
            <w:r w:rsidRPr="00F54A80">
              <w:rPr>
                <w:lang w:val="en-US" w:eastAsia="fr-FR"/>
              </w:rPr>
              <w:t xml:space="preserve">, </w:t>
            </w:r>
          </w:p>
          <w:p w:rsidR="008B376D" w:rsidRPr="00F54A80" w:rsidRDefault="008D7D54" w:rsidP="00814E14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t xml:space="preserve">launch Internet explorer </w:t>
            </w:r>
            <w:r w:rsidR="00141362" w:rsidRPr="00F54A80">
              <w:rPr>
                <w:lang w:val="en-US" w:eastAsia="fr-FR"/>
              </w:rPr>
              <w:t>10</w:t>
            </w:r>
          </w:p>
          <w:p w:rsidR="002E171E" w:rsidRPr="00F54A80" w:rsidRDefault="002E171E" w:rsidP="00814E14">
            <w:pPr>
              <w:spacing w:before="0" w:after="0"/>
              <w:jc w:val="left"/>
              <w:rPr>
                <w:lang w:val="en-US" w:eastAsia="fr-FR"/>
              </w:rPr>
            </w:pPr>
          </w:p>
          <w:p w:rsidR="003A049F" w:rsidRPr="00F54A80" w:rsidRDefault="003A049F" w:rsidP="00814E14">
            <w:pPr>
              <w:spacing w:before="0" w:after="0"/>
              <w:jc w:val="left"/>
              <w:rPr>
                <w:b/>
                <w:lang w:val="en-US" w:eastAsia="fr-FR"/>
              </w:rPr>
            </w:pPr>
          </w:p>
          <w:p w:rsidR="003A049F" w:rsidRPr="00F54A80" w:rsidRDefault="003A049F" w:rsidP="00814E14">
            <w:pPr>
              <w:spacing w:before="0" w:after="0"/>
              <w:jc w:val="left"/>
              <w:rPr>
                <w:lang w:val="en-US" w:eastAsia="fr-FR"/>
              </w:rPr>
            </w:pP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B376D" w:rsidRPr="00F54A80" w:rsidRDefault="00931834" w:rsidP="00814E14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C51A8F4" wp14:editId="63CBA01C">
                  <wp:extent cx="4029075" cy="2524125"/>
                  <wp:effectExtent l="0" t="0" r="9525" b="9525"/>
                  <wp:docPr id="19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29075" cy="2524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E171E" w:rsidRPr="00F54A80" w:rsidTr="0036569E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47CAA" w:rsidRPr="00F54A80" w:rsidRDefault="00D31BF6" w:rsidP="00847CAA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t xml:space="preserve">In URL input area, type in the </w:t>
            </w:r>
            <w:r w:rsidR="005259B1" w:rsidRPr="00F54A80">
              <w:rPr>
                <w:lang w:val="en-US" w:eastAsia="fr-FR"/>
              </w:rPr>
              <w:t>INTEL-FS</w:t>
            </w:r>
            <w:r w:rsidRPr="00F54A80">
              <w:rPr>
                <w:lang w:val="en-US" w:eastAsia="fr-FR"/>
              </w:rPr>
              <w:t xml:space="preserve"> URL</w:t>
            </w:r>
            <w:r w:rsidR="00847CAA" w:rsidRPr="00F54A80">
              <w:rPr>
                <w:lang w:val="en-US" w:eastAsia="fr-FR"/>
              </w:rPr>
              <w:t xml:space="preserve">  </w:t>
            </w:r>
            <w:r w:rsidR="00847CAA" w:rsidRPr="00F54A80">
              <w:rPr>
                <w:b/>
                <w:lang w:val="en-US" w:eastAsia="fr-FR"/>
              </w:rPr>
              <w:t>http://&lt;fqdn&gt;/intelfs</w:t>
            </w:r>
            <w:r w:rsidR="00847CAA" w:rsidRPr="00F54A80">
              <w:rPr>
                <w:lang w:val="en-US" w:eastAsia="fr-FR"/>
              </w:rPr>
              <w:t xml:space="preserve"> where </w:t>
            </w:r>
            <w:r w:rsidR="00847CAA" w:rsidRPr="00F54A80">
              <w:rPr>
                <w:b/>
                <w:lang w:val="en-US" w:eastAsia="fr-FR"/>
              </w:rPr>
              <w:t>&lt;fqdn&gt;</w:t>
            </w:r>
            <w:r w:rsidR="00847CAA" w:rsidRPr="00F54A80">
              <w:rPr>
                <w:lang w:val="en-US" w:eastAsia="fr-FR"/>
              </w:rPr>
              <w:t xml:space="preserve"> is INTEL-FS server FQDN.</w:t>
            </w:r>
          </w:p>
          <w:p w:rsidR="00D31BF6" w:rsidRPr="00F54A80" w:rsidRDefault="00D31BF6" w:rsidP="00D31BF6">
            <w:pPr>
              <w:spacing w:before="0" w:after="0"/>
              <w:jc w:val="left"/>
              <w:rPr>
                <w:lang w:val="en-US" w:eastAsia="fr-FR"/>
              </w:rPr>
            </w:pPr>
          </w:p>
          <w:p w:rsidR="00D31BF6" w:rsidRPr="00F54A80" w:rsidRDefault="00D31BF6" w:rsidP="00D31BF6">
            <w:pPr>
              <w:spacing w:before="0" w:after="0"/>
              <w:jc w:val="left"/>
              <w:rPr>
                <w:lang w:val="en-US" w:eastAsia="fr-FR"/>
              </w:rPr>
            </w:pPr>
          </w:p>
          <w:p w:rsidR="00D31BF6" w:rsidRPr="00F54A80" w:rsidRDefault="00D31BF6" w:rsidP="00D31BF6">
            <w:pPr>
              <w:spacing w:before="0" w:after="0"/>
              <w:jc w:val="left"/>
              <w:rPr>
                <w:b/>
                <w:lang w:val="en-US" w:eastAsia="fr-FR"/>
              </w:rPr>
            </w:pPr>
            <w:r w:rsidRPr="00F54A80">
              <w:rPr>
                <w:lang w:val="en-US" w:eastAsia="fr-FR"/>
              </w:rPr>
              <w:t>This step might take several minutes.</w:t>
            </w:r>
          </w:p>
          <w:p w:rsidR="002E171E" w:rsidRPr="00F54A80" w:rsidRDefault="002E171E" w:rsidP="00814E14">
            <w:pPr>
              <w:spacing w:before="0" w:after="0"/>
              <w:jc w:val="left"/>
              <w:rPr>
                <w:lang w:val="en-US" w:eastAsia="fr-FR"/>
              </w:rPr>
            </w:pP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E171E" w:rsidRPr="00F54A80" w:rsidRDefault="00931834" w:rsidP="00814E14">
            <w:pPr>
              <w:spacing w:before="0" w:after="0"/>
              <w:jc w:val="left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5CA3B99" wp14:editId="0A5D25DE">
                  <wp:extent cx="4029075" cy="2524125"/>
                  <wp:effectExtent l="0" t="0" r="9525" b="9525"/>
                  <wp:docPr id="19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29075" cy="2524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B376D" w:rsidRPr="00F54A80" w:rsidTr="008B376D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D2984" w:rsidRPr="00F54A80" w:rsidRDefault="00CD2984" w:rsidP="00814E14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t>In “</w:t>
            </w:r>
            <w:r w:rsidRPr="00F54A80">
              <w:rPr>
                <w:b/>
                <w:lang w:val="en-US" w:eastAsia="fr-FR"/>
              </w:rPr>
              <w:t>On which Organisational Node would you like to log in ?</w:t>
            </w:r>
            <w:r w:rsidRPr="00F54A80">
              <w:rPr>
                <w:lang w:val="en-US" w:eastAsia="fr-FR"/>
              </w:rPr>
              <w:t>” drop down list make sure that all organisational node specified during INTEL-FS installation are displayed.</w:t>
            </w:r>
          </w:p>
          <w:p w:rsidR="00CD2984" w:rsidRPr="00F54A80" w:rsidRDefault="00CD2984" w:rsidP="00814E14">
            <w:pPr>
              <w:spacing w:before="0" w:after="0"/>
              <w:jc w:val="left"/>
              <w:rPr>
                <w:lang w:val="en-US" w:eastAsia="fr-FR"/>
              </w:rPr>
            </w:pPr>
          </w:p>
          <w:p w:rsidR="00CD2984" w:rsidRPr="00F54A80" w:rsidRDefault="00CD2984" w:rsidP="00814E14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t>In “</w:t>
            </w:r>
            <w:r w:rsidRPr="00F54A80">
              <w:rPr>
                <w:b/>
                <w:lang w:val="en-US" w:eastAsia="fr-FR"/>
              </w:rPr>
              <w:t>Authentication Method</w:t>
            </w:r>
            <w:r w:rsidRPr="00F54A80">
              <w:rPr>
                <w:lang w:val="en-US" w:eastAsia="fr-FR"/>
              </w:rPr>
              <w:t>” combo box,</w:t>
            </w:r>
          </w:p>
          <w:p w:rsidR="00CD2984" w:rsidRPr="00F54A80" w:rsidRDefault="00CD2984" w:rsidP="00CD2984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t>select “</w:t>
            </w:r>
            <w:r w:rsidRPr="00F54A80">
              <w:rPr>
                <w:b/>
                <w:lang w:val="en-US" w:eastAsia="fr-FR"/>
              </w:rPr>
              <w:t>Login/Password</w:t>
            </w:r>
            <w:r w:rsidRPr="00F54A80">
              <w:rPr>
                <w:lang w:val="en-US" w:eastAsia="fr-FR"/>
              </w:rPr>
              <w:t>”</w:t>
            </w:r>
          </w:p>
          <w:p w:rsidR="003A049F" w:rsidRPr="00F54A80" w:rsidRDefault="003A049F" w:rsidP="00814E14">
            <w:pPr>
              <w:spacing w:before="0" w:after="0"/>
              <w:jc w:val="left"/>
              <w:rPr>
                <w:lang w:val="en-US" w:eastAsia="fr-FR"/>
              </w:rPr>
            </w:pPr>
          </w:p>
          <w:p w:rsidR="00CD2984" w:rsidRPr="00F54A80" w:rsidRDefault="00CD2984" w:rsidP="00814E14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t>Click “</w:t>
            </w:r>
            <w:r w:rsidRPr="00F54A80">
              <w:rPr>
                <w:b/>
                <w:lang w:val="en-US" w:eastAsia="fr-FR"/>
              </w:rPr>
              <w:t>OK</w:t>
            </w:r>
            <w:r w:rsidRPr="00F54A80">
              <w:rPr>
                <w:lang w:val="en-US" w:eastAsia="fr-FR"/>
              </w:rPr>
              <w:t>” button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B376D" w:rsidRPr="00F54A80" w:rsidRDefault="00931834" w:rsidP="00814E14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2825B7D" wp14:editId="4DFC99D5">
                  <wp:extent cx="3990975" cy="2505075"/>
                  <wp:effectExtent l="0" t="0" r="9525" b="9525"/>
                  <wp:docPr id="19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90975" cy="2505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B376D" w:rsidRPr="00F54A80" w:rsidTr="008B376D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A049F" w:rsidRPr="00F54A80" w:rsidRDefault="00CD2984" w:rsidP="00814E14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lastRenderedPageBreak/>
              <w:t>Connect to INTEL-FS using Administrator account</w:t>
            </w:r>
          </w:p>
          <w:p w:rsidR="003A049F" w:rsidRPr="00F54A80" w:rsidRDefault="003A049F" w:rsidP="00814E14">
            <w:pPr>
              <w:spacing w:before="0" w:after="0"/>
              <w:jc w:val="left"/>
              <w:rPr>
                <w:lang w:val="en-US" w:eastAsia="fr-FR"/>
              </w:rPr>
            </w:pPr>
          </w:p>
          <w:p w:rsidR="008B376D" w:rsidRPr="00F54A80" w:rsidRDefault="003A049F" w:rsidP="00814E14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t>“</w:t>
            </w:r>
            <w:r w:rsidR="00BC0E86" w:rsidRPr="00F54A80">
              <w:rPr>
                <w:b/>
                <w:lang w:val="en-US" w:eastAsia="fr-FR"/>
              </w:rPr>
              <w:t>Username</w:t>
            </w:r>
            <w:r w:rsidRPr="00F54A80">
              <w:rPr>
                <w:b/>
                <w:lang w:val="en-US" w:eastAsia="fr-FR"/>
              </w:rPr>
              <w:t>:</w:t>
            </w:r>
            <w:r w:rsidRPr="00F54A80">
              <w:rPr>
                <w:lang w:val="en-US" w:eastAsia="fr-FR"/>
              </w:rPr>
              <w:t>”</w:t>
            </w:r>
            <w:r w:rsidR="00BC0E86" w:rsidRPr="00F54A80">
              <w:rPr>
                <w:lang w:val="en-US" w:eastAsia="fr-FR"/>
              </w:rPr>
              <w:t xml:space="preserve"> type in Administrator</w:t>
            </w:r>
          </w:p>
          <w:p w:rsidR="00BC0E86" w:rsidRPr="00F54A80" w:rsidRDefault="003A049F" w:rsidP="00814E14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t>“</w:t>
            </w:r>
            <w:r w:rsidR="00BC0E86" w:rsidRPr="00F54A80">
              <w:rPr>
                <w:b/>
                <w:lang w:val="en-US" w:eastAsia="fr-FR"/>
              </w:rPr>
              <w:t>Password</w:t>
            </w:r>
            <w:r w:rsidRPr="00F54A80">
              <w:rPr>
                <w:b/>
                <w:lang w:val="en-US" w:eastAsia="fr-FR"/>
              </w:rPr>
              <w:t>:</w:t>
            </w:r>
            <w:r w:rsidRPr="00F54A80">
              <w:rPr>
                <w:lang w:val="en-US" w:eastAsia="fr-FR"/>
              </w:rPr>
              <w:t>”</w:t>
            </w:r>
            <w:r w:rsidR="00BC0E86" w:rsidRPr="00F54A80">
              <w:rPr>
                <w:lang w:val="en-US" w:eastAsia="fr-FR"/>
              </w:rPr>
              <w:t xml:space="preserve"> type in </w:t>
            </w:r>
            <w:r w:rsidR="00CD2984" w:rsidRPr="00F54A80">
              <w:rPr>
                <w:lang w:val="en-US" w:eastAsia="fr-FR"/>
              </w:rPr>
              <w:t xml:space="preserve">the password specified  </w:t>
            </w:r>
            <w:r w:rsidR="002E171E" w:rsidRPr="00F54A80">
              <w:rPr>
                <w:lang w:val="en-US" w:eastAsia="fr-FR"/>
              </w:rPr>
              <w:t>during INTEL-FS installation.</w:t>
            </w:r>
          </w:p>
          <w:p w:rsidR="003A049F" w:rsidRPr="00F54A80" w:rsidRDefault="003A049F" w:rsidP="00814E14">
            <w:pPr>
              <w:spacing w:before="0" w:after="0"/>
              <w:jc w:val="left"/>
              <w:rPr>
                <w:lang w:val="en-US" w:eastAsia="fr-FR"/>
              </w:rPr>
            </w:pPr>
          </w:p>
          <w:p w:rsidR="003A049F" w:rsidRPr="00F54A80" w:rsidRDefault="003A049F" w:rsidP="00814E14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t>Click “</w:t>
            </w:r>
            <w:r w:rsidRPr="00F54A80">
              <w:rPr>
                <w:b/>
                <w:lang w:val="en-US" w:eastAsia="fr-FR"/>
              </w:rPr>
              <w:t>Sign in</w:t>
            </w:r>
            <w:r w:rsidRPr="00F54A80">
              <w:rPr>
                <w:lang w:val="en-US" w:eastAsia="fr-FR"/>
              </w:rPr>
              <w:t>” button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B376D" w:rsidRPr="00F54A80" w:rsidRDefault="00931834" w:rsidP="00814E14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EA66EE5" wp14:editId="01F94453">
                  <wp:extent cx="4019550" cy="2524125"/>
                  <wp:effectExtent l="0" t="0" r="0" b="9525"/>
                  <wp:docPr id="20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19550" cy="2524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B376D" w:rsidRPr="00F54A80" w:rsidTr="008B376D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B376D" w:rsidRPr="00F54A80" w:rsidRDefault="00851F81" w:rsidP="00814E14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t>INTEL-FS</w:t>
            </w:r>
            <w:r w:rsidR="003A049F" w:rsidRPr="00F54A80">
              <w:rPr>
                <w:lang w:val="en-US" w:eastAsia="fr-FR"/>
              </w:rPr>
              <w:t xml:space="preserve"> result view is displayed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B376D" w:rsidRPr="00F54A80" w:rsidRDefault="00931834" w:rsidP="00814E14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2BEE4AA" wp14:editId="005736AA">
                  <wp:extent cx="4038600" cy="2524125"/>
                  <wp:effectExtent l="0" t="0" r="0" b="9525"/>
                  <wp:docPr id="20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38600" cy="2524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91A00" w:rsidRPr="00F54A80" w:rsidTr="008B376D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91A00" w:rsidRPr="00F54A80" w:rsidRDefault="00691A00" w:rsidP="00814E14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lang w:val="en-US" w:eastAsia="fr-FR"/>
              </w:rPr>
              <w:t>Click on “</w:t>
            </w:r>
            <w:r w:rsidRPr="00C01A49">
              <w:rPr>
                <w:b/>
                <w:lang w:val="en-US" w:eastAsia="fr-FR"/>
              </w:rPr>
              <w:t>New</w:t>
            </w:r>
            <w:r>
              <w:rPr>
                <w:lang w:val="en-US" w:eastAsia="fr-FR"/>
              </w:rPr>
              <w:t>” button in the toolbar and select “</w:t>
            </w:r>
            <w:r w:rsidRPr="00C01A49">
              <w:rPr>
                <w:b/>
                <w:lang w:val="en-US" w:eastAsia="fr-FR"/>
              </w:rPr>
              <w:t>Contacts\Contact</w:t>
            </w:r>
            <w:r>
              <w:rPr>
                <w:lang w:val="en-US" w:eastAsia="fr-FR"/>
              </w:rPr>
              <w:t>” to create a new user account.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91A00" w:rsidRPr="005D46E0" w:rsidRDefault="00691A00" w:rsidP="00814E14">
            <w:pPr>
              <w:spacing w:before="0" w:after="0"/>
              <w:jc w:val="left"/>
              <w:rPr>
                <w:noProof/>
                <w:lang w:val="en-US" w:eastAsia="fr-FR"/>
              </w:rPr>
            </w:pPr>
            <w:r>
              <w:object w:dxaOrig="3990" w:dyaOrig="3165">
                <v:shape id="_x0000_i1047" type="#_x0000_t75" style="width:159pt;height:125.55pt" o:ole="">
                  <v:imagedata r:id="rId310" o:title=""/>
                </v:shape>
                <o:OLEObject Type="Embed" ProgID="PBrush" ShapeID="_x0000_i1047" DrawAspect="Content" ObjectID="_1588590739" r:id="rId311"/>
              </w:object>
            </w:r>
          </w:p>
        </w:tc>
      </w:tr>
      <w:tr w:rsidR="00C02CF8" w:rsidRPr="00F54A80" w:rsidTr="008B376D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02CF8" w:rsidRDefault="00C02CF8" w:rsidP="00814E14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lang w:val="en-US" w:eastAsia="fr-FR"/>
              </w:rPr>
              <w:t>Create a new account with the following data:</w:t>
            </w:r>
          </w:p>
          <w:p w:rsidR="00C02CF8" w:rsidRDefault="00C02CF8" w:rsidP="005D46E0">
            <w:pPr>
              <w:pStyle w:val="ListParagraph"/>
              <w:numPr>
                <w:ilvl w:val="0"/>
                <w:numId w:val="24"/>
              </w:numPr>
              <w:rPr>
                <w:noProof/>
                <w:lang w:val="en-US" w:eastAsia="fr-FR"/>
              </w:rPr>
            </w:pPr>
            <w:r>
              <w:rPr>
                <w:lang w:val="en-US" w:eastAsia="fr-FR"/>
              </w:rPr>
              <w:t xml:space="preserve">Logon name: </w:t>
            </w:r>
            <w:r w:rsidRPr="00C01A49">
              <w:rPr>
                <w:b/>
                <w:lang w:val="en-US" w:eastAsia="fr-FR"/>
              </w:rPr>
              <w:t>user1</w:t>
            </w:r>
          </w:p>
          <w:p w:rsidR="00C02CF8" w:rsidRDefault="00C02CF8" w:rsidP="005D46E0">
            <w:pPr>
              <w:pStyle w:val="ListParagraph"/>
              <w:numPr>
                <w:ilvl w:val="0"/>
                <w:numId w:val="24"/>
              </w:numPr>
              <w:rPr>
                <w:noProof/>
                <w:lang w:val="en-US" w:eastAsia="fr-FR"/>
              </w:rPr>
            </w:pPr>
            <w:r>
              <w:rPr>
                <w:lang w:val="en-US" w:eastAsia="fr-FR"/>
              </w:rPr>
              <w:t xml:space="preserve">Rotation: </w:t>
            </w:r>
            <w:r w:rsidRPr="00C01A49">
              <w:rPr>
                <w:b/>
                <w:lang w:val="en-US" w:eastAsia="fr-FR"/>
              </w:rPr>
              <w:t>2020-01-01</w:t>
            </w:r>
          </w:p>
          <w:p w:rsidR="00C02CF8" w:rsidRDefault="00C02CF8" w:rsidP="005D46E0">
            <w:pPr>
              <w:pStyle w:val="ListParagraph"/>
              <w:numPr>
                <w:ilvl w:val="0"/>
                <w:numId w:val="24"/>
              </w:numPr>
              <w:rPr>
                <w:b/>
                <w:noProof/>
                <w:lang w:val="en-US" w:eastAsia="fr-FR"/>
              </w:rPr>
            </w:pPr>
            <w:r>
              <w:rPr>
                <w:lang w:val="en-US" w:eastAsia="fr-FR"/>
              </w:rPr>
              <w:t xml:space="preserve">Permissions: </w:t>
            </w:r>
            <w:r w:rsidRPr="00C01A49">
              <w:rPr>
                <w:b/>
                <w:lang w:val="en-US" w:eastAsia="fr-FR"/>
              </w:rPr>
              <w:t>Person Readers</w:t>
            </w:r>
          </w:p>
          <w:p w:rsidR="00E3632A" w:rsidRPr="00C01A49" w:rsidRDefault="00E3632A" w:rsidP="00E3632A">
            <w:pPr>
              <w:pStyle w:val="ListParagraph"/>
              <w:numPr>
                <w:ilvl w:val="0"/>
                <w:numId w:val="24"/>
              </w:numPr>
              <w:rPr>
                <w:b/>
                <w:noProof/>
                <w:lang w:val="en-US" w:eastAsia="fr-FR"/>
              </w:rPr>
            </w:pPr>
            <w:r w:rsidRPr="00E3632A">
              <w:rPr>
                <w:lang w:val="en-US" w:eastAsia="fr-FR"/>
              </w:rPr>
              <w:t>NS Email:</w:t>
            </w:r>
            <w:r>
              <w:rPr>
                <w:b/>
                <w:lang w:val="en-US" w:eastAsia="fr-FR"/>
              </w:rPr>
              <w:t xml:space="preserve"> </w:t>
            </w:r>
            <w:r w:rsidRPr="00E3632A">
              <w:rPr>
                <w:b/>
                <w:lang w:val="en-US" w:eastAsia="fr-FR"/>
              </w:rPr>
              <w:t>mail@example.com</w:t>
            </w:r>
          </w:p>
          <w:p w:rsidR="00C02CF8" w:rsidRDefault="00C02CF8" w:rsidP="005D46E0">
            <w:pPr>
              <w:rPr>
                <w:noProof/>
                <w:lang w:val="en-US" w:eastAsia="fr-FR"/>
              </w:rPr>
            </w:pPr>
            <w:r>
              <w:rPr>
                <w:lang w:val="en-US" w:eastAsia="fr-FR"/>
              </w:rPr>
              <w:t>All others mandatory fields could be set to any value.</w:t>
            </w:r>
          </w:p>
          <w:p w:rsidR="00C02CF8" w:rsidRPr="005D46E0" w:rsidRDefault="00C02CF8" w:rsidP="005D46E0">
            <w:pPr>
              <w:rPr>
                <w:lang w:val="en-US" w:eastAsia="fr-FR"/>
              </w:rPr>
            </w:pPr>
            <w:r>
              <w:rPr>
                <w:lang w:val="en-US" w:eastAsia="fr-FR"/>
              </w:rPr>
              <w:t>Save the Contact using the “</w:t>
            </w:r>
            <w:r w:rsidRPr="00C01A49">
              <w:rPr>
                <w:b/>
                <w:lang w:val="en-US" w:eastAsia="fr-FR"/>
              </w:rPr>
              <w:t>Save</w:t>
            </w:r>
            <w:r>
              <w:rPr>
                <w:lang w:val="en-US" w:eastAsia="fr-FR"/>
              </w:rPr>
              <w:t>” button.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02CF8" w:rsidRDefault="00C02CF8" w:rsidP="00814E14">
            <w:pPr>
              <w:spacing w:before="0" w:after="0"/>
              <w:jc w:val="left"/>
            </w:pPr>
            <w:r>
              <w:object w:dxaOrig="11790" w:dyaOrig="6150">
                <v:shape id="_x0000_i1048" type="#_x0000_t75" style="width:314.8pt;height:164.4pt" o:ole="">
                  <v:imagedata r:id="rId312" o:title=""/>
                </v:shape>
                <o:OLEObject Type="Embed" ProgID="PBrush" ShapeID="_x0000_i1048" DrawAspect="Content" ObjectID="_1588590740" r:id="rId313"/>
              </w:object>
            </w:r>
          </w:p>
        </w:tc>
      </w:tr>
      <w:tr w:rsidR="00C02CF8" w:rsidRPr="00F54A80" w:rsidTr="008B376D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02CF8" w:rsidRDefault="00C02CF8" w:rsidP="00814E14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lang w:val="en-US" w:eastAsia="fr-FR"/>
              </w:rPr>
              <w:lastRenderedPageBreak/>
              <w:t>Click on the “</w:t>
            </w:r>
            <w:r w:rsidRPr="00C01A49">
              <w:rPr>
                <w:b/>
                <w:lang w:val="en-US" w:eastAsia="fr-FR"/>
              </w:rPr>
              <w:t>Set Password</w:t>
            </w:r>
            <w:r>
              <w:rPr>
                <w:lang w:val="en-US" w:eastAsia="fr-FR"/>
              </w:rPr>
              <w:t>” button and set the password in the opened window.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02CF8" w:rsidRDefault="00C02CF8" w:rsidP="00814E14">
            <w:pPr>
              <w:spacing w:before="0" w:after="0"/>
              <w:jc w:val="left"/>
            </w:pPr>
            <w:r>
              <w:rPr>
                <w:noProof/>
                <w:lang w:val="en-US"/>
              </w:rPr>
              <w:drawing>
                <wp:inline distT="0" distB="0" distL="0" distR="0" wp14:anchorId="2CD8C744" wp14:editId="13613554">
                  <wp:extent cx="2814761" cy="1603602"/>
                  <wp:effectExtent l="0" t="0" r="5080" b="0"/>
                  <wp:docPr id="303" name="Picture 3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16645" cy="16046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02CF8" w:rsidRPr="00F54A80" w:rsidTr="008B376D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3632A" w:rsidRDefault="00E3632A" w:rsidP="00C02CF8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lang w:val="en-US" w:eastAsia="fr-FR"/>
              </w:rPr>
              <w:t>Click on “</w:t>
            </w:r>
            <w:r w:rsidRPr="00E3632A">
              <w:rPr>
                <w:b/>
                <w:lang w:val="en-US" w:eastAsia="fr-FR"/>
              </w:rPr>
              <w:t>back to list</w:t>
            </w:r>
            <w:r>
              <w:rPr>
                <w:lang w:val="en-US" w:eastAsia="fr-FR"/>
              </w:rPr>
              <w:t>” and click on “</w:t>
            </w:r>
            <w:r w:rsidRPr="00E3632A">
              <w:rPr>
                <w:b/>
                <w:lang w:val="en-US" w:eastAsia="fr-FR"/>
              </w:rPr>
              <w:t>Contact</w:t>
            </w:r>
            <w:r>
              <w:rPr>
                <w:lang w:val="en-US" w:eastAsia="fr-FR"/>
              </w:rPr>
              <w:t>”</w:t>
            </w:r>
          </w:p>
          <w:p w:rsidR="00C02CF8" w:rsidRDefault="00C02CF8" w:rsidP="00C02CF8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lang w:val="en-US" w:eastAsia="fr-FR"/>
              </w:rPr>
              <w:t>Right click on the “</w:t>
            </w:r>
            <w:r w:rsidRPr="00C01A49">
              <w:rPr>
                <w:b/>
                <w:lang w:val="en-US" w:eastAsia="fr-FR"/>
              </w:rPr>
              <w:t>user1</w:t>
            </w:r>
            <w:r>
              <w:rPr>
                <w:lang w:val="en-US" w:eastAsia="fr-FR"/>
              </w:rPr>
              <w:t xml:space="preserve">” in the Result view and </w:t>
            </w:r>
            <w:r w:rsidR="00C01A49">
              <w:rPr>
                <w:lang w:val="en-US" w:eastAsia="fr-FR"/>
              </w:rPr>
              <w:t>select</w:t>
            </w:r>
            <w:r>
              <w:rPr>
                <w:lang w:val="en-US" w:eastAsia="fr-FR"/>
              </w:rPr>
              <w:t xml:space="preserve"> “</w:t>
            </w:r>
            <w:r w:rsidRPr="00C01A49">
              <w:rPr>
                <w:b/>
                <w:lang w:val="en-US" w:eastAsia="fr-FR"/>
              </w:rPr>
              <w:t>Enable</w:t>
            </w:r>
            <w:r>
              <w:rPr>
                <w:lang w:val="en-US" w:eastAsia="fr-FR"/>
              </w:rPr>
              <w:t xml:space="preserve">” in </w:t>
            </w:r>
            <w:r w:rsidR="00C01A49">
              <w:rPr>
                <w:lang w:val="en-US" w:eastAsia="fr-FR"/>
              </w:rPr>
              <w:t>pop up</w:t>
            </w:r>
            <w:r>
              <w:rPr>
                <w:lang w:val="en-US" w:eastAsia="fr-FR"/>
              </w:rPr>
              <w:t xml:space="preserve"> menu.</w:t>
            </w:r>
          </w:p>
          <w:p w:rsidR="00C02CF8" w:rsidRDefault="00C02CF8" w:rsidP="00C02CF8">
            <w:pPr>
              <w:spacing w:before="0" w:after="0"/>
              <w:jc w:val="left"/>
              <w:rPr>
                <w:lang w:val="en-US" w:eastAsia="fr-FR"/>
              </w:rPr>
            </w:pP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02CF8" w:rsidRDefault="00C02CF8" w:rsidP="00814E14">
            <w:pPr>
              <w:spacing w:before="0" w:after="0"/>
              <w:jc w:val="left"/>
            </w:pPr>
            <w:r>
              <w:object w:dxaOrig="9615" w:dyaOrig="8325">
                <v:shape id="_x0000_i1049" type="#_x0000_t75" style="width:315.3pt;height:272.25pt" o:ole="">
                  <v:imagedata r:id="rId315" o:title=""/>
                </v:shape>
                <o:OLEObject Type="Embed" ProgID="PBrush" ShapeID="_x0000_i1049" DrawAspect="Content" ObjectID="_1588590741" r:id="rId316"/>
              </w:object>
            </w:r>
          </w:p>
        </w:tc>
      </w:tr>
      <w:tr w:rsidR="00C02CF8" w:rsidRPr="00F54A80" w:rsidTr="008B376D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02CF8" w:rsidRDefault="007325C3" w:rsidP="00C02CF8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lang w:val="en-US" w:eastAsia="fr-FR"/>
              </w:rPr>
              <w:t>Sign out</w:t>
            </w:r>
            <w:r w:rsidR="00C02CF8">
              <w:rPr>
                <w:lang w:val="en-US" w:eastAsia="fr-FR"/>
              </w:rPr>
              <w:t xml:space="preserve"> “</w:t>
            </w:r>
            <w:r w:rsidR="00C02CF8" w:rsidRPr="00C01A49">
              <w:rPr>
                <w:b/>
                <w:lang w:val="en-US" w:eastAsia="fr-FR"/>
              </w:rPr>
              <w:t>Administrator</w:t>
            </w:r>
            <w:r w:rsidR="00C02CF8">
              <w:rPr>
                <w:lang w:val="en-US" w:eastAsia="fr-FR"/>
              </w:rPr>
              <w:t>” and logon using the “</w:t>
            </w:r>
            <w:r w:rsidR="00C02CF8" w:rsidRPr="00C01A49">
              <w:rPr>
                <w:b/>
                <w:lang w:val="en-US" w:eastAsia="fr-FR"/>
              </w:rPr>
              <w:t>user1</w:t>
            </w:r>
            <w:r w:rsidR="00C02CF8">
              <w:rPr>
                <w:lang w:val="en-US" w:eastAsia="fr-FR"/>
              </w:rPr>
              <w:t>” account previously created.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02CF8" w:rsidRDefault="00C02CF8" w:rsidP="00814E14">
            <w:pPr>
              <w:spacing w:before="0" w:after="0"/>
              <w:jc w:val="left"/>
            </w:pPr>
            <w:r>
              <w:object w:dxaOrig="6330" w:dyaOrig="6075">
                <v:shape id="_x0000_i1050" type="#_x0000_t75" style="width:230pt;height:221.4pt" o:ole="">
                  <v:imagedata r:id="rId317" o:title=""/>
                </v:shape>
                <o:OLEObject Type="Embed" ProgID="PBrush" ShapeID="_x0000_i1050" DrawAspect="Content" ObjectID="_1588590742" r:id="rId318"/>
              </w:object>
            </w:r>
          </w:p>
        </w:tc>
      </w:tr>
      <w:tr w:rsidR="00C02CF8" w:rsidRPr="00F54A80" w:rsidTr="00DE201B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02CF8" w:rsidRPr="00F54A80" w:rsidRDefault="00C02CF8" w:rsidP="00DE201B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lastRenderedPageBreak/>
              <w:t>INTEL-FS result view is displayed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02CF8" w:rsidRPr="00F54A80" w:rsidRDefault="00C02CF8" w:rsidP="00DE201B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3478D2B" wp14:editId="3AFF6032">
                  <wp:extent cx="4038600" cy="2524125"/>
                  <wp:effectExtent l="0" t="0" r="0" b="9525"/>
                  <wp:docPr id="30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38600" cy="2524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90D09" w:rsidRPr="00F54A80" w:rsidTr="008B376D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90D09" w:rsidRPr="00F54A80" w:rsidRDefault="00490D09" w:rsidP="00851F81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t>In INTEL-FS main window, select “</w:t>
            </w:r>
            <w:r w:rsidRPr="00F54A80">
              <w:rPr>
                <w:b/>
                <w:lang w:val="en-US" w:eastAsia="fr-FR"/>
              </w:rPr>
              <w:t>Help</w:t>
            </w:r>
            <w:r w:rsidRPr="00F54A80">
              <w:rPr>
                <w:lang w:val="en-US" w:eastAsia="fr-FR"/>
              </w:rPr>
              <w:t>” menu</w:t>
            </w:r>
          </w:p>
          <w:p w:rsidR="00490D09" w:rsidRPr="00F54A80" w:rsidRDefault="00490D09" w:rsidP="00851F81">
            <w:pPr>
              <w:spacing w:before="0" w:after="0"/>
              <w:jc w:val="left"/>
              <w:rPr>
                <w:lang w:val="en-US" w:eastAsia="fr-FR"/>
              </w:rPr>
            </w:pP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90D09" w:rsidRPr="00F54A80" w:rsidRDefault="00931834" w:rsidP="00814E14">
            <w:pPr>
              <w:spacing w:before="0" w:after="0"/>
              <w:jc w:val="left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21A3321" wp14:editId="72287870">
                  <wp:extent cx="4029075" cy="2533650"/>
                  <wp:effectExtent l="0" t="0" r="9525" b="0"/>
                  <wp:docPr id="20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29075" cy="2533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90D09" w:rsidRPr="00F54A80" w:rsidTr="008B376D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90D09" w:rsidRPr="00F54A80" w:rsidRDefault="00490D09" w:rsidP="00851F81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t>In “</w:t>
            </w:r>
            <w:r w:rsidRPr="00F54A80">
              <w:rPr>
                <w:b/>
                <w:lang w:val="en-US" w:eastAsia="fr-FR"/>
              </w:rPr>
              <w:t>Help</w:t>
            </w:r>
            <w:r w:rsidRPr="00F54A80">
              <w:rPr>
                <w:lang w:val="en-US" w:eastAsia="fr-FR"/>
              </w:rPr>
              <w:t>” menu, select “</w:t>
            </w:r>
            <w:r w:rsidRPr="00F54A80">
              <w:rPr>
                <w:b/>
                <w:lang w:val="en-US" w:eastAsia="fr-FR"/>
              </w:rPr>
              <w:t>About INTEL-FS</w:t>
            </w:r>
            <w:r w:rsidRPr="00F54A80">
              <w:rPr>
                <w:lang w:val="en-US" w:eastAsia="fr-FR"/>
              </w:rPr>
              <w:t>” item</w:t>
            </w:r>
          </w:p>
          <w:p w:rsidR="00490D09" w:rsidRPr="00F54A80" w:rsidRDefault="00490D09" w:rsidP="00851F81">
            <w:pPr>
              <w:spacing w:before="0" w:after="0"/>
              <w:jc w:val="left"/>
              <w:rPr>
                <w:lang w:val="en-US" w:eastAsia="fr-FR"/>
              </w:rPr>
            </w:pPr>
          </w:p>
          <w:p w:rsidR="00490D09" w:rsidRPr="00F54A80" w:rsidRDefault="00490D09" w:rsidP="00851F81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t>In About INTEL-FS window, make sure INTEL-FS version is correctly displayed</w:t>
            </w:r>
          </w:p>
          <w:p w:rsidR="00490D09" w:rsidRPr="00F54A80" w:rsidRDefault="00490D09" w:rsidP="00851F81">
            <w:pPr>
              <w:spacing w:before="0" w:after="0"/>
              <w:jc w:val="left"/>
              <w:rPr>
                <w:lang w:val="en-US" w:eastAsia="fr-FR"/>
              </w:rPr>
            </w:pPr>
          </w:p>
          <w:p w:rsidR="00490D09" w:rsidRPr="00F54A80" w:rsidRDefault="00490D09" w:rsidP="00851F81">
            <w:pPr>
              <w:spacing w:before="0" w:after="0"/>
              <w:jc w:val="left"/>
              <w:rPr>
                <w:lang w:val="en-US" w:eastAsia="fr-FR"/>
              </w:rPr>
            </w:pPr>
          </w:p>
          <w:p w:rsidR="00490D09" w:rsidRPr="00F54A80" w:rsidRDefault="00490D09" w:rsidP="00851F81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t>Select “</w:t>
            </w:r>
            <w:r w:rsidRPr="00F54A80">
              <w:rPr>
                <w:b/>
                <w:lang w:val="en-US" w:eastAsia="fr-FR"/>
              </w:rPr>
              <w:t>Close</w:t>
            </w:r>
            <w:r w:rsidRPr="00F54A80">
              <w:rPr>
                <w:lang w:val="en-US" w:eastAsia="fr-FR"/>
              </w:rPr>
              <w:t>” button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90D09" w:rsidRPr="00F54A80" w:rsidRDefault="00CB307A" w:rsidP="00814E14">
            <w:pPr>
              <w:spacing w:before="0" w:after="0"/>
              <w:jc w:val="left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5A15FD8" wp14:editId="6AE69E62">
                  <wp:extent cx="4042086" cy="2842267"/>
                  <wp:effectExtent l="0" t="0" r="0" b="0"/>
                  <wp:docPr id="440" name="Picture 4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56344" cy="28522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B376D" w:rsidRDefault="008B376D" w:rsidP="008B376D">
      <w:pPr>
        <w:rPr>
          <w:lang w:val="en-US"/>
        </w:rPr>
      </w:pPr>
    </w:p>
    <w:p w:rsidR="00820E8D" w:rsidRDefault="00820E8D" w:rsidP="00820E8D">
      <w:pPr>
        <w:pStyle w:val="Heading2"/>
        <w:rPr>
          <w:lang w:val="en-US"/>
        </w:rPr>
      </w:pPr>
      <w:bookmarkStart w:id="211" w:name="_Toc438026327"/>
      <w:bookmarkStart w:id="212" w:name="_Toc438030914"/>
      <w:bookmarkStart w:id="213" w:name="_Toc438031452"/>
      <w:bookmarkStart w:id="214" w:name="_Toc438032816"/>
      <w:bookmarkStart w:id="215" w:name="_Toc438033018"/>
      <w:bookmarkStart w:id="216" w:name="_Toc438200236"/>
      <w:bookmarkStart w:id="217" w:name="_Toc438200401"/>
      <w:bookmarkStart w:id="218" w:name="_Toc438479210"/>
      <w:bookmarkStart w:id="219" w:name="_Toc438481000"/>
      <w:bookmarkStart w:id="220" w:name="_Toc438482295"/>
      <w:bookmarkStart w:id="221" w:name="_Toc438482461"/>
      <w:bookmarkStart w:id="222" w:name="_Toc439853917"/>
      <w:bookmarkStart w:id="223" w:name="_Toc440036529"/>
      <w:bookmarkStart w:id="224" w:name="_Toc440978995"/>
      <w:bookmarkStart w:id="225" w:name="_Toc438026328"/>
      <w:bookmarkStart w:id="226" w:name="_Toc438030915"/>
      <w:bookmarkStart w:id="227" w:name="_Toc438031453"/>
      <w:bookmarkStart w:id="228" w:name="_Toc438032817"/>
      <w:bookmarkStart w:id="229" w:name="_Toc438033019"/>
      <w:bookmarkStart w:id="230" w:name="_Toc438200237"/>
      <w:bookmarkStart w:id="231" w:name="_Toc438200402"/>
      <w:bookmarkStart w:id="232" w:name="_Toc438479211"/>
      <w:bookmarkStart w:id="233" w:name="_Toc438481001"/>
      <w:bookmarkStart w:id="234" w:name="_Toc438482296"/>
      <w:bookmarkStart w:id="235" w:name="_Toc438482462"/>
      <w:bookmarkStart w:id="236" w:name="_Toc439853918"/>
      <w:bookmarkStart w:id="237" w:name="_Toc440036530"/>
      <w:bookmarkStart w:id="238" w:name="_Toc440978996"/>
      <w:bookmarkStart w:id="239" w:name="_Toc438026329"/>
      <w:bookmarkStart w:id="240" w:name="_Toc438030916"/>
      <w:bookmarkStart w:id="241" w:name="_Toc438031454"/>
      <w:bookmarkStart w:id="242" w:name="_Toc438032818"/>
      <w:bookmarkStart w:id="243" w:name="_Toc438033020"/>
      <w:bookmarkStart w:id="244" w:name="_Toc438200238"/>
      <w:bookmarkStart w:id="245" w:name="_Toc438200403"/>
      <w:bookmarkStart w:id="246" w:name="_Toc438479212"/>
      <w:bookmarkStart w:id="247" w:name="_Toc438481002"/>
      <w:bookmarkStart w:id="248" w:name="_Toc438482297"/>
      <w:bookmarkStart w:id="249" w:name="_Toc438482463"/>
      <w:bookmarkStart w:id="250" w:name="_Toc439853919"/>
      <w:bookmarkStart w:id="251" w:name="_Toc440036531"/>
      <w:bookmarkStart w:id="252" w:name="_Toc440978997"/>
      <w:bookmarkStart w:id="253" w:name="_Toc438026351"/>
      <w:bookmarkStart w:id="254" w:name="_Toc438030938"/>
      <w:bookmarkStart w:id="255" w:name="_Toc438031476"/>
      <w:bookmarkStart w:id="256" w:name="_Toc438032840"/>
      <w:bookmarkStart w:id="257" w:name="_Toc438033042"/>
      <w:bookmarkStart w:id="258" w:name="_Toc438200260"/>
      <w:bookmarkStart w:id="259" w:name="_Toc438200425"/>
      <w:bookmarkStart w:id="260" w:name="_Toc438479234"/>
      <w:bookmarkStart w:id="261" w:name="_Toc438481024"/>
      <w:bookmarkStart w:id="262" w:name="_Toc438482319"/>
      <w:bookmarkStart w:id="263" w:name="_Toc438482485"/>
      <w:bookmarkStart w:id="264" w:name="_Toc439853941"/>
      <w:bookmarkStart w:id="265" w:name="_Toc440036553"/>
      <w:bookmarkStart w:id="266" w:name="_Toc440979019"/>
      <w:bookmarkStart w:id="267" w:name="_Toc438026390"/>
      <w:bookmarkStart w:id="268" w:name="_Toc438030977"/>
      <w:bookmarkStart w:id="269" w:name="_Toc438031515"/>
      <w:bookmarkStart w:id="270" w:name="_Toc438032879"/>
      <w:bookmarkStart w:id="271" w:name="_Toc438033081"/>
      <w:bookmarkStart w:id="272" w:name="_Toc438200299"/>
      <w:bookmarkStart w:id="273" w:name="_Toc438200464"/>
      <w:bookmarkStart w:id="274" w:name="_Toc438479273"/>
      <w:bookmarkStart w:id="275" w:name="_Toc438481063"/>
      <w:bookmarkStart w:id="276" w:name="_Toc438482358"/>
      <w:bookmarkStart w:id="277" w:name="_Toc438482524"/>
      <w:bookmarkStart w:id="278" w:name="_Toc439853980"/>
      <w:bookmarkStart w:id="279" w:name="_Toc440036592"/>
      <w:bookmarkStart w:id="280" w:name="_Toc440979058"/>
      <w:bookmarkStart w:id="281" w:name="_Toc438026391"/>
      <w:bookmarkStart w:id="282" w:name="_Toc438030978"/>
      <w:bookmarkStart w:id="283" w:name="_Toc438031516"/>
      <w:bookmarkStart w:id="284" w:name="_Toc438032880"/>
      <w:bookmarkStart w:id="285" w:name="_Toc438033082"/>
      <w:bookmarkStart w:id="286" w:name="_Toc438200300"/>
      <w:bookmarkStart w:id="287" w:name="_Toc438200465"/>
      <w:bookmarkStart w:id="288" w:name="_Toc438479274"/>
      <w:bookmarkStart w:id="289" w:name="_Toc438481064"/>
      <w:bookmarkStart w:id="290" w:name="_Toc438482359"/>
      <w:bookmarkStart w:id="291" w:name="_Toc438482525"/>
      <w:bookmarkStart w:id="292" w:name="_Toc439853981"/>
      <w:bookmarkStart w:id="293" w:name="_Toc440036593"/>
      <w:bookmarkStart w:id="294" w:name="_Toc440979059"/>
      <w:bookmarkStart w:id="295" w:name="_Toc438026422"/>
      <w:bookmarkStart w:id="296" w:name="_Toc438031009"/>
      <w:bookmarkStart w:id="297" w:name="_Toc438031547"/>
      <w:bookmarkStart w:id="298" w:name="_Toc438032911"/>
      <w:bookmarkStart w:id="299" w:name="_Toc438033113"/>
      <w:bookmarkStart w:id="300" w:name="_Toc438200331"/>
      <w:bookmarkStart w:id="301" w:name="_Toc438200496"/>
      <w:bookmarkStart w:id="302" w:name="_Toc438479305"/>
      <w:bookmarkStart w:id="303" w:name="_Toc438481095"/>
      <w:bookmarkStart w:id="304" w:name="_Toc438482390"/>
      <w:bookmarkStart w:id="305" w:name="_Toc438482556"/>
      <w:bookmarkStart w:id="306" w:name="_Toc439854012"/>
      <w:bookmarkStart w:id="307" w:name="_Toc440036624"/>
      <w:bookmarkStart w:id="308" w:name="_Toc440979090"/>
      <w:bookmarkStart w:id="309" w:name="_Toc438026423"/>
      <w:bookmarkStart w:id="310" w:name="_Toc438031010"/>
      <w:bookmarkStart w:id="311" w:name="_Toc438031548"/>
      <w:bookmarkStart w:id="312" w:name="_Toc438032912"/>
      <w:bookmarkStart w:id="313" w:name="_Toc438033114"/>
      <w:bookmarkStart w:id="314" w:name="_Toc438200332"/>
      <w:bookmarkStart w:id="315" w:name="_Toc438200497"/>
      <w:bookmarkStart w:id="316" w:name="_Toc438479306"/>
      <w:bookmarkStart w:id="317" w:name="_Toc438481096"/>
      <w:bookmarkStart w:id="318" w:name="_Toc438482391"/>
      <w:bookmarkStart w:id="319" w:name="_Toc438482557"/>
      <w:bookmarkStart w:id="320" w:name="_Toc439854013"/>
      <w:bookmarkStart w:id="321" w:name="_Toc440036625"/>
      <w:bookmarkStart w:id="322" w:name="_Toc440979091"/>
      <w:bookmarkStart w:id="323" w:name="_Toc438026424"/>
      <w:bookmarkStart w:id="324" w:name="_Toc438031011"/>
      <w:bookmarkStart w:id="325" w:name="_Toc438031549"/>
      <w:bookmarkStart w:id="326" w:name="_Toc438032913"/>
      <w:bookmarkStart w:id="327" w:name="_Toc438033115"/>
      <w:bookmarkStart w:id="328" w:name="_Toc438200333"/>
      <w:bookmarkStart w:id="329" w:name="_Toc438200498"/>
      <w:bookmarkStart w:id="330" w:name="_Toc438479307"/>
      <w:bookmarkStart w:id="331" w:name="_Toc438481097"/>
      <w:bookmarkStart w:id="332" w:name="_Toc438482392"/>
      <w:bookmarkStart w:id="333" w:name="_Toc438482558"/>
      <w:bookmarkStart w:id="334" w:name="_Toc439854014"/>
      <w:bookmarkStart w:id="335" w:name="_Toc440036626"/>
      <w:bookmarkStart w:id="336" w:name="_Toc440979092"/>
      <w:bookmarkStart w:id="337" w:name="_Toc334507807"/>
      <w:bookmarkStart w:id="338" w:name="_Ref417894261"/>
      <w:bookmarkStart w:id="339" w:name="_Toc440979203"/>
      <w:bookmarkStart w:id="340" w:name="_Toc340215103"/>
      <w:bookmarkStart w:id="341" w:name="_Toc326565825"/>
      <w:bookmarkEnd w:id="211"/>
      <w:bookmarkEnd w:id="212"/>
      <w:bookmarkEnd w:id="213"/>
      <w:bookmarkEnd w:id="214"/>
      <w:bookmarkEnd w:id="215"/>
      <w:bookmarkEnd w:id="216"/>
      <w:bookmarkEnd w:id="217"/>
      <w:bookmarkEnd w:id="218"/>
      <w:bookmarkEnd w:id="219"/>
      <w:bookmarkEnd w:id="220"/>
      <w:bookmarkEnd w:id="221"/>
      <w:bookmarkEnd w:id="222"/>
      <w:bookmarkEnd w:id="223"/>
      <w:bookmarkEnd w:id="224"/>
      <w:bookmarkEnd w:id="225"/>
      <w:bookmarkEnd w:id="226"/>
      <w:bookmarkEnd w:id="227"/>
      <w:bookmarkEnd w:id="228"/>
      <w:bookmarkEnd w:id="229"/>
      <w:bookmarkEnd w:id="230"/>
      <w:bookmarkEnd w:id="231"/>
      <w:bookmarkEnd w:id="232"/>
      <w:bookmarkEnd w:id="233"/>
      <w:bookmarkEnd w:id="234"/>
      <w:bookmarkEnd w:id="235"/>
      <w:bookmarkEnd w:id="236"/>
      <w:bookmarkEnd w:id="237"/>
      <w:bookmarkEnd w:id="238"/>
      <w:bookmarkEnd w:id="239"/>
      <w:bookmarkEnd w:id="240"/>
      <w:bookmarkEnd w:id="241"/>
      <w:bookmarkEnd w:id="242"/>
      <w:bookmarkEnd w:id="243"/>
      <w:bookmarkEnd w:id="244"/>
      <w:bookmarkEnd w:id="245"/>
      <w:bookmarkEnd w:id="246"/>
      <w:bookmarkEnd w:id="247"/>
      <w:bookmarkEnd w:id="248"/>
      <w:bookmarkEnd w:id="249"/>
      <w:bookmarkEnd w:id="250"/>
      <w:bookmarkEnd w:id="251"/>
      <w:bookmarkEnd w:id="252"/>
      <w:bookmarkEnd w:id="253"/>
      <w:bookmarkEnd w:id="254"/>
      <w:bookmarkEnd w:id="255"/>
      <w:bookmarkEnd w:id="256"/>
      <w:bookmarkEnd w:id="257"/>
      <w:bookmarkEnd w:id="258"/>
      <w:bookmarkEnd w:id="259"/>
      <w:bookmarkEnd w:id="260"/>
      <w:bookmarkEnd w:id="261"/>
      <w:bookmarkEnd w:id="262"/>
      <w:bookmarkEnd w:id="263"/>
      <w:bookmarkEnd w:id="264"/>
      <w:bookmarkEnd w:id="265"/>
      <w:bookmarkEnd w:id="266"/>
      <w:bookmarkEnd w:id="267"/>
      <w:bookmarkEnd w:id="268"/>
      <w:bookmarkEnd w:id="269"/>
      <w:bookmarkEnd w:id="270"/>
      <w:bookmarkEnd w:id="271"/>
      <w:bookmarkEnd w:id="272"/>
      <w:bookmarkEnd w:id="273"/>
      <w:bookmarkEnd w:id="274"/>
      <w:bookmarkEnd w:id="275"/>
      <w:bookmarkEnd w:id="276"/>
      <w:bookmarkEnd w:id="277"/>
      <w:bookmarkEnd w:id="278"/>
      <w:bookmarkEnd w:id="279"/>
      <w:bookmarkEnd w:id="280"/>
      <w:bookmarkEnd w:id="281"/>
      <w:bookmarkEnd w:id="282"/>
      <w:bookmarkEnd w:id="283"/>
      <w:bookmarkEnd w:id="284"/>
      <w:bookmarkEnd w:id="285"/>
      <w:bookmarkEnd w:id="286"/>
      <w:bookmarkEnd w:id="287"/>
      <w:bookmarkEnd w:id="288"/>
      <w:bookmarkEnd w:id="289"/>
      <w:bookmarkEnd w:id="290"/>
      <w:bookmarkEnd w:id="291"/>
      <w:bookmarkEnd w:id="292"/>
      <w:bookmarkEnd w:id="293"/>
      <w:bookmarkEnd w:id="294"/>
      <w:bookmarkEnd w:id="295"/>
      <w:bookmarkEnd w:id="296"/>
      <w:bookmarkEnd w:id="297"/>
      <w:bookmarkEnd w:id="298"/>
      <w:bookmarkEnd w:id="299"/>
      <w:bookmarkEnd w:id="300"/>
      <w:bookmarkEnd w:id="301"/>
      <w:bookmarkEnd w:id="302"/>
      <w:bookmarkEnd w:id="303"/>
      <w:bookmarkEnd w:id="304"/>
      <w:bookmarkEnd w:id="305"/>
      <w:bookmarkEnd w:id="306"/>
      <w:bookmarkEnd w:id="307"/>
      <w:bookmarkEnd w:id="308"/>
      <w:bookmarkEnd w:id="309"/>
      <w:bookmarkEnd w:id="310"/>
      <w:bookmarkEnd w:id="311"/>
      <w:bookmarkEnd w:id="312"/>
      <w:bookmarkEnd w:id="313"/>
      <w:bookmarkEnd w:id="314"/>
      <w:bookmarkEnd w:id="315"/>
      <w:bookmarkEnd w:id="316"/>
      <w:bookmarkEnd w:id="317"/>
      <w:bookmarkEnd w:id="318"/>
      <w:bookmarkEnd w:id="319"/>
      <w:bookmarkEnd w:id="320"/>
      <w:bookmarkEnd w:id="321"/>
      <w:bookmarkEnd w:id="322"/>
      <w:bookmarkEnd w:id="323"/>
      <w:bookmarkEnd w:id="324"/>
      <w:bookmarkEnd w:id="325"/>
      <w:bookmarkEnd w:id="326"/>
      <w:bookmarkEnd w:id="327"/>
      <w:bookmarkEnd w:id="328"/>
      <w:bookmarkEnd w:id="329"/>
      <w:bookmarkEnd w:id="330"/>
      <w:bookmarkEnd w:id="331"/>
      <w:bookmarkEnd w:id="332"/>
      <w:bookmarkEnd w:id="333"/>
      <w:bookmarkEnd w:id="334"/>
      <w:bookmarkEnd w:id="335"/>
      <w:bookmarkEnd w:id="336"/>
      <w:bookmarkEnd w:id="337"/>
      <w:r w:rsidRPr="00F54A80">
        <w:rPr>
          <w:lang w:val="en-US"/>
        </w:rPr>
        <w:lastRenderedPageBreak/>
        <w:t xml:space="preserve">Cartographic </w:t>
      </w:r>
      <w:r w:rsidR="00D31E87" w:rsidRPr="00F54A80">
        <w:rPr>
          <w:lang w:val="en-US"/>
        </w:rPr>
        <w:t>server</w:t>
      </w:r>
      <w:bookmarkEnd w:id="338"/>
      <w:bookmarkEnd w:id="339"/>
    </w:p>
    <w:p w:rsidR="000C5DEF" w:rsidRPr="00B87C98" w:rsidRDefault="000C5DEF" w:rsidP="000C5DEF">
      <w:pPr>
        <w:rPr>
          <w:lang w:val="en-US"/>
        </w:rPr>
      </w:pPr>
      <w:r w:rsidRPr="00EE38B0">
        <w:rPr>
          <w:b/>
          <w:color w:val="FF0000"/>
          <w:lang w:val="en-US"/>
        </w:rPr>
        <w:t>WARNING:</w:t>
      </w:r>
      <w:r>
        <w:rPr>
          <w:lang w:val="en-US"/>
        </w:rPr>
        <w:t xml:space="preserve"> INTEL-FS CARTOGRAPHIC SERVER installer create a log file. When INTEL-FS CARTOGRAPHIC SERVER installer execution is completed, it’s strongly advised to display and save this log file to keep a record of this installation. </w:t>
      </w:r>
    </w:p>
    <w:p w:rsidR="000C5DEF" w:rsidRPr="000C5DEF" w:rsidRDefault="000C5DEF" w:rsidP="000C5DEF">
      <w:pPr>
        <w:rPr>
          <w:lang w:val="en-US"/>
        </w:rPr>
      </w:pPr>
    </w:p>
    <w:p w:rsidR="005B34A8" w:rsidRPr="00F54A80" w:rsidRDefault="005B34A8" w:rsidP="005B34A8">
      <w:pPr>
        <w:pStyle w:val="Heading3"/>
        <w:rPr>
          <w:lang w:val="en-US"/>
        </w:rPr>
      </w:pPr>
      <w:bookmarkStart w:id="342" w:name="_Toc440979204"/>
      <w:r w:rsidRPr="00F54A80">
        <w:rPr>
          <w:lang w:val="en-US"/>
        </w:rPr>
        <w:t>Cartographic server installation</w:t>
      </w:r>
      <w:bookmarkEnd w:id="342"/>
    </w:p>
    <w:tbl>
      <w:tblPr>
        <w:tblW w:w="974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3227"/>
        <w:gridCol w:w="6520"/>
      </w:tblGrid>
      <w:tr w:rsidR="00820E8D" w:rsidRPr="00F54A80" w:rsidTr="00A959AE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20E8D" w:rsidRDefault="00C36C7B" w:rsidP="00A959AE">
            <w:pPr>
              <w:spacing w:before="0" w:after="0"/>
              <w:jc w:val="left"/>
              <w:rPr>
                <w:rFonts w:ascii="Times New Roman" w:hAnsi="Times New Roman"/>
                <w:b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 xml:space="preserve">Insert </w:t>
            </w:r>
            <w:r w:rsidR="00DE0F4D" w:rsidRPr="007F5874">
              <w:rPr>
                <w:b/>
                <w:lang w:val="en-US"/>
              </w:rPr>
              <w:t>“DVD IntelFS Application”</w:t>
            </w:r>
            <w:r w:rsidR="00DE0F4D">
              <w:rPr>
                <w:b/>
                <w:lang w:val="en-US"/>
              </w:rPr>
              <w:t xml:space="preserve"> </w:t>
            </w:r>
            <w:r w:rsidR="00DE0F4D" w:rsidRPr="00274489">
              <w:rPr>
                <w:lang w:val="en-US"/>
              </w:rPr>
              <w:t xml:space="preserve">DVD </w:t>
            </w:r>
            <w:r w:rsidRPr="00F54A80">
              <w:rPr>
                <w:rFonts w:ascii="Times New Roman" w:hAnsi="Times New Roman"/>
                <w:lang w:val="en-US" w:eastAsia="fr-FR"/>
              </w:rPr>
              <w:t xml:space="preserve">in DVD drive </w:t>
            </w:r>
            <w:r w:rsidR="00820E8D" w:rsidRPr="00F54A80">
              <w:rPr>
                <w:rFonts w:ascii="Times New Roman" w:hAnsi="Times New Roman"/>
                <w:lang w:val="en-US" w:eastAsia="fr-FR"/>
              </w:rPr>
              <w:t xml:space="preserve">and run </w:t>
            </w:r>
            <w:r w:rsidR="00F17F23" w:rsidRPr="00F17F23">
              <w:rPr>
                <w:rFonts w:ascii="Times New Roman" w:hAnsi="Times New Roman"/>
                <w:b/>
                <w:lang w:val="en-US" w:eastAsia="fr-FR"/>
              </w:rPr>
              <w:t>20160114_NU_CartographicServerInstaller_1.5.2_en.exe</w:t>
            </w:r>
          </w:p>
          <w:p w:rsidR="009D55CD" w:rsidRPr="00F54A80" w:rsidRDefault="009D55CD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9D55CD" w:rsidRDefault="009D55CD" w:rsidP="009D55CD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t>“</w:t>
            </w:r>
            <w:r w:rsidRPr="00B06D8D">
              <w:rPr>
                <w:rFonts w:ascii="Times New Roman" w:hAnsi="Times New Roman"/>
                <w:b/>
                <w:lang w:val="en-US" w:eastAsia="fr-FR"/>
              </w:rPr>
              <w:t>User Account Control</w:t>
            </w:r>
            <w:r>
              <w:rPr>
                <w:rFonts w:ascii="Times New Roman" w:hAnsi="Times New Roman"/>
                <w:lang w:val="en-US" w:eastAsia="fr-FR"/>
              </w:rPr>
              <w:t>” window</w:t>
            </w:r>
            <w:r w:rsidRPr="005D46E0">
              <w:rPr>
                <w:rFonts w:ascii="Times New Roman" w:hAnsi="Times New Roman"/>
                <w:lang w:val="en-US" w:eastAsia="fr-FR"/>
              </w:rPr>
              <w:t xml:space="preserve"> with the message “</w:t>
            </w:r>
            <w:r w:rsidRPr="00B06D8D">
              <w:rPr>
                <w:rFonts w:ascii="Times New Roman" w:hAnsi="Times New Roman"/>
                <w:b/>
                <w:lang w:val="en-US" w:eastAsia="fr-FR"/>
              </w:rPr>
              <w:t>Do you allow the following program from an unknown publisher to make changes to this computer ?</w:t>
            </w:r>
            <w:r w:rsidRPr="005D46E0">
              <w:rPr>
                <w:rFonts w:ascii="Times New Roman" w:hAnsi="Times New Roman"/>
                <w:lang w:val="en-US" w:eastAsia="fr-FR"/>
              </w:rPr>
              <w:t>” is displayed</w:t>
            </w:r>
            <w:r>
              <w:rPr>
                <w:rFonts w:ascii="Times New Roman" w:hAnsi="Times New Roman"/>
                <w:lang w:val="en-US" w:eastAsia="fr-FR"/>
              </w:rPr>
              <w:t>.</w:t>
            </w:r>
            <w:r w:rsidRPr="005D46E0">
              <w:rPr>
                <w:rFonts w:ascii="Times New Roman" w:hAnsi="Times New Roman"/>
                <w:lang w:val="en-US" w:eastAsia="fr-FR"/>
              </w:rPr>
              <w:t xml:space="preserve"> </w:t>
            </w:r>
          </w:p>
          <w:p w:rsidR="009D55CD" w:rsidRDefault="009D55CD" w:rsidP="009D55CD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820E8D" w:rsidRPr="00F54A80" w:rsidRDefault="009D55CD" w:rsidP="009D55CD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t>Click “</w:t>
            </w:r>
            <w:r w:rsidRPr="00B06D8D">
              <w:rPr>
                <w:rFonts w:ascii="Times New Roman" w:hAnsi="Times New Roman"/>
                <w:b/>
                <w:lang w:val="en-US" w:eastAsia="fr-FR"/>
              </w:rPr>
              <w:t>Yes</w:t>
            </w:r>
            <w:r>
              <w:rPr>
                <w:rFonts w:ascii="Times New Roman" w:hAnsi="Times New Roman"/>
                <w:lang w:val="en-US" w:eastAsia="fr-FR"/>
              </w:rPr>
              <w:t>”</w:t>
            </w:r>
            <w:r w:rsidRPr="005D46E0">
              <w:rPr>
                <w:rFonts w:ascii="Times New Roman" w:hAnsi="Times New Roman"/>
                <w:lang w:val="en-US" w:eastAsia="fr-FR"/>
              </w:rPr>
              <w:t xml:space="preserve"> button.</w:t>
            </w:r>
          </w:p>
          <w:p w:rsidR="00820E8D" w:rsidRPr="00F54A80" w:rsidRDefault="00820E8D" w:rsidP="00A959AE">
            <w:pPr>
              <w:spacing w:before="0" w:after="0"/>
              <w:jc w:val="left"/>
              <w:rPr>
                <w:lang w:val="en-US" w:eastAsia="fr-FR"/>
              </w:rPr>
            </w:pP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0E8D" w:rsidRPr="00F54A80" w:rsidRDefault="009B7621" w:rsidP="00A959AE">
            <w:pPr>
              <w:spacing w:before="0" w:after="0"/>
              <w:jc w:val="left"/>
              <w:rPr>
                <w:lang w:val="en-US" w:eastAsia="fr-FR"/>
              </w:rPr>
            </w:pPr>
            <w:r>
              <w:object w:dxaOrig="6855" w:dyaOrig="3555">
                <v:shape id="_x0000_i1051" type="#_x0000_t75" style="width:315.05pt;height:162.9pt" o:ole="">
                  <v:imagedata r:id="rId321" o:title=""/>
                </v:shape>
                <o:OLEObject Type="Embed" ProgID="PBrush" ShapeID="_x0000_i1051" DrawAspect="Content" ObjectID="_1588590743" r:id="rId322"/>
              </w:object>
            </w:r>
          </w:p>
        </w:tc>
      </w:tr>
      <w:tr w:rsidR="0018000B" w:rsidRPr="00F54A80" w:rsidTr="00A959AE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8000B" w:rsidRPr="00F54A80" w:rsidRDefault="0018000B" w:rsidP="0018000B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 xml:space="preserve">The wizard display a list of software that need to be installed. </w:t>
            </w:r>
          </w:p>
          <w:p w:rsidR="0018000B" w:rsidRPr="00F54A80" w:rsidRDefault="0018000B" w:rsidP="0018000B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18000B" w:rsidRPr="00F54A80" w:rsidRDefault="0018000B" w:rsidP="0018000B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 xml:space="preserve">Click 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 xml:space="preserve">“Install” </w:t>
            </w:r>
            <w:r w:rsidRPr="00F54A80">
              <w:rPr>
                <w:rFonts w:ascii="Times New Roman" w:hAnsi="Times New Roman"/>
                <w:lang w:val="en-US" w:eastAsia="fr-FR"/>
              </w:rPr>
              <w:t>button</w:t>
            </w:r>
          </w:p>
          <w:p w:rsidR="0018000B" w:rsidRPr="00F54A80" w:rsidRDefault="0018000B" w:rsidP="0018000B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.</w:t>
            </w:r>
          </w:p>
          <w:p w:rsidR="0018000B" w:rsidRPr="00F54A80" w:rsidRDefault="0018000B" w:rsidP="0018000B">
            <w:pPr>
              <w:spacing w:before="0" w:after="0"/>
              <w:jc w:val="left"/>
              <w:rPr>
                <w:lang w:val="en-US" w:eastAsia="fr-FR"/>
              </w:rPr>
            </w:pP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8000B" w:rsidRPr="00F54A80" w:rsidRDefault="0018000B" w:rsidP="0018000B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D05BBD8" wp14:editId="20042C2E">
                  <wp:extent cx="4057650" cy="3048000"/>
                  <wp:effectExtent l="0" t="0" r="0" b="0"/>
                  <wp:docPr id="4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57650" cy="3048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0E8D" w:rsidRPr="00F54A80" w:rsidTr="00A959AE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0E8D" w:rsidRPr="00F54A80" w:rsidRDefault="00820E8D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lastRenderedPageBreak/>
              <w:t xml:space="preserve">Prerequisites installation is in progress – </w:t>
            </w:r>
            <w:r w:rsidR="00561D63" w:rsidRPr="00F54A80">
              <w:rPr>
                <w:rFonts w:ascii="Times New Roman" w:hAnsi="Times New Roman"/>
                <w:lang w:val="en-US" w:eastAsia="fr-FR"/>
              </w:rPr>
              <w:t>This step might take several minutes.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0E8D" w:rsidRPr="00F54A80" w:rsidRDefault="00931834" w:rsidP="00A959AE">
            <w:pPr>
              <w:spacing w:before="0" w:after="0"/>
              <w:jc w:val="left"/>
              <w:rPr>
                <w:rFonts w:ascii="Times New Roman" w:hAnsi="Times New Roman"/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B1FAAF7" wp14:editId="68EE9FCB">
                  <wp:extent cx="4086225" cy="3076575"/>
                  <wp:effectExtent l="0" t="0" r="9525" b="9525"/>
                  <wp:docPr id="20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86225" cy="3076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0E8D" w:rsidRPr="00F54A80" w:rsidTr="00A959AE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20E8D" w:rsidRDefault="006B2B42" w:rsidP="008219EF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INTEL-FS </w:t>
            </w:r>
            <w:r w:rsidR="00820E8D" w:rsidRPr="00F54A80">
              <w:rPr>
                <w:rFonts w:ascii="Times New Roman" w:hAnsi="Times New Roman"/>
                <w:color w:val="000000"/>
                <w:lang w:val="en-US" w:eastAsia="fr-FR"/>
              </w:rPr>
              <w:t>server</w:t>
            </w:r>
            <w:r w:rsidR="009D55CD">
              <w:rPr>
                <w:rFonts w:ascii="Times New Roman" w:hAnsi="Times New Roman"/>
                <w:color w:val="000000"/>
                <w:lang w:val="en-US" w:eastAsia="fr-FR"/>
              </w:rPr>
              <w:t xml:space="preserve"> needs to be restarted</w:t>
            </w:r>
          </w:p>
          <w:p w:rsidR="009D55CD" w:rsidRDefault="009D55CD" w:rsidP="008219EF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9D55CD" w:rsidRDefault="009D55CD" w:rsidP="008219EF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9D55CD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Y</w:t>
            </w:r>
            <w:r w:rsidRPr="009D55CD">
              <w:rPr>
                <w:rFonts w:ascii="Times New Roman" w:hAnsi="Times New Roman"/>
                <w:b/>
                <w:color w:val="000000"/>
                <w:lang w:val="en-US" w:eastAsia="fr-FR"/>
              </w:rPr>
              <w:t>es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  <w:p w:rsidR="007E4720" w:rsidRDefault="007E4720" w:rsidP="008219EF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7E4720" w:rsidRPr="00F54A80" w:rsidRDefault="007E4720" w:rsidP="008219EF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After reboot INTEL-FS CARTOGRAPHIC SERVER installation will automatically restarted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20E8D" w:rsidRPr="00F54A80" w:rsidRDefault="009D55CD" w:rsidP="009D55CD">
            <w:pPr>
              <w:spacing w:before="0" w:after="0"/>
              <w:jc w:val="center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5751553" wp14:editId="17BFDE2E">
                  <wp:extent cx="3829050" cy="1447800"/>
                  <wp:effectExtent l="0" t="0" r="0" b="0"/>
                  <wp:docPr id="97" name="Picture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9050" cy="1447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D55CD" w:rsidRPr="00F54A80" w:rsidTr="00A959AE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D55CD" w:rsidRDefault="009D55CD" w:rsidP="008219EF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When server restarting is completed, log on back to INTEL-FS</w:t>
            </w:r>
            <w:r w:rsidR="0062512A">
              <w:rPr>
                <w:rFonts w:ascii="Times New Roman" w:hAnsi="Times New Roman"/>
                <w:color w:val="000000"/>
                <w:lang w:val="en-US" w:eastAsia="fr-FR"/>
              </w:rPr>
              <w:t xml:space="preserve"> server</w:t>
            </w:r>
          </w:p>
          <w:p w:rsidR="009D55CD" w:rsidRDefault="009D55CD" w:rsidP="008219EF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9D55CD" w:rsidRDefault="009D55CD" w:rsidP="009D55CD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t>“</w:t>
            </w:r>
            <w:r w:rsidRPr="00B06D8D">
              <w:rPr>
                <w:rFonts w:ascii="Times New Roman" w:hAnsi="Times New Roman"/>
                <w:b/>
                <w:lang w:val="en-US" w:eastAsia="fr-FR"/>
              </w:rPr>
              <w:t>User Account Control</w:t>
            </w:r>
            <w:r>
              <w:rPr>
                <w:rFonts w:ascii="Times New Roman" w:hAnsi="Times New Roman"/>
                <w:lang w:val="en-US" w:eastAsia="fr-FR"/>
              </w:rPr>
              <w:t>” window</w:t>
            </w:r>
            <w:r w:rsidRPr="005D46E0">
              <w:rPr>
                <w:rFonts w:ascii="Times New Roman" w:hAnsi="Times New Roman"/>
                <w:lang w:val="en-US" w:eastAsia="fr-FR"/>
              </w:rPr>
              <w:t xml:space="preserve"> with the message “</w:t>
            </w:r>
            <w:r w:rsidRPr="00B06D8D">
              <w:rPr>
                <w:rFonts w:ascii="Times New Roman" w:hAnsi="Times New Roman"/>
                <w:b/>
                <w:lang w:val="en-US" w:eastAsia="fr-FR"/>
              </w:rPr>
              <w:t>Do you allow the following program from an unknown publisher to make changes to this computer ?</w:t>
            </w:r>
            <w:r w:rsidRPr="005D46E0">
              <w:rPr>
                <w:rFonts w:ascii="Times New Roman" w:hAnsi="Times New Roman"/>
                <w:lang w:val="en-US" w:eastAsia="fr-FR"/>
              </w:rPr>
              <w:t>” is displayed</w:t>
            </w:r>
            <w:r>
              <w:rPr>
                <w:rFonts w:ascii="Times New Roman" w:hAnsi="Times New Roman"/>
                <w:lang w:val="en-US" w:eastAsia="fr-FR"/>
              </w:rPr>
              <w:t>.</w:t>
            </w:r>
            <w:r w:rsidRPr="005D46E0">
              <w:rPr>
                <w:rFonts w:ascii="Times New Roman" w:hAnsi="Times New Roman"/>
                <w:lang w:val="en-US" w:eastAsia="fr-FR"/>
              </w:rPr>
              <w:t xml:space="preserve"> </w:t>
            </w:r>
          </w:p>
          <w:p w:rsidR="009D55CD" w:rsidRDefault="009D55CD" w:rsidP="009D55CD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9D55CD" w:rsidRPr="00F54A80" w:rsidRDefault="009D55CD" w:rsidP="009D55CD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t>Click “</w:t>
            </w:r>
            <w:r w:rsidRPr="00B06D8D">
              <w:rPr>
                <w:rFonts w:ascii="Times New Roman" w:hAnsi="Times New Roman"/>
                <w:b/>
                <w:lang w:val="en-US" w:eastAsia="fr-FR"/>
              </w:rPr>
              <w:t>Yes</w:t>
            </w:r>
            <w:r>
              <w:rPr>
                <w:rFonts w:ascii="Times New Roman" w:hAnsi="Times New Roman"/>
                <w:lang w:val="en-US" w:eastAsia="fr-FR"/>
              </w:rPr>
              <w:t>”</w:t>
            </w:r>
            <w:r w:rsidRPr="005D46E0">
              <w:rPr>
                <w:rFonts w:ascii="Times New Roman" w:hAnsi="Times New Roman"/>
                <w:lang w:val="en-US" w:eastAsia="fr-FR"/>
              </w:rPr>
              <w:t xml:space="preserve"> button.</w:t>
            </w:r>
          </w:p>
          <w:p w:rsidR="009D55CD" w:rsidRPr="00F54A80" w:rsidRDefault="009D55CD" w:rsidP="008219EF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D55CD" w:rsidRDefault="005607C0" w:rsidP="009D55CD">
            <w:pPr>
              <w:spacing w:before="0" w:after="0"/>
              <w:jc w:val="center"/>
              <w:rPr>
                <w:noProof/>
                <w:lang w:val="fr-FR" w:eastAsia="fr-FR"/>
              </w:rPr>
            </w:pPr>
            <w:r>
              <w:object w:dxaOrig="6855" w:dyaOrig="3555">
                <v:shape id="_x0000_i1052" type="#_x0000_t75" style="width:315.05pt;height:163.65pt" o:ole="">
                  <v:imagedata r:id="rId326" o:title=""/>
                </v:shape>
                <o:OLEObject Type="Embed" ProgID="PBrush" ShapeID="_x0000_i1052" DrawAspect="Content" ObjectID="_1588590744" r:id="rId327"/>
              </w:object>
            </w:r>
          </w:p>
        </w:tc>
      </w:tr>
      <w:tr w:rsidR="00820E8D" w:rsidRPr="00F54A80" w:rsidTr="00A959AE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20E8D" w:rsidRPr="00F54A80" w:rsidRDefault="007E4720" w:rsidP="007E4720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lastRenderedPageBreak/>
              <w:t>INTEL-FS CARTOGRAPHIC SERVER installation resumes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20E8D" w:rsidRPr="00F54A80" w:rsidRDefault="005607C0" w:rsidP="00A959AE">
            <w:pPr>
              <w:spacing w:before="0" w:after="0"/>
              <w:jc w:val="left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6BB5A10" wp14:editId="4C7AD900">
                  <wp:extent cx="4040611" cy="3038475"/>
                  <wp:effectExtent l="0" t="0" r="0" b="0"/>
                  <wp:docPr id="334" name="Picture 3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40611" cy="3038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0E8D" w:rsidRPr="00F54A80" w:rsidTr="00A959AE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20E8D" w:rsidRPr="00F54A80" w:rsidRDefault="00820E8D" w:rsidP="00A959AE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N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ext &gt;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20E8D" w:rsidRPr="00F54A80" w:rsidRDefault="005607C0" w:rsidP="00A959AE">
            <w:pPr>
              <w:spacing w:before="0" w:after="0"/>
              <w:jc w:val="left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FE3AFE4" wp14:editId="7CDF7DF7">
                  <wp:extent cx="4048125" cy="3044126"/>
                  <wp:effectExtent l="0" t="0" r="0" b="4445"/>
                  <wp:docPr id="342" name="Picture 3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56314" cy="30502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0E8D" w:rsidRPr="00F54A80" w:rsidTr="00A959AE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20E8D" w:rsidRPr="00F54A80" w:rsidRDefault="00820E8D" w:rsidP="00A959AE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i/>
                <w:color w:val="000000"/>
                <w:lang w:val="en-US" w:eastAsia="fr-FR"/>
              </w:rPr>
              <w:lastRenderedPageBreak/>
              <w:t>License file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 </w:t>
            </w:r>
            <w:r w:rsidR="00D6516C"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 Type Select button to display the browser allowing to select a license file</w:t>
            </w:r>
            <w:r w:rsidR="00847CAA"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 c</w:t>
            </w:r>
            <w:r w:rsidR="000C5DEF">
              <w:rPr>
                <w:rFonts w:ascii="Times New Roman" w:hAnsi="Times New Roman"/>
                <w:color w:val="000000"/>
                <w:lang w:val="en-US" w:eastAsia="fr-FR"/>
              </w:rPr>
              <w:t xml:space="preserve">f </w:t>
            </w:r>
            <w:r w:rsidR="000C5DEF">
              <w:rPr>
                <w:rFonts w:ascii="Times New Roman" w:hAnsi="Times New Roman"/>
                <w:color w:val="000000"/>
                <w:lang w:val="en-US" w:eastAsia="fr-FR"/>
              </w:rPr>
              <w:fldChar w:fldCharType="begin"/>
            </w:r>
            <w:r w:rsidR="000C5DEF">
              <w:rPr>
                <w:rFonts w:ascii="Times New Roman" w:hAnsi="Times New Roman"/>
                <w:color w:val="000000"/>
                <w:lang w:val="en-US" w:eastAsia="fr-FR"/>
              </w:rPr>
              <w:instrText xml:space="preserve"> REF _Ref426967911 \r \h </w:instrText>
            </w:r>
            <w:r w:rsidR="000C5DEF">
              <w:rPr>
                <w:rFonts w:ascii="Times New Roman" w:hAnsi="Times New Roman"/>
                <w:color w:val="000000"/>
                <w:lang w:val="en-US" w:eastAsia="fr-FR"/>
              </w:rPr>
            </w:r>
            <w:r w:rsidR="000C5DEF">
              <w:rPr>
                <w:rFonts w:ascii="Times New Roman" w:hAnsi="Times New Roman"/>
                <w:color w:val="000000"/>
                <w:lang w:val="en-US" w:eastAsia="fr-FR"/>
              </w:rPr>
              <w:fldChar w:fldCharType="separate"/>
            </w:r>
            <w:r w:rsidR="003C1E5B">
              <w:rPr>
                <w:rFonts w:ascii="Times New Roman" w:hAnsi="Times New Roman"/>
                <w:color w:val="000000"/>
                <w:lang w:val="en-US" w:eastAsia="fr-FR"/>
              </w:rPr>
              <w:t>2.2.2.4</w:t>
            </w:r>
            <w:r w:rsidR="000C5DEF">
              <w:rPr>
                <w:rFonts w:ascii="Times New Roman" w:hAnsi="Times New Roman"/>
                <w:color w:val="000000"/>
                <w:lang w:val="en-US" w:eastAsia="fr-FR"/>
              </w:rPr>
              <w:fldChar w:fldCharType="end"/>
            </w:r>
          </w:p>
          <w:p w:rsidR="00D6516C" w:rsidRPr="00F54A80" w:rsidRDefault="00D6516C" w:rsidP="00A959AE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i/>
                <w:color w:val="000000"/>
                <w:lang w:val="en-US" w:eastAsia="fr-FR"/>
              </w:rPr>
              <w:t>Enter ArcGIS accounts password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 Type ArcGIS SOM, SOC and Web Services account password</w:t>
            </w:r>
            <w:r w:rsidR="00847CAA"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 </w:t>
            </w:r>
            <w:r w:rsidR="000C5DEF" w:rsidRPr="00F54A80">
              <w:rPr>
                <w:rFonts w:ascii="Times New Roman" w:hAnsi="Times New Roman"/>
                <w:color w:val="000000"/>
                <w:lang w:val="en-US" w:eastAsia="fr-FR"/>
              </w:rPr>
              <w:t>c</w:t>
            </w:r>
            <w:r w:rsidR="000C5DEF">
              <w:rPr>
                <w:rFonts w:ascii="Times New Roman" w:hAnsi="Times New Roman"/>
                <w:color w:val="000000"/>
                <w:lang w:val="en-US" w:eastAsia="fr-FR"/>
              </w:rPr>
              <w:t xml:space="preserve">f </w:t>
            </w:r>
            <w:r w:rsidR="000C5DEF">
              <w:rPr>
                <w:rFonts w:ascii="Times New Roman" w:hAnsi="Times New Roman"/>
                <w:color w:val="000000"/>
                <w:lang w:val="en-US" w:eastAsia="fr-FR"/>
              </w:rPr>
              <w:fldChar w:fldCharType="begin"/>
            </w:r>
            <w:r w:rsidR="000C5DEF">
              <w:rPr>
                <w:rFonts w:ascii="Times New Roman" w:hAnsi="Times New Roman"/>
                <w:color w:val="000000"/>
                <w:lang w:val="en-US" w:eastAsia="fr-FR"/>
              </w:rPr>
              <w:instrText xml:space="preserve"> REF _Ref426967911 \r \h </w:instrText>
            </w:r>
            <w:r w:rsidR="000C5DEF">
              <w:rPr>
                <w:rFonts w:ascii="Times New Roman" w:hAnsi="Times New Roman"/>
                <w:color w:val="000000"/>
                <w:lang w:val="en-US" w:eastAsia="fr-FR"/>
              </w:rPr>
            </w:r>
            <w:r w:rsidR="000C5DEF">
              <w:rPr>
                <w:rFonts w:ascii="Times New Roman" w:hAnsi="Times New Roman"/>
                <w:color w:val="000000"/>
                <w:lang w:val="en-US" w:eastAsia="fr-FR"/>
              </w:rPr>
              <w:fldChar w:fldCharType="separate"/>
            </w:r>
            <w:r w:rsidR="003C1E5B">
              <w:rPr>
                <w:rFonts w:ascii="Times New Roman" w:hAnsi="Times New Roman"/>
                <w:color w:val="000000"/>
                <w:lang w:val="en-US" w:eastAsia="fr-FR"/>
              </w:rPr>
              <w:t>2.2.2.4</w:t>
            </w:r>
            <w:r w:rsidR="000C5DEF">
              <w:rPr>
                <w:rFonts w:ascii="Times New Roman" w:hAnsi="Times New Roman"/>
                <w:color w:val="000000"/>
                <w:lang w:val="en-US" w:eastAsia="fr-FR"/>
              </w:rPr>
              <w:fldChar w:fldCharType="end"/>
            </w:r>
          </w:p>
          <w:p w:rsidR="00D6516C" w:rsidRPr="00F54A80" w:rsidRDefault="00D6516C" w:rsidP="00A959AE">
            <w:pPr>
              <w:spacing w:before="0" w:after="0"/>
              <w:jc w:val="left"/>
              <w:rPr>
                <w:rFonts w:ascii="Times New Roman" w:hAnsi="Times New Roman"/>
                <w:i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i/>
                <w:color w:val="000000"/>
                <w:lang w:val="en-US" w:eastAsia="fr-FR"/>
              </w:rPr>
              <w:t>Confirm ArcGIS accounts password</w:t>
            </w:r>
          </w:p>
          <w:p w:rsidR="00820E8D" w:rsidRPr="00F54A80" w:rsidRDefault="000C5DEF" w:rsidP="00A959AE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T</w:t>
            </w:r>
            <w:r w:rsidR="00D6516C"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ype 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 xml:space="preserve">again </w:t>
            </w:r>
            <w:r w:rsidR="00D6516C" w:rsidRPr="00F54A80">
              <w:rPr>
                <w:rFonts w:ascii="Times New Roman" w:hAnsi="Times New Roman"/>
                <w:color w:val="000000"/>
                <w:lang w:val="en-US" w:eastAsia="fr-FR"/>
              </w:rPr>
              <w:t>the previous password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.</w:t>
            </w:r>
          </w:p>
          <w:p w:rsidR="000C5DEF" w:rsidRDefault="000C5DEF" w:rsidP="00A959AE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0C5DEF" w:rsidRDefault="000C5DEF" w:rsidP="00A959AE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820E8D" w:rsidRPr="00F54A80" w:rsidRDefault="00820E8D" w:rsidP="00A959AE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N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ext  &gt;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0E8D" w:rsidRPr="00F54A80" w:rsidRDefault="007E4720" w:rsidP="00A959AE">
            <w:pPr>
              <w:spacing w:before="0" w:after="0"/>
              <w:jc w:val="left"/>
              <w:rPr>
                <w:rFonts w:ascii="Times New Roman" w:hAnsi="Times New Roman"/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4F05927" wp14:editId="339900B7">
                  <wp:extent cx="4103943" cy="3086100"/>
                  <wp:effectExtent l="0" t="0" r="0" b="0"/>
                  <wp:docPr id="325" name="Picture 3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04780" cy="30867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0E8D" w:rsidRPr="00F54A80" w:rsidTr="00A959AE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20E8D" w:rsidRPr="00F54A80" w:rsidRDefault="00820E8D" w:rsidP="00A959AE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I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nstall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  <w:p w:rsidR="00820E8D" w:rsidRPr="00F54A80" w:rsidRDefault="00820E8D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0E8D" w:rsidRPr="00F54A80" w:rsidRDefault="005607C0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FBD3444" wp14:editId="688AC8A0">
                  <wp:extent cx="4040610" cy="3038475"/>
                  <wp:effectExtent l="0" t="0" r="0" b="0"/>
                  <wp:docPr id="346" name="Picture 3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42386" cy="30398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0E8D" w:rsidRPr="00F54A80" w:rsidTr="00A959AE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20E8D" w:rsidRPr="00F54A80" w:rsidRDefault="007E4720" w:rsidP="00A959AE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lastRenderedPageBreak/>
              <w:t xml:space="preserve">INTEL-FS </w:t>
            </w:r>
            <w:r w:rsidR="00820E8D" w:rsidRPr="00F54A80">
              <w:rPr>
                <w:rFonts w:ascii="Times New Roman" w:hAnsi="Times New Roman"/>
                <w:lang w:val="en-US" w:eastAsia="fr-FR"/>
              </w:rPr>
              <w:t>CARTOGRAPHIC SERVER installation is in progress</w:t>
            </w:r>
            <w:r w:rsidR="00820E8D"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 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0E8D" w:rsidRPr="00F54A80" w:rsidRDefault="005607C0" w:rsidP="00A959AE">
            <w:pPr>
              <w:spacing w:before="0" w:after="0"/>
              <w:jc w:val="left"/>
              <w:rPr>
                <w:rFonts w:ascii="Times New Roman" w:hAnsi="Times New Roman"/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F3F9D9C" wp14:editId="368E2A56">
                  <wp:extent cx="4038600" cy="3036964"/>
                  <wp:effectExtent l="0" t="0" r="0" b="0"/>
                  <wp:docPr id="347" name="Picture 3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40150" cy="30381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0E8D" w:rsidRPr="00F54A80" w:rsidTr="00A959AE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C5DEF" w:rsidRDefault="000C5DEF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t>INTEL-FS CARTOGRAPHIC SERVER installation is completed.</w:t>
            </w:r>
          </w:p>
          <w:p w:rsidR="000C5DEF" w:rsidRDefault="000C5DEF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0C5DEF" w:rsidRDefault="000C5DEF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0C5DEF">
              <w:rPr>
                <w:rFonts w:ascii="Times New Roman" w:hAnsi="Times New Roman"/>
                <w:color w:val="000000"/>
                <w:lang w:val="en-US" w:eastAsia="fr-FR"/>
              </w:rPr>
              <w:t xml:space="preserve">To keep </w:t>
            </w:r>
            <w:r>
              <w:rPr>
                <w:rFonts w:ascii="Times New Roman" w:hAnsi="Times New Roman"/>
                <w:lang w:val="en-US" w:eastAsia="fr-FR"/>
              </w:rPr>
              <w:t>INTEL-FS CARTOGRAPHIC SERVER</w:t>
            </w:r>
            <w:r w:rsidRPr="000C5DEF">
              <w:rPr>
                <w:rFonts w:ascii="Times New Roman" w:hAnsi="Times New Roman"/>
                <w:color w:val="000000"/>
                <w:lang w:val="en-US" w:eastAsia="fr-FR"/>
              </w:rPr>
              <w:t xml:space="preserve"> installation log file, select “Show the Windows Installer log” checkmark</w:t>
            </w:r>
          </w:p>
          <w:p w:rsidR="000C5DEF" w:rsidRDefault="000C5DEF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820E8D" w:rsidRPr="00F54A80" w:rsidRDefault="00820E8D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u w:val="single"/>
                <w:lang w:val="en-US" w:eastAsia="fr-FR"/>
              </w:rPr>
              <w:t>F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inish</w:t>
            </w:r>
            <w:r w:rsidRPr="00F54A80">
              <w:rPr>
                <w:rFonts w:ascii="Times New Roman" w:hAnsi="Times New Roman"/>
                <w:lang w:val="en-US" w:eastAsia="fr-FR"/>
              </w:rPr>
              <w:t>” button.</w:t>
            </w:r>
          </w:p>
          <w:p w:rsidR="00820E8D" w:rsidRPr="00F54A80" w:rsidRDefault="00820E8D" w:rsidP="00A959AE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0E8D" w:rsidRPr="00F54A80" w:rsidRDefault="000C5DEF" w:rsidP="00A959AE">
            <w:pPr>
              <w:spacing w:before="0" w:after="0"/>
              <w:jc w:val="left"/>
              <w:rPr>
                <w:rFonts w:ascii="Times New Roman" w:hAnsi="Times New Roman"/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6FAF5B8" wp14:editId="64B14A77">
                  <wp:extent cx="4015278" cy="3019425"/>
                  <wp:effectExtent l="0" t="0" r="4445" b="0"/>
                  <wp:docPr id="287" name="Picture 2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0846" cy="30236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C5DEF" w:rsidRPr="00F54A80" w:rsidTr="00A959AE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C5DEF" w:rsidRPr="000C5DEF" w:rsidRDefault="000C5DEF" w:rsidP="000C5DEF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t>INTEL-FS CARTOGRAPHIC SERVER</w:t>
            </w:r>
            <w:r w:rsidRPr="000C5DEF">
              <w:rPr>
                <w:rFonts w:ascii="Times New Roman" w:hAnsi="Times New Roman"/>
                <w:color w:val="000000"/>
                <w:lang w:val="en-US" w:eastAsia="fr-FR"/>
              </w:rPr>
              <w:t xml:space="preserve"> installation log file is opened  in notepad. </w:t>
            </w:r>
          </w:p>
          <w:p w:rsidR="000C5DEF" w:rsidRDefault="000C5DEF" w:rsidP="000C5DEF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0C5DEF">
              <w:rPr>
                <w:rFonts w:ascii="Times New Roman" w:hAnsi="Times New Roman"/>
                <w:color w:val="000000"/>
                <w:lang w:val="en-US" w:eastAsia="fr-FR"/>
              </w:rPr>
              <w:t xml:space="preserve">In case of  issues during the execution of the </w:t>
            </w:r>
            <w:r>
              <w:rPr>
                <w:rFonts w:ascii="Times New Roman" w:hAnsi="Times New Roman"/>
                <w:lang w:val="en-US" w:eastAsia="fr-FR"/>
              </w:rPr>
              <w:t>INTEL-FS CARTOGRAPHIC SERVER</w:t>
            </w:r>
            <w:r w:rsidRPr="000C5DEF">
              <w:rPr>
                <w:rFonts w:ascii="Times New Roman" w:hAnsi="Times New Roman"/>
                <w:color w:val="000000"/>
                <w:lang w:val="en-US" w:eastAsia="fr-FR"/>
              </w:rPr>
              <w:t xml:space="preserve"> installer, this file should be analyzed to identify these issues.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C5DEF" w:rsidRDefault="000C5DEF" w:rsidP="00A959AE">
            <w:pPr>
              <w:spacing w:before="0" w:after="0"/>
              <w:jc w:val="left"/>
              <w:rPr>
                <w:noProof/>
                <w:lang w:val="fr-FR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082A109" wp14:editId="2E6875AA">
                  <wp:extent cx="4139956" cy="2705100"/>
                  <wp:effectExtent l="0" t="0" r="0" b="0"/>
                  <wp:docPr id="55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40354" cy="27053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C5DEF" w:rsidRPr="00F54A80" w:rsidTr="00A959AE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C5DEF" w:rsidRPr="000C5DEF" w:rsidRDefault="000C5DEF" w:rsidP="000C5DEF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0C5DEF">
              <w:rPr>
                <w:rFonts w:ascii="Times New Roman" w:hAnsi="Times New Roman"/>
                <w:color w:val="000000"/>
                <w:lang w:val="en-US" w:eastAsia="fr-FR"/>
              </w:rPr>
              <w:lastRenderedPageBreak/>
              <w:t xml:space="preserve">Save this file. As the </w:t>
            </w:r>
            <w:r w:rsidR="006F046F" w:rsidRPr="00F54A80">
              <w:rPr>
                <w:rFonts w:ascii="Times New Roman" w:hAnsi="Times New Roman"/>
                <w:color w:val="000000"/>
                <w:lang w:val="en-US" w:eastAsia="fr-FR"/>
              </w:rPr>
              <w:t>ArcGIS SOM, SOC and Web Services account password</w:t>
            </w:r>
            <w:r w:rsidR="006F046F" w:rsidRPr="000C5DEF">
              <w:rPr>
                <w:rFonts w:ascii="Times New Roman" w:hAnsi="Times New Roman"/>
                <w:color w:val="000000"/>
                <w:lang w:val="en-US" w:eastAsia="fr-FR"/>
              </w:rPr>
              <w:t xml:space="preserve"> </w:t>
            </w:r>
            <w:r w:rsidR="006F046F">
              <w:rPr>
                <w:rFonts w:ascii="Times New Roman" w:hAnsi="Times New Roman"/>
                <w:color w:val="000000"/>
                <w:lang w:val="en-US" w:eastAsia="fr-FR"/>
              </w:rPr>
              <w:t xml:space="preserve"> </w:t>
            </w:r>
            <w:r w:rsidRPr="000C5DEF">
              <w:rPr>
                <w:rFonts w:ascii="Times New Roman" w:hAnsi="Times New Roman"/>
                <w:color w:val="000000"/>
                <w:lang w:val="en-US" w:eastAsia="fr-FR"/>
              </w:rPr>
              <w:t>is logged in this file, this file shall be kept in a secure folder.</w:t>
            </w:r>
          </w:p>
          <w:p w:rsidR="000C5DEF" w:rsidRDefault="000C5DEF" w:rsidP="000C5DEF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C5DEF" w:rsidRDefault="000C5DEF" w:rsidP="00A959AE">
            <w:pPr>
              <w:spacing w:before="0" w:after="0"/>
              <w:jc w:val="left"/>
              <w:rPr>
                <w:noProof/>
                <w:lang w:val="fr-FR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876D8B7" wp14:editId="0264E7A6">
                  <wp:extent cx="4068907" cy="2543175"/>
                  <wp:effectExtent l="0" t="0" r="8255" b="0"/>
                  <wp:docPr id="290" name="Picture 2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76817" cy="25481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0E8D" w:rsidRPr="00F54A80" w:rsidTr="00A959AE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20E8D" w:rsidRPr="00F54A80" w:rsidRDefault="00D6516C" w:rsidP="008219EF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Y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es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 to r</w:t>
            </w:r>
            <w:r w:rsidR="006B2B42" w:rsidRPr="00F54A80">
              <w:rPr>
                <w:rFonts w:ascii="Times New Roman" w:hAnsi="Times New Roman"/>
                <w:color w:val="000000"/>
                <w:lang w:val="en-US" w:eastAsia="fr-FR"/>
              </w:rPr>
              <w:t>estart INTEL-FS server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 in order to complete </w:t>
            </w:r>
            <w:r w:rsidR="0062512A">
              <w:rPr>
                <w:rFonts w:ascii="Times New Roman" w:hAnsi="Times New Roman"/>
                <w:lang w:val="en-US" w:eastAsia="fr-FR"/>
              </w:rPr>
              <w:t xml:space="preserve">INTEL-FS </w:t>
            </w:r>
            <w:r w:rsidR="0062512A" w:rsidRPr="00F54A80">
              <w:rPr>
                <w:rFonts w:ascii="Times New Roman" w:hAnsi="Times New Roman"/>
                <w:lang w:val="en-US" w:eastAsia="fr-FR"/>
              </w:rPr>
              <w:t>CARTOGRAPHIC SERVER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 installation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20E8D" w:rsidRPr="00F54A80" w:rsidRDefault="00F64872" w:rsidP="00D30C30">
            <w:pPr>
              <w:spacing w:before="0" w:after="0"/>
              <w:jc w:val="center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4176A19" wp14:editId="414E3406">
                  <wp:extent cx="3486150" cy="1628775"/>
                  <wp:effectExtent l="0" t="0" r="0" b="9525"/>
                  <wp:docPr id="349" name="Picture 3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86150" cy="1628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32282" w:rsidRPr="00F54A80" w:rsidTr="00A959AE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32282" w:rsidRPr="00232282" w:rsidRDefault="00232282" w:rsidP="00232282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232282">
              <w:rPr>
                <w:rFonts w:ascii="Times New Roman" w:hAnsi="Times New Roman"/>
                <w:color w:val="000000"/>
                <w:lang w:val="en-US" w:eastAsia="fr-FR"/>
              </w:rPr>
              <w:t>Once INTEL-FS server restarting is completed, log on back to the server,</w:t>
            </w:r>
          </w:p>
          <w:p w:rsidR="00232282" w:rsidRPr="00F54A80" w:rsidRDefault="00232282" w:rsidP="00232282">
            <w:pPr>
              <w:spacing w:before="0" w:line="260" w:lineRule="exact"/>
              <w:jc w:val="left"/>
              <w:rPr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Select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Start&gt;</w:t>
            </w:r>
            <w:r>
              <w:rPr>
                <w:rFonts w:ascii="Times New Roman" w:hAnsi="Times New Roman"/>
                <w:b/>
                <w:color w:val="000000"/>
                <w:lang w:val="en-US" w:eastAsia="fr-FR"/>
              </w:rPr>
              <w:t>Administrative Tools&gt; Computer Management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</w:t>
            </w:r>
          </w:p>
          <w:p w:rsidR="00232282" w:rsidRPr="00F54A80" w:rsidRDefault="00232282" w:rsidP="00232282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32282" w:rsidRPr="00232282" w:rsidRDefault="00232282" w:rsidP="00232282">
            <w:pPr>
              <w:spacing w:before="0" w:after="0"/>
              <w:jc w:val="center"/>
              <w:rPr>
                <w:noProof/>
                <w:lang w:val="fr-FR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02EAD02" wp14:editId="49B015F8">
                  <wp:extent cx="4018933" cy="2800350"/>
                  <wp:effectExtent l="0" t="0" r="635" b="0"/>
                  <wp:docPr id="311" name="Picture 3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8344" cy="28069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32282" w:rsidRPr="00F54A80" w:rsidTr="00A959AE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32282" w:rsidRPr="00F54A80" w:rsidRDefault="0083406B" w:rsidP="008219EF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lastRenderedPageBreak/>
              <w:t>Unfold  “</w:t>
            </w:r>
            <w:r w:rsidRPr="0083406B">
              <w:rPr>
                <w:rFonts w:ascii="Times New Roman" w:hAnsi="Times New Roman"/>
                <w:b/>
                <w:color w:val="000000"/>
                <w:lang w:val="en-US" w:eastAsia="fr-FR"/>
              </w:rPr>
              <w:t>System Tools &gt; Local Users and Group &gt; Users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32282" w:rsidRDefault="0083406B" w:rsidP="0083406B">
            <w:pPr>
              <w:spacing w:before="0" w:after="0"/>
              <w:jc w:val="left"/>
              <w:rPr>
                <w:noProof/>
                <w:lang w:val="fr-FR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347A8AF" wp14:editId="6F1EF007">
                  <wp:extent cx="3999444" cy="2786770"/>
                  <wp:effectExtent l="0" t="0" r="1270" b="0"/>
                  <wp:docPr id="314" name="Picture 3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00947" cy="27878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32282" w:rsidRPr="00F54A80" w:rsidTr="00A959AE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3406B" w:rsidRDefault="0083406B" w:rsidP="008219EF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Right click “</w:t>
            </w:r>
            <w:r w:rsidRPr="0083406B">
              <w:rPr>
                <w:rFonts w:ascii="Times New Roman" w:hAnsi="Times New Roman"/>
                <w:b/>
                <w:color w:val="000000"/>
                <w:lang w:val="en-US" w:eastAsia="fr-FR"/>
              </w:rPr>
              <w:t>ArcGISWebServices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 xml:space="preserve">” </w:t>
            </w:r>
          </w:p>
          <w:p w:rsidR="00232282" w:rsidRPr="00F54A80" w:rsidRDefault="0083406B" w:rsidP="008219EF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In pop up menu select “</w:t>
            </w:r>
            <w:r w:rsidRPr="0083406B">
              <w:rPr>
                <w:rFonts w:ascii="Times New Roman" w:hAnsi="Times New Roman"/>
                <w:b/>
                <w:color w:val="000000"/>
                <w:lang w:val="en-US" w:eastAsia="fr-FR"/>
              </w:rPr>
              <w:t>Properties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 xml:space="preserve">” 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32282" w:rsidRDefault="0083406B" w:rsidP="00D30C30">
            <w:pPr>
              <w:spacing w:before="0" w:after="0"/>
              <w:jc w:val="center"/>
              <w:rPr>
                <w:noProof/>
                <w:lang w:val="fr-FR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0EB2E11" wp14:editId="2952ED69">
                  <wp:extent cx="3752850" cy="4540594"/>
                  <wp:effectExtent l="0" t="0" r="0" b="0"/>
                  <wp:docPr id="315" name="Picture 3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52850" cy="45405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32282" w:rsidRPr="00F54A80" w:rsidTr="00A959AE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32282" w:rsidRDefault="0083406B" w:rsidP="008219EF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lastRenderedPageBreak/>
              <w:t>Select “</w:t>
            </w:r>
            <w:r w:rsidRPr="0083406B">
              <w:rPr>
                <w:rFonts w:ascii="Times New Roman" w:hAnsi="Times New Roman"/>
                <w:b/>
                <w:color w:val="000000"/>
                <w:lang w:val="en-US" w:eastAsia="fr-FR"/>
              </w:rPr>
              <w:t>Member O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f” tab</w:t>
            </w:r>
          </w:p>
          <w:p w:rsidR="00F92839" w:rsidRDefault="00F92839" w:rsidP="008219EF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F92839" w:rsidRPr="00F54A80" w:rsidRDefault="00F92839" w:rsidP="00F92839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Style w:val="hps"/>
                <w:lang w:val="en"/>
              </w:rPr>
              <w:t>If</w:t>
            </w:r>
            <w:r>
              <w:rPr>
                <w:lang w:val="en"/>
              </w:rPr>
              <w:t xml:space="preserve"> </w:t>
            </w:r>
            <w:r>
              <w:rPr>
                <w:rStyle w:val="hps"/>
                <w:lang w:val="en"/>
              </w:rPr>
              <w:t>Administrators group</w:t>
            </w:r>
            <w:r>
              <w:rPr>
                <w:lang w:val="en"/>
              </w:rPr>
              <w:t xml:space="preserve"> </w:t>
            </w:r>
            <w:r>
              <w:rPr>
                <w:rStyle w:val="hps"/>
                <w:lang w:val="en"/>
              </w:rPr>
              <w:t>is</w:t>
            </w:r>
            <w:r>
              <w:rPr>
                <w:lang w:val="en"/>
              </w:rPr>
              <w:t xml:space="preserve"> </w:t>
            </w:r>
            <w:r>
              <w:rPr>
                <w:rStyle w:val="hps"/>
                <w:lang w:val="en"/>
              </w:rPr>
              <w:t>already</w:t>
            </w:r>
            <w:r>
              <w:rPr>
                <w:lang w:val="en"/>
              </w:rPr>
              <w:t xml:space="preserve"> </w:t>
            </w:r>
            <w:r>
              <w:rPr>
                <w:rStyle w:val="hps"/>
                <w:lang w:val="en"/>
              </w:rPr>
              <w:t>present in</w:t>
            </w:r>
            <w:r>
              <w:rPr>
                <w:lang w:val="en"/>
              </w:rPr>
              <w:t xml:space="preserve"> </w:t>
            </w:r>
            <w:r>
              <w:rPr>
                <w:rStyle w:val="hps"/>
                <w:lang w:val="en"/>
              </w:rPr>
              <w:t>the list</w:t>
            </w:r>
            <w:r w:rsidR="00C84C55">
              <w:rPr>
                <w:rStyle w:val="hps"/>
                <w:lang w:val="en"/>
              </w:rPr>
              <w:t>,</w:t>
            </w:r>
            <w:r>
              <w:rPr>
                <w:lang w:val="en"/>
              </w:rPr>
              <w:t xml:space="preserve"> the </w:t>
            </w:r>
            <w:r>
              <w:rPr>
                <w:rStyle w:val="hps"/>
                <w:lang w:val="en"/>
              </w:rPr>
              <w:t>remainder of  the</w:t>
            </w:r>
            <w:r>
              <w:rPr>
                <w:lang w:val="en"/>
              </w:rPr>
              <w:t xml:space="preserve"> </w:t>
            </w:r>
            <w:r>
              <w:rPr>
                <w:rStyle w:val="hps"/>
                <w:lang w:val="en"/>
              </w:rPr>
              <w:t>procedure may</w:t>
            </w:r>
            <w:r>
              <w:rPr>
                <w:lang w:val="en"/>
              </w:rPr>
              <w:t xml:space="preserve"> </w:t>
            </w:r>
            <w:r>
              <w:rPr>
                <w:rStyle w:val="hps"/>
                <w:lang w:val="en"/>
              </w:rPr>
              <w:t>be</w:t>
            </w:r>
            <w:r>
              <w:rPr>
                <w:lang w:val="en"/>
              </w:rPr>
              <w:t xml:space="preserve"> </w:t>
            </w:r>
            <w:r>
              <w:rPr>
                <w:rStyle w:val="hps"/>
                <w:lang w:val="en"/>
              </w:rPr>
              <w:t>ignored. In that case close all windows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32282" w:rsidRDefault="0083406B" w:rsidP="0083406B">
            <w:pPr>
              <w:tabs>
                <w:tab w:val="left" w:pos="1725"/>
              </w:tabs>
              <w:spacing w:before="0" w:after="0"/>
              <w:jc w:val="center"/>
              <w:rPr>
                <w:noProof/>
                <w:lang w:val="fr-FR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D6AA790" wp14:editId="2FAB3806">
                  <wp:extent cx="3400926" cy="4114800"/>
                  <wp:effectExtent l="0" t="0" r="9525" b="0"/>
                  <wp:docPr id="316" name="Picture 3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00926" cy="4114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32282" w:rsidRPr="00F54A80" w:rsidTr="00A959AE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92839" w:rsidRDefault="00F92839" w:rsidP="008219EF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232282" w:rsidRDefault="0083406B" w:rsidP="008219EF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83406B">
              <w:rPr>
                <w:rFonts w:ascii="Times New Roman" w:hAnsi="Times New Roman"/>
                <w:b/>
                <w:color w:val="000000"/>
                <w:lang w:val="en-US" w:eastAsia="fr-FR"/>
              </w:rPr>
              <w:t>A</w:t>
            </w:r>
            <w:r w:rsidRPr="0083406B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d</w:t>
            </w:r>
            <w:r w:rsidRPr="0083406B">
              <w:rPr>
                <w:rFonts w:ascii="Times New Roman" w:hAnsi="Times New Roman"/>
                <w:b/>
                <w:color w:val="000000"/>
                <w:lang w:val="en-US" w:eastAsia="fr-FR"/>
              </w:rPr>
              <w:t>d…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  <w:p w:rsidR="0083406B" w:rsidRDefault="0083406B" w:rsidP="008219EF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83406B" w:rsidRPr="00F54A80" w:rsidRDefault="0083406B" w:rsidP="008219EF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Type in “</w:t>
            </w:r>
            <w:r w:rsidRPr="0083406B">
              <w:rPr>
                <w:rFonts w:ascii="Times New Roman" w:hAnsi="Times New Roman"/>
                <w:b/>
                <w:color w:val="000000"/>
                <w:lang w:val="en-US" w:eastAsia="fr-FR"/>
              </w:rPr>
              <w:t>Administrators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 xml:space="preserve">” 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32282" w:rsidRDefault="0083406B" w:rsidP="00D30C30">
            <w:pPr>
              <w:spacing w:before="0" w:after="0"/>
              <w:jc w:val="center"/>
              <w:rPr>
                <w:noProof/>
                <w:lang w:val="fr-FR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69109A2" wp14:editId="152B6252">
                  <wp:extent cx="3743325" cy="1988894"/>
                  <wp:effectExtent l="0" t="0" r="0" b="0"/>
                  <wp:docPr id="317" name="Picture 3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43325" cy="19888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32282" w:rsidRPr="00F54A80" w:rsidTr="00A959AE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32282" w:rsidRDefault="0083406B" w:rsidP="008219EF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83406B">
              <w:rPr>
                <w:rFonts w:ascii="Times New Roman" w:hAnsi="Times New Roman"/>
                <w:b/>
                <w:color w:val="000000"/>
                <w:lang w:val="en-US" w:eastAsia="fr-FR"/>
              </w:rPr>
              <w:t>Check Names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  <w:p w:rsidR="0083406B" w:rsidRDefault="0083406B" w:rsidP="008219EF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83406B" w:rsidRPr="00F54A80" w:rsidRDefault="0083406B" w:rsidP="008219EF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83406B">
              <w:rPr>
                <w:rFonts w:ascii="Times New Roman" w:hAnsi="Times New Roman"/>
                <w:b/>
                <w:color w:val="000000"/>
                <w:lang w:val="en-US" w:eastAsia="fr-FR"/>
              </w:rPr>
              <w:t>OK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32282" w:rsidRDefault="0083406B" w:rsidP="00D30C30">
            <w:pPr>
              <w:spacing w:before="0" w:after="0"/>
              <w:jc w:val="center"/>
              <w:rPr>
                <w:noProof/>
                <w:lang w:val="fr-FR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C67AECB" wp14:editId="70A974C4">
                  <wp:extent cx="3771900" cy="2004076"/>
                  <wp:effectExtent l="0" t="0" r="0" b="0"/>
                  <wp:docPr id="318" name="Picture 3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71900" cy="20040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32282" w:rsidRPr="00F54A80" w:rsidTr="00A959AE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32282" w:rsidRDefault="0083406B" w:rsidP="008219EF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lastRenderedPageBreak/>
              <w:t>Click “</w:t>
            </w:r>
            <w:r w:rsidRPr="0083406B">
              <w:rPr>
                <w:rFonts w:ascii="Times New Roman" w:hAnsi="Times New Roman"/>
                <w:b/>
                <w:color w:val="000000"/>
                <w:lang w:val="en-US" w:eastAsia="fr-FR"/>
              </w:rPr>
              <w:t>Apply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  <w:p w:rsidR="0083406B" w:rsidRDefault="0083406B" w:rsidP="008219EF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83406B" w:rsidRDefault="0083406B" w:rsidP="008219EF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83406B">
              <w:rPr>
                <w:rFonts w:ascii="Times New Roman" w:hAnsi="Times New Roman"/>
                <w:b/>
                <w:color w:val="000000"/>
                <w:lang w:val="en-US" w:eastAsia="fr-FR"/>
              </w:rPr>
              <w:t>OK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  <w:p w:rsidR="0083406B" w:rsidRDefault="0083406B" w:rsidP="008219EF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83406B" w:rsidRPr="00F54A80" w:rsidRDefault="0083406B" w:rsidP="008219EF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Close all windows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32282" w:rsidRDefault="0083406B" w:rsidP="00D30C30">
            <w:pPr>
              <w:spacing w:before="0" w:after="0"/>
              <w:jc w:val="center"/>
              <w:rPr>
                <w:noProof/>
                <w:lang w:val="fr-FR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FF166EF" wp14:editId="5B06AFAC">
                  <wp:extent cx="3600450" cy="4356205"/>
                  <wp:effectExtent l="0" t="0" r="0" b="6350"/>
                  <wp:docPr id="210" name="Picture 2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0450" cy="43562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bookmarkEnd w:id="340"/>
      <w:bookmarkEnd w:id="341"/>
    </w:tbl>
    <w:p w:rsidR="0083406B" w:rsidRDefault="0083406B" w:rsidP="0083406B">
      <w:pPr>
        <w:rPr>
          <w:lang w:val="en-US"/>
        </w:rPr>
      </w:pPr>
    </w:p>
    <w:p w:rsidR="00820E8D" w:rsidRPr="00F54A80" w:rsidRDefault="00820E8D" w:rsidP="005B34A8">
      <w:pPr>
        <w:pStyle w:val="Heading3"/>
        <w:rPr>
          <w:lang w:val="en-US"/>
        </w:rPr>
      </w:pPr>
      <w:bookmarkStart w:id="343" w:name="_Toc440979205"/>
      <w:r w:rsidRPr="00F54A80">
        <w:rPr>
          <w:lang w:val="en-US"/>
        </w:rPr>
        <w:t xml:space="preserve">Cartographic </w:t>
      </w:r>
      <w:r w:rsidR="00D31E87" w:rsidRPr="00F54A80">
        <w:rPr>
          <w:lang w:val="en-US"/>
        </w:rPr>
        <w:t xml:space="preserve">server </w:t>
      </w:r>
      <w:r w:rsidRPr="00F54A80">
        <w:rPr>
          <w:lang w:val="en-US"/>
        </w:rPr>
        <w:t>configuration</w:t>
      </w:r>
      <w:bookmarkEnd w:id="343"/>
    </w:p>
    <w:p w:rsidR="004644D2" w:rsidRPr="00F54A80" w:rsidRDefault="00404B9E" w:rsidP="005B34A8">
      <w:pPr>
        <w:pStyle w:val="Heading4"/>
        <w:rPr>
          <w:lang w:val="en-US"/>
        </w:rPr>
      </w:pPr>
      <w:r w:rsidRPr="00F54A80">
        <w:rPr>
          <w:lang w:val="en-US"/>
        </w:rPr>
        <w:t>ArcG</w:t>
      </w:r>
      <w:r>
        <w:rPr>
          <w:lang w:val="en-US"/>
        </w:rPr>
        <w:t>IS</w:t>
      </w:r>
      <w:r w:rsidRPr="00F54A80">
        <w:rPr>
          <w:lang w:val="en-US"/>
        </w:rPr>
        <w:t xml:space="preserve"> </w:t>
      </w:r>
      <w:r w:rsidR="00820E8D" w:rsidRPr="00F54A80">
        <w:rPr>
          <w:lang w:val="en-US"/>
        </w:rPr>
        <w:t>server installation check</w:t>
      </w:r>
      <w:r w:rsidR="00561D63" w:rsidRPr="00F54A80">
        <w:rPr>
          <w:lang w:val="en-US"/>
        </w:rPr>
        <w:t xml:space="preserve"> </w:t>
      </w:r>
    </w:p>
    <w:p w:rsidR="004644D2" w:rsidRPr="0062512A" w:rsidRDefault="004644D2" w:rsidP="0062512A">
      <w:pPr>
        <w:spacing w:before="0" w:after="0"/>
        <w:jc w:val="left"/>
        <w:rPr>
          <w:rFonts w:ascii="Times New Roman" w:hAnsi="Times New Roman"/>
          <w:color w:val="000000"/>
          <w:lang w:val="en-US" w:eastAsia="fr-FR"/>
        </w:rPr>
      </w:pPr>
      <w:r w:rsidRPr="00F54A80">
        <w:rPr>
          <w:lang w:val="en-US"/>
        </w:rPr>
        <w:t xml:space="preserve">Once INTEL-FS server restarting is completed, </w:t>
      </w:r>
      <w:r w:rsidR="0062512A" w:rsidRPr="0062512A">
        <w:rPr>
          <w:lang w:val="en-US"/>
        </w:rPr>
        <w:t>log on back to INTEL-FS server</w:t>
      </w:r>
      <w:r w:rsidR="0062512A">
        <w:rPr>
          <w:rFonts w:ascii="Times New Roman" w:hAnsi="Times New Roman"/>
          <w:color w:val="000000"/>
          <w:lang w:val="en-US" w:eastAsia="fr-FR"/>
        </w:rPr>
        <w:t xml:space="preserve"> </w:t>
      </w:r>
      <w:r w:rsidR="0062512A">
        <w:rPr>
          <w:lang w:val="en-US"/>
        </w:rPr>
        <w:t xml:space="preserve">and </w:t>
      </w:r>
      <w:r w:rsidRPr="00F54A80">
        <w:rPr>
          <w:lang w:val="en-US"/>
        </w:rPr>
        <w:t xml:space="preserve">check that ArcGIS </w:t>
      </w:r>
      <w:r w:rsidR="00E77245">
        <w:rPr>
          <w:lang w:val="en-US"/>
        </w:rPr>
        <w:t xml:space="preserve">server </w:t>
      </w:r>
      <w:r w:rsidRPr="00F54A80">
        <w:rPr>
          <w:lang w:val="en-US"/>
        </w:rPr>
        <w:t>installation is correct.</w:t>
      </w:r>
    </w:p>
    <w:p w:rsidR="00561D63" w:rsidRPr="00F54A80" w:rsidRDefault="00561D63" w:rsidP="00561D63">
      <w:pPr>
        <w:rPr>
          <w:lang w:val="en-US"/>
        </w:rPr>
      </w:pPr>
      <w:r w:rsidRPr="00F54A80">
        <w:rPr>
          <w:lang w:val="en-US"/>
        </w:rPr>
        <w:t>Please refer to chapter “</w:t>
      </w:r>
      <w:r w:rsidR="00BF6F53" w:rsidRPr="00F54A80">
        <w:rPr>
          <w:lang w:val="en-US"/>
        </w:rPr>
        <w:t>ArcGis installation</w:t>
      </w:r>
      <w:r w:rsidR="0010076E">
        <w:rPr>
          <w:lang w:val="en-US"/>
        </w:rPr>
        <w:t xml:space="preserve"> check</w:t>
      </w:r>
      <w:r w:rsidRPr="00F54A80">
        <w:rPr>
          <w:lang w:val="en-US"/>
        </w:rPr>
        <w:t xml:space="preserve">” in document </w:t>
      </w:r>
      <w:hyperlink w:anchor="Technical_Manual" w:history="1">
        <w:r w:rsidR="002551C3" w:rsidRPr="00F54A80">
          <w:rPr>
            <w:rStyle w:val="Hyperlink"/>
            <w:lang w:val="en-US"/>
          </w:rPr>
          <w:t>“Technical Manual for the INTEL-FS Project”</w:t>
        </w:r>
      </w:hyperlink>
      <w:r w:rsidRPr="00F54A80">
        <w:rPr>
          <w:lang w:val="en-US"/>
        </w:rPr>
        <w:t xml:space="preserve"> to learn how to check that ArcGIS </w:t>
      </w:r>
      <w:r w:rsidR="00E3632A">
        <w:rPr>
          <w:lang w:val="en-US"/>
        </w:rPr>
        <w:t>server</w:t>
      </w:r>
      <w:r w:rsidRPr="00F54A80">
        <w:rPr>
          <w:lang w:val="en-US"/>
        </w:rPr>
        <w:t xml:space="preserve"> installation is correct.</w:t>
      </w:r>
    </w:p>
    <w:p w:rsidR="00561D63" w:rsidRDefault="00561D63" w:rsidP="005F3433">
      <w:pPr>
        <w:rPr>
          <w:lang w:val="en-US"/>
        </w:rPr>
      </w:pPr>
    </w:p>
    <w:p w:rsidR="00820E8D" w:rsidRPr="00F54A80" w:rsidRDefault="00820E8D" w:rsidP="005B34A8">
      <w:pPr>
        <w:pStyle w:val="Heading4"/>
        <w:rPr>
          <w:lang w:val="en-US"/>
        </w:rPr>
      </w:pPr>
      <w:r w:rsidRPr="00F54A80">
        <w:rPr>
          <w:lang w:val="en-US"/>
        </w:rPr>
        <w:lastRenderedPageBreak/>
        <w:t xml:space="preserve">Cartographic server configuration </w:t>
      </w:r>
    </w:p>
    <w:tbl>
      <w:tblPr>
        <w:tblW w:w="974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3227"/>
        <w:gridCol w:w="6520"/>
      </w:tblGrid>
      <w:tr w:rsidR="00A51350" w:rsidRPr="00F54A80" w:rsidTr="00A959AE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36451" w:rsidRPr="00F54A80" w:rsidRDefault="00A51350" w:rsidP="00A51350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On INTEL-FS server, goto 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Start &gt;All programs &gt;Accessories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</w:t>
            </w:r>
            <w:r w:rsidR="00336451" w:rsidRPr="00F54A80">
              <w:rPr>
                <w:rFonts w:ascii="Times New Roman" w:hAnsi="Times New Roman"/>
                <w:color w:val="000000"/>
                <w:lang w:val="en-US" w:eastAsia="fr-FR"/>
              </w:rPr>
              <w:t>,</w:t>
            </w:r>
          </w:p>
          <w:p w:rsidR="00A51350" w:rsidRPr="00F54A80" w:rsidRDefault="00336451" w:rsidP="00A51350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Right click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Command Prompt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”, in pop up menu</w:t>
            </w:r>
            <w:r w:rsidR="00697FAA"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 select “</w:t>
            </w:r>
            <w:r w:rsidR="00697FAA"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Run as administrator</w:t>
            </w:r>
            <w:r w:rsidR="00697FAA" w:rsidRPr="00F54A80">
              <w:rPr>
                <w:rFonts w:ascii="Times New Roman" w:hAnsi="Times New Roman"/>
                <w:color w:val="000000"/>
                <w:lang w:val="en-US" w:eastAsia="fr-FR"/>
              </w:rPr>
              <w:t>”</w:t>
            </w:r>
            <w:r w:rsidR="00A51350"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 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51350" w:rsidRPr="00F54A80" w:rsidRDefault="00697FAA" w:rsidP="00A959AE">
            <w:pPr>
              <w:spacing w:before="0" w:after="0"/>
              <w:jc w:val="left"/>
              <w:rPr>
                <w:noProof/>
                <w:lang w:val="en-US" w:eastAsia="fr-FR"/>
              </w:rPr>
            </w:pPr>
            <w:r w:rsidRPr="00F54A80">
              <w:rPr>
                <w:lang w:val="en-US"/>
              </w:rPr>
              <w:object w:dxaOrig="6060" w:dyaOrig="6960">
                <v:shape id="_x0000_i1053" type="#_x0000_t75" style="width:303pt;height:316.75pt" o:ole="">
                  <v:imagedata r:id="rId82" o:title=""/>
                </v:shape>
                <o:OLEObject Type="Embed" ProgID="PBrush" ShapeID="_x0000_i1053" DrawAspect="Content" ObjectID="_1588590745" r:id="rId344"/>
              </w:object>
            </w:r>
          </w:p>
        </w:tc>
      </w:tr>
      <w:tr w:rsidR="00820E8D" w:rsidRPr="00F54A80" w:rsidTr="00A959AE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20E8D" w:rsidRPr="00F54A80" w:rsidRDefault="00A209CD" w:rsidP="00A959AE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Using the </w:t>
            </w:r>
            <w:r w:rsidR="00820E8D" w:rsidRPr="00F54A80">
              <w:rPr>
                <w:rFonts w:ascii="Times New Roman" w:hAnsi="Times New Roman"/>
                <w:color w:val="000000"/>
                <w:lang w:val="en-US" w:eastAsia="fr-FR"/>
              </w:rPr>
              <w:t>Command Prompt window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 set current directory to</w:t>
            </w:r>
            <w:r w:rsidR="00820E8D"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 E:\CARTOSERVER-INSTALLATION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:</w:t>
            </w:r>
          </w:p>
          <w:p w:rsidR="00A209CD" w:rsidRPr="00F54A80" w:rsidRDefault="00A209CD" w:rsidP="00A959AE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Type in E:</w:t>
            </w:r>
          </w:p>
          <w:p w:rsidR="00820E8D" w:rsidRPr="00F54A80" w:rsidRDefault="00820E8D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Type in cd E:\CARTOSERVER-INSTALLATION</w:t>
            </w:r>
          </w:p>
          <w:p w:rsidR="00820E8D" w:rsidRPr="00F54A80" w:rsidRDefault="00820E8D" w:rsidP="00A959AE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0E8D" w:rsidRPr="00F54A80" w:rsidRDefault="00931834" w:rsidP="00A959AE">
            <w:pPr>
              <w:spacing w:before="0" w:after="0"/>
              <w:jc w:val="left"/>
              <w:rPr>
                <w:rFonts w:ascii="Times New Roman" w:hAnsi="Times New Roman"/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A8E32F3" wp14:editId="2C456979">
                  <wp:extent cx="4057650" cy="1685925"/>
                  <wp:effectExtent l="0" t="0" r="0" b="9525"/>
                  <wp:docPr id="21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57650" cy="1685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0E8D" w:rsidRPr="00F54A80" w:rsidTr="00A959AE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20E8D" w:rsidRPr="00F54A80" w:rsidRDefault="00820E8D" w:rsidP="00A959AE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Type in instal</w:t>
            </w:r>
            <w:r w:rsidR="00140529" w:rsidRPr="00F54A80">
              <w:rPr>
                <w:rFonts w:ascii="Times New Roman" w:hAnsi="Times New Roman"/>
                <w:color w:val="000000"/>
                <w:lang w:val="en-US" w:eastAsia="fr-FR"/>
              </w:rPr>
              <w:t>l_srv_intelfs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.cmd</w:t>
            </w:r>
          </w:p>
          <w:p w:rsidR="00820E8D" w:rsidRPr="00F54A80" w:rsidRDefault="00820E8D" w:rsidP="00A959AE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CARTOGRAPHIC SERVER configuration script is running</w:t>
            </w:r>
          </w:p>
          <w:p w:rsidR="00820E8D" w:rsidRPr="00F54A80" w:rsidRDefault="00820E8D" w:rsidP="00A959AE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820E8D" w:rsidRPr="00F54A80" w:rsidRDefault="00820E8D" w:rsidP="00A959AE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“</w:t>
            </w:r>
            <w:r w:rsidRPr="00F54A80">
              <w:rPr>
                <w:rFonts w:ascii="Times New Roman" w:hAnsi="Times New Roman"/>
                <w:i/>
                <w:color w:val="000000"/>
                <w:lang w:val="en-US" w:eastAsia="fr-FR"/>
              </w:rPr>
              <w:t>Do you really want to install the cartographic server for IntelFS yes(y) / no (n) ?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type ‘y’</w:t>
            </w:r>
          </w:p>
          <w:p w:rsidR="00820E8D" w:rsidRPr="00F54A80" w:rsidRDefault="00820E8D" w:rsidP="00A959AE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820E8D" w:rsidRPr="00F54A80" w:rsidRDefault="00820E8D" w:rsidP="003C64D4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0E8D" w:rsidRPr="00F54A80" w:rsidRDefault="006B6BFB" w:rsidP="00140529">
            <w:pPr>
              <w:spacing w:before="0" w:after="0"/>
              <w:jc w:val="left"/>
              <w:rPr>
                <w:rFonts w:ascii="Times New Roman" w:hAnsi="Times New Roman"/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DEC0E96" wp14:editId="63F88335">
                  <wp:extent cx="4114800" cy="2752094"/>
                  <wp:effectExtent l="0" t="0" r="0" b="0"/>
                  <wp:docPr id="438" name="Picture 4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16729" cy="27533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42727" w:rsidRPr="00F54A80" w:rsidTr="00A959AE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42727" w:rsidRDefault="00D42727">
            <w:pPr>
              <w:spacing w:before="0" w:after="0"/>
              <w:jc w:val="left"/>
              <w:rPr>
                <w:rFonts w:ascii="Times New Roman" w:hAnsi="Times New Roman"/>
                <w:noProof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lastRenderedPageBreak/>
              <w:t xml:space="preserve">Once </w:t>
            </w:r>
            <w:r w:rsidR="00325383">
              <w:rPr>
                <w:rFonts w:ascii="Times New Roman" w:hAnsi="Times New Roman"/>
                <w:color w:val="000000"/>
                <w:lang w:val="en-US" w:eastAsia="fr-FR"/>
              </w:rPr>
              <w:t xml:space="preserve"> CARTOGRAPHIC SERVER configuration script </w:t>
            </w:r>
            <w:r w:rsidR="0004283A">
              <w:rPr>
                <w:rFonts w:ascii="Times New Roman" w:hAnsi="Times New Roman"/>
                <w:color w:val="000000"/>
                <w:lang w:val="en-US" w:eastAsia="fr-FR"/>
              </w:rPr>
              <w:t>is completed, make sure that iis ConversionService WebSite has been created</w:t>
            </w:r>
          </w:p>
          <w:p w:rsidR="0004283A" w:rsidRDefault="0004283A" w:rsidP="0004283A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04283A" w:rsidRPr="00F54A80" w:rsidRDefault="0004283A" w:rsidP="0004283A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Select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Start &gt; Administrative Tool &gt; Internet Information (IIS) Manager”</w:t>
            </w:r>
            <w:r w:rsidRPr="00F54A80">
              <w:rPr>
                <w:rFonts w:ascii="Times New Roman" w:hAnsi="Times New Roman"/>
                <w:lang w:val="en-US" w:eastAsia="fr-FR"/>
              </w:rPr>
              <w:t xml:space="preserve"> then browse to </w:t>
            </w:r>
            <w:r>
              <w:rPr>
                <w:rFonts w:ascii="Times New Roman" w:hAnsi="Times New Roman"/>
                <w:b/>
                <w:lang w:val="en-US" w:eastAsia="fr-FR"/>
              </w:rPr>
              <w:t>Sites</w:t>
            </w:r>
            <w:r w:rsidRPr="00F54A80">
              <w:rPr>
                <w:rFonts w:ascii="Times New Roman" w:hAnsi="Times New Roman"/>
                <w:lang w:val="en-US" w:eastAsia="fr-FR"/>
              </w:rPr>
              <w:t xml:space="preserve"> node in the left area</w:t>
            </w:r>
          </w:p>
          <w:p w:rsidR="0004283A" w:rsidRDefault="0004283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04283A" w:rsidRPr="00F54A80" w:rsidRDefault="0004283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 xml:space="preserve">If “ConversionService” site does not appear refer to chapter </w:t>
            </w:r>
            <w:r w:rsidR="00C9010D">
              <w:rPr>
                <w:rFonts w:ascii="Times New Roman" w:hAnsi="Times New Roman"/>
                <w:color w:val="000000"/>
                <w:lang w:val="en-US" w:eastAsia="fr-FR"/>
              </w:rPr>
              <w:fldChar w:fldCharType="begin"/>
            </w:r>
            <w:r w:rsidR="00C9010D">
              <w:rPr>
                <w:rFonts w:ascii="Times New Roman" w:hAnsi="Times New Roman"/>
                <w:color w:val="000000"/>
                <w:lang w:val="en-US" w:eastAsia="fr-FR"/>
              </w:rPr>
              <w:instrText xml:space="preserve"> REF _Ref438477823 \r \h </w:instrText>
            </w:r>
            <w:r w:rsidR="00C9010D">
              <w:rPr>
                <w:rFonts w:ascii="Times New Roman" w:hAnsi="Times New Roman"/>
                <w:color w:val="000000"/>
                <w:lang w:val="en-US" w:eastAsia="fr-FR"/>
              </w:rPr>
            </w:r>
            <w:r w:rsidR="00C9010D">
              <w:rPr>
                <w:rFonts w:ascii="Times New Roman" w:hAnsi="Times New Roman"/>
                <w:color w:val="000000"/>
                <w:lang w:val="en-US" w:eastAsia="fr-FR"/>
              </w:rPr>
              <w:fldChar w:fldCharType="separate"/>
            </w:r>
            <w:r w:rsidR="003C1E5B">
              <w:rPr>
                <w:rFonts w:ascii="Times New Roman" w:hAnsi="Times New Roman"/>
                <w:color w:val="000000"/>
                <w:lang w:val="en-US" w:eastAsia="fr-FR"/>
              </w:rPr>
              <w:t>5.4.3</w:t>
            </w:r>
            <w:r w:rsidR="00C9010D">
              <w:rPr>
                <w:rFonts w:ascii="Times New Roman" w:hAnsi="Times New Roman"/>
                <w:color w:val="000000"/>
                <w:lang w:val="en-US" w:eastAsia="fr-FR"/>
              </w:rPr>
              <w:fldChar w:fldCharType="end"/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 xml:space="preserve">  for troubleshooting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42727" w:rsidRDefault="0004283A" w:rsidP="00140529">
            <w:pPr>
              <w:spacing w:before="0" w:after="0"/>
              <w:jc w:val="left"/>
              <w:rPr>
                <w:noProof/>
                <w:lang w:val="fr-FR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2672478" wp14:editId="39EEEFCD">
                  <wp:extent cx="4039021" cy="2376779"/>
                  <wp:effectExtent l="0" t="0" r="0" b="5080"/>
                  <wp:docPr id="215" name="Picture 2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54698" cy="23860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0E8D" w:rsidRPr="00F54A80" w:rsidTr="00A959AE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20E8D" w:rsidRPr="00F54A80" w:rsidRDefault="00820E8D" w:rsidP="00A959AE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Make sure IntelFS images directory has been shared</w:t>
            </w:r>
          </w:p>
          <w:p w:rsidR="00820E8D" w:rsidRPr="00F54A80" w:rsidRDefault="00697FAA" w:rsidP="00A959AE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In</w:t>
            </w:r>
            <w:r w:rsidR="00820E8D"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 command prompt window type in “</w:t>
            </w:r>
            <w:r w:rsidR="00820E8D"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net share</w:t>
            </w:r>
            <w:r w:rsidR="00820E8D" w:rsidRPr="00F54A80">
              <w:rPr>
                <w:rFonts w:ascii="Times New Roman" w:hAnsi="Times New Roman"/>
                <w:color w:val="000000"/>
                <w:lang w:val="en-US" w:eastAsia="fr-FR"/>
              </w:rPr>
              <w:t>”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20E8D" w:rsidRPr="00F54A80" w:rsidRDefault="00931834" w:rsidP="00A959AE">
            <w:pPr>
              <w:spacing w:before="0" w:after="0"/>
              <w:jc w:val="left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E726E01" wp14:editId="26F2F0BC">
                  <wp:extent cx="4048125" cy="1704975"/>
                  <wp:effectExtent l="0" t="0" r="9525" b="9525"/>
                  <wp:docPr id="22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48125" cy="1704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0E8D" w:rsidRPr="00F54A80" w:rsidTr="00A959AE">
        <w:tc>
          <w:tcPr>
            <w:tcW w:w="974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20E8D" w:rsidRPr="00F54A80" w:rsidRDefault="00820E8D" w:rsidP="00A959AE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If the IMAGES share is not displayed, type in the following command</w:t>
            </w:r>
          </w:p>
          <w:p w:rsidR="00820E8D" w:rsidRPr="00F54A80" w:rsidRDefault="00820E8D" w:rsidP="00A959AE">
            <w:pPr>
              <w:autoSpaceDE w:val="0"/>
              <w:autoSpaceDN w:val="0"/>
              <w:adjustRightInd w:val="0"/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NET SHARE IMAGES=E:\IntelfsData\images /GRANT:ArcGISSOC,FULL /GRANT:ArcGISSOM,FULL</w:t>
            </w:r>
            <w:r w:rsidR="00931834">
              <w:rPr>
                <w:noProof/>
                <w:lang w:val="en-US"/>
              </w:rPr>
              <w:drawing>
                <wp:inline distT="0" distB="0" distL="0" distR="0" wp14:anchorId="510A2401" wp14:editId="0D140DB0">
                  <wp:extent cx="5972175" cy="2533650"/>
                  <wp:effectExtent l="0" t="0" r="9525" b="0"/>
                  <wp:docPr id="22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72175" cy="2533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20E8D" w:rsidRPr="00F54A80" w:rsidRDefault="00820E8D" w:rsidP="00A959AE">
            <w:pPr>
              <w:autoSpaceDE w:val="0"/>
              <w:autoSpaceDN w:val="0"/>
              <w:adjustRightInd w:val="0"/>
              <w:spacing w:before="0" w:after="0"/>
              <w:jc w:val="left"/>
              <w:rPr>
                <w:rFonts w:ascii="Consolas" w:hAnsi="Consolas" w:cs="Consolas"/>
                <w:color w:val="800000"/>
                <w:sz w:val="19"/>
                <w:szCs w:val="19"/>
                <w:lang w:val="en-US" w:eastAsia="fr-FR"/>
              </w:rPr>
            </w:pPr>
          </w:p>
        </w:tc>
      </w:tr>
    </w:tbl>
    <w:p w:rsidR="009D6083" w:rsidRPr="00F54A80" w:rsidRDefault="009D6083" w:rsidP="005B34A8">
      <w:pPr>
        <w:pStyle w:val="Heading4"/>
        <w:rPr>
          <w:lang w:val="en-US"/>
        </w:rPr>
      </w:pPr>
      <w:r w:rsidRPr="00F54A80">
        <w:rPr>
          <w:lang w:val="en-US"/>
        </w:rPr>
        <w:t>Gazetteer installation</w:t>
      </w:r>
    </w:p>
    <w:p w:rsidR="009D6083" w:rsidRPr="00F54A80" w:rsidRDefault="009D6083" w:rsidP="009D6083">
      <w:pPr>
        <w:rPr>
          <w:lang w:val="en-US"/>
        </w:rPr>
      </w:pPr>
    </w:p>
    <w:tbl>
      <w:tblPr>
        <w:tblW w:w="974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3227"/>
        <w:gridCol w:w="6520"/>
      </w:tblGrid>
      <w:tr w:rsidR="009D6083" w:rsidRPr="00F54A80" w:rsidTr="0047736B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B4CCD" w:rsidRDefault="007B4CCD" w:rsidP="00BB734D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On INTEL-FS server copy gazetteer default installation zip </w:t>
            </w:r>
            <w:r w:rsidR="00BB734D">
              <w:rPr>
                <w:rFonts w:ascii="Times New Roman" w:hAnsi="Times New Roman"/>
                <w:color w:val="000000"/>
                <w:lang w:val="en-US" w:eastAsia="fr-FR"/>
              </w:rPr>
              <w:t>in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 E:</w:t>
            </w:r>
            <w:r w:rsidR="00BB734D">
              <w:rPr>
                <w:rFonts w:ascii="Times New Roman" w:hAnsi="Times New Roman"/>
                <w:color w:val="000000"/>
                <w:lang w:val="en-US" w:eastAsia="fr-FR"/>
              </w:rPr>
              <w:t xml:space="preserve"> drive and unzip</w:t>
            </w:r>
            <w:r w:rsidR="00412183">
              <w:rPr>
                <w:rFonts w:ascii="Times New Roman" w:hAnsi="Times New Roman"/>
                <w:color w:val="000000"/>
                <w:lang w:val="en-US" w:eastAsia="fr-FR"/>
              </w:rPr>
              <w:t xml:space="preserve"> it in E:\ drive</w:t>
            </w:r>
            <w:r w:rsidR="00BB734D">
              <w:rPr>
                <w:rFonts w:ascii="Times New Roman" w:hAnsi="Times New Roman"/>
                <w:color w:val="000000"/>
                <w:lang w:val="en-US" w:eastAsia="fr-FR"/>
              </w:rPr>
              <w:t>.</w:t>
            </w:r>
          </w:p>
          <w:p w:rsidR="00BB734D" w:rsidRDefault="00BB734D" w:rsidP="00BB734D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Gazetteer default installation zip (</w:t>
            </w:r>
            <w:r w:rsidR="00DE0F4D" w:rsidRPr="00DE0F4D">
              <w:rPr>
                <w:rFonts w:ascii="Times New Roman" w:hAnsi="Times New Roman"/>
                <w:b/>
                <w:color w:val="000000"/>
                <w:lang w:val="en-US" w:eastAsia="fr-FR"/>
              </w:rPr>
              <w:t>20160114_NU_Gazetteer_1.3.1</w:t>
            </w:r>
            <w:r w:rsidRPr="00BB734D">
              <w:rPr>
                <w:rFonts w:ascii="Times New Roman" w:hAnsi="Times New Roman"/>
                <w:b/>
                <w:color w:val="000000"/>
                <w:lang w:val="en-US" w:eastAsia="fr-FR"/>
              </w:rPr>
              <w:t>.zip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 xml:space="preserve">) is located on </w:t>
            </w:r>
            <w:r w:rsidR="00DE0F4D" w:rsidRPr="007F5874">
              <w:rPr>
                <w:b/>
                <w:lang w:val="en-US"/>
              </w:rPr>
              <w:t>“DVD IntelFS Application”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 xml:space="preserve"> DVD.</w:t>
            </w:r>
          </w:p>
          <w:p w:rsidR="00B16917" w:rsidRPr="00F54A80" w:rsidRDefault="00B16917" w:rsidP="00BB734D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lastRenderedPageBreak/>
              <w:t>The folder E:\gazetteer including unzipped files is created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D6083" w:rsidRPr="00F54A80" w:rsidRDefault="009D6083" w:rsidP="0047736B">
            <w:pPr>
              <w:spacing w:before="0" w:after="0"/>
              <w:jc w:val="left"/>
              <w:rPr>
                <w:noProof/>
                <w:lang w:val="en-US" w:eastAsia="fr-FR"/>
              </w:rPr>
            </w:pPr>
          </w:p>
        </w:tc>
      </w:tr>
      <w:tr w:rsidR="007B4CCD" w:rsidRPr="00F54A80" w:rsidTr="0047736B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B4CCD" w:rsidRPr="00F54A80" w:rsidRDefault="007B4CCD" w:rsidP="007B4CCD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Using the Command Prompt window set current directory to E:\Gazett</w:t>
            </w:r>
            <w:r w:rsidR="00DE201B">
              <w:rPr>
                <w:rFonts w:ascii="Times New Roman" w:hAnsi="Times New Roman"/>
                <w:color w:val="000000"/>
                <w:lang w:val="en-US" w:eastAsia="fr-FR"/>
              </w:rPr>
              <w:t>e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er:</w:t>
            </w:r>
          </w:p>
          <w:p w:rsidR="007B4CCD" w:rsidRPr="00F54A80" w:rsidRDefault="007B4CCD" w:rsidP="007B4CCD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Type in </w:t>
            </w:r>
            <w:r w:rsidR="00B16917">
              <w:rPr>
                <w:rFonts w:ascii="Times New Roman" w:hAnsi="Times New Roman"/>
                <w:color w:val="000000"/>
                <w:lang w:val="en-US" w:eastAsia="fr-FR"/>
              </w:rPr>
              <w:t>“</w:t>
            </w:r>
            <w:r w:rsidRPr="00274489">
              <w:rPr>
                <w:rFonts w:ascii="Times New Roman" w:hAnsi="Times New Roman"/>
                <w:b/>
                <w:color w:val="000000"/>
                <w:lang w:val="en-US" w:eastAsia="fr-FR"/>
              </w:rPr>
              <w:t>E:</w:t>
            </w:r>
            <w:r w:rsidR="00B16917">
              <w:rPr>
                <w:rFonts w:ascii="Times New Roman" w:hAnsi="Times New Roman"/>
                <w:b/>
                <w:color w:val="000000"/>
                <w:lang w:val="en-US" w:eastAsia="fr-FR"/>
              </w:rPr>
              <w:t>”</w:t>
            </w:r>
          </w:p>
          <w:p w:rsidR="007B4CCD" w:rsidRDefault="007B4CCD" w:rsidP="007B4CCD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Type in cd </w:t>
            </w:r>
            <w:r w:rsidR="00B16917">
              <w:rPr>
                <w:rFonts w:ascii="Times New Roman" w:hAnsi="Times New Roman"/>
                <w:color w:val="000000"/>
                <w:lang w:val="en-US" w:eastAsia="fr-FR"/>
              </w:rPr>
              <w:t>“</w:t>
            </w:r>
            <w:r w:rsidRPr="00274489">
              <w:rPr>
                <w:rFonts w:ascii="Times New Roman" w:hAnsi="Times New Roman"/>
                <w:b/>
                <w:color w:val="000000"/>
                <w:lang w:val="en-US" w:eastAsia="fr-FR"/>
              </w:rPr>
              <w:t>E:\Gazett</w:t>
            </w:r>
            <w:r w:rsidR="00DE201B" w:rsidRPr="00274489">
              <w:rPr>
                <w:rFonts w:ascii="Times New Roman" w:hAnsi="Times New Roman"/>
                <w:b/>
                <w:color w:val="000000"/>
                <w:lang w:val="en-US" w:eastAsia="fr-FR"/>
              </w:rPr>
              <w:t>e</w:t>
            </w:r>
            <w:r w:rsidRPr="00274489">
              <w:rPr>
                <w:rFonts w:ascii="Times New Roman" w:hAnsi="Times New Roman"/>
                <w:b/>
                <w:color w:val="000000"/>
                <w:lang w:val="en-US" w:eastAsia="fr-FR"/>
              </w:rPr>
              <w:t>er</w:t>
            </w:r>
            <w:r w:rsidR="00B16917">
              <w:rPr>
                <w:rFonts w:ascii="Times New Roman" w:hAnsi="Times New Roman"/>
                <w:b/>
                <w:color w:val="000000"/>
                <w:lang w:val="en-US" w:eastAsia="fr-FR"/>
              </w:rPr>
              <w:t>”</w:t>
            </w:r>
          </w:p>
          <w:p w:rsidR="00F613FA" w:rsidRPr="00F54A80" w:rsidRDefault="00F613FA" w:rsidP="007B4CCD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B4CCD" w:rsidRPr="00F54A80" w:rsidRDefault="00931834" w:rsidP="0047736B">
            <w:pPr>
              <w:spacing w:before="0" w:after="0"/>
              <w:jc w:val="left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55DCBD0" wp14:editId="0A60D138">
                  <wp:extent cx="4124325" cy="2019300"/>
                  <wp:effectExtent l="0" t="0" r="9525" b="0"/>
                  <wp:docPr id="22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24325" cy="2019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B4CCD" w:rsidRPr="00F54A80" w:rsidTr="0047736B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B4CCD" w:rsidRPr="00F54A80" w:rsidRDefault="007B4CCD" w:rsidP="007B4CCD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Type in </w:t>
            </w:r>
            <w:r w:rsidR="00B16917">
              <w:rPr>
                <w:rFonts w:ascii="Times New Roman" w:hAnsi="Times New Roman"/>
                <w:color w:val="000000"/>
                <w:lang w:val="en-US" w:eastAsia="fr-FR"/>
              </w:rPr>
              <w:t>“</w:t>
            </w:r>
            <w:r w:rsidRPr="00274489">
              <w:rPr>
                <w:rFonts w:ascii="Times New Roman" w:hAnsi="Times New Roman"/>
                <w:b/>
                <w:color w:val="000000"/>
                <w:lang w:val="en-US" w:eastAsia="fr-FR"/>
              </w:rPr>
              <w:t>install.cmd</w:t>
            </w:r>
            <w:r w:rsidR="00B16917">
              <w:rPr>
                <w:rFonts w:ascii="Times New Roman" w:hAnsi="Times New Roman"/>
                <w:b/>
                <w:color w:val="000000"/>
                <w:lang w:val="en-US" w:eastAsia="fr-FR"/>
              </w:rPr>
              <w:t>”</w:t>
            </w:r>
          </w:p>
          <w:p w:rsidR="007B4CCD" w:rsidRPr="00F54A80" w:rsidRDefault="007B4CCD" w:rsidP="007B4CCD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Gazetter configuration script is running</w:t>
            </w:r>
          </w:p>
          <w:p w:rsidR="007B4CCD" w:rsidRPr="00F54A80" w:rsidRDefault="007B4CCD" w:rsidP="007B4CCD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7B4CCD" w:rsidRPr="00F54A80" w:rsidRDefault="007B4CCD" w:rsidP="007B4CCD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“</w:t>
            </w:r>
            <w:r w:rsidRPr="00274489">
              <w:rPr>
                <w:rFonts w:ascii="Times New Roman" w:hAnsi="Times New Roman"/>
                <w:b/>
                <w:i/>
                <w:color w:val="000000"/>
                <w:lang w:val="en-US" w:eastAsia="fr-FR"/>
              </w:rPr>
              <w:t>Do you really want to integrate the Gazetteer of the cartographic server yes(y) / no (n) ?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type ‘y’</w:t>
            </w:r>
          </w:p>
          <w:p w:rsidR="007B4CCD" w:rsidRPr="00F54A80" w:rsidRDefault="007B4CCD" w:rsidP="0047736B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7B4CCD" w:rsidRPr="00F54A80" w:rsidRDefault="007B4CCD" w:rsidP="0047736B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“</w:t>
            </w:r>
            <w:r w:rsidRPr="00274489">
              <w:rPr>
                <w:rFonts w:ascii="Times New Roman" w:hAnsi="Times New Roman"/>
                <w:b/>
                <w:i/>
                <w:color w:val="000000"/>
                <w:lang w:val="en-US" w:eastAsia="fr-FR"/>
              </w:rPr>
              <w:t>Press any key to continue .</w:t>
            </w:r>
            <w:r w:rsidR="00B16917">
              <w:rPr>
                <w:rFonts w:ascii="Times New Roman" w:hAnsi="Times New Roman"/>
                <w:b/>
                <w:i/>
                <w:color w:val="000000"/>
                <w:lang w:val="en-US" w:eastAsia="fr-FR"/>
              </w:rPr>
              <w:t>.</w:t>
            </w:r>
            <w:r w:rsidRPr="00274489">
              <w:rPr>
                <w:rFonts w:ascii="Times New Roman" w:hAnsi="Times New Roman"/>
                <w:b/>
                <w:i/>
                <w:color w:val="000000"/>
                <w:lang w:val="en-US" w:eastAsia="fr-FR"/>
              </w:rPr>
              <w:t xml:space="preserve"> .</w:t>
            </w:r>
            <w:r w:rsidRPr="00F54A80">
              <w:rPr>
                <w:rFonts w:ascii="Times New Roman" w:hAnsi="Times New Roman"/>
                <w:i/>
                <w:color w:val="000000"/>
                <w:lang w:val="en-US" w:eastAsia="fr-FR"/>
              </w:rPr>
              <w:t>.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press a key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B4CCD" w:rsidRPr="00F54A80" w:rsidRDefault="00931834" w:rsidP="0047736B">
            <w:pPr>
              <w:spacing w:before="0" w:after="0"/>
              <w:jc w:val="left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F46FEFA" wp14:editId="21B0880D">
                  <wp:extent cx="3981450" cy="1562100"/>
                  <wp:effectExtent l="0" t="0" r="0" b="0"/>
                  <wp:docPr id="22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81450" cy="1562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B4CCD" w:rsidRPr="00F54A80" w:rsidTr="0047736B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B4CCD" w:rsidRPr="00F54A80" w:rsidRDefault="007B4CCD" w:rsidP="0047736B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Close all windows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B4CCD" w:rsidRPr="00F54A80" w:rsidRDefault="007B4CCD" w:rsidP="0047736B">
            <w:pPr>
              <w:spacing w:before="0" w:after="0"/>
              <w:jc w:val="left"/>
              <w:rPr>
                <w:noProof/>
                <w:lang w:val="en-US" w:eastAsia="fr-FR"/>
              </w:rPr>
            </w:pPr>
          </w:p>
        </w:tc>
      </w:tr>
    </w:tbl>
    <w:p w:rsidR="009D6083" w:rsidRPr="00F54A80" w:rsidRDefault="009D6083" w:rsidP="009D6083">
      <w:pPr>
        <w:rPr>
          <w:lang w:val="en-US"/>
        </w:rPr>
      </w:pPr>
    </w:p>
    <w:p w:rsidR="007B4CCD" w:rsidRPr="00F54A80" w:rsidRDefault="007B4CCD" w:rsidP="005B34A8">
      <w:pPr>
        <w:pStyle w:val="Heading4"/>
        <w:rPr>
          <w:lang w:val="en-US"/>
        </w:rPr>
      </w:pPr>
      <w:r w:rsidRPr="00F54A80">
        <w:rPr>
          <w:lang w:val="en-US"/>
        </w:rPr>
        <w:t xml:space="preserve">Gazetteer installation </w:t>
      </w:r>
      <w:r w:rsidR="00667B4E" w:rsidRPr="00F54A80">
        <w:rPr>
          <w:lang w:val="en-US"/>
        </w:rPr>
        <w:t>verification</w:t>
      </w:r>
    </w:p>
    <w:p w:rsidR="007B4CCD" w:rsidRPr="00F54A80" w:rsidRDefault="007B4CCD" w:rsidP="007B4CCD">
      <w:pPr>
        <w:rPr>
          <w:lang w:val="en-US"/>
        </w:rPr>
      </w:pPr>
      <w:r w:rsidRPr="00F54A80">
        <w:rPr>
          <w:lang w:val="en-US"/>
        </w:rPr>
        <w:t xml:space="preserve">Once </w:t>
      </w:r>
      <w:r w:rsidR="00A6357B" w:rsidRPr="00F54A80">
        <w:rPr>
          <w:lang w:val="en-US"/>
        </w:rPr>
        <w:t>default gazetteers installation</w:t>
      </w:r>
      <w:r w:rsidRPr="00F54A80">
        <w:rPr>
          <w:lang w:val="en-US"/>
        </w:rPr>
        <w:t xml:space="preserve"> is completed, check that </w:t>
      </w:r>
      <w:r w:rsidR="00A6357B" w:rsidRPr="00F54A80">
        <w:rPr>
          <w:lang w:val="en-US"/>
        </w:rPr>
        <w:t>gazetteers have been correctly installed</w:t>
      </w:r>
      <w:r w:rsidRPr="00F54A80">
        <w:rPr>
          <w:lang w:val="en-US"/>
        </w:rPr>
        <w:t>.</w:t>
      </w:r>
    </w:p>
    <w:p w:rsidR="007B4CCD" w:rsidRPr="00F54A80" w:rsidRDefault="007B4CCD" w:rsidP="007B4CCD">
      <w:pPr>
        <w:rPr>
          <w:lang w:val="en-US"/>
        </w:rPr>
      </w:pPr>
      <w:r w:rsidRPr="00F54A80">
        <w:rPr>
          <w:lang w:val="en-US"/>
        </w:rPr>
        <w:t>Please refer to chapter “</w:t>
      </w:r>
      <w:r w:rsidR="00A6357B" w:rsidRPr="00F54A80">
        <w:rPr>
          <w:lang w:val="en-US"/>
        </w:rPr>
        <w:t>Gazetteer</w:t>
      </w:r>
      <w:r w:rsidRPr="00F54A80">
        <w:rPr>
          <w:lang w:val="en-US"/>
        </w:rPr>
        <w:t xml:space="preserve"> installation check” in document </w:t>
      </w:r>
      <w:hyperlink w:anchor="Technical_Manual" w:history="1">
        <w:r w:rsidR="002551C3" w:rsidRPr="00F54A80">
          <w:rPr>
            <w:rStyle w:val="Hyperlink"/>
            <w:lang w:val="en-US"/>
          </w:rPr>
          <w:t>“Technical Manual for the INTEL-FS Project”</w:t>
        </w:r>
      </w:hyperlink>
      <w:r w:rsidRPr="00F54A80">
        <w:rPr>
          <w:lang w:val="en-US"/>
        </w:rPr>
        <w:t xml:space="preserve"> to learn how to check that </w:t>
      </w:r>
      <w:r w:rsidR="000778EA" w:rsidRPr="00F54A80">
        <w:rPr>
          <w:lang w:val="en-US"/>
        </w:rPr>
        <w:t>gazetteer</w:t>
      </w:r>
      <w:r w:rsidRPr="00F54A80">
        <w:rPr>
          <w:lang w:val="en-US"/>
        </w:rPr>
        <w:t xml:space="preserve"> installation is correct.</w:t>
      </w:r>
    </w:p>
    <w:p w:rsidR="007B4CCD" w:rsidRPr="00F54A80" w:rsidRDefault="007B4CCD" w:rsidP="007B4CCD">
      <w:pPr>
        <w:rPr>
          <w:lang w:val="en-US"/>
        </w:rPr>
      </w:pPr>
    </w:p>
    <w:p w:rsidR="00820E8D" w:rsidRPr="00F54A80" w:rsidRDefault="00A6357B" w:rsidP="005B34A8">
      <w:pPr>
        <w:pStyle w:val="Heading4"/>
        <w:rPr>
          <w:lang w:val="en-US"/>
        </w:rPr>
      </w:pPr>
      <w:r w:rsidRPr="00F54A80">
        <w:rPr>
          <w:lang w:val="en-US"/>
        </w:rPr>
        <w:t>M</w:t>
      </w:r>
      <w:r w:rsidR="00820E8D" w:rsidRPr="00F54A80">
        <w:rPr>
          <w:lang w:val="en-US"/>
        </w:rPr>
        <w:t>ap services configuration</w:t>
      </w:r>
    </w:p>
    <w:p w:rsidR="00A6357B" w:rsidRPr="00F54A80" w:rsidRDefault="006F1B62" w:rsidP="00820E8D">
      <w:pPr>
        <w:rPr>
          <w:lang w:val="en-US"/>
        </w:rPr>
      </w:pPr>
      <w:r w:rsidRPr="00F54A80">
        <w:rPr>
          <w:lang w:val="en-US"/>
        </w:rPr>
        <w:t>.xml</w:t>
      </w:r>
      <w:r w:rsidR="00A6357B" w:rsidRPr="00F54A80">
        <w:rPr>
          <w:lang w:val="en-US"/>
        </w:rPr>
        <w:t xml:space="preserve"> file TimsDirectory</w:t>
      </w:r>
      <w:r w:rsidR="000778EA" w:rsidRPr="00F54A80">
        <w:rPr>
          <w:lang w:val="en-US"/>
        </w:rPr>
        <w:t>.xml</w:t>
      </w:r>
      <w:r w:rsidR="0047736B" w:rsidRPr="00F54A80">
        <w:rPr>
          <w:lang w:val="en-US"/>
        </w:rPr>
        <w:t xml:space="preserve"> located in E:\IntelfsData\TIMS</w:t>
      </w:r>
      <w:r w:rsidR="000778EA" w:rsidRPr="00F54A80">
        <w:rPr>
          <w:lang w:val="en-US"/>
        </w:rPr>
        <w:t>\</w:t>
      </w:r>
      <w:r w:rsidR="0047736B" w:rsidRPr="00F54A80">
        <w:rPr>
          <w:lang w:val="en-US"/>
        </w:rPr>
        <w:t>Data\</w:t>
      </w:r>
      <w:r w:rsidR="007B7D16">
        <w:rPr>
          <w:lang w:val="en-US"/>
        </w:rPr>
        <w:t>Config</w:t>
      </w:r>
      <w:r w:rsidR="0047736B" w:rsidRPr="00F54A80">
        <w:rPr>
          <w:lang w:val="en-US"/>
        </w:rPr>
        <w:t xml:space="preserve"> folder includes </w:t>
      </w:r>
      <w:r w:rsidRPr="00F54A80">
        <w:rPr>
          <w:lang w:val="en-US"/>
        </w:rPr>
        <w:t xml:space="preserve">access to Core GIS WFS and WMS map </w:t>
      </w:r>
      <w:r w:rsidR="0047736B" w:rsidRPr="00F54A80">
        <w:rPr>
          <w:lang w:val="en-US"/>
        </w:rPr>
        <w:t>configuration information.</w:t>
      </w:r>
    </w:p>
    <w:p w:rsidR="0047736B" w:rsidRPr="00F54A80" w:rsidRDefault="0047736B" w:rsidP="00820E8D">
      <w:pPr>
        <w:rPr>
          <w:lang w:val="en-US"/>
        </w:rPr>
      </w:pPr>
    </w:p>
    <w:p w:rsidR="0047736B" w:rsidRPr="00F54A80" w:rsidRDefault="0047736B" w:rsidP="00820E8D">
      <w:pPr>
        <w:rPr>
          <w:lang w:val="en-US"/>
        </w:rPr>
      </w:pPr>
      <w:r w:rsidRPr="00F54A80">
        <w:rPr>
          <w:lang w:val="en-US"/>
        </w:rPr>
        <w:t xml:space="preserve">To learn how to configure access to WMS map services, please refer to chapter “WMS map service” in document </w:t>
      </w:r>
      <w:hyperlink w:anchor="Technical_Manual" w:history="1">
        <w:r w:rsidR="002551C3" w:rsidRPr="00F54A80">
          <w:rPr>
            <w:rStyle w:val="Hyperlink"/>
            <w:lang w:val="en-US"/>
          </w:rPr>
          <w:t>“Technical Manual for the INTEL-FS Project”</w:t>
        </w:r>
      </w:hyperlink>
      <w:r w:rsidRPr="00F54A80">
        <w:rPr>
          <w:lang w:val="en-US"/>
        </w:rPr>
        <w:t xml:space="preserve"> . </w:t>
      </w:r>
    </w:p>
    <w:p w:rsidR="0047736B" w:rsidRPr="00F54A80" w:rsidRDefault="0047736B" w:rsidP="0047736B">
      <w:pPr>
        <w:rPr>
          <w:lang w:val="en-US"/>
        </w:rPr>
      </w:pPr>
      <w:r w:rsidRPr="00F54A80">
        <w:rPr>
          <w:lang w:val="en-US"/>
        </w:rPr>
        <w:t xml:space="preserve">To learn how to configure access to WFS map services, please refer to chapter “WFS map service” in document </w:t>
      </w:r>
      <w:hyperlink w:anchor="Technical_Manual" w:history="1">
        <w:r w:rsidR="002551C3" w:rsidRPr="00F54A80">
          <w:rPr>
            <w:rStyle w:val="Hyperlink"/>
            <w:lang w:val="en-US"/>
          </w:rPr>
          <w:t>“Technical Manual for the INTEL-FS Project”</w:t>
        </w:r>
      </w:hyperlink>
      <w:r w:rsidRPr="00F54A80">
        <w:rPr>
          <w:lang w:val="en-US"/>
        </w:rPr>
        <w:t xml:space="preserve"> . </w:t>
      </w:r>
    </w:p>
    <w:p w:rsidR="0047736B" w:rsidRPr="00F54A80" w:rsidRDefault="0047736B" w:rsidP="0047736B">
      <w:pPr>
        <w:rPr>
          <w:lang w:val="en-US"/>
        </w:rPr>
      </w:pPr>
      <w:r w:rsidRPr="00F54A80">
        <w:rPr>
          <w:lang w:val="en-US"/>
        </w:rPr>
        <w:t>To learn how to customize INTEL-FS cartographic view, please refer to chapter</w:t>
      </w:r>
      <w:r w:rsidR="00A12891" w:rsidRPr="00F54A80">
        <w:rPr>
          <w:lang w:val="en-US"/>
        </w:rPr>
        <w:t>s</w:t>
      </w:r>
      <w:r w:rsidRPr="00F54A80">
        <w:rPr>
          <w:lang w:val="en-US"/>
        </w:rPr>
        <w:t xml:space="preserve"> </w:t>
      </w:r>
      <w:r w:rsidR="00DD2997" w:rsidRPr="00F54A80">
        <w:rPr>
          <w:lang w:val="en-US"/>
        </w:rPr>
        <w:t>“Cartographic windows”</w:t>
      </w:r>
      <w:r w:rsidRPr="00F54A80">
        <w:rPr>
          <w:lang w:val="en-US"/>
        </w:rPr>
        <w:t xml:space="preserve"> in document </w:t>
      </w:r>
      <w:hyperlink w:anchor="Technical_Manual" w:history="1">
        <w:r w:rsidR="002551C3" w:rsidRPr="00F54A80">
          <w:rPr>
            <w:rStyle w:val="Hyperlink"/>
            <w:lang w:val="en-US"/>
          </w:rPr>
          <w:t>“Technical Manual for the INTEL-FS Project”</w:t>
        </w:r>
      </w:hyperlink>
      <w:r w:rsidRPr="00F54A80">
        <w:rPr>
          <w:lang w:val="en-US"/>
        </w:rPr>
        <w:t xml:space="preserve"> .</w:t>
      </w:r>
    </w:p>
    <w:p w:rsidR="0047736B" w:rsidRPr="00F54A80" w:rsidRDefault="0047736B" w:rsidP="00820E8D">
      <w:pPr>
        <w:rPr>
          <w:lang w:val="en-US"/>
        </w:rPr>
      </w:pPr>
    </w:p>
    <w:p w:rsidR="0047736B" w:rsidRPr="00F54A80" w:rsidRDefault="00647CEE" w:rsidP="005B34A8">
      <w:pPr>
        <w:pStyle w:val="Heading4"/>
        <w:rPr>
          <w:lang w:val="en-US"/>
        </w:rPr>
      </w:pPr>
      <w:r w:rsidRPr="00F54A80">
        <w:rPr>
          <w:lang w:val="en-US"/>
        </w:rPr>
        <w:t>IIS configuration</w:t>
      </w:r>
    </w:p>
    <w:p w:rsidR="00647CEE" w:rsidRPr="00F54A80" w:rsidRDefault="00647CEE" w:rsidP="00820E8D">
      <w:pPr>
        <w:rPr>
          <w:lang w:val="en-US"/>
        </w:rPr>
      </w:pPr>
    </w:p>
    <w:tbl>
      <w:tblPr>
        <w:tblW w:w="1003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3794"/>
        <w:gridCol w:w="6237"/>
      </w:tblGrid>
      <w:tr w:rsidR="00647CEE" w:rsidRPr="00F54A80" w:rsidTr="00FD26F1">
        <w:tc>
          <w:tcPr>
            <w:tcW w:w="1003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47CEE" w:rsidRPr="00F54A80" w:rsidRDefault="00647CEE" w:rsidP="00FD26F1">
            <w:pPr>
              <w:spacing w:before="0" w:after="0"/>
              <w:jc w:val="left"/>
              <w:rPr>
                <w:noProof/>
                <w:lang w:val="en-US" w:eastAsia="fr-FR"/>
              </w:rPr>
            </w:pPr>
            <w:r w:rsidRPr="00F54A80">
              <w:rPr>
                <w:noProof/>
                <w:lang w:val="en-US" w:eastAsia="fr-FR"/>
              </w:rPr>
              <w:t xml:space="preserve">Using a dos command prompt run as administrator, execute the following script </w:t>
            </w:r>
            <w:r w:rsidR="00852440">
              <w:rPr>
                <w:noProof/>
                <w:lang w:val="en-US" w:eastAsia="fr-FR"/>
              </w:rPr>
              <w:t>SetArcGISIISConfiguration.cmd</w:t>
            </w:r>
            <w:r w:rsidRPr="00F54A80">
              <w:rPr>
                <w:noProof/>
                <w:lang w:val="en-US" w:eastAsia="fr-FR"/>
              </w:rPr>
              <w:t xml:space="preserve"> </w:t>
            </w:r>
            <w:r w:rsidR="00405B38" w:rsidRPr="00F54A80">
              <w:rPr>
                <w:lang w:val="en-US"/>
              </w:rPr>
              <w:t xml:space="preserve">powershell script </w:t>
            </w:r>
            <w:r w:rsidR="00405B38">
              <w:rPr>
                <w:lang w:val="en-US"/>
              </w:rPr>
              <w:t xml:space="preserve">extracted  from </w:t>
            </w:r>
            <w:r w:rsidR="00DE0F4D">
              <w:rPr>
                <w:lang w:val="en-US"/>
              </w:rPr>
              <w:t>“</w:t>
            </w:r>
            <w:r w:rsidR="00DE0F4D" w:rsidRPr="00DE0F4D">
              <w:rPr>
                <w:b/>
                <w:lang w:val="en-US"/>
              </w:rPr>
              <w:t>20160114_NU_ConfigurationScripts_1.0.0.zip</w:t>
            </w:r>
            <w:r w:rsidR="00DE0F4D">
              <w:rPr>
                <w:b/>
                <w:lang w:val="en-US"/>
              </w:rPr>
              <w:t>”</w:t>
            </w:r>
            <w:r w:rsidR="00405B38" w:rsidRPr="00215A32">
              <w:rPr>
                <w:lang w:val="en-US"/>
              </w:rPr>
              <w:t xml:space="preserve"> archive file</w:t>
            </w:r>
            <w:r w:rsidR="00405B38" w:rsidRPr="00F54A80">
              <w:rPr>
                <w:lang w:val="en-US"/>
              </w:rPr>
              <w:t xml:space="preserve"> </w:t>
            </w:r>
            <w:r w:rsidR="00405B38">
              <w:rPr>
                <w:lang w:val="en-US"/>
              </w:rPr>
              <w:t xml:space="preserve">located </w:t>
            </w:r>
            <w:r w:rsidR="00405B38" w:rsidRPr="00F54A80">
              <w:rPr>
                <w:lang w:val="en-US"/>
              </w:rPr>
              <w:t xml:space="preserve">on </w:t>
            </w:r>
            <w:r w:rsidR="00DE0F4D" w:rsidRPr="00274489">
              <w:rPr>
                <w:b/>
                <w:lang w:val="en-US"/>
              </w:rPr>
              <w:t>“DVD IntelFS Application”</w:t>
            </w:r>
            <w:r w:rsidR="00405B38" w:rsidRPr="00F54A80">
              <w:rPr>
                <w:lang w:val="en-US"/>
              </w:rPr>
              <w:t xml:space="preserve"> installation disk</w:t>
            </w:r>
          </w:p>
          <w:p w:rsidR="00647CEE" w:rsidRPr="00F54A80" w:rsidRDefault="00647CEE" w:rsidP="00FD26F1">
            <w:pPr>
              <w:spacing w:before="0" w:after="0"/>
              <w:jc w:val="center"/>
              <w:rPr>
                <w:noProof/>
                <w:lang w:val="en-US" w:eastAsia="fr-FR"/>
              </w:rPr>
            </w:pPr>
          </w:p>
        </w:tc>
      </w:tr>
      <w:tr w:rsidR="00464B20" w:rsidRPr="00F54A80" w:rsidTr="00540FF8"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64B20" w:rsidRPr="00F54A80" w:rsidRDefault="00464B20" w:rsidP="00540FF8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lastRenderedPageBreak/>
              <w:t>On INTEL-FS server, goto 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Start &gt;All programs &gt;Accessories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”,</w:t>
            </w:r>
          </w:p>
          <w:p w:rsidR="00464B20" w:rsidRPr="00F54A80" w:rsidRDefault="00464B20" w:rsidP="00540FF8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Right click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Command Prompt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”, in pop up menu select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Run as administrator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” 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64B20" w:rsidRPr="00F54A80" w:rsidRDefault="00464B20" w:rsidP="00540FF8">
            <w:pPr>
              <w:spacing w:before="0" w:after="0"/>
              <w:jc w:val="left"/>
              <w:rPr>
                <w:noProof/>
                <w:lang w:val="en-US" w:eastAsia="fr-FR"/>
              </w:rPr>
            </w:pPr>
            <w:r w:rsidRPr="00F54A80">
              <w:rPr>
                <w:lang w:val="en-US"/>
              </w:rPr>
              <w:object w:dxaOrig="6060" w:dyaOrig="6960">
                <v:shape id="_x0000_i1054" type="#_x0000_t75" style="width:303pt;height:316.75pt" o:ole="">
                  <v:imagedata r:id="rId82" o:title=""/>
                </v:shape>
                <o:OLEObject Type="Embed" ProgID="PBrush" ShapeID="_x0000_i1054" DrawAspect="Content" ObjectID="_1588590746" r:id="rId352"/>
              </w:object>
            </w:r>
          </w:p>
        </w:tc>
      </w:tr>
      <w:tr w:rsidR="00464B20" w:rsidTr="00540FF8"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64B20" w:rsidRPr="00F54A80" w:rsidRDefault="00464B20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t xml:space="preserve">In the dos command prompt window, type in </w:t>
            </w:r>
            <w:r w:rsidR="00852440">
              <w:rPr>
                <w:rFonts w:ascii="Times New Roman" w:hAnsi="Times New Roman"/>
                <w:lang w:val="en-US" w:eastAsia="fr-FR"/>
              </w:rPr>
              <w:t>SetArcGISIISConfiguration.cmd</w:t>
            </w:r>
            <w:r w:rsidR="00DC25DF">
              <w:rPr>
                <w:rFonts w:ascii="Times New Roman" w:hAnsi="Times New Roman"/>
                <w:lang w:val="en-US" w:eastAsia="fr-FR"/>
              </w:rPr>
              <w:t xml:space="preserve"> </w:t>
            </w:r>
            <w:r w:rsidR="00405B38" w:rsidRPr="00274489">
              <w:rPr>
                <w:rFonts w:ascii="Times New Roman" w:hAnsi="Times New Roman"/>
                <w:lang w:val="en-US"/>
              </w:rPr>
              <w:t xml:space="preserve">powershell script </w:t>
            </w:r>
            <w:r w:rsidR="00DE0F4D" w:rsidRPr="00274489">
              <w:rPr>
                <w:rFonts w:ascii="Times New Roman" w:hAnsi="Times New Roman"/>
                <w:lang w:val="en-US"/>
              </w:rPr>
              <w:t xml:space="preserve">extracted </w:t>
            </w:r>
            <w:r w:rsidR="00250A45">
              <w:rPr>
                <w:rFonts w:ascii="Times New Roman" w:hAnsi="Times New Roman"/>
                <w:lang w:val="en-US"/>
              </w:rPr>
              <w:t>from</w:t>
            </w:r>
            <w:r w:rsidR="00DE0F4D" w:rsidRPr="00274489">
              <w:rPr>
                <w:rFonts w:ascii="Times New Roman" w:hAnsi="Times New Roman"/>
                <w:lang w:val="en-US"/>
              </w:rPr>
              <w:t>“</w:t>
            </w:r>
            <w:r w:rsidR="00DE0F4D" w:rsidRPr="00274489">
              <w:rPr>
                <w:rFonts w:ascii="Times New Roman" w:hAnsi="Times New Roman"/>
                <w:b/>
                <w:lang w:val="en-US"/>
              </w:rPr>
              <w:t>20160114_NU_ConfigurationScripts_1.0.0.zip”</w:t>
            </w:r>
            <w:r w:rsidR="00DE0F4D" w:rsidRPr="00274489">
              <w:rPr>
                <w:rFonts w:ascii="Times New Roman" w:hAnsi="Times New Roman"/>
                <w:lang w:val="en-US"/>
              </w:rPr>
              <w:t xml:space="preserve"> archive file located on </w:t>
            </w:r>
            <w:r w:rsidR="00DE0F4D" w:rsidRPr="00274489">
              <w:rPr>
                <w:rFonts w:ascii="Times New Roman" w:hAnsi="Times New Roman"/>
                <w:b/>
                <w:lang w:val="en-US"/>
              </w:rPr>
              <w:t>“DVD IntelFS Application”</w:t>
            </w:r>
            <w:r w:rsidR="00DE0F4D" w:rsidRPr="00274489">
              <w:rPr>
                <w:rFonts w:ascii="Times New Roman" w:hAnsi="Times New Roman"/>
                <w:lang w:val="en-US"/>
              </w:rPr>
              <w:t xml:space="preserve"> installation disk</w:t>
            </w:r>
            <w:r w:rsidR="00DE0F4D" w:rsidDel="00405B38">
              <w:rPr>
                <w:rFonts w:ascii="Times New Roman" w:hAnsi="Times New Roman"/>
                <w:lang w:val="en-US" w:eastAsia="fr-FR"/>
              </w:rPr>
              <w:t xml:space="preserve"> 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64B20" w:rsidRDefault="00226CD8" w:rsidP="00540FF8">
            <w:pPr>
              <w:spacing w:before="0" w:after="0"/>
              <w:jc w:val="center"/>
              <w:rPr>
                <w:noProof/>
                <w:lang w:val="fr-FR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C601C4A" wp14:editId="5E29F3E2">
                  <wp:extent cx="3912348" cy="2032290"/>
                  <wp:effectExtent l="0" t="0" r="0" b="6350"/>
                  <wp:docPr id="285" name="Picture 2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7459" cy="20349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C5033" w:rsidTr="003C5033">
        <w:tc>
          <w:tcPr>
            <w:tcW w:w="1003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D567A" w:rsidRDefault="00405B38" w:rsidP="003C5033">
            <w:pPr>
              <w:spacing w:before="0" w:after="0"/>
              <w:jc w:val="left"/>
              <w:rPr>
                <w:noProof/>
                <w:lang w:val="fr-FR" w:eastAsia="fr-FR"/>
              </w:rPr>
            </w:pPr>
            <w:r>
              <w:rPr>
                <w:noProof/>
                <w:lang w:eastAsia="fr-FR"/>
              </w:rPr>
              <w:t xml:space="preserve">The script </w:t>
            </w:r>
            <w:r w:rsidR="00852440">
              <w:rPr>
                <w:noProof/>
                <w:lang w:eastAsia="fr-FR"/>
              </w:rPr>
              <w:t>SetArcGISIISConfiguration.cmd</w:t>
            </w:r>
            <w:r w:rsidR="003C5033">
              <w:rPr>
                <w:noProof/>
                <w:lang w:val="fr-FR" w:eastAsia="fr-FR"/>
              </w:rPr>
              <w:t xml:space="preserve">  </w:t>
            </w:r>
            <w:r w:rsidR="00FA09AF">
              <w:rPr>
                <w:noProof/>
                <w:lang w:val="fr-FR" w:eastAsia="fr-FR"/>
              </w:rPr>
              <w:t xml:space="preserve">deny access to all ip except 127.0.0.1 for the following </w:t>
            </w:r>
            <w:r w:rsidR="003D567A">
              <w:rPr>
                <w:noProof/>
                <w:lang w:val="fr-FR" w:eastAsia="fr-FR"/>
              </w:rPr>
              <w:t>web applications :</w:t>
            </w:r>
          </w:p>
          <w:p w:rsidR="003D567A" w:rsidRPr="003D567A" w:rsidRDefault="003D567A" w:rsidP="0092363B">
            <w:pPr>
              <w:pStyle w:val="ListParagraph"/>
              <w:numPr>
                <w:ilvl w:val="0"/>
                <w:numId w:val="48"/>
              </w:numPr>
              <w:rPr>
                <w:lang w:val="de-DE"/>
              </w:rPr>
            </w:pPr>
            <w:r w:rsidRPr="003D567A">
              <w:rPr>
                <w:lang w:val="de-DE"/>
              </w:rPr>
              <w:t>Default Web Site/ArcGIS/Manager</w:t>
            </w:r>
          </w:p>
          <w:p w:rsidR="003D567A" w:rsidRPr="003D567A" w:rsidRDefault="003D567A" w:rsidP="0092363B">
            <w:pPr>
              <w:pStyle w:val="ListParagraph"/>
              <w:numPr>
                <w:ilvl w:val="0"/>
                <w:numId w:val="48"/>
              </w:numPr>
              <w:rPr>
                <w:lang w:val="de-DE"/>
              </w:rPr>
            </w:pPr>
            <w:r w:rsidRPr="003D567A">
              <w:rPr>
                <w:lang w:val="de-DE"/>
              </w:rPr>
              <w:t>Default Web Site/ArcGIS/KML</w:t>
            </w:r>
          </w:p>
          <w:p w:rsidR="003D567A" w:rsidRPr="003D567A" w:rsidRDefault="003D567A" w:rsidP="0092363B">
            <w:pPr>
              <w:pStyle w:val="ListParagraph"/>
              <w:numPr>
                <w:ilvl w:val="0"/>
                <w:numId w:val="48"/>
              </w:numPr>
              <w:rPr>
                <w:lang w:val="de-DE"/>
              </w:rPr>
            </w:pPr>
            <w:r w:rsidRPr="003D567A">
              <w:rPr>
                <w:lang w:val="de-DE"/>
              </w:rPr>
              <w:t>Default Web Site/ArcGIS/rest</w:t>
            </w:r>
          </w:p>
          <w:p w:rsidR="003D567A" w:rsidRPr="003D567A" w:rsidRDefault="003D567A" w:rsidP="0092363B">
            <w:pPr>
              <w:pStyle w:val="ListParagraph"/>
              <w:numPr>
                <w:ilvl w:val="0"/>
                <w:numId w:val="48"/>
              </w:numPr>
              <w:rPr>
                <w:lang w:val="de-DE"/>
              </w:rPr>
            </w:pPr>
            <w:r w:rsidRPr="003D567A">
              <w:rPr>
                <w:lang w:val="de-DE"/>
              </w:rPr>
              <w:t>Default Web Site/ArcGIS/Security</w:t>
            </w:r>
          </w:p>
          <w:p w:rsidR="003D567A" w:rsidRPr="003D567A" w:rsidRDefault="003D567A" w:rsidP="0092363B">
            <w:pPr>
              <w:pStyle w:val="ListParagraph"/>
              <w:numPr>
                <w:ilvl w:val="0"/>
                <w:numId w:val="48"/>
              </w:numPr>
              <w:rPr>
                <w:lang w:val="de-DE"/>
              </w:rPr>
            </w:pPr>
            <w:r w:rsidRPr="003D567A">
              <w:rPr>
                <w:lang w:val="de-DE"/>
              </w:rPr>
              <w:t>Default Web Site/ArcGIS/Services</w:t>
            </w:r>
          </w:p>
          <w:p w:rsidR="003D567A" w:rsidRPr="003D567A" w:rsidRDefault="003D567A" w:rsidP="0092363B">
            <w:pPr>
              <w:pStyle w:val="ListParagraph"/>
              <w:numPr>
                <w:ilvl w:val="0"/>
                <w:numId w:val="48"/>
              </w:numPr>
              <w:rPr>
                <w:lang w:val="de-DE"/>
              </w:rPr>
            </w:pPr>
            <w:r w:rsidRPr="003D567A">
              <w:rPr>
                <w:lang w:val="de-DE"/>
              </w:rPr>
              <w:t>Default Web Site/ArcGIS/Tokens</w:t>
            </w:r>
          </w:p>
          <w:p w:rsidR="003D567A" w:rsidRPr="003D567A" w:rsidRDefault="003D567A" w:rsidP="0092363B">
            <w:pPr>
              <w:pStyle w:val="ListParagraph"/>
              <w:numPr>
                <w:ilvl w:val="0"/>
                <w:numId w:val="48"/>
              </w:numPr>
              <w:rPr>
                <w:lang w:val="de-DE"/>
              </w:rPr>
            </w:pPr>
            <w:r w:rsidRPr="003D567A">
              <w:rPr>
                <w:lang w:val="de-DE"/>
              </w:rPr>
              <w:t>Default Web Site/ArcGIS/Wms</w:t>
            </w:r>
          </w:p>
          <w:p w:rsidR="003D567A" w:rsidRPr="003D567A" w:rsidRDefault="003D567A" w:rsidP="0092363B">
            <w:pPr>
              <w:pStyle w:val="ListParagraph"/>
              <w:numPr>
                <w:ilvl w:val="0"/>
                <w:numId w:val="48"/>
              </w:numPr>
              <w:rPr>
                <w:lang w:val="de-DE"/>
              </w:rPr>
            </w:pPr>
            <w:r w:rsidRPr="003D567A">
              <w:rPr>
                <w:lang w:val="de-DE"/>
              </w:rPr>
              <w:t>Default Web Site/ArcGIS/Mobile/Content</w:t>
            </w:r>
          </w:p>
          <w:p w:rsidR="003C5033" w:rsidRPr="003D567A" w:rsidRDefault="003D567A" w:rsidP="0092363B">
            <w:pPr>
              <w:pStyle w:val="ListParagraph"/>
              <w:numPr>
                <w:ilvl w:val="0"/>
                <w:numId w:val="48"/>
              </w:numPr>
              <w:rPr>
                <w:noProof/>
                <w:lang w:eastAsia="fr-FR"/>
              </w:rPr>
            </w:pPr>
            <w:r w:rsidRPr="003D567A">
              <w:rPr>
                <w:lang w:val="de-DE"/>
              </w:rPr>
              <w:t>Default Web Site/ArcGIS/Mobile/Admin</w:t>
            </w:r>
            <w:r w:rsidRPr="003D567A">
              <w:rPr>
                <w:noProof/>
                <w:lang w:eastAsia="fr-FR"/>
              </w:rPr>
              <w:t xml:space="preserve"> </w:t>
            </w:r>
          </w:p>
        </w:tc>
      </w:tr>
      <w:tr w:rsidR="00464B20" w:rsidTr="00540FF8"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64B20" w:rsidRDefault="00464B20" w:rsidP="00226CD8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lastRenderedPageBreak/>
              <w:t xml:space="preserve">When </w:t>
            </w:r>
            <w:r w:rsidR="003F5C15">
              <w:rPr>
                <w:rFonts w:ascii="Times New Roman" w:hAnsi="Times New Roman"/>
                <w:lang w:val="en-US" w:eastAsia="fr-FR"/>
              </w:rPr>
              <w:t xml:space="preserve">the </w:t>
            </w:r>
            <w:r w:rsidR="00226CD8">
              <w:rPr>
                <w:rFonts w:ascii="Times New Roman" w:hAnsi="Times New Roman"/>
                <w:lang w:val="en-US" w:eastAsia="fr-FR"/>
              </w:rPr>
              <w:t>configuration script is completed</w:t>
            </w:r>
            <w:r>
              <w:rPr>
                <w:rFonts w:ascii="Times New Roman" w:hAnsi="Times New Roman"/>
                <w:lang w:val="en-US" w:eastAsia="fr-FR"/>
              </w:rPr>
              <w:t>, close Command prompt window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64B20" w:rsidRDefault="00540FF8" w:rsidP="00540FF8">
            <w:pPr>
              <w:spacing w:before="0" w:after="0"/>
              <w:jc w:val="center"/>
              <w:rPr>
                <w:noProof/>
                <w:lang w:val="fr-FR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A7E1D5D" wp14:editId="233940B8">
                  <wp:extent cx="3952596" cy="4514850"/>
                  <wp:effectExtent l="0" t="0" r="0" b="0"/>
                  <wp:docPr id="286" name="Picture 2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66354" cy="45305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47CEE" w:rsidRPr="00F54A80" w:rsidRDefault="00647CEE" w:rsidP="00820E8D">
      <w:pPr>
        <w:rPr>
          <w:lang w:val="en-US"/>
        </w:rPr>
      </w:pPr>
    </w:p>
    <w:p w:rsidR="0048577D" w:rsidRPr="00F54A80" w:rsidRDefault="00A82585" w:rsidP="005B34A8">
      <w:pPr>
        <w:pStyle w:val="Heading4"/>
        <w:rPr>
          <w:lang w:val="en-US"/>
        </w:rPr>
      </w:pPr>
      <w:r w:rsidRPr="00F54A80">
        <w:rPr>
          <w:lang w:val="en-US"/>
        </w:rPr>
        <w:t>ArcMAP access</w:t>
      </w:r>
      <w:r w:rsidR="0048577D" w:rsidRPr="00F54A80">
        <w:rPr>
          <w:lang w:val="en-US"/>
        </w:rPr>
        <w:t xml:space="preserve"> </w:t>
      </w:r>
      <w:r w:rsidRPr="00F54A80">
        <w:rPr>
          <w:lang w:val="en-US"/>
        </w:rPr>
        <w:t>c</w:t>
      </w:r>
      <w:r w:rsidR="0048577D" w:rsidRPr="00F54A80">
        <w:rPr>
          <w:lang w:val="en-US"/>
        </w:rPr>
        <w:t>onfiguration</w:t>
      </w:r>
    </w:p>
    <w:p w:rsidR="0048577D" w:rsidRPr="00F54A80" w:rsidRDefault="0048577D" w:rsidP="00820E8D">
      <w:pPr>
        <w:rPr>
          <w:lang w:val="en-US"/>
        </w:rPr>
      </w:pPr>
    </w:p>
    <w:p w:rsidR="0048577D" w:rsidRDefault="0048577D" w:rsidP="0048577D">
      <w:pPr>
        <w:rPr>
          <w:lang w:val="en-US"/>
        </w:rPr>
      </w:pPr>
      <w:r w:rsidRPr="00F54A80">
        <w:rPr>
          <w:lang w:val="en-US"/>
        </w:rPr>
        <w:t xml:space="preserve">To allow arcmap running on worstations to access Arcgis, </w:t>
      </w:r>
      <w:r w:rsidR="00F54A80">
        <w:rPr>
          <w:lang w:val="en-US"/>
        </w:rPr>
        <w:t>2</w:t>
      </w:r>
      <w:r w:rsidRPr="00F54A80">
        <w:rPr>
          <w:lang w:val="en-US"/>
        </w:rPr>
        <w:t xml:space="preserve"> in</w:t>
      </w:r>
      <w:r w:rsidR="002F6CA2" w:rsidRPr="00F54A80">
        <w:rPr>
          <w:lang w:val="en-US"/>
        </w:rPr>
        <w:t>b</w:t>
      </w:r>
      <w:r w:rsidRPr="00F54A80">
        <w:rPr>
          <w:lang w:val="en-US"/>
        </w:rPr>
        <w:t>ound rules on INTEL-FS serv</w:t>
      </w:r>
      <w:r w:rsidR="006F1B62" w:rsidRPr="00F54A80">
        <w:rPr>
          <w:lang w:val="en-US"/>
        </w:rPr>
        <w:t>er firewall shall be created.</w:t>
      </w:r>
    </w:p>
    <w:p w:rsidR="00F54A80" w:rsidRDefault="00F54A80" w:rsidP="00040038">
      <w:pPr>
        <w:numPr>
          <w:ilvl w:val="0"/>
          <w:numId w:val="31"/>
        </w:numPr>
        <w:rPr>
          <w:lang w:val="en-US"/>
        </w:rPr>
      </w:pPr>
      <w:r>
        <w:rPr>
          <w:lang w:val="en-US"/>
        </w:rPr>
        <w:t xml:space="preserve">A rule named ARCSOC allowing </w:t>
      </w:r>
      <w:r w:rsidRPr="00D82BAC">
        <w:rPr>
          <w:lang w:val="en-US" w:eastAsia="fr-FR"/>
        </w:rPr>
        <w:t>C:\Program Files (x86)\ArcGIS\Server10.0\bin\ArcSOC.exe</w:t>
      </w:r>
      <w:r>
        <w:rPr>
          <w:lang w:val="en-US" w:eastAsia="fr-FR"/>
        </w:rPr>
        <w:t xml:space="preserve"> process remote execution</w:t>
      </w:r>
    </w:p>
    <w:p w:rsidR="00F54A80" w:rsidRDefault="00F54A80" w:rsidP="00040038">
      <w:pPr>
        <w:numPr>
          <w:ilvl w:val="0"/>
          <w:numId w:val="31"/>
        </w:numPr>
        <w:rPr>
          <w:lang w:val="en-US"/>
        </w:rPr>
      </w:pPr>
      <w:r>
        <w:rPr>
          <w:lang w:val="en-US"/>
        </w:rPr>
        <w:t xml:space="preserve">A rule named ARCSOM allowing </w:t>
      </w:r>
      <w:r w:rsidRPr="00D82BAC">
        <w:rPr>
          <w:lang w:val="en-US" w:eastAsia="fr-FR"/>
        </w:rPr>
        <w:t>C:\Program Files (x86)\ArcGIS\Server10.0\bin\ArcSO</w:t>
      </w:r>
      <w:r>
        <w:rPr>
          <w:lang w:val="en-US" w:eastAsia="fr-FR"/>
        </w:rPr>
        <w:t>M</w:t>
      </w:r>
      <w:r w:rsidRPr="00D82BAC">
        <w:rPr>
          <w:lang w:val="en-US" w:eastAsia="fr-FR"/>
        </w:rPr>
        <w:t>.exe</w:t>
      </w:r>
      <w:r>
        <w:rPr>
          <w:lang w:val="en-US" w:eastAsia="fr-FR"/>
        </w:rPr>
        <w:t xml:space="preserve"> process remote execution</w:t>
      </w:r>
    </w:p>
    <w:p w:rsidR="00F54A80" w:rsidRDefault="00F54A80" w:rsidP="00F54A80">
      <w:pPr>
        <w:rPr>
          <w:lang w:val="en-US"/>
        </w:rPr>
      </w:pPr>
      <w:r w:rsidRPr="00F54A80">
        <w:rPr>
          <w:lang w:val="en-US"/>
        </w:rPr>
        <w:t xml:space="preserve">To learn how to </w:t>
      </w:r>
      <w:r>
        <w:rPr>
          <w:lang w:val="en-US"/>
        </w:rPr>
        <w:t>create a firewall inbound rule allowing remote process execution</w:t>
      </w:r>
      <w:r w:rsidRPr="00F54A80">
        <w:rPr>
          <w:lang w:val="en-US"/>
        </w:rPr>
        <w:t>, please refer to chapter “</w:t>
      </w:r>
      <w:bookmarkStart w:id="344" w:name="_Toc417915787"/>
      <w:r>
        <w:rPr>
          <w:lang w:val="en-US"/>
        </w:rPr>
        <w:t>RPC</w:t>
      </w:r>
      <w:r w:rsidRPr="00AC43A2">
        <w:rPr>
          <w:lang w:val="en-US"/>
        </w:rPr>
        <w:t xml:space="preserve"> acce</w:t>
      </w:r>
      <w:r>
        <w:rPr>
          <w:lang w:val="en-US"/>
        </w:rPr>
        <w:t>s</w:t>
      </w:r>
      <w:r w:rsidRPr="00AC43A2">
        <w:rPr>
          <w:lang w:val="en-US"/>
        </w:rPr>
        <w:t>s</w:t>
      </w:r>
      <w:r>
        <w:rPr>
          <w:lang w:val="en-US"/>
        </w:rPr>
        <w:t xml:space="preserve"> Inbound Firewall rule configuration</w:t>
      </w:r>
      <w:bookmarkEnd w:id="344"/>
      <w:r w:rsidRPr="00F54A80">
        <w:rPr>
          <w:lang w:val="en-US"/>
        </w:rPr>
        <w:t xml:space="preserve">” in document </w:t>
      </w:r>
      <w:hyperlink w:anchor="Technical_Manual" w:history="1">
        <w:r w:rsidRPr="00F54A80">
          <w:rPr>
            <w:rStyle w:val="Hyperlink"/>
            <w:lang w:val="en-US"/>
          </w:rPr>
          <w:t>“Technical Manual for the INTEL-FS Project”</w:t>
        </w:r>
      </w:hyperlink>
      <w:r w:rsidRPr="00F54A80">
        <w:rPr>
          <w:lang w:val="en-US"/>
        </w:rPr>
        <w:t xml:space="preserve"> .</w:t>
      </w:r>
    </w:p>
    <w:p w:rsidR="006F582A" w:rsidRDefault="006F582A" w:rsidP="00F54A80">
      <w:pPr>
        <w:rPr>
          <w:lang w:val="en-US"/>
        </w:rPr>
      </w:pPr>
    </w:p>
    <w:p w:rsidR="006F582A" w:rsidRPr="006F582A" w:rsidRDefault="006F582A" w:rsidP="00274489">
      <w:pPr>
        <w:pStyle w:val="Heading4"/>
        <w:rPr>
          <w:rStyle w:val="hps"/>
          <w:rFonts w:ascii="Arial" w:hAnsi="Arial"/>
          <w:b w:val="0"/>
          <w:color w:val="auto"/>
          <w:sz w:val="20"/>
          <w:lang w:val="en-US"/>
        </w:rPr>
      </w:pPr>
      <w:r w:rsidRPr="006F582A">
        <w:rPr>
          <w:rStyle w:val="hps"/>
          <w:lang w:val="en-US"/>
        </w:rPr>
        <w:t>Firewall configuration</w:t>
      </w:r>
    </w:p>
    <w:p w:rsidR="006F582A" w:rsidRPr="00F54A80" w:rsidRDefault="006F582A" w:rsidP="006F582A">
      <w:pPr>
        <w:rPr>
          <w:rStyle w:val="hps"/>
          <w:lang w:val="en-US"/>
        </w:rPr>
      </w:pPr>
      <w:r>
        <w:rPr>
          <w:rStyle w:val="hps"/>
          <w:lang w:val="en-US"/>
        </w:rPr>
        <w:t xml:space="preserve">On INTEL-FS server, firewall inbounds apps </w:t>
      </w:r>
      <w:r>
        <w:t xml:space="preserve">ArcSOC &amp; ArcSOM </w:t>
      </w:r>
      <w:r>
        <w:rPr>
          <w:rStyle w:val="hps"/>
          <w:lang w:val="en-US"/>
        </w:rPr>
        <w:t xml:space="preserve">shall be enabled. For more information, please refer to chapter “TCP/UDP streams” </w:t>
      </w:r>
      <w:r w:rsidRPr="00F54A80">
        <w:rPr>
          <w:lang w:val="en-US"/>
        </w:rPr>
        <w:t xml:space="preserve">in document </w:t>
      </w:r>
      <w:hyperlink w:anchor="Technical_Manual" w:history="1">
        <w:r w:rsidRPr="00F54A80">
          <w:rPr>
            <w:rStyle w:val="Hyperlink"/>
            <w:lang w:val="en-US"/>
          </w:rPr>
          <w:t>“Technical Manual for the INTEL-FS Project”</w:t>
        </w:r>
      </w:hyperlink>
    </w:p>
    <w:p w:rsidR="00647CEE" w:rsidRPr="00F54A80" w:rsidRDefault="00647CEE" w:rsidP="00820E8D">
      <w:pPr>
        <w:rPr>
          <w:lang w:val="en-US"/>
        </w:rPr>
      </w:pPr>
    </w:p>
    <w:p w:rsidR="00820E8D" w:rsidRPr="00F54A80" w:rsidRDefault="00A6501B" w:rsidP="005B34A8">
      <w:pPr>
        <w:pStyle w:val="Heading3"/>
        <w:rPr>
          <w:lang w:val="en-US"/>
        </w:rPr>
      </w:pPr>
      <w:bookmarkStart w:id="345" w:name="_Toc440979206"/>
      <w:r w:rsidRPr="00F54A80">
        <w:rPr>
          <w:lang w:val="en-US"/>
        </w:rPr>
        <w:lastRenderedPageBreak/>
        <w:t>Cartographic server installation verification</w:t>
      </w:r>
      <w:bookmarkEnd w:id="345"/>
    </w:p>
    <w:p w:rsidR="006F1B62" w:rsidRPr="00F54A80" w:rsidRDefault="006F1B62" w:rsidP="00D04865">
      <w:pPr>
        <w:rPr>
          <w:lang w:val="en-US"/>
        </w:rPr>
      </w:pPr>
      <w:r w:rsidRPr="00F54A80">
        <w:rPr>
          <w:lang w:val="en-US"/>
        </w:rPr>
        <w:t xml:space="preserve">Procedure bellow shall be performed to check that INTEL-FS Cartographic server has been successfully installed </w:t>
      </w:r>
    </w:p>
    <w:p w:rsidR="00D04865" w:rsidRPr="00F54A80" w:rsidRDefault="00D04865" w:rsidP="00D04865">
      <w:pPr>
        <w:rPr>
          <w:lang w:val="en-US"/>
        </w:rPr>
      </w:pPr>
    </w:p>
    <w:tbl>
      <w:tblPr>
        <w:tblW w:w="974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3227"/>
        <w:gridCol w:w="6520"/>
      </w:tblGrid>
      <w:tr w:rsidR="003C64D4" w:rsidRPr="00F54A80" w:rsidTr="00814E14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C64D4" w:rsidRPr="00F54A80" w:rsidRDefault="003C64D4" w:rsidP="00F722F8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t xml:space="preserve">On a workstation, launch Internet explorer </w:t>
            </w:r>
          </w:p>
          <w:p w:rsidR="003C64D4" w:rsidRPr="00F54A80" w:rsidRDefault="003C64D4" w:rsidP="00F722F8">
            <w:pPr>
              <w:spacing w:before="0" w:after="0"/>
              <w:jc w:val="left"/>
              <w:rPr>
                <w:lang w:val="en-US" w:eastAsia="fr-FR"/>
              </w:rPr>
            </w:pPr>
          </w:p>
          <w:p w:rsidR="00C40150" w:rsidRPr="00F54A80" w:rsidRDefault="003C64D4" w:rsidP="00C40150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t xml:space="preserve">In URL input area, type in the </w:t>
            </w:r>
            <w:r w:rsidR="005259B1" w:rsidRPr="00F54A80">
              <w:rPr>
                <w:lang w:val="en-US" w:eastAsia="fr-FR"/>
              </w:rPr>
              <w:t>INTEL-FS</w:t>
            </w:r>
            <w:r w:rsidRPr="00F54A80">
              <w:rPr>
                <w:lang w:val="en-US" w:eastAsia="fr-FR"/>
              </w:rPr>
              <w:t xml:space="preserve"> URL </w:t>
            </w:r>
            <w:r w:rsidR="00C40150" w:rsidRPr="00F54A80">
              <w:rPr>
                <w:b/>
                <w:lang w:val="en-US" w:eastAsia="fr-FR"/>
              </w:rPr>
              <w:t xml:space="preserve">https://&lt;fqdn&gt;/intelfs </w:t>
            </w:r>
            <w:r w:rsidR="00C40150" w:rsidRPr="00F54A80">
              <w:rPr>
                <w:lang w:val="en-US" w:eastAsia="fr-FR"/>
              </w:rPr>
              <w:t xml:space="preserve">where </w:t>
            </w:r>
            <w:r w:rsidR="00C40150" w:rsidRPr="00F54A80">
              <w:rPr>
                <w:b/>
                <w:lang w:val="en-US" w:eastAsia="fr-FR"/>
              </w:rPr>
              <w:t>&lt;fqdn&gt;</w:t>
            </w:r>
            <w:r w:rsidR="00C40150" w:rsidRPr="00F54A80">
              <w:rPr>
                <w:lang w:val="en-US" w:eastAsia="fr-FR"/>
              </w:rPr>
              <w:t xml:space="preserve"> is INTEL-FS server FQDN.</w:t>
            </w:r>
          </w:p>
          <w:p w:rsidR="003C64D4" w:rsidRPr="00F54A80" w:rsidRDefault="003C64D4" w:rsidP="00F722F8">
            <w:pPr>
              <w:spacing w:before="0" w:after="0"/>
              <w:jc w:val="left"/>
              <w:rPr>
                <w:lang w:val="en-US" w:eastAsia="fr-FR"/>
              </w:rPr>
            </w:pPr>
          </w:p>
          <w:p w:rsidR="003C64D4" w:rsidRPr="00F54A80" w:rsidRDefault="003C64D4" w:rsidP="00F722F8">
            <w:pPr>
              <w:spacing w:before="0" w:after="0"/>
              <w:jc w:val="left"/>
              <w:rPr>
                <w:lang w:val="en-US" w:eastAsia="fr-FR"/>
              </w:rPr>
            </w:pPr>
          </w:p>
          <w:p w:rsidR="003C64D4" w:rsidRPr="00F54A80" w:rsidRDefault="003C64D4" w:rsidP="00F722F8">
            <w:pPr>
              <w:spacing w:before="0" w:after="0"/>
              <w:jc w:val="left"/>
              <w:rPr>
                <w:b/>
                <w:lang w:val="en-US" w:eastAsia="fr-FR"/>
              </w:rPr>
            </w:pPr>
            <w:r w:rsidRPr="00F54A80">
              <w:rPr>
                <w:lang w:val="en-US" w:eastAsia="fr-FR"/>
              </w:rPr>
              <w:t>This step might take several minutes.</w:t>
            </w:r>
          </w:p>
          <w:p w:rsidR="003C64D4" w:rsidRPr="00F54A80" w:rsidRDefault="003C64D4" w:rsidP="00F722F8">
            <w:pPr>
              <w:spacing w:before="0" w:after="0"/>
              <w:jc w:val="left"/>
              <w:rPr>
                <w:b/>
                <w:lang w:val="en-US" w:eastAsia="fr-FR"/>
              </w:rPr>
            </w:pPr>
          </w:p>
          <w:p w:rsidR="003C64D4" w:rsidRPr="00F54A80" w:rsidRDefault="003C64D4" w:rsidP="00F722F8">
            <w:pPr>
              <w:spacing w:before="0" w:after="0"/>
              <w:jc w:val="left"/>
              <w:rPr>
                <w:lang w:val="en-US" w:eastAsia="fr-FR"/>
              </w:rPr>
            </w:pP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C64D4" w:rsidRPr="00F54A80" w:rsidRDefault="00931834" w:rsidP="00F722F8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67494B4" wp14:editId="2179B0A2">
                  <wp:extent cx="4029075" cy="2524125"/>
                  <wp:effectExtent l="0" t="0" r="9525" b="9525"/>
                  <wp:docPr id="22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29075" cy="2524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C64D4" w:rsidRPr="00F54A80" w:rsidTr="00814E14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C64D4" w:rsidRPr="00F54A80" w:rsidRDefault="003C64D4" w:rsidP="00F722F8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t>In “</w:t>
            </w:r>
            <w:r w:rsidRPr="00F54A80">
              <w:rPr>
                <w:b/>
                <w:lang w:val="en-US" w:eastAsia="fr-FR"/>
              </w:rPr>
              <w:t>On which Organisational Node would you like to log in ?</w:t>
            </w:r>
            <w:r w:rsidRPr="00F54A80">
              <w:rPr>
                <w:lang w:val="en-US" w:eastAsia="fr-FR"/>
              </w:rPr>
              <w:t>” drop down list select DefaultON</w:t>
            </w:r>
          </w:p>
          <w:p w:rsidR="003C64D4" w:rsidRPr="00F54A80" w:rsidRDefault="003C64D4" w:rsidP="00F722F8">
            <w:pPr>
              <w:spacing w:before="0" w:after="0"/>
              <w:jc w:val="left"/>
              <w:rPr>
                <w:lang w:val="en-US" w:eastAsia="fr-FR"/>
              </w:rPr>
            </w:pPr>
          </w:p>
          <w:p w:rsidR="003C64D4" w:rsidRPr="00F54A80" w:rsidRDefault="003C64D4" w:rsidP="00F722F8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t>In “</w:t>
            </w:r>
            <w:r w:rsidRPr="00F54A80">
              <w:rPr>
                <w:b/>
                <w:lang w:val="en-US" w:eastAsia="fr-FR"/>
              </w:rPr>
              <w:t>Authentication Method</w:t>
            </w:r>
            <w:r w:rsidRPr="00F54A80">
              <w:rPr>
                <w:lang w:val="en-US" w:eastAsia="fr-FR"/>
              </w:rPr>
              <w:t>” combo box,</w:t>
            </w:r>
          </w:p>
          <w:p w:rsidR="003C64D4" w:rsidRPr="00F54A80" w:rsidRDefault="003C64D4" w:rsidP="00F722F8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t>select Select “</w:t>
            </w:r>
            <w:r w:rsidRPr="00F54A80">
              <w:rPr>
                <w:b/>
                <w:lang w:val="en-US" w:eastAsia="fr-FR"/>
              </w:rPr>
              <w:t>Login/Password</w:t>
            </w:r>
            <w:r w:rsidRPr="00F54A80">
              <w:rPr>
                <w:lang w:val="en-US" w:eastAsia="fr-FR"/>
              </w:rPr>
              <w:t>”</w:t>
            </w:r>
          </w:p>
          <w:p w:rsidR="003C64D4" w:rsidRPr="00F54A80" w:rsidRDefault="003C64D4" w:rsidP="00F722F8">
            <w:pPr>
              <w:spacing w:before="0" w:after="0"/>
              <w:jc w:val="left"/>
              <w:rPr>
                <w:lang w:val="en-US" w:eastAsia="fr-FR"/>
              </w:rPr>
            </w:pPr>
          </w:p>
          <w:p w:rsidR="003C64D4" w:rsidRPr="00F54A80" w:rsidRDefault="003C64D4" w:rsidP="00F722F8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t>Click “</w:t>
            </w:r>
            <w:r w:rsidRPr="00F54A80">
              <w:rPr>
                <w:b/>
                <w:lang w:val="en-US" w:eastAsia="fr-FR"/>
              </w:rPr>
              <w:t>OK</w:t>
            </w:r>
            <w:r w:rsidRPr="00F54A80">
              <w:rPr>
                <w:lang w:val="en-US" w:eastAsia="fr-FR"/>
              </w:rPr>
              <w:t>” button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C64D4" w:rsidRPr="00F54A80" w:rsidRDefault="00931834" w:rsidP="00F722F8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479F843" wp14:editId="66361221">
                  <wp:extent cx="3990975" cy="2505075"/>
                  <wp:effectExtent l="0" t="0" r="9525" b="9525"/>
                  <wp:docPr id="22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90975" cy="2505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C64D4" w:rsidRPr="00F54A80" w:rsidTr="00814E14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C64D4" w:rsidRPr="00F54A80" w:rsidRDefault="003C64D4" w:rsidP="00F722F8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t xml:space="preserve">Connect to INTEL-FS using </w:t>
            </w:r>
            <w:r w:rsidR="00A64BFC">
              <w:rPr>
                <w:lang w:val="en-US" w:eastAsia="fr-FR"/>
              </w:rPr>
              <w:t>INTEL-FS test</w:t>
            </w:r>
            <w:r w:rsidRPr="00F54A80">
              <w:rPr>
                <w:lang w:val="en-US" w:eastAsia="fr-FR"/>
              </w:rPr>
              <w:t xml:space="preserve"> account</w:t>
            </w:r>
            <w:r w:rsidR="00A64BFC">
              <w:rPr>
                <w:lang w:val="en-US" w:eastAsia="fr-FR"/>
              </w:rPr>
              <w:t xml:space="preserve"> (user1) previously created cf </w:t>
            </w:r>
            <w:r w:rsidR="00A64BFC">
              <w:rPr>
                <w:lang w:val="en-US" w:eastAsia="fr-FR"/>
              </w:rPr>
              <w:fldChar w:fldCharType="begin"/>
            </w:r>
            <w:r w:rsidR="00A64BFC">
              <w:rPr>
                <w:lang w:val="en-US" w:eastAsia="fr-FR"/>
              </w:rPr>
              <w:instrText xml:space="preserve"> REF _Ref432769782 \r \h </w:instrText>
            </w:r>
            <w:r w:rsidR="00A64BFC">
              <w:rPr>
                <w:lang w:val="en-US" w:eastAsia="fr-FR"/>
              </w:rPr>
            </w:r>
            <w:r w:rsidR="00A64BFC">
              <w:rPr>
                <w:lang w:val="en-US" w:eastAsia="fr-FR"/>
              </w:rPr>
              <w:fldChar w:fldCharType="separate"/>
            </w:r>
            <w:r w:rsidR="003C1E5B">
              <w:rPr>
                <w:lang w:val="en-US" w:eastAsia="fr-FR"/>
              </w:rPr>
              <w:t>2.7.4</w:t>
            </w:r>
            <w:r w:rsidR="00A64BFC">
              <w:rPr>
                <w:lang w:val="en-US" w:eastAsia="fr-FR"/>
              </w:rPr>
              <w:fldChar w:fldCharType="end"/>
            </w:r>
          </w:p>
          <w:p w:rsidR="003C64D4" w:rsidRPr="00F54A80" w:rsidRDefault="003C64D4" w:rsidP="00F722F8">
            <w:pPr>
              <w:spacing w:before="0" w:after="0"/>
              <w:jc w:val="left"/>
              <w:rPr>
                <w:lang w:val="en-US" w:eastAsia="fr-FR"/>
              </w:rPr>
            </w:pPr>
          </w:p>
          <w:p w:rsidR="003C64D4" w:rsidRPr="00F54A80" w:rsidRDefault="003C64D4" w:rsidP="00F722F8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t>“</w:t>
            </w:r>
            <w:r w:rsidRPr="00F54A80">
              <w:rPr>
                <w:b/>
                <w:lang w:val="en-US" w:eastAsia="fr-FR"/>
              </w:rPr>
              <w:t>Username:</w:t>
            </w:r>
            <w:r w:rsidRPr="00F54A80">
              <w:rPr>
                <w:lang w:val="en-US" w:eastAsia="fr-FR"/>
              </w:rPr>
              <w:t xml:space="preserve">” type in </w:t>
            </w:r>
            <w:r w:rsidR="00A64BFC">
              <w:rPr>
                <w:lang w:val="en-US" w:eastAsia="fr-FR"/>
              </w:rPr>
              <w:t>user1</w:t>
            </w:r>
          </w:p>
          <w:p w:rsidR="003C64D4" w:rsidRPr="00F54A80" w:rsidRDefault="003C64D4" w:rsidP="00F722F8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t>“</w:t>
            </w:r>
            <w:r w:rsidRPr="00F54A80">
              <w:rPr>
                <w:b/>
                <w:lang w:val="en-US" w:eastAsia="fr-FR"/>
              </w:rPr>
              <w:t>Password:</w:t>
            </w:r>
            <w:r w:rsidRPr="00F54A80">
              <w:rPr>
                <w:lang w:val="en-US" w:eastAsia="fr-FR"/>
              </w:rPr>
              <w:t>” type in the password specified  during INTEL-FS installation</w:t>
            </w:r>
            <w:r w:rsidR="00C40150" w:rsidRPr="00F54A80">
              <w:rPr>
                <w:lang w:val="en-US" w:eastAsia="fr-FR"/>
              </w:rPr>
              <w:t xml:space="preserve"> </w:t>
            </w:r>
            <w:r w:rsidR="00A64BFC">
              <w:rPr>
                <w:lang w:val="en-US" w:eastAsia="fr-FR"/>
              </w:rPr>
              <w:t xml:space="preserve">verification step </w:t>
            </w:r>
            <w:r w:rsidR="00C40150" w:rsidRPr="00F54A80">
              <w:rPr>
                <w:lang w:val="en-US" w:eastAsia="fr-FR"/>
              </w:rPr>
              <w:t>cf</w:t>
            </w:r>
            <w:r w:rsidR="00A64BFC">
              <w:rPr>
                <w:lang w:val="en-US" w:eastAsia="fr-FR"/>
              </w:rPr>
              <w:t xml:space="preserve"> </w:t>
            </w:r>
            <w:r w:rsidR="00A64BFC">
              <w:rPr>
                <w:lang w:val="en-US" w:eastAsia="fr-FR"/>
              </w:rPr>
              <w:fldChar w:fldCharType="begin"/>
            </w:r>
            <w:r w:rsidR="00A64BFC">
              <w:rPr>
                <w:lang w:val="en-US" w:eastAsia="fr-FR"/>
              </w:rPr>
              <w:instrText xml:space="preserve"> REF _Ref432769779 \r \h </w:instrText>
            </w:r>
            <w:r w:rsidR="00A64BFC">
              <w:rPr>
                <w:lang w:val="en-US" w:eastAsia="fr-FR"/>
              </w:rPr>
            </w:r>
            <w:r w:rsidR="00A64BFC">
              <w:rPr>
                <w:lang w:val="en-US" w:eastAsia="fr-FR"/>
              </w:rPr>
              <w:fldChar w:fldCharType="separate"/>
            </w:r>
            <w:r w:rsidR="003C1E5B">
              <w:rPr>
                <w:lang w:val="en-US" w:eastAsia="fr-FR"/>
              </w:rPr>
              <w:t>2.7.4</w:t>
            </w:r>
            <w:r w:rsidR="00A64BFC">
              <w:rPr>
                <w:lang w:val="en-US" w:eastAsia="fr-FR"/>
              </w:rPr>
              <w:fldChar w:fldCharType="end"/>
            </w:r>
            <w:r w:rsidR="00C40150" w:rsidRPr="00F54A80">
              <w:rPr>
                <w:lang w:val="en-US" w:eastAsia="fr-FR"/>
              </w:rPr>
              <w:t xml:space="preserve"> </w:t>
            </w:r>
          </w:p>
          <w:p w:rsidR="003C64D4" w:rsidRPr="00F54A80" w:rsidRDefault="003C64D4" w:rsidP="00F722F8">
            <w:pPr>
              <w:spacing w:before="0" w:after="0"/>
              <w:jc w:val="left"/>
              <w:rPr>
                <w:lang w:val="en-US" w:eastAsia="fr-FR"/>
              </w:rPr>
            </w:pPr>
          </w:p>
          <w:p w:rsidR="003C64D4" w:rsidRPr="00F54A80" w:rsidRDefault="003C64D4" w:rsidP="00F722F8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t>Click “</w:t>
            </w:r>
            <w:r w:rsidRPr="00F54A80">
              <w:rPr>
                <w:b/>
                <w:lang w:val="en-US" w:eastAsia="fr-FR"/>
              </w:rPr>
              <w:t>Sign in</w:t>
            </w:r>
            <w:r w:rsidRPr="00F54A80">
              <w:rPr>
                <w:lang w:val="en-US" w:eastAsia="fr-FR"/>
              </w:rPr>
              <w:t>” button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C64D4" w:rsidRPr="00F54A80" w:rsidRDefault="00931834" w:rsidP="00F722F8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3627C7E" wp14:editId="344EB4F5">
                  <wp:extent cx="4019550" cy="2524125"/>
                  <wp:effectExtent l="0" t="0" r="0" b="9525"/>
                  <wp:docPr id="22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19550" cy="2524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64BFC" w:rsidRPr="00F54A80" w:rsidTr="00814E14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64BFC" w:rsidRDefault="00A64BFC" w:rsidP="00F722F8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lang w:val="en-US" w:eastAsia="fr-FR"/>
              </w:rPr>
              <w:lastRenderedPageBreak/>
              <w:t>INTEL-FS result view is displayed</w:t>
            </w:r>
          </w:p>
          <w:p w:rsidR="00A64BFC" w:rsidRDefault="00A64BFC" w:rsidP="00F722F8">
            <w:pPr>
              <w:spacing w:before="0" w:after="0"/>
              <w:jc w:val="left"/>
              <w:rPr>
                <w:lang w:val="en-US" w:eastAsia="fr-FR"/>
              </w:rPr>
            </w:pPr>
          </w:p>
          <w:p w:rsidR="00A64BFC" w:rsidRPr="00F54A80" w:rsidRDefault="00A64BFC" w:rsidP="00F722F8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lang w:val="en-US" w:eastAsia="fr-FR"/>
              </w:rPr>
              <w:t xml:space="preserve">Click geographic view icon </w:t>
            </w:r>
            <w:r>
              <w:object w:dxaOrig="375" w:dyaOrig="375">
                <v:shape id="_x0000_i1055" type="#_x0000_t75" style="width:18.9pt;height:18.9pt" o:ole="">
                  <v:imagedata r:id="rId355" o:title=""/>
                </v:shape>
                <o:OLEObject Type="Embed" ProgID="PBrush" ShapeID="_x0000_i1055" DrawAspect="Content" ObjectID="_1588590747" r:id="rId356"/>
              </w:objec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64BFC" w:rsidRDefault="00A64BFC" w:rsidP="00F722F8">
            <w:pPr>
              <w:spacing w:before="0" w:after="0"/>
              <w:jc w:val="left"/>
              <w:rPr>
                <w:noProof/>
                <w:lang w:val="fr-FR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A80E3E9" wp14:editId="4DB4315E">
                  <wp:extent cx="4071024" cy="2619375"/>
                  <wp:effectExtent l="0" t="0" r="5715" b="0"/>
                  <wp:docPr id="211" name="Picture 2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83733" cy="26275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6501B" w:rsidRPr="00F54A80" w:rsidTr="00814E14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6501B" w:rsidRPr="00F54A80" w:rsidRDefault="0015386A" w:rsidP="00814E14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Geographic view is displayed</w:t>
            </w:r>
            <w:r w:rsidR="00A64BFC">
              <w:rPr>
                <w:rFonts w:ascii="Times New Roman" w:hAnsi="Times New Roman"/>
                <w:color w:val="000000"/>
                <w:lang w:val="en-US" w:eastAsia="fr-FR"/>
              </w:rPr>
              <w:t xml:space="preserve"> in a new window</w:t>
            </w:r>
          </w:p>
          <w:p w:rsidR="0015386A" w:rsidRPr="00F54A80" w:rsidRDefault="0015386A" w:rsidP="000540DC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In ring menu, select </w:t>
            </w:r>
            <w:r w:rsidR="004351CA" w:rsidRPr="00F54A80">
              <w:rPr>
                <w:lang w:val="en-US" w:eastAsia="fr-FR"/>
              </w:rPr>
              <w:t>“</w:t>
            </w:r>
            <w:r w:rsidR="000540DC"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Map layers</w:t>
            </w:r>
            <w:r w:rsidR="004351CA" w:rsidRPr="00F54A80">
              <w:rPr>
                <w:lang w:val="en-US" w:eastAsia="fr-FR"/>
              </w:rPr>
              <w:t>“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 item 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6501B" w:rsidRPr="00F54A80" w:rsidRDefault="00931834" w:rsidP="00814E14">
            <w:pPr>
              <w:spacing w:before="0" w:after="0"/>
              <w:jc w:val="center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4D6C72E" wp14:editId="0EA3F5FF">
                  <wp:extent cx="4048125" cy="2743200"/>
                  <wp:effectExtent l="0" t="0" r="9525" b="0"/>
                  <wp:docPr id="22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48125" cy="274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540DC" w:rsidRPr="00F54A80" w:rsidTr="00814E14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540DC" w:rsidRPr="00F54A80" w:rsidRDefault="000540DC" w:rsidP="00814E14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Select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Map layers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item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540DC" w:rsidRPr="00F54A80" w:rsidRDefault="00931834" w:rsidP="00814E14">
            <w:pPr>
              <w:spacing w:before="0" w:after="0"/>
              <w:jc w:val="center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320F9A6" wp14:editId="6316301E">
                  <wp:extent cx="4067175" cy="2486025"/>
                  <wp:effectExtent l="0" t="0" r="9525" b="9525"/>
                  <wp:docPr id="22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67175" cy="2486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540DC" w:rsidRPr="00F54A80" w:rsidTr="00814E14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540DC" w:rsidRPr="00F54A80" w:rsidRDefault="000540DC" w:rsidP="00814E14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lastRenderedPageBreak/>
              <w:t>Select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Add</w:t>
            </w:r>
            <w:r w:rsidR="000778EA"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 xml:space="preserve"> a new map layer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540DC" w:rsidRPr="00F54A80" w:rsidRDefault="00931834" w:rsidP="00814E14">
            <w:pPr>
              <w:spacing w:before="0" w:after="0"/>
              <w:jc w:val="center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540CE6E" wp14:editId="023C4282">
                  <wp:extent cx="4105275" cy="2933700"/>
                  <wp:effectExtent l="0" t="0" r="9525" b="0"/>
                  <wp:docPr id="23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05275" cy="2933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540DC" w:rsidRPr="00F54A80" w:rsidTr="00814E14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540DC" w:rsidRPr="00F54A80" w:rsidRDefault="000778EA" w:rsidP="00814E14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In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ADD A NEW MAP LAYER</w:t>
            </w:r>
            <w:r w:rsidR="000540DC" w:rsidRPr="00F54A80">
              <w:rPr>
                <w:rFonts w:ascii="Times New Roman" w:hAnsi="Times New Roman"/>
                <w:color w:val="000000"/>
                <w:lang w:val="en-US" w:eastAsia="fr-FR"/>
              </w:rPr>
              <w:t>” wizard window, select a layer (a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 corgis</w:t>
            </w:r>
            <w:r w:rsidR="000540DC"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 map)</w:t>
            </w:r>
          </w:p>
          <w:p w:rsidR="000540DC" w:rsidRPr="00F54A80" w:rsidRDefault="000540DC" w:rsidP="00814E14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0540DC" w:rsidRPr="00F54A80" w:rsidRDefault="000540DC" w:rsidP="00814E14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="00401296"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Finish</w:t>
            </w:r>
            <w:r w:rsidR="00401296"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” button located at bottom 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 on “</w:t>
            </w:r>
            <w:r w:rsidR="00401296"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ADD A NEW MAP LAYER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wizard window,</w:t>
            </w:r>
          </w:p>
          <w:p w:rsidR="000540DC" w:rsidRPr="00F54A80" w:rsidRDefault="000540DC" w:rsidP="00814E14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613FA">
              <w:rPr>
                <w:rFonts w:ascii="Times New Roman" w:hAnsi="Times New Roman"/>
                <w:b/>
                <w:color w:val="000000"/>
                <w:lang w:val="en-US" w:eastAsia="fr-FR"/>
              </w:rPr>
              <w:t>X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 loca</w:t>
            </w:r>
            <w:r w:rsidR="005A2B24" w:rsidRPr="00F54A80">
              <w:rPr>
                <w:rFonts w:ascii="Times New Roman" w:hAnsi="Times New Roman"/>
                <w:color w:val="000000"/>
                <w:lang w:val="en-US" w:eastAsia="fr-FR"/>
              </w:rPr>
              <w:t>ted at top right on “</w:t>
            </w:r>
            <w:r w:rsidR="005A2B24" w:rsidRPr="00F613FA">
              <w:rPr>
                <w:rFonts w:ascii="Times New Roman" w:hAnsi="Times New Roman"/>
                <w:b/>
                <w:color w:val="000000"/>
                <w:lang w:val="en-US" w:eastAsia="fr-FR"/>
              </w:rPr>
              <w:t>Map Layers</w:t>
            </w:r>
            <w:r w:rsidR="005A2B24" w:rsidRPr="00F54A80">
              <w:rPr>
                <w:rFonts w:ascii="Times New Roman" w:hAnsi="Times New Roman"/>
                <w:color w:val="000000"/>
                <w:lang w:val="en-US" w:eastAsia="fr-FR"/>
              </w:rPr>
              <w:t>”  wizard window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540DC" w:rsidRPr="00F54A80" w:rsidRDefault="00931834" w:rsidP="00814E14">
            <w:pPr>
              <w:spacing w:before="0" w:after="0"/>
              <w:jc w:val="center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CD021F5" wp14:editId="37B39EB4">
                  <wp:extent cx="4048125" cy="2895600"/>
                  <wp:effectExtent l="0" t="0" r="9525" b="0"/>
                  <wp:docPr id="23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48125" cy="2895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01296" w:rsidRPr="00F54A80" w:rsidTr="00814E14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01296" w:rsidRPr="00F54A80" w:rsidRDefault="00401296" w:rsidP="00F613F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In “</w:t>
            </w:r>
            <w:r w:rsidR="00F613FA">
              <w:rPr>
                <w:rFonts w:ascii="Times New Roman" w:hAnsi="Times New Roman"/>
                <w:b/>
                <w:color w:val="000000"/>
                <w:lang w:val="en-US" w:eastAsia="fr-FR"/>
              </w:rPr>
              <w:t>Map layers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” wizard window, select the map layer 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01296" w:rsidRPr="00F54A80" w:rsidRDefault="00931834" w:rsidP="00814E14">
            <w:pPr>
              <w:spacing w:before="0" w:after="0"/>
              <w:jc w:val="center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0DC430D" wp14:editId="1D04ED2B">
                  <wp:extent cx="4029075" cy="2895600"/>
                  <wp:effectExtent l="0" t="0" r="9525" b="0"/>
                  <wp:docPr id="23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29075" cy="2895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01296" w:rsidRPr="00F54A80" w:rsidTr="00814E14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01296" w:rsidRPr="00F54A80" w:rsidRDefault="00401296" w:rsidP="00401296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lastRenderedPageBreak/>
              <w:t xml:space="preserve">The newly selected map is loading </w:t>
            </w:r>
          </w:p>
          <w:p w:rsidR="00401296" w:rsidRPr="00F54A80" w:rsidRDefault="00401296" w:rsidP="00401296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401296" w:rsidRPr="00F54A80" w:rsidRDefault="00401296" w:rsidP="00401296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Close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Map Layers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wizard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01296" w:rsidRPr="00F54A80" w:rsidRDefault="00931834" w:rsidP="00814E14">
            <w:pPr>
              <w:spacing w:before="0" w:after="0"/>
              <w:jc w:val="center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10B3AE0" wp14:editId="06DE87D2">
                  <wp:extent cx="4057650" cy="2895600"/>
                  <wp:effectExtent l="0" t="0" r="0" b="0"/>
                  <wp:docPr id="23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57650" cy="2895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6501B" w:rsidRPr="00F54A80" w:rsidTr="00814E14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6501B" w:rsidRPr="00F54A80" w:rsidRDefault="004351CA" w:rsidP="00814E14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A map background is displayed</w:t>
            </w:r>
          </w:p>
          <w:p w:rsidR="00401296" w:rsidRPr="00F54A80" w:rsidRDefault="00401296" w:rsidP="00814E14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Zooming/Unzooming is available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6501B" w:rsidRPr="00F54A80" w:rsidRDefault="00931834" w:rsidP="00814E14">
            <w:pPr>
              <w:spacing w:before="0" w:after="0"/>
              <w:jc w:val="center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20D3664" wp14:editId="6FEC6F85">
                  <wp:extent cx="4076700" cy="2266950"/>
                  <wp:effectExtent l="0" t="0" r="0" b="0"/>
                  <wp:docPr id="23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76700" cy="2266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6501B" w:rsidRPr="00F54A80" w:rsidTr="00814E14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A2B24" w:rsidRPr="00F54A80" w:rsidRDefault="005A2B24" w:rsidP="00814E14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In ring menu, select </w:t>
            </w:r>
            <w:r w:rsidRPr="00F54A80">
              <w:rPr>
                <w:lang w:val="en-US" w:eastAsia="fr-FR"/>
              </w:rPr>
              <w:t>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Map layers</w:t>
            </w:r>
            <w:r w:rsidRPr="00F54A80">
              <w:rPr>
                <w:lang w:val="en-US" w:eastAsia="fr-FR"/>
              </w:rPr>
              <w:t>“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 item </w:t>
            </w:r>
          </w:p>
          <w:p w:rsidR="00A6501B" w:rsidRPr="00F54A80" w:rsidRDefault="004351CA" w:rsidP="00814E14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in pop up menu select </w:t>
            </w:r>
            <w:r w:rsidRPr="00F54A80">
              <w:rPr>
                <w:lang w:val="en-US" w:eastAsia="fr-FR"/>
              </w:rPr>
              <w:t>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Grid</w:t>
            </w:r>
            <w:r w:rsidRPr="00F54A80">
              <w:rPr>
                <w:lang w:val="en-US" w:eastAsia="fr-FR"/>
              </w:rPr>
              <w:t>“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 item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6501B" w:rsidRPr="00F54A80" w:rsidRDefault="00931834" w:rsidP="00814E14">
            <w:pPr>
              <w:spacing w:before="0" w:after="0"/>
              <w:jc w:val="center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C7F2F4F" wp14:editId="1646DC6B">
                  <wp:extent cx="4114800" cy="2257425"/>
                  <wp:effectExtent l="0" t="0" r="0" b="9525"/>
                  <wp:docPr id="23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14800" cy="2257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A2B24" w:rsidRPr="00F54A80" w:rsidTr="00814E14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A2B24" w:rsidRPr="00F54A80" w:rsidRDefault="005A2B24" w:rsidP="00814E14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lastRenderedPageBreak/>
              <w:t>Select a grid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A2B24" w:rsidRPr="00F54A80" w:rsidRDefault="00931834" w:rsidP="00814E14">
            <w:pPr>
              <w:spacing w:before="0" w:after="0"/>
              <w:jc w:val="center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782ABDF" wp14:editId="2B0849ED">
                  <wp:extent cx="4076700" cy="2257425"/>
                  <wp:effectExtent l="0" t="0" r="0" b="9525"/>
                  <wp:docPr id="23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76700" cy="2257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6501B" w:rsidRPr="00F54A80" w:rsidTr="00814E14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6501B" w:rsidRPr="00F54A80" w:rsidRDefault="00814E14" w:rsidP="00814E14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Grid are displayed</w:t>
            </w:r>
            <w:r w:rsidR="00401296" w:rsidRPr="00F54A80">
              <w:rPr>
                <w:rFonts w:ascii="Times New Roman" w:hAnsi="Times New Roman"/>
                <w:color w:val="000000"/>
                <w:lang w:val="en-US" w:eastAsia="fr-FR"/>
              </w:rPr>
              <w:t>.</w:t>
            </w:r>
          </w:p>
          <w:p w:rsidR="00401296" w:rsidRPr="00F54A80" w:rsidRDefault="00401296" w:rsidP="00814E14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Each Grids type is available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6501B" w:rsidRPr="00F54A80" w:rsidRDefault="00931834" w:rsidP="00814E14">
            <w:pPr>
              <w:spacing w:before="0" w:after="0"/>
              <w:jc w:val="center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808E09C" wp14:editId="079DC6DF">
                  <wp:extent cx="4057650" cy="2247900"/>
                  <wp:effectExtent l="0" t="0" r="0" b="0"/>
                  <wp:docPr id="23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57650" cy="2247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B2758" w:rsidRPr="00F54A80" w:rsidTr="00814E14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05D0B" w:rsidRDefault="00A05D0B" w:rsidP="00814E14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Close geographic view window,</w:t>
            </w:r>
          </w:p>
          <w:p w:rsidR="008B2758" w:rsidRPr="00F54A80" w:rsidRDefault="008B2758" w:rsidP="00814E14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Select INTEL-FS result view window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B2758" w:rsidRDefault="008B2758" w:rsidP="00274489">
            <w:pPr>
              <w:tabs>
                <w:tab w:val="left" w:pos="543"/>
              </w:tabs>
              <w:spacing w:before="0" w:after="0"/>
              <w:rPr>
                <w:noProof/>
                <w:lang w:val="fr-FR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AE318C6" wp14:editId="053A53E0">
                  <wp:extent cx="4009983" cy="2648310"/>
                  <wp:effectExtent l="0" t="0" r="0" b="0"/>
                  <wp:docPr id="196" name="Picture 1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7063" cy="26529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B2758" w:rsidRPr="00F54A80" w:rsidTr="00814E14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B2758" w:rsidRPr="00F54A80" w:rsidRDefault="008B2758" w:rsidP="00814E14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lastRenderedPageBreak/>
              <w:t>Click “</w:t>
            </w:r>
            <w:r w:rsidRPr="00274489">
              <w:rPr>
                <w:rFonts w:ascii="Times New Roman" w:hAnsi="Times New Roman"/>
                <w:b/>
                <w:color w:val="000000"/>
                <w:lang w:val="en-US" w:eastAsia="fr-FR"/>
              </w:rPr>
              <w:t>New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button in the toolbar and select “</w:t>
            </w:r>
            <w:r w:rsidRPr="00274489">
              <w:rPr>
                <w:rFonts w:ascii="Times New Roman" w:hAnsi="Times New Roman"/>
                <w:b/>
                <w:color w:val="000000"/>
                <w:lang w:val="en-US" w:eastAsia="fr-FR"/>
              </w:rPr>
              <w:t>ISR Products\Ìmage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 to create a new ISR product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B2758" w:rsidRDefault="008B2758" w:rsidP="00814E14">
            <w:pPr>
              <w:spacing w:before="0" w:after="0"/>
              <w:jc w:val="center"/>
              <w:rPr>
                <w:noProof/>
                <w:lang w:val="fr-FR" w:eastAsia="fr-FR"/>
              </w:rPr>
            </w:pPr>
            <w:r>
              <w:object w:dxaOrig="5265" w:dyaOrig="6165">
                <v:shape id="_x0000_i1056" type="#_x0000_t75" style="width:224.1pt;height:262.2pt" o:ole="">
                  <v:imagedata r:id="rId369" o:title=""/>
                </v:shape>
                <o:OLEObject Type="Embed" ProgID="PBrush" ShapeID="_x0000_i1056" DrawAspect="Content" ObjectID="_1588590748" r:id="rId370"/>
              </w:object>
            </w:r>
          </w:p>
        </w:tc>
      </w:tr>
      <w:tr w:rsidR="008B2758" w:rsidRPr="00F54A80" w:rsidTr="00814E14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B2758" w:rsidRDefault="008B2758" w:rsidP="00814E14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Create a new ISR Product with the following data:</w:t>
            </w:r>
          </w:p>
          <w:p w:rsidR="008B2758" w:rsidRDefault="00B7208A" w:rsidP="00274489">
            <w:pPr>
              <w:pStyle w:val="ListParagraph"/>
              <w:numPr>
                <w:ilvl w:val="0"/>
                <w:numId w:val="24"/>
              </w:numPr>
              <w:rPr>
                <w:rFonts w:ascii="Times New Roman" w:hAnsi="Times New Roman"/>
                <w:noProof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Title: ISR1</w:t>
            </w:r>
          </w:p>
          <w:p w:rsidR="00892529" w:rsidRDefault="00892529" w:rsidP="00274489">
            <w:pPr>
              <w:pStyle w:val="ListParagraph"/>
              <w:numPr>
                <w:ilvl w:val="0"/>
                <w:numId w:val="24"/>
              </w:numPr>
              <w:rPr>
                <w:rFonts w:ascii="Times New Roman" w:hAnsi="Times New Roman"/>
                <w:noProof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 xml:space="preserve">Attached file : n_3001a.nsf located on </w:t>
            </w:r>
            <w:r w:rsidR="00DE0F4D" w:rsidRPr="007F5874">
              <w:rPr>
                <w:rFonts w:ascii="Times New Roman" w:hAnsi="Times New Roman" w:cs="Times New Roman"/>
                <w:b/>
                <w:lang w:val="en-US"/>
              </w:rPr>
              <w:t>“DVD IntelFS Application”</w:t>
            </w:r>
            <w:r w:rsidR="00DE0F4D" w:rsidRPr="007F5874">
              <w:rPr>
                <w:rFonts w:ascii="Times New Roman" w:hAnsi="Times New Roman" w:cs="Times New Roman"/>
                <w:lang w:val="en-US"/>
              </w:rPr>
              <w:t xml:space="preserve"> installation disk</w:t>
            </w:r>
          </w:p>
          <w:p w:rsidR="00892529" w:rsidRDefault="00892529" w:rsidP="00274489">
            <w:pPr>
              <w:rPr>
                <w:rFonts w:ascii="Times New Roman" w:hAnsi="Times New Roman"/>
                <w:noProof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 xml:space="preserve">All others mandatory fields </w:t>
            </w:r>
            <w:r w:rsidR="004F26D6">
              <w:rPr>
                <w:rFonts w:ascii="Times New Roman" w:hAnsi="Times New Roman"/>
                <w:color w:val="000000"/>
                <w:lang w:val="en-US" w:eastAsia="fr-FR"/>
              </w:rPr>
              <w:t>can be set to any value.</w:t>
            </w:r>
          </w:p>
          <w:p w:rsidR="00542DE7" w:rsidRDefault="00542DE7" w:rsidP="00274489">
            <w:pPr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542DE7" w:rsidRDefault="00542DE7" w:rsidP="00274489">
            <w:pPr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Save the ISR using the “</w:t>
            </w:r>
            <w:r w:rsidRPr="00274489">
              <w:rPr>
                <w:rFonts w:ascii="Times New Roman" w:hAnsi="Times New Roman"/>
                <w:b/>
                <w:color w:val="000000"/>
                <w:lang w:val="en-US" w:eastAsia="fr-FR"/>
              </w:rPr>
              <w:t>Save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  <w:p w:rsidR="00542DE7" w:rsidRPr="00274489" w:rsidRDefault="00542DE7" w:rsidP="00274489">
            <w:pPr>
              <w:rPr>
                <w:rFonts w:ascii="Times New Roman" w:hAnsi="Times New Roman"/>
                <w:color w:val="000000"/>
                <w:lang w:val="en-US" w:eastAsia="fr-FR"/>
              </w:rPr>
            </w:pP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B2758" w:rsidRDefault="008B2758" w:rsidP="00274489">
            <w:pPr>
              <w:spacing w:before="0" w:after="0"/>
              <w:jc w:val="left"/>
              <w:rPr>
                <w:noProof/>
                <w:lang w:val="fr-FR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9B07A17" wp14:editId="7248834B">
                  <wp:extent cx="4007649" cy="2907102"/>
                  <wp:effectExtent l="0" t="0" r="0" b="7620"/>
                  <wp:docPr id="205" name="Picture 2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5213" cy="29125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B2758" w:rsidRPr="00F54A80" w:rsidTr="00814E14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51DD" w:rsidRDefault="002051DD" w:rsidP="00814E14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Once attached image geolocalization has been processed,</w:t>
            </w:r>
          </w:p>
          <w:p w:rsidR="008B2758" w:rsidRDefault="002051DD" w:rsidP="00814E14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 xml:space="preserve">Using Windows explorer, browse to folder </w:t>
            </w:r>
            <w:r w:rsidRPr="00274489">
              <w:rPr>
                <w:rFonts w:ascii="Times New Roman" w:hAnsi="Times New Roman"/>
                <w:b/>
                <w:color w:val="000000"/>
                <w:lang w:val="en-US" w:eastAsia="fr-FR"/>
              </w:rPr>
              <w:t>E:\IntelfsData\Log\IntelFS\TacticalImagery</w:t>
            </w:r>
          </w:p>
          <w:p w:rsidR="002051DD" w:rsidRDefault="002051DD" w:rsidP="00814E14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 xml:space="preserve">Open file </w:t>
            </w:r>
            <w:r w:rsidRPr="00274489">
              <w:rPr>
                <w:rFonts w:ascii="Times New Roman" w:hAnsi="Times New Roman"/>
                <w:b/>
                <w:color w:val="000000"/>
                <w:lang w:val="en-US" w:eastAsia="fr-FR"/>
              </w:rPr>
              <w:t>TacticalImagery.log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 xml:space="preserve"> using notepad</w:t>
            </w:r>
          </w:p>
          <w:p w:rsidR="002051DD" w:rsidRDefault="002051DD" w:rsidP="00814E14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Make sure that the following lines  are present</w:t>
            </w:r>
          </w:p>
          <w:p w:rsidR="002051DD" w:rsidRPr="00274489" w:rsidRDefault="002051DD" w:rsidP="00814E14">
            <w:pPr>
              <w:spacing w:before="0" w:after="0"/>
              <w:jc w:val="left"/>
              <w:rPr>
                <w:rFonts w:ascii="Times New Roman" w:hAnsi="Times New Roman"/>
                <w:color w:val="000000"/>
                <w:sz w:val="16"/>
                <w:szCs w:val="16"/>
                <w:lang w:val="en-US" w:eastAsia="fr-FR"/>
              </w:rPr>
            </w:pPr>
            <w:r w:rsidRPr="00274489">
              <w:rPr>
                <w:rFonts w:ascii="Times New Roman" w:hAnsi="Times New Roman"/>
                <w:color w:val="000000"/>
                <w:sz w:val="16"/>
                <w:szCs w:val="16"/>
                <w:lang w:val="en-US" w:eastAsia="fr-FR"/>
              </w:rPr>
              <w:t>Call of the web service …….</w:t>
            </w:r>
          </w:p>
          <w:p w:rsidR="002051DD" w:rsidRPr="00F54A80" w:rsidRDefault="002051DD" w:rsidP="00404B9E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274489">
              <w:rPr>
                <w:rFonts w:ascii="Times New Roman" w:hAnsi="Times New Roman"/>
                <w:color w:val="000000"/>
                <w:sz w:val="16"/>
                <w:szCs w:val="16"/>
                <w:lang w:val="en-US" w:eastAsia="fr-FR"/>
              </w:rPr>
              <w:t>AddProduct of …. result : esriJobSucceeded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B2758" w:rsidRDefault="002051DD" w:rsidP="00274489">
            <w:pPr>
              <w:spacing w:before="0" w:after="0"/>
              <w:rPr>
                <w:noProof/>
                <w:lang w:val="fr-FR" w:eastAsia="fr-FR"/>
              </w:rPr>
            </w:pPr>
            <w:r>
              <w:object w:dxaOrig="15045" w:dyaOrig="450">
                <v:shape id="_x0000_i1057" type="#_x0000_t75" style="width:315.3pt;height:9.6pt" o:ole="">
                  <v:imagedata r:id="rId372" o:title=""/>
                </v:shape>
                <o:OLEObject Type="Embed" ProgID="PBrush" ShapeID="_x0000_i1057" DrawAspect="Content" ObjectID="_1588590749" r:id="rId373"/>
              </w:object>
            </w:r>
          </w:p>
        </w:tc>
      </w:tr>
      <w:tr w:rsidR="008B2758" w:rsidRPr="00F54A80" w:rsidTr="00814E14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B2758" w:rsidRDefault="00F030BF" w:rsidP="00814E14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lastRenderedPageBreak/>
              <w:t>Click “</w:t>
            </w:r>
            <w:r w:rsidRPr="00274489">
              <w:rPr>
                <w:rFonts w:ascii="Times New Roman" w:hAnsi="Times New Roman"/>
                <w:b/>
                <w:color w:val="000000"/>
                <w:lang w:val="en-US" w:eastAsia="fr-FR"/>
              </w:rPr>
              <w:t>Back to list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 xml:space="preserve">” button, </w:t>
            </w:r>
          </w:p>
          <w:p w:rsidR="00F030BF" w:rsidRDefault="00F030BF" w:rsidP="00814E14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Right click the brand new ISR</w:t>
            </w:r>
          </w:p>
          <w:p w:rsidR="00F030BF" w:rsidRPr="00F54A80" w:rsidRDefault="00F030BF" w:rsidP="00814E14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 xml:space="preserve">In pop up menu select  </w:t>
            </w:r>
            <w:r w:rsidR="00A05D0B">
              <w:rPr>
                <w:rFonts w:ascii="Times New Roman" w:hAnsi="Times New Roman"/>
                <w:color w:val="000000"/>
                <w:lang w:val="en-US" w:eastAsia="fr-FR"/>
              </w:rPr>
              <w:t>“</w:t>
            </w:r>
            <w:r w:rsidR="00A05D0B" w:rsidRPr="00274489">
              <w:rPr>
                <w:rFonts w:ascii="Times New Roman" w:hAnsi="Times New Roman"/>
                <w:b/>
                <w:color w:val="000000"/>
                <w:lang w:val="en-US" w:eastAsia="fr-FR"/>
              </w:rPr>
              <w:t>Add to Working Dataset</w:t>
            </w:r>
            <w:r w:rsidR="00A05D0B">
              <w:rPr>
                <w:rFonts w:ascii="Times New Roman" w:hAnsi="Times New Roman"/>
                <w:color w:val="000000"/>
                <w:lang w:val="en-US" w:eastAsia="fr-FR"/>
              </w:rPr>
              <w:t>” in popup menu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B2758" w:rsidRDefault="00F030BF" w:rsidP="00814E14">
            <w:pPr>
              <w:spacing w:before="0" w:after="0"/>
              <w:jc w:val="center"/>
              <w:rPr>
                <w:noProof/>
                <w:lang w:val="fr-FR" w:eastAsia="fr-FR"/>
              </w:rPr>
            </w:pPr>
            <w:r>
              <w:object w:dxaOrig="4890" w:dyaOrig="8685">
                <v:shape id="_x0000_i1058" type="#_x0000_t75" style="width:224.85pt;height:398.6pt" o:ole="">
                  <v:imagedata r:id="rId374" o:title=""/>
                </v:shape>
                <o:OLEObject Type="Embed" ProgID="PBrush" ShapeID="_x0000_i1058" DrawAspect="Content" ObjectID="_1588590750" r:id="rId375"/>
              </w:object>
            </w:r>
          </w:p>
        </w:tc>
      </w:tr>
      <w:tr w:rsidR="008B2758" w:rsidRPr="00F54A80" w:rsidTr="00814E14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B2758" w:rsidRDefault="00A05D0B" w:rsidP="00814E14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Once add to working data set has been completed, open geographic view</w:t>
            </w:r>
          </w:p>
          <w:p w:rsidR="00881DE5" w:rsidRDefault="00881DE5" w:rsidP="00814E14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881DE5" w:rsidRPr="00F54A80" w:rsidRDefault="00881DE5" w:rsidP="00814E14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Zoom to Tibet area and make sure that an image is displayed.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B2758" w:rsidRDefault="00A05D0B" w:rsidP="00274489">
            <w:pPr>
              <w:tabs>
                <w:tab w:val="left" w:pos="910"/>
              </w:tabs>
              <w:spacing w:before="0" w:after="0"/>
              <w:rPr>
                <w:noProof/>
                <w:lang w:val="fr-FR" w:eastAsia="fr-FR"/>
              </w:rPr>
            </w:pPr>
            <w:r>
              <w:rPr>
                <w:noProof/>
                <w:lang w:val="fr-FR" w:eastAsia="fr-FR"/>
              </w:rPr>
              <w:tab/>
            </w:r>
            <w:r>
              <w:rPr>
                <w:noProof/>
                <w:lang w:val="en-US"/>
              </w:rPr>
              <w:drawing>
                <wp:inline distT="0" distB="0" distL="0" distR="0" wp14:anchorId="62E1C443" wp14:editId="0A332D76">
                  <wp:extent cx="4077525" cy="2793057"/>
                  <wp:effectExtent l="0" t="0" r="0" b="7620"/>
                  <wp:docPr id="384" name="Picture 3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80191" cy="27948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24F41" w:rsidRDefault="00824F41" w:rsidP="00274489">
      <w:pPr>
        <w:pStyle w:val="Heading2"/>
        <w:keepLines/>
        <w:widowControl w:val="0"/>
        <w:rPr>
          <w:lang w:val="en-US"/>
        </w:rPr>
      </w:pPr>
      <w:bookmarkStart w:id="346" w:name="_Toc440979207"/>
      <w:r>
        <w:rPr>
          <w:lang w:val="en-US"/>
        </w:rPr>
        <w:lastRenderedPageBreak/>
        <w:t>Post installation</w:t>
      </w:r>
      <w:bookmarkEnd w:id="346"/>
    </w:p>
    <w:p w:rsidR="00824F41" w:rsidRDefault="00824F41" w:rsidP="00274489">
      <w:pPr>
        <w:keepNext/>
        <w:keepLines/>
        <w:widowControl w:val="0"/>
        <w:rPr>
          <w:lang w:val="en-US"/>
        </w:rPr>
      </w:pPr>
      <w:r>
        <w:rPr>
          <w:lang w:val="en-US"/>
        </w:rPr>
        <w:t xml:space="preserve">Once INTEL-FS system installation is completed, the following operation shall be </w:t>
      </w:r>
      <w:r w:rsidRPr="00E047EA">
        <w:t>performed</w:t>
      </w:r>
    </w:p>
    <w:p w:rsidR="00E047EA" w:rsidRPr="00E047EA" w:rsidRDefault="00E047EA" w:rsidP="00274489">
      <w:pPr>
        <w:pStyle w:val="ListParagraph"/>
        <w:keepNext/>
        <w:keepLines/>
        <w:widowControl w:val="0"/>
        <w:numPr>
          <w:ilvl w:val="0"/>
          <w:numId w:val="33"/>
        </w:numPr>
        <w:rPr>
          <w:rFonts w:ascii="Arial" w:eastAsia="Times New Roman" w:hAnsi="Arial" w:cs="Times New Roman"/>
          <w:sz w:val="20"/>
          <w:szCs w:val="20"/>
          <w:lang w:val="en-GB"/>
        </w:rPr>
      </w:pPr>
      <w:r>
        <w:rPr>
          <w:rFonts w:ascii="Arial" w:eastAsia="Times New Roman" w:hAnsi="Arial" w:cs="Times New Roman"/>
          <w:sz w:val="20"/>
          <w:szCs w:val="20"/>
          <w:lang w:val="en-GB"/>
        </w:rPr>
        <w:t>INTEL</w:t>
      </w:r>
      <w:r w:rsidRPr="00E047EA">
        <w:rPr>
          <w:rFonts w:ascii="Arial" w:eastAsia="Times New Roman" w:hAnsi="Arial" w:cs="Times New Roman"/>
          <w:sz w:val="20"/>
          <w:szCs w:val="20"/>
          <w:lang w:val="en-GB"/>
        </w:rPr>
        <w:t>-FS server shall be registered</w:t>
      </w:r>
      <w:r>
        <w:rPr>
          <w:rFonts w:ascii="Arial" w:eastAsia="Times New Roman" w:hAnsi="Arial" w:cs="Times New Roman"/>
          <w:sz w:val="20"/>
          <w:szCs w:val="20"/>
          <w:lang w:val="en-GB"/>
        </w:rPr>
        <w:t xml:space="preserve"> in SCOM administration console on SCOM server</w:t>
      </w:r>
      <w:r w:rsidRPr="00E047EA">
        <w:rPr>
          <w:rFonts w:ascii="Arial" w:eastAsia="Times New Roman" w:hAnsi="Arial" w:cs="Times New Roman"/>
          <w:sz w:val="20"/>
          <w:szCs w:val="20"/>
          <w:lang w:val="en-GB"/>
        </w:rPr>
        <w:t>.</w:t>
      </w:r>
    </w:p>
    <w:p w:rsidR="00E047EA" w:rsidRPr="00E047EA" w:rsidRDefault="00E047EA" w:rsidP="00274489">
      <w:pPr>
        <w:pStyle w:val="ListParagraph"/>
        <w:keepNext/>
        <w:keepLines/>
        <w:widowControl w:val="0"/>
        <w:numPr>
          <w:ilvl w:val="0"/>
          <w:numId w:val="33"/>
        </w:numPr>
        <w:rPr>
          <w:rFonts w:ascii="Arial" w:eastAsia="Times New Roman" w:hAnsi="Arial" w:cs="Times New Roman"/>
          <w:sz w:val="20"/>
          <w:szCs w:val="20"/>
          <w:lang w:val="en-GB"/>
        </w:rPr>
      </w:pPr>
      <w:r w:rsidRPr="00E047EA">
        <w:rPr>
          <w:rFonts w:ascii="Arial" w:eastAsia="Times New Roman" w:hAnsi="Arial" w:cs="Times New Roman"/>
          <w:sz w:val="20"/>
          <w:szCs w:val="20"/>
          <w:lang w:val="en-GB"/>
        </w:rPr>
        <w:t>INTEL-FS  server shall be registered in Symantec backup exec server.</w:t>
      </w:r>
    </w:p>
    <w:p w:rsidR="00E047EA" w:rsidRDefault="00E047EA" w:rsidP="00274489">
      <w:pPr>
        <w:pStyle w:val="ListParagraph"/>
        <w:keepNext/>
        <w:keepLines/>
        <w:widowControl w:val="0"/>
        <w:rPr>
          <w:lang w:val="en-US"/>
        </w:rPr>
      </w:pPr>
    </w:p>
    <w:p w:rsidR="00E047EA" w:rsidRPr="00E047EA" w:rsidRDefault="00E047EA" w:rsidP="00E047EA">
      <w:pPr>
        <w:pStyle w:val="ListParagraph"/>
        <w:rPr>
          <w:lang w:val="en-US"/>
        </w:rPr>
      </w:pPr>
    </w:p>
    <w:p w:rsidR="006374E0" w:rsidRPr="00F54A80" w:rsidRDefault="00820E8D" w:rsidP="00820E8D">
      <w:pPr>
        <w:pStyle w:val="Heading1"/>
        <w:rPr>
          <w:lang w:val="en-US"/>
        </w:rPr>
      </w:pPr>
      <w:r w:rsidRPr="00F54A80">
        <w:rPr>
          <w:lang w:val="en-US"/>
        </w:rPr>
        <w:br w:type="page"/>
      </w:r>
      <w:bookmarkStart w:id="347" w:name="_Ref417894287"/>
      <w:bookmarkStart w:id="348" w:name="_Toc440979208"/>
      <w:r w:rsidR="006374E0" w:rsidRPr="00F54A80">
        <w:rPr>
          <w:lang w:val="en-US"/>
        </w:rPr>
        <w:lastRenderedPageBreak/>
        <w:t>Distributed installation</w:t>
      </w:r>
      <w:bookmarkEnd w:id="347"/>
      <w:bookmarkEnd w:id="348"/>
    </w:p>
    <w:p w:rsidR="006374E0" w:rsidRPr="00F54A80" w:rsidRDefault="006374E0" w:rsidP="006374E0">
      <w:pPr>
        <w:rPr>
          <w:lang w:val="en-US"/>
        </w:rPr>
      </w:pPr>
      <w:r w:rsidRPr="00F54A80">
        <w:rPr>
          <w:lang w:val="en-US"/>
        </w:rPr>
        <w:t>This chapter describes how to install INTEL-FS application on 2 servers</w:t>
      </w:r>
    </w:p>
    <w:p w:rsidR="00630EFB" w:rsidRPr="00F54A80" w:rsidRDefault="00630EFB" w:rsidP="001D284C">
      <w:pPr>
        <w:numPr>
          <w:ilvl w:val="0"/>
          <w:numId w:val="28"/>
        </w:numPr>
        <w:rPr>
          <w:lang w:val="en-US"/>
        </w:rPr>
      </w:pPr>
      <w:r w:rsidRPr="00F54A80">
        <w:rPr>
          <w:rStyle w:val="hps"/>
          <w:lang w:val="en-US"/>
        </w:rPr>
        <w:t>INTEL</w:t>
      </w:r>
      <w:r w:rsidRPr="00F54A80">
        <w:rPr>
          <w:lang w:val="en-US"/>
        </w:rPr>
        <w:t xml:space="preserve">-FS </w:t>
      </w:r>
      <w:r w:rsidRPr="00F54A80">
        <w:rPr>
          <w:rStyle w:val="hps"/>
          <w:lang w:val="en-US"/>
        </w:rPr>
        <w:t>software</w:t>
      </w:r>
      <w:r w:rsidRPr="00F54A80">
        <w:rPr>
          <w:lang w:val="en-US"/>
        </w:rPr>
        <w:t xml:space="preserve"> </w:t>
      </w:r>
      <w:r w:rsidRPr="00F54A80">
        <w:rPr>
          <w:rStyle w:val="hps"/>
          <w:lang w:val="en-US"/>
        </w:rPr>
        <w:t>hosted in IIS</w:t>
      </w:r>
      <w:r w:rsidRPr="00F54A80">
        <w:rPr>
          <w:lang w:val="en-US"/>
        </w:rPr>
        <w:t xml:space="preserve"> </w:t>
      </w:r>
      <w:r w:rsidRPr="00F54A80">
        <w:rPr>
          <w:rStyle w:val="hps"/>
          <w:lang w:val="en-US"/>
        </w:rPr>
        <w:t>is installed</w:t>
      </w:r>
      <w:r w:rsidRPr="00F54A80">
        <w:rPr>
          <w:lang w:val="en-US"/>
        </w:rPr>
        <w:t xml:space="preserve"> </w:t>
      </w:r>
      <w:r w:rsidRPr="00F54A80">
        <w:rPr>
          <w:rStyle w:val="hps"/>
          <w:lang w:val="en-US"/>
        </w:rPr>
        <w:t xml:space="preserve">on a </w:t>
      </w:r>
      <w:r w:rsidR="00615395">
        <w:rPr>
          <w:rStyle w:val="hps"/>
          <w:lang w:val="en-US"/>
        </w:rPr>
        <w:t xml:space="preserve">first </w:t>
      </w:r>
      <w:r w:rsidRPr="00F54A80">
        <w:rPr>
          <w:rStyle w:val="hps"/>
          <w:lang w:val="en-US"/>
        </w:rPr>
        <w:t>server,</w:t>
      </w:r>
      <w:r w:rsidRPr="00F54A80">
        <w:rPr>
          <w:lang w:val="en-US"/>
        </w:rPr>
        <w:t xml:space="preserve"> </w:t>
      </w:r>
    </w:p>
    <w:p w:rsidR="006374E0" w:rsidRPr="00F54A80" w:rsidRDefault="00630EFB" w:rsidP="001D284C">
      <w:pPr>
        <w:numPr>
          <w:ilvl w:val="0"/>
          <w:numId w:val="28"/>
        </w:numPr>
        <w:rPr>
          <w:rStyle w:val="hps"/>
          <w:lang w:val="en-US"/>
        </w:rPr>
      </w:pPr>
      <w:r w:rsidRPr="00F54A80">
        <w:rPr>
          <w:rStyle w:val="hps"/>
          <w:lang w:val="en-US"/>
        </w:rPr>
        <w:t>Databases</w:t>
      </w:r>
      <w:r w:rsidRPr="00F54A80">
        <w:rPr>
          <w:lang w:val="en-US"/>
        </w:rPr>
        <w:t xml:space="preserve"> </w:t>
      </w:r>
      <w:r w:rsidRPr="00F54A80">
        <w:rPr>
          <w:rStyle w:val="hps"/>
          <w:lang w:val="en-US"/>
        </w:rPr>
        <w:t>hosted</w:t>
      </w:r>
      <w:r w:rsidRPr="00F54A80">
        <w:rPr>
          <w:lang w:val="en-US"/>
        </w:rPr>
        <w:t xml:space="preserve"> </w:t>
      </w:r>
      <w:r w:rsidRPr="00F54A80">
        <w:rPr>
          <w:rStyle w:val="hps"/>
          <w:lang w:val="en-US"/>
        </w:rPr>
        <w:t>in SQL Server</w:t>
      </w:r>
      <w:r w:rsidRPr="00F54A80">
        <w:rPr>
          <w:lang w:val="en-US"/>
        </w:rPr>
        <w:t xml:space="preserve"> </w:t>
      </w:r>
      <w:r w:rsidRPr="00F54A80">
        <w:rPr>
          <w:rStyle w:val="hps"/>
          <w:lang w:val="en-US"/>
        </w:rPr>
        <w:t>are</w:t>
      </w:r>
      <w:r w:rsidRPr="00F54A80">
        <w:rPr>
          <w:lang w:val="en-US"/>
        </w:rPr>
        <w:t xml:space="preserve"> </w:t>
      </w:r>
      <w:r w:rsidRPr="00F54A80">
        <w:rPr>
          <w:rStyle w:val="hps"/>
          <w:lang w:val="en-US"/>
        </w:rPr>
        <w:t>deployed on</w:t>
      </w:r>
      <w:r w:rsidRPr="00F54A80">
        <w:rPr>
          <w:lang w:val="en-US"/>
        </w:rPr>
        <w:t xml:space="preserve"> </w:t>
      </w:r>
      <w:r w:rsidR="00615395">
        <w:rPr>
          <w:rStyle w:val="hps"/>
          <w:lang w:val="en-US"/>
        </w:rPr>
        <w:t>a</w:t>
      </w:r>
      <w:r w:rsidRPr="00F54A80">
        <w:rPr>
          <w:rStyle w:val="hps"/>
          <w:lang w:val="en-US"/>
        </w:rPr>
        <w:t xml:space="preserve"> </w:t>
      </w:r>
      <w:r w:rsidR="00857EC4">
        <w:rPr>
          <w:rStyle w:val="hps"/>
          <w:lang w:val="en-US"/>
        </w:rPr>
        <w:t>remote</w:t>
      </w:r>
      <w:r w:rsidRPr="00F54A80">
        <w:rPr>
          <w:rStyle w:val="hps"/>
          <w:lang w:val="en-US"/>
        </w:rPr>
        <w:t xml:space="preserve"> server</w:t>
      </w:r>
      <w:r w:rsidR="00932FD0" w:rsidRPr="00F54A80">
        <w:rPr>
          <w:rStyle w:val="hps"/>
          <w:lang w:val="en-US"/>
        </w:rPr>
        <w:t xml:space="preserve"> on which </w:t>
      </w:r>
      <w:r w:rsidR="00615395">
        <w:rPr>
          <w:rStyle w:val="hps"/>
          <w:lang w:val="en-US"/>
        </w:rPr>
        <w:t xml:space="preserve">Microsoft </w:t>
      </w:r>
      <w:r w:rsidR="00932FD0" w:rsidRPr="00F54A80">
        <w:rPr>
          <w:rStyle w:val="hps"/>
          <w:lang w:val="en-US"/>
        </w:rPr>
        <w:t>SQL server is installed</w:t>
      </w:r>
      <w:r w:rsidRPr="00F54A80">
        <w:rPr>
          <w:rStyle w:val="hps"/>
          <w:lang w:val="en-US"/>
        </w:rPr>
        <w:t>.</w:t>
      </w:r>
    </w:p>
    <w:p w:rsidR="00091DF9" w:rsidRPr="00F54A80" w:rsidRDefault="00091DF9" w:rsidP="00091DF9">
      <w:pPr>
        <w:jc w:val="left"/>
        <w:rPr>
          <w:rStyle w:val="hps"/>
          <w:lang w:val="en-US"/>
        </w:rPr>
      </w:pPr>
      <w:r w:rsidRPr="00F54A80">
        <w:rPr>
          <w:rStyle w:val="hps"/>
          <w:lang w:val="en-US"/>
        </w:rPr>
        <w:t>INTEL-FS server and SQL server shall belongs  to the same domain.</w:t>
      </w:r>
    </w:p>
    <w:p w:rsidR="00630EFB" w:rsidRPr="00F54A80" w:rsidRDefault="00630EFB" w:rsidP="00630EFB">
      <w:pPr>
        <w:pStyle w:val="Heading2"/>
        <w:rPr>
          <w:lang w:val="en-US"/>
        </w:rPr>
      </w:pPr>
      <w:bookmarkStart w:id="349" w:name="_Toc440979209"/>
      <w:r w:rsidRPr="00F54A80">
        <w:rPr>
          <w:lang w:val="en-US"/>
        </w:rPr>
        <w:t>INTEL-FS server installation</w:t>
      </w:r>
      <w:bookmarkEnd w:id="349"/>
    </w:p>
    <w:p w:rsidR="008E20E3" w:rsidRPr="00F54A80" w:rsidRDefault="008E20E3" w:rsidP="00874933">
      <w:pPr>
        <w:rPr>
          <w:lang w:val="en-US"/>
        </w:rPr>
      </w:pPr>
      <w:r w:rsidRPr="00F54A80">
        <w:rPr>
          <w:lang w:val="en-US"/>
        </w:rPr>
        <w:t xml:space="preserve">During  INTEL-FS installation, make sure to set </w:t>
      </w:r>
      <w:r w:rsidR="00615395">
        <w:rPr>
          <w:lang w:val="en-US"/>
        </w:rPr>
        <w:t xml:space="preserve">radio button </w:t>
      </w:r>
      <w:r w:rsidRPr="00F54A80">
        <w:rPr>
          <w:lang w:val="en-US"/>
        </w:rPr>
        <w:t>«</w:t>
      </w:r>
      <w:r w:rsidR="00615395">
        <w:rPr>
          <w:lang w:val="en-US"/>
        </w:rPr>
        <w:t>Create SQL databases on localhost</w:t>
      </w:r>
      <w:r w:rsidRPr="00F54A80">
        <w:rPr>
          <w:lang w:val="en-US"/>
        </w:rPr>
        <w:t>»</w:t>
      </w:r>
      <w:r w:rsidR="00615395">
        <w:rPr>
          <w:lang w:val="en-US"/>
        </w:rPr>
        <w:t xml:space="preserve"> of</w:t>
      </w:r>
      <w:r w:rsidR="00615395" w:rsidRPr="00F54A80">
        <w:rPr>
          <w:lang w:val="en-US"/>
        </w:rPr>
        <w:t xml:space="preserve"> “</w:t>
      </w:r>
      <w:r w:rsidR="00615395">
        <w:rPr>
          <w:lang w:val="en-US"/>
        </w:rPr>
        <w:t>SQL bases location</w:t>
      </w:r>
      <w:r w:rsidR="00615395" w:rsidRPr="00F54A80">
        <w:rPr>
          <w:lang w:val="en-US"/>
        </w:rPr>
        <w:t>” wizard</w:t>
      </w:r>
      <w:r w:rsidR="00615395">
        <w:rPr>
          <w:lang w:val="en-US"/>
        </w:rPr>
        <w:t xml:space="preserve">  to NO.</w:t>
      </w:r>
    </w:p>
    <w:p w:rsidR="008E20E3" w:rsidRPr="00F54A80" w:rsidRDefault="008E20E3" w:rsidP="00874933">
      <w:pPr>
        <w:rPr>
          <w:lang w:val="en-US"/>
        </w:rPr>
      </w:pPr>
      <w:r w:rsidRPr="00F54A80">
        <w:rPr>
          <w:lang w:val="en-US"/>
        </w:rPr>
        <w:t>Just after INTEL-FS installation</w:t>
      </w:r>
      <w:r w:rsidR="003800DD" w:rsidRPr="00F54A80">
        <w:rPr>
          <w:lang w:val="en-US"/>
        </w:rPr>
        <w:t>,</w:t>
      </w:r>
      <w:r w:rsidRPr="00F54A80">
        <w:rPr>
          <w:lang w:val="en-US"/>
        </w:rPr>
        <w:t xml:space="preserve"> update the following files</w:t>
      </w:r>
    </w:p>
    <w:p w:rsidR="00912F75" w:rsidRPr="00F54A80" w:rsidRDefault="00912F75" w:rsidP="001D284C">
      <w:pPr>
        <w:numPr>
          <w:ilvl w:val="0"/>
          <w:numId w:val="29"/>
        </w:numPr>
        <w:rPr>
          <w:lang w:val="en-US"/>
        </w:rPr>
      </w:pPr>
      <w:r w:rsidRPr="00F54A80">
        <w:rPr>
          <w:lang w:val="en-US"/>
        </w:rPr>
        <w:t>INTELFSGroupFromCsv.exe.config</w:t>
      </w:r>
    </w:p>
    <w:p w:rsidR="00912F75" w:rsidRPr="00F54A80" w:rsidRDefault="00912F75" w:rsidP="00912F75">
      <w:pPr>
        <w:ind w:left="360"/>
        <w:rPr>
          <w:lang w:val="en-US"/>
        </w:rPr>
      </w:pPr>
      <w:r w:rsidRPr="00F54A80">
        <w:rPr>
          <w:lang w:val="en-US"/>
        </w:rPr>
        <w:t>This file is located in folder E:\WebAppli\Tools</w:t>
      </w:r>
    </w:p>
    <w:p w:rsidR="00912F75" w:rsidRPr="00F54A80" w:rsidRDefault="00912F75" w:rsidP="00912F75">
      <w:pPr>
        <w:ind w:left="360"/>
        <w:rPr>
          <w:lang w:val="en-US"/>
        </w:rPr>
      </w:pPr>
      <w:r w:rsidRPr="00F54A80">
        <w:rPr>
          <w:lang w:val="en-US"/>
        </w:rPr>
        <w:t>In this file replace, IntelFSDataSource key value with SQL server FQDN</w:t>
      </w:r>
    </w:p>
    <w:p w:rsidR="00912F75" w:rsidRPr="00F54A80" w:rsidRDefault="00912F75" w:rsidP="00912F75">
      <w:pPr>
        <w:ind w:left="360"/>
        <w:rPr>
          <w:lang w:val="en-US"/>
        </w:rPr>
      </w:pPr>
      <w:r w:rsidRPr="00F54A80">
        <w:rPr>
          <w:lang w:val="en-US"/>
        </w:rPr>
        <w:t>e.g: &lt;add key="IntelFSDataSource" value="</w:t>
      </w:r>
      <w:r w:rsidRPr="00F54A80">
        <w:rPr>
          <w:b/>
          <w:lang w:val="en-US"/>
        </w:rPr>
        <w:t>SQL-SERVER-FQDN</w:t>
      </w:r>
      <w:r w:rsidRPr="00F54A80">
        <w:rPr>
          <w:lang w:val="en-US"/>
        </w:rPr>
        <w:t>" /&gt;</w:t>
      </w:r>
    </w:p>
    <w:p w:rsidR="00912F75" w:rsidRPr="00F54A80" w:rsidRDefault="00912F75" w:rsidP="001D284C">
      <w:pPr>
        <w:numPr>
          <w:ilvl w:val="0"/>
          <w:numId w:val="29"/>
        </w:numPr>
        <w:rPr>
          <w:lang w:val="en-US"/>
        </w:rPr>
      </w:pPr>
      <w:r w:rsidRPr="00F54A80">
        <w:rPr>
          <w:lang w:val="en-US"/>
        </w:rPr>
        <w:t>DataSources.xml</w:t>
      </w:r>
      <w:r w:rsidR="005478A7" w:rsidRPr="00F54A80">
        <w:rPr>
          <w:lang w:val="en-US"/>
        </w:rPr>
        <w:t xml:space="preserve"> and </w:t>
      </w:r>
      <w:r w:rsidR="00615395">
        <w:rPr>
          <w:lang w:val="en-US"/>
        </w:rPr>
        <w:t>MasterDataSource</w:t>
      </w:r>
      <w:r w:rsidRPr="00F54A80">
        <w:rPr>
          <w:lang w:val="en-US"/>
        </w:rPr>
        <w:t>.xml</w:t>
      </w:r>
    </w:p>
    <w:p w:rsidR="00912F75" w:rsidRPr="00F54A80" w:rsidRDefault="00912F75" w:rsidP="00912F75">
      <w:pPr>
        <w:ind w:left="360"/>
        <w:rPr>
          <w:lang w:val="en-US"/>
        </w:rPr>
      </w:pPr>
      <w:r w:rsidRPr="00F54A80">
        <w:rPr>
          <w:lang w:val="en-US"/>
        </w:rPr>
        <w:t>These files are located in folder E:\IntelfsData\Config\System</w:t>
      </w:r>
    </w:p>
    <w:p w:rsidR="000B22AE" w:rsidRDefault="00912F75" w:rsidP="001C7DC3">
      <w:pPr>
        <w:ind w:left="360"/>
        <w:rPr>
          <w:lang w:val="en-US"/>
        </w:rPr>
      </w:pPr>
      <w:r w:rsidRPr="00F54A80">
        <w:rPr>
          <w:lang w:val="en-US"/>
        </w:rPr>
        <w:t xml:space="preserve">In these files, replace all the occurrence of string </w:t>
      </w:r>
      <w:r w:rsidR="005478A7" w:rsidRPr="00F54A80">
        <w:rPr>
          <w:lang w:val="en-US"/>
        </w:rPr>
        <w:t>&lt;SqlServerInstance /&gt; with &lt;SqlServerInstance&gt;</w:t>
      </w:r>
      <w:r w:rsidR="005478A7" w:rsidRPr="00F54A80">
        <w:rPr>
          <w:b/>
          <w:lang w:val="en-US"/>
        </w:rPr>
        <w:t>SQL-SERVER-HOSTNAME</w:t>
      </w:r>
      <w:r w:rsidR="005478A7" w:rsidRPr="00F54A80">
        <w:rPr>
          <w:lang w:val="en-US"/>
        </w:rPr>
        <w:t xml:space="preserve">&lt;/SqlServerInstance&gt; where </w:t>
      </w:r>
      <w:r w:rsidR="005478A7" w:rsidRPr="00F54A80">
        <w:rPr>
          <w:b/>
          <w:lang w:val="en-US"/>
        </w:rPr>
        <w:t xml:space="preserve">SQL-SERVER-HOSTNAME </w:t>
      </w:r>
      <w:r w:rsidR="005478A7" w:rsidRPr="00F54A80">
        <w:rPr>
          <w:lang w:val="en-US"/>
        </w:rPr>
        <w:t>is SQL server’s hostname.</w:t>
      </w:r>
    </w:p>
    <w:p w:rsidR="008C020D" w:rsidRPr="008C020D" w:rsidRDefault="008C020D" w:rsidP="008C020D">
      <w:pPr>
        <w:numPr>
          <w:ilvl w:val="0"/>
          <w:numId w:val="29"/>
        </w:numPr>
        <w:rPr>
          <w:lang w:val="en-US"/>
        </w:rPr>
      </w:pPr>
      <w:r w:rsidRPr="00F54A80">
        <w:rPr>
          <w:lang w:val="en-US"/>
        </w:rPr>
        <w:t>Web.config located in folder E:\SqzServer\Api</w:t>
      </w:r>
      <w:r>
        <w:rPr>
          <w:lang w:val="en-US"/>
        </w:rPr>
        <w:t xml:space="preserve"> and </w:t>
      </w:r>
      <w:r w:rsidRPr="008C020D">
        <w:rPr>
          <w:lang w:val="en-US"/>
        </w:rPr>
        <w:t>SqueezeServerService.exe.config in folder E:\SqzServer\Server</w:t>
      </w:r>
    </w:p>
    <w:p w:rsidR="008C020D" w:rsidRDefault="008C020D" w:rsidP="008C020D">
      <w:pPr>
        <w:ind w:left="360"/>
        <w:rPr>
          <w:lang w:val="en-US"/>
        </w:rPr>
      </w:pPr>
      <w:r w:rsidRPr="00F54A80">
        <w:rPr>
          <w:lang w:val="en-US"/>
        </w:rPr>
        <w:t xml:space="preserve">In these files, replace all the occurrence of string (local) with </w:t>
      </w:r>
      <w:r w:rsidRPr="00F54A80">
        <w:rPr>
          <w:b/>
          <w:lang w:val="en-US"/>
        </w:rPr>
        <w:t>SQL-SERVER-HOSTNAME</w:t>
      </w:r>
      <w:r w:rsidRPr="00F54A80">
        <w:rPr>
          <w:lang w:val="en-US"/>
        </w:rPr>
        <w:t xml:space="preserve"> where </w:t>
      </w:r>
      <w:r w:rsidRPr="00F54A80">
        <w:rPr>
          <w:b/>
          <w:lang w:val="en-US"/>
        </w:rPr>
        <w:t xml:space="preserve">SQL-SERVER-HOSTNAME </w:t>
      </w:r>
      <w:r w:rsidRPr="00F54A80">
        <w:rPr>
          <w:lang w:val="en-US"/>
        </w:rPr>
        <w:t xml:space="preserve">is SQL server’s hostname. </w:t>
      </w:r>
    </w:p>
    <w:p w:rsidR="008C020D" w:rsidRDefault="008C020D" w:rsidP="001C7DC3">
      <w:pPr>
        <w:ind w:left="360"/>
        <w:rPr>
          <w:lang w:val="en-US"/>
        </w:rPr>
      </w:pPr>
    </w:p>
    <w:p w:rsidR="000B22AE" w:rsidRPr="00F54A80" w:rsidRDefault="00615395" w:rsidP="005D46E0">
      <w:pPr>
        <w:rPr>
          <w:lang w:val="en-US"/>
        </w:rPr>
      </w:pPr>
      <w:r w:rsidRPr="00F54A80">
        <w:rPr>
          <w:lang w:val="en-US"/>
        </w:rPr>
        <w:t>INTELFSGroupFromCsv.exe.config</w:t>
      </w:r>
      <w:r>
        <w:rPr>
          <w:lang w:val="en-US"/>
        </w:rPr>
        <w:t xml:space="preserve">, </w:t>
      </w:r>
      <w:r w:rsidRPr="00F54A80">
        <w:rPr>
          <w:lang w:val="en-US"/>
        </w:rPr>
        <w:t>DataSources.xml</w:t>
      </w:r>
      <w:r w:rsidR="00544C22">
        <w:rPr>
          <w:lang w:val="en-US"/>
        </w:rPr>
        <w:t xml:space="preserve">, </w:t>
      </w:r>
      <w:r>
        <w:rPr>
          <w:lang w:val="en-US"/>
        </w:rPr>
        <w:t>MasterDataSource</w:t>
      </w:r>
      <w:r w:rsidRPr="00F54A80">
        <w:rPr>
          <w:lang w:val="en-US"/>
        </w:rPr>
        <w:t>.xml</w:t>
      </w:r>
      <w:r w:rsidR="00544C22">
        <w:rPr>
          <w:lang w:val="en-US"/>
        </w:rPr>
        <w:t xml:space="preserve">, </w:t>
      </w:r>
      <w:r w:rsidR="00544C22" w:rsidRPr="00F54A80">
        <w:rPr>
          <w:lang w:val="en-US"/>
        </w:rPr>
        <w:t>Web.config</w:t>
      </w:r>
      <w:r w:rsidR="00544C22">
        <w:rPr>
          <w:lang w:val="en-US"/>
        </w:rPr>
        <w:t xml:space="preserve"> and </w:t>
      </w:r>
      <w:r w:rsidR="00544C22" w:rsidRPr="008C020D">
        <w:rPr>
          <w:lang w:val="en-US"/>
        </w:rPr>
        <w:t>SqueezeServerService.exe.config</w:t>
      </w:r>
      <w:r w:rsidR="00544C22">
        <w:rPr>
          <w:lang w:val="en-US"/>
        </w:rPr>
        <w:t xml:space="preserve"> files</w:t>
      </w:r>
      <w:r>
        <w:rPr>
          <w:lang w:val="en-US"/>
        </w:rPr>
        <w:t xml:space="preserve"> shall be edited with Notepad.exe running as administrator.</w:t>
      </w:r>
    </w:p>
    <w:p w:rsidR="00912F75" w:rsidRDefault="00857EC4" w:rsidP="00912F75">
      <w:pPr>
        <w:pStyle w:val="Heading2"/>
        <w:rPr>
          <w:lang w:val="en-US"/>
        </w:rPr>
      </w:pPr>
      <w:bookmarkStart w:id="350" w:name="_Toc440979210"/>
      <w:r>
        <w:rPr>
          <w:lang w:val="en-US"/>
        </w:rPr>
        <w:t xml:space="preserve">Remote </w:t>
      </w:r>
      <w:r w:rsidR="006F123F" w:rsidRPr="00F54A80">
        <w:rPr>
          <w:lang w:val="en-US"/>
        </w:rPr>
        <w:t>SQL</w:t>
      </w:r>
      <w:r w:rsidR="00912F75" w:rsidRPr="00F54A80">
        <w:rPr>
          <w:lang w:val="en-US"/>
        </w:rPr>
        <w:t xml:space="preserve"> server </w:t>
      </w:r>
      <w:r w:rsidR="006C40CF">
        <w:rPr>
          <w:lang w:val="en-US"/>
        </w:rPr>
        <w:t>installation</w:t>
      </w:r>
      <w:bookmarkEnd w:id="350"/>
    </w:p>
    <w:p w:rsidR="00615021" w:rsidRPr="00615021" w:rsidRDefault="00615021" w:rsidP="00615021">
      <w:pPr>
        <w:rPr>
          <w:lang w:val="en-US"/>
        </w:rPr>
      </w:pPr>
      <w:r>
        <w:rPr>
          <w:lang w:val="en-US"/>
        </w:rPr>
        <w:t>Following steps shall be performed on remote SQL server.</w:t>
      </w:r>
    </w:p>
    <w:p w:rsidR="00857EC4" w:rsidRPr="00857EC4" w:rsidRDefault="00857EC4" w:rsidP="006C40CF">
      <w:pPr>
        <w:pStyle w:val="Heading3"/>
        <w:rPr>
          <w:lang w:val="en-US"/>
        </w:rPr>
      </w:pPr>
      <w:bookmarkStart w:id="351" w:name="_Toc440979211"/>
      <w:r>
        <w:rPr>
          <w:lang w:val="en-US"/>
        </w:rPr>
        <w:t xml:space="preserve">Remote SQL </w:t>
      </w:r>
      <w:r w:rsidR="006C40CF">
        <w:rPr>
          <w:lang w:val="en-US"/>
        </w:rPr>
        <w:t>Server configuration</w:t>
      </w:r>
      <w:bookmarkEnd w:id="351"/>
    </w:p>
    <w:p w:rsidR="006F123F" w:rsidRDefault="00EA6711" w:rsidP="00EA6711">
      <w:pPr>
        <w:rPr>
          <w:rStyle w:val="hps"/>
          <w:lang w:val="en-US"/>
        </w:rPr>
      </w:pPr>
      <w:r w:rsidRPr="00F54A80">
        <w:rPr>
          <w:rStyle w:val="hps"/>
          <w:lang w:val="en-US"/>
        </w:rPr>
        <w:t>INTEL-FS server computer account</w:t>
      </w:r>
      <w:r w:rsidR="006F123F" w:rsidRPr="00F54A80">
        <w:rPr>
          <w:rStyle w:val="hps"/>
          <w:lang w:val="en-US"/>
        </w:rPr>
        <w:t xml:space="preserve"> shall be </w:t>
      </w:r>
      <w:r w:rsidR="006C40CF">
        <w:rPr>
          <w:rStyle w:val="hps"/>
          <w:lang w:val="en-US"/>
        </w:rPr>
        <w:t>added</w:t>
      </w:r>
      <w:r w:rsidRPr="00F54A80">
        <w:rPr>
          <w:rStyle w:val="hps"/>
          <w:lang w:val="en-US"/>
        </w:rPr>
        <w:t xml:space="preserve"> </w:t>
      </w:r>
      <w:r w:rsidR="006F123F" w:rsidRPr="00F54A80">
        <w:rPr>
          <w:rStyle w:val="hps"/>
          <w:lang w:val="en-US"/>
        </w:rPr>
        <w:t xml:space="preserve">in </w:t>
      </w:r>
      <w:r w:rsidR="00D801FD">
        <w:rPr>
          <w:rStyle w:val="hps"/>
          <w:lang w:val="en-US"/>
        </w:rPr>
        <w:t xml:space="preserve">remote </w:t>
      </w:r>
      <w:r w:rsidR="006F123F" w:rsidRPr="00F54A80">
        <w:rPr>
          <w:rStyle w:val="hps"/>
          <w:lang w:val="en-US"/>
        </w:rPr>
        <w:t xml:space="preserve">SQL server </w:t>
      </w:r>
      <w:r w:rsidR="00D801FD">
        <w:rPr>
          <w:rStyle w:val="hps"/>
          <w:lang w:val="en-US"/>
        </w:rPr>
        <w:t>logins. S</w:t>
      </w:r>
      <w:r w:rsidR="006F123F" w:rsidRPr="00F54A80">
        <w:rPr>
          <w:rStyle w:val="hps"/>
          <w:lang w:val="en-US"/>
        </w:rPr>
        <w:t>ysadmin roles</w:t>
      </w:r>
      <w:r w:rsidR="00D801FD">
        <w:rPr>
          <w:rStyle w:val="hps"/>
          <w:lang w:val="en-US"/>
        </w:rPr>
        <w:t xml:space="preserve"> shall be set on this account</w:t>
      </w:r>
      <w:r w:rsidR="006F123F" w:rsidRPr="00F54A80">
        <w:rPr>
          <w:rStyle w:val="hps"/>
          <w:lang w:val="en-US"/>
        </w:rPr>
        <w:t>.</w:t>
      </w:r>
    </w:p>
    <w:p w:rsidR="006C40CF" w:rsidRDefault="00D801FD" w:rsidP="00EA6711">
      <w:pPr>
        <w:rPr>
          <w:rStyle w:val="hps"/>
          <w:lang w:val="en-US"/>
        </w:rPr>
      </w:pPr>
      <w:r>
        <w:rPr>
          <w:rStyle w:val="hps"/>
          <w:lang w:val="en-US"/>
        </w:rPr>
        <w:t>Procedure below explains how to perform this setting.</w:t>
      </w:r>
      <w:r w:rsidR="00FE6BC8">
        <w:rPr>
          <w:rStyle w:val="hps"/>
          <w:lang w:val="en-US"/>
        </w:rPr>
        <w:t xml:space="preserve"> </w:t>
      </w:r>
    </w:p>
    <w:tbl>
      <w:tblPr>
        <w:tblW w:w="974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3227"/>
        <w:gridCol w:w="6520"/>
      </w:tblGrid>
      <w:tr w:rsidR="008C6896" w:rsidRPr="00F54A80" w:rsidTr="00615021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E6BC8" w:rsidRDefault="00FE6BC8" w:rsidP="00615021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lastRenderedPageBreak/>
              <w:t>On remote SQL server</w:t>
            </w:r>
            <w:r w:rsidR="009758C0">
              <w:rPr>
                <w:rFonts w:ascii="Times New Roman" w:hAnsi="Times New Roman"/>
                <w:lang w:val="en-US" w:eastAsia="fr-FR"/>
              </w:rPr>
              <w:t>,</w:t>
            </w:r>
          </w:p>
          <w:p w:rsidR="008C6896" w:rsidRPr="00F54A80" w:rsidRDefault="009758C0" w:rsidP="00615021">
            <w:pPr>
              <w:spacing w:before="0" w:after="0"/>
              <w:jc w:val="left"/>
              <w:rPr>
                <w:rFonts w:ascii="Times New Roman" w:hAnsi="Times New Roman"/>
                <w:b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t>c</w:t>
            </w:r>
            <w:r w:rsidR="008C6896" w:rsidRPr="00F54A80">
              <w:rPr>
                <w:rFonts w:ascii="Times New Roman" w:hAnsi="Times New Roman"/>
                <w:lang w:val="en-US" w:eastAsia="fr-FR"/>
              </w:rPr>
              <w:t>lick “</w:t>
            </w:r>
            <w:r w:rsidR="008C6896" w:rsidRPr="00F54A80">
              <w:rPr>
                <w:rFonts w:ascii="Times New Roman" w:hAnsi="Times New Roman"/>
                <w:b/>
                <w:lang w:val="en-US" w:eastAsia="fr-FR"/>
              </w:rPr>
              <w:t>Start &gt; All programs &gt; Microsoft SQL Server 2008 R2&gt; SQL Server Management Studio</w:t>
            </w:r>
            <w:r w:rsidR="008C6896" w:rsidRPr="00F54A80">
              <w:rPr>
                <w:rFonts w:ascii="Times New Roman" w:hAnsi="Times New Roman"/>
                <w:lang w:val="en-US" w:eastAsia="fr-FR"/>
              </w:rPr>
              <w:t xml:space="preserve">” </w:t>
            </w:r>
          </w:p>
          <w:p w:rsidR="008C6896" w:rsidRPr="00F54A80" w:rsidRDefault="008C6896" w:rsidP="00615021">
            <w:pPr>
              <w:spacing w:before="0" w:after="0"/>
              <w:jc w:val="left"/>
              <w:rPr>
                <w:rFonts w:ascii="Times New Roman" w:hAnsi="Times New Roman"/>
                <w:b/>
                <w:lang w:val="en-US" w:eastAsia="fr-FR"/>
              </w:rPr>
            </w:pPr>
          </w:p>
          <w:p w:rsidR="008C6896" w:rsidRPr="00F54A80" w:rsidRDefault="008C6896" w:rsidP="00615021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Type in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localhost</w:t>
            </w:r>
            <w:r w:rsidRPr="00F54A80">
              <w:rPr>
                <w:rFonts w:ascii="Times New Roman" w:hAnsi="Times New Roman"/>
                <w:lang w:val="en-US" w:eastAsia="fr-FR"/>
              </w:rPr>
              <w:t>” in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Server name</w:t>
            </w:r>
            <w:r w:rsidRPr="00F54A80">
              <w:rPr>
                <w:rFonts w:ascii="Times New Roman" w:hAnsi="Times New Roman"/>
                <w:lang w:val="en-US" w:eastAsia="fr-FR"/>
              </w:rPr>
              <w:t>:” area</w:t>
            </w:r>
          </w:p>
          <w:p w:rsidR="008C6896" w:rsidRPr="00F54A80" w:rsidRDefault="008C6896" w:rsidP="00615021">
            <w:pPr>
              <w:spacing w:before="0" w:after="0"/>
              <w:jc w:val="left"/>
              <w:rPr>
                <w:rFonts w:ascii="Times New Roman" w:hAnsi="Times New Roman"/>
                <w:b/>
                <w:lang w:val="en-US" w:eastAsia="fr-FR"/>
              </w:rPr>
            </w:pPr>
          </w:p>
          <w:p w:rsidR="008C6896" w:rsidRDefault="008C6896" w:rsidP="00615021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u w:val="single"/>
                <w:lang w:val="en-US" w:eastAsia="fr-FR"/>
              </w:rPr>
              <w:t>C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 xml:space="preserve">onnect” </w:t>
            </w:r>
            <w:r w:rsidRPr="00F54A80">
              <w:rPr>
                <w:rFonts w:ascii="Times New Roman" w:hAnsi="Times New Roman"/>
                <w:lang w:val="en-US" w:eastAsia="fr-FR"/>
              </w:rPr>
              <w:t>button</w:t>
            </w:r>
          </w:p>
          <w:p w:rsidR="009758C0" w:rsidRDefault="009758C0" w:rsidP="00615021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9758C0" w:rsidRPr="00F54A80" w:rsidRDefault="009758C0" w:rsidP="003C22CD">
            <w:pPr>
              <w:spacing w:before="0" w:after="0"/>
              <w:jc w:val="left"/>
              <w:rPr>
                <w:b/>
                <w:lang w:val="en-US" w:eastAsia="fr-FR"/>
              </w:rPr>
            </w:pPr>
            <w:r w:rsidRPr="009758C0">
              <w:rPr>
                <w:rFonts w:ascii="Times New Roman" w:hAnsi="Times New Roman"/>
                <w:b/>
                <w:color w:val="FF0000"/>
                <w:lang w:val="en-US" w:eastAsia="fr-FR"/>
              </w:rPr>
              <w:t>WARNING</w:t>
            </w:r>
            <w:r>
              <w:rPr>
                <w:rFonts w:ascii="Times New Roman" w:hAnsi="Times New Roman"/>
                <w:lang w:val="en-US" w:eastAsia="fr-FR"/>
              </w:rPr>
              <w:t>: If  Windows Authentication is not available, “SQL Server Authentication”</w:t>
            </w:r>
            <w:r w:rsidR="003C22CD">
              <w:rPr>
                <w:rFonts w:ascii="Times New Roman" w:hAnsi="Times New Roman"/>
                <w:lang w:val="en-US" w:eastAsia="fr-FR"/>
              </w:rPr>
              <w:t xml:space="preserve"> shall be used</w:t>
            </w:r>
            <w:r>
              <w:rPr>
                <w:rFonts w:ascii="Times New Roman" w:hAnsi="Times New Roman"/>
                <w:lang w:val="en-US" w:eastAsia="fr-FR"/>
              </w:rPr>
              <w:t>, please ask remote SQL server DB admin.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C6896" w:rsidRPr="00F54A80" w:rsidRDefault="008C6896" w:rsidP="00615021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rFonts w:ascii="Times New Roman" w:hAnsi="Times New Roman"/>
                <w:noProof/>
                <w:lang w:val="en-US"/>
              </w:rPr>
              <w:drawing>
                <wp:inline distT="0" distB="0" distL="0" distR="0" wp14:anchorId="6863C9A7" wp14:editId="573BF7F0">
                  <wp:extent cx="3962400" cy="2933700"/>
                  <wp:effectExtent l="0" t="0" r="0" b="0"/>
                  <wp:docPr id="68" name="Picture 48" descr="Description: Description: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" descr="Description: Description: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62400" cy="2933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E6BC8" w:rsidRPr="00F54A80" w:rsidTr="00615021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E6BC8" w:rsidRPr="00F54A80" w:rsidRDefault="00FE6BC8" w:rsidP="00615021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Unfold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localhost &gt; Security</w:t>
            </w:r>
            <w:r w:rsidRPr="00F54A80">
              <w:rPr>
                <w:rFonts w:ascii="Times New Roman" w:hAnsi="Times New Roman"/>
                <w:lang w:val="en-US" w:eastAsia="fr-FR"/>
              </w:rPr>
              <w:t>”</w:t>
            </w:r>
          </w:p>
          <w:p w:rsidR="00FE6BC8" w:rsidRPr="00F54A80" w:rsidRDefault="00FE6BC8" w:rsidP="00615021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 xml:space="preserve">Right click on ”  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Logins</w:t>
            </w:r>
            <w:r w:rsidRPr="00F54A80">
              <w:rPr>
                <w:rFonts w:ascii="Times New Roman" w:hAnsi="Times New Roman"/>
                <w:lang w:val="en-US" w:eastAsia="fr-FR"/>
              </w:rPr>
              <w:t>” and select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New Login…”</w:t>
            </w:r>
            <w:r w:rsidRPr="00F54A80">
              <w:rPr>
                <w:rFonts w:ascii="Times New Roman" w:hAnsi="Times New Roman"/>
                <w:lang w:val="en-US" w:eastAsia="fr-FR"/>
              </w:rPr>
              <w:t xml:space="preserve"> in popup menu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E6BC8" w:rsidRPr="00F54A80" w:rsidRDefault="00FE6BC8" w:rsidP="00615021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rFonts w:ascii="Times New Roman" w:hAnsi="Times New Roman"/>
                <w:noProof/>
                <w:lang w:val="en-US"/>
              </w:rPr>
              <w:drawing>
                <wp:inline distT="0" distB="0" distL="0" distR="0" wp14:anchorId="32A39E16" wp14:editId="49F47B0C">
                  <wp:extent cx="4019550" cy="3625836"/>
                  <wp:effectExtent l="0" t="0" r="0" b="0"/>
                  <wp:docPr id="69" name="Picture 49" descr="Description: Description: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" descr="Description: Description: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19550" cy="36258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801FD" w:rsidRPr="00F54A80" w:rsidTr="00615021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5287C" w:rsidRDefault="00E5287C" w:rsidP="00615021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lastRenderedPageBreak/>
              <w:t>Login wizard creation is displayed.</w:t>
            </w:r>
          </w:p>
          <w:p w:rsidR="00E5287C" w:rsidRDefault="00E5287C" w:rsidP="00615021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9758C0" w:rsidRDefault="009758C0" w:rsidP="00615021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In “</w:t>
            </w:r>
            <w:r w:rsidRPr="00E5287C">
              <w:rPr>
                <w:rFonts w:ascii="Times New Roman" w:hAnsi="Times New Roman"/>
                <w:b/>
                <w:color w:val="000000"/>
                <w:lang w:val="en-US" w:eastAsia="fr-FR"/>
              </w:rPr>
              <w:t>Login name: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 xml:space="preserve">” </w:t>
            </w:r>
            <w:r w:rsidR="00E5287C">
              <w:rPr>
                <w:rFonts w:ascii="Times New Roman" w:hAnsi="Times New Roman"/>
                <w:color w:val="000000"/>
                <w:lang w:val="en-US" w:eastAsia="fr-FR"/>
              </w:rPr>
              <w:t xml:space="preserve">input area, 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 xml:space="preserve">type in &lt;DOMAIN NAME&gt;\&lt;INTELFS SERVER&gt;$ where </w:t>
            </w:r>
          </w:p>
          <w:p w:rsidR="00D801FD" w:rsidRDefault="009758C0" w:rsidP="00615021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E5287C">
              <w:rPr>
                <w:rFonts w:ascii="Times New Roman" w:hAnsi="Times New Roman"/>
                <w:b/>
                <w:color w:val="000000"/>
                <w:lang w:val="en-US" w:eastAsia="fr-FR"/>
              </w:rPr>
              <w:t>&lt;DOMAIN NAME&gt;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 xml:space="preserve"> is servers domain name.</w:t>
            </w:r>
          </w:p>
          <w:p w:rsidR="009758C0" w:rsidRPr="00F54A80" w:rsidRDefault="009758C0" w:rsidP="00615021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E5287C">
              <w:rPr>
                <w:rFonts w:ascii="Times New Roman" w:hAnsi="Times New Roman"/>
                <w:b/>
                <w:color w:val="000000"/>
                <w:lang w:val="en-US" w:eastAsia="fr-FR"/>
              </w:rPr>
              <w:t>&lt;INTELFS SERVER&gt;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 xml:space="preserve"> is INTELFS server hostname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801FD" w:rsidRPr="00F54A80" w:rsidRDefault="009758C0" w:rsidP="009758C0">
            <w:pPr>
              <w:tabs>
                <w:tab w:val="left" w:pos="2115"/>
              </w:tabs>
              <w:spacing w:before="0" w:after="0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3215905" wp14:editId="7160F09A">
                  <wp:extent cx="4000029" cy="3590925"/>
                  <wp:effectExtent l="0" t="0" r="635" b="0"/>
                  <wp:docPr id="73" name="Picture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00455" cy="35913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E6BC8" w:rsidRPr="00F54A80" w:rsidTr="00615021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E6BC8" w:rsidRDefault="00E5287C" w:rsidP="00615021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Select “</w:t>
            </w:r>
            <w:r w:rsidRPr="00E5287C">
              <w:rPr>
                <w:rFonts w:ascii="Times New Roman" w:hAnsi="Times New Roman"/>
                <w:b/>
                <w:color w:val="000000"/>
                <w:lang w:val="en-US" w:eastAsia="fr-FR"/>
              </w:rPr>
              <w:t>Server Roles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tab,</w:t>
            </w:r>
          </w:p>
          <w:p w:rsidR="00E5287C" w:rsidRDefault="00E5287C" w:rsidP="00615021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E5287C" w:rsidRDefault="00E5287C" w:rsidP="00615021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Select “</w:t>
            </w:r>
            <w:r w:rsidRPr="00E5287C">
              <w:rPr>
                <w:rFonts w:ascii="Times New Roman" w:hAnsi="Times New Roman"/>
                <w:b/>
                <w:color w:val="000000"/>
                <w:lang w:val="en-US" w:eastAsia="fr-FR"/>
              </w:rPr>
              <w:t>public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and “</w:t>
            </w:r>
            <w:r w:rsidRPr="00E5287C">
              <w:rPr>
                <w:rFonts w:ascii="Times New Roman" w:hAnsi="Times New Roman"/>
                <w:b/>
                <w:color w:val="000000"/>
                <w:lang w:val="en-US" w:eastAsia="fr-FR"/>
              </w:rPr>
              <w:t>sysadmin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checkmarks.</w:t>
            </w:r>
          </w:p>
          <w:p w:rsidR="00E5287C" w:rsidRDefault="00E5287C" w:rsidP="00615021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E5287C" w:rsidRPr="00F54A80" w:rsidRDefault="00E5287C" w:rsidP="00615021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E5287C">
              <w:rPr>
                <w:rFonts w:ascii="Times New Roman" w:hAnsi="Times New Roman"/>
                <w:b/>
                <w:color w:val="000000"/>
                <w:lang w:val="en-US" w:eastAsia="fr-FR"/>
              </w:rPr>
              <w:t>OK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E6BC8" w:rsidRPr="00F54A80" w:rsidRDefault="00E5287C" w:rsidP="00E5287C">
            <w:pPr>
              <w:tabs>
                <w:tab w:val="left" w:pos="420"/>
              </w:tabs>
              <w:spacing w:before="0" w:after="0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EFB3158" wp14:editId="75A0B7EF">
                  <wp:extent cx="4000028" cy="3590925"/>
                  <wp:effectExtent l="0" t="0" r="635" b="0"/>
                  <wp:docPr id="88" name="Picture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09912" cy="35997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E6BC8" w:rsidRPr="00F54A80" w:rsidTr="00615021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E6BC8" w:rsidRDefault="00E5287C" w:rsidP="00615021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lastRenderedPageBreak/>
              <w:t>SQL login &lt;DOMAIN NAME&gt;\&lt;INTELFS SERVER&gt;$ has been created</w:t>
            </w:r>
          </w:p>
          <w:p w:rsidR="00E5287C" w:rsidRDefault="00E5287C" w:rsidP="00615021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E5287C" w:rsidRPr="00F54A80" w:rsidRDefault="00E5287C" w:rsidP="00615021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Disconnect Microsoft SQL Server Management Studio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E6BC8" w:rsidRPr="00F54A80" w:rsidRDefault="00E5287C" w:rsidP="00615021">
            <w:pPr>
              <w:spacing w:before="0" w:after="0"/>
              <w:jc w:val="center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1BD4A28" wp14:editId="45D29D73">
                  <wp:extent cx="5972810" cy="3683000"/>
                  <wp:effectExtent l="0" t="0" r="8890" b="0"/>
                  <wp:docPr id="90" name="Picture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72810" cy="3683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801FD" w:rsidRPr="00F54A80" w:rsidRDefault="00D801FD" w:rsidP="00EA6711">
      <w:pPr>
        <w:rPr>
          <w:rStyle w:val="hps"/>
          <w:lang w:val="en-US"/>
        </w:rPr>
      </w:pPr>
    </w:p>
    <w:p w:rsidR="006C40CF" w:rsidRPr="00F54A80" w:rsidRDefault="006C40CF" w:rsidP="006C40CF">
      <w:pPr>
        <w:pStyle w:val="Heading3"/>
        <w:rPr>
          <w:lang w:val="en-US"/>
        </w:rPr>
      </w:pPr>
      <w:bookmarkStart w:id="352" w:name="_Toc440979212"/>
      <w:r>
        <w:rPr>
          <w:rStyle w:val="hps"/>
          <w:lang w:val="en-US"/>
        </w:rPr>
        <w:t>Remote SQL server connection configuration</w:t>
      </w:r>
      <w:bookmarkEnd w:id="352"/>
    </w:p>
    <w:p w:rsidR="006F123F" w:rsidRDefault="006F123F" w:rsidP="006F123F">
      <w:pPr>
        <w:rPr>
          <w:lang w:val="en-US"/>
        </w:rPr>
      </w:pPr>
      <w:r w:rsidRPr="00F54A80">
        <w:rPr>
          <w:lang w:val="en-US"/>
        </w:rPr>
        <w:t xml:space="preserve">INTEL-FS server shall be able to remote access server hosting SQL databases.  </w:t>
      </w:r>
    </w:p>
    <w:p w:rsidR="00544C22" w:rsidRDefault="00544C22" w:rsidP="00544C22">
      <w:pPr>
        <w:rPr>
          <w:lang w:val="en-US"/>
        </w:rPr>
      </w:pPr>
      <w:r w:rsidRPr="00F54A80">
        <w:rPr>
          <w:lang w:val="en-US"/>
        </w:rPr>
        <w:t xml:space="preserve">To allow these connections </w:t>
      </w:r>
      <w:r>
        <w:rPr>
          <w:lang w:val="en-US"/>
        </w:rPr>
        <w:t>an</w:t>
      </w:r>
      <w:r w:rsidRPr="00F54A80">
        <w:rPr>
          <w:lang w:val="en-US"/>
        </w:rPr>
        <w:t xml:space="preserve"> indound rule</w:t>
      </w:r>
      <w:r>
        <w:rPr>
          <w:lang w:val="en-US"/>
        </w:rPr>
        <w:t>, named SQL,</w:t>
      </w:r>
      <w:r w:rsidRPr="00F54A80">
        <w:rPr>
          <w:lang w:val="en-US"/>
        </w:rPr>
        <w:t xml:space="preserve"> on </w:t>
      </w:r>
      <w:r w:rsidR="00615021">
        <w:rPr>
          <w:lang w:val="en-US"/>
        </w:rPr>
        <w:t>remote SQL</w:t>
      </w:r>
      <w:r w:rsidRPr="00F54A80">
        <w:rPr>
          <w:lang w:val="en-US"/>
        </w:rPr>
        <w:t xml:space="preserve"> server firewall </w:t>
      </w:r>
      <w:r>
        <w:rPr>
          <w:lang w:val="en-US"/>
        </w:rPr>
        <w:t xml:space="preserve">allowing TCP port 1433 </w:t>
      </w:r>
      <w:r w:rsidR="00615021">
        <w:rPr>
          <w:lang w:val="en-US"/>
        </w:rPr>
        <w:t xml:space="preserve">connection restricted to INTEL-FS server </w:t>
      </w:r>
      <w:r w:rsidRPr="00F54A80">
        <w:rPr>
          <w:lang w:val="en-US"/>
        </w:rPr>
        <w:t>shall be created.</w:t>
      </w:r>
    </w:p>
    <w:p w:rsidR="00544C22" w:rsidRPr="00F54A80" w:rsidRDefault="00544C22" w:rsidP="00544C22">
      <w:pPr>
        <w:rPr>
          <w:lang w:val="en-US"/>
        </w:rPr>
      </w:pPr>
      <w:r>
        <w:rPr>
          <w:lang w:val="en-US"/>
        </w:rPr>
        <w:t xml:space="preserve">To learn how to create TCP port access firewall inbound rule on INTEL-FS server, </w:t>
      </w:r>
      <w:r w:rsidRPr="00F54A80">
        <w:rPr>
          <w:lang w:val="en-US"/>
        </w:rPr>
        <w:t>please refer to chapter “</w:t>
      </w:r>
      <w:r w:rsidRPr="00AC43A2">
        <w:rPr>
          <w:lang w:val="en-US"/>
        </w:rPr>
        <w:t>TCP/UDP port acce</w:t>
      </w:r>
      <w:r>
        <w:rPr>
          <w:lang w:val="en-US"/>
        </w:rPr>
        <w:t>s</w:t>
      </w:r>
      <w:r w:rsidRPr="00AC43A2">
        <w:rPr>
          <w:lang w:val="en-US"/>
        </w:rPr>
        <w:t>s</w:t>
      </w:r>
      <w:r>
        <w:rPr>
          <w:lang w:val="en-US"/>
        </w:rPr>
        <w:t xml:space="preserve"> Firewall Inbound rule configuration</w:t>
      </w:r>
      <w:r w:rsidRPr="00F54A80">
        <w:rPr>
          <w:lang w:val="en-US"/>
        </w:rPr>
        <w:t xml:space="preserve">” in document </w:t>
      </w:r>
      <w:hyperlink w:anchor="Technical_Manual" w:history="1">
        <w:r w:rsidRPr="00F54A80">
          <w:rPr>
            <w:rStyle w:val="Hyperlink"/>
            <w:lang w:val="en-US"/>
          </w:rPr>
          <w:t>“Technical Manual for the INTEL-FS Project”</w:t>
        </w:r>
      </w:hyperlink>
      <w:r w:rsidRPr="00F54A80">
        <w:rPr>
          <w:lang w:val="en-US"/>
        </w:rPr>
        <w:t>.</w:t>
      </w:r>
    </w:p>
    <w:p w:rsidR="006F123F" w:rsidRPr="00F54A80" w:rsidRDefault="006C40CF" w:rsidP="006C40CF">
      <w:pPr>
        <w:pStyle w:val="Heading3"/>
        <w:rPr>
          <w:lang w:val="en-US"/>
        </w:rPr>
      </w:pPr>
      <w:bookmarkStart w:id="353" w:name="_Toc440979213"/>
      <w:r>
        <w:rPr>
          <w:lang w:val="en-US"/>
        </w:rPr>
        <w:t xml:space="preserve">Remote SQL </w:t>
      </w:r>
      <w:r w:rsidR="00170388">
        <w:rPr>
          <w:lang w:val="en-US"/>
        </w:rPr>
        <w:t>data</w:t>
      </w:r>
      <w:r>
        <w:rPr>
          <w:lang w:val="en-US"/>
        </w:rPr>
        <w:t>bases creation</w:t>
      </w:r>
      <w:bookmarkEnd w:id="353"/>
    </w:p>
    <w:p w:rsidR="00912F75" w:rsidRPr="00F54A80" w:rsidRDefault="00912F75" w:rsidP="00912F75">
      <w:pPr>
        <w:rPr>
          <w:lang w:val="en-US"/>
        </w:rPr>
      </w:pPr>
      <w:r w:rsidRPr="00F54A80">
        <w:rPr>
          <w:lang w:val="en-US"/>
        </w:rPr>
        <w:t xml:space="preserve">On SQL server, </w:t>
      </w:r>
      <w:r w:rsidR="006F123F" w:rsidRPr="00F54A80">
        <w:rPr>
          <w:lang w:val="en-US"/>
        </w:rPr>
        <w:t xml:space="preserve">INTEL-FS </w:t>
      </w:r>
      <w:r w:rsidRPr="00F54A80">
        <w:rPr>
          <w:lang w:val="en-US"/>
        </w:rPr>
        <w:t xml:space="preserve">SQL </w:t>
      </w:r>
      <w:r w:rsidR="00170388">
        <w:rPr>
          <w:lang w:val="en-US"/>
        </w:rPr>
        <w:t>data</w:t>
      </w:r>
      <w:r w:rsidRPr="00F54A80">
        <w:rPr>
          <w:lang w:val="en-US"/>
        </w:rPr>
        <w:t xml:space="preserve">bases shall be </w:t>
      </w:r>
      <w:r w:rsidR="006F123F" w:rsidRPr="00F54A80">
        <w:rPr>
          <w:lang w:val="en-US"/>
        </w:rPr>
        <w:t>created.</w:t>
      </w:r>
    </w:p>
    <w:p w:rsidR="005478A7" w:rsidRDefault="006F123F" w:rsidP="00874933">
      <w:pPr>
        <w:rPr>
          <w:lang w:val="en-US"/>
        </w:rPr>
      </w:pPr>
      <w:r w:rsidRPr="00F54A80">
        <w:rPr>
          <w:lang w:val="en-US"/>
        </w:rPr>
        <w:t>Copy folder  E:\IntelfsData\SQLScripts in INTEL-FS server to SQL server.</w:t>
      </w:r>
    </w:p>
    <w:p w:rsidR="005478A7" w:rsidRDefault="005478A7" w:rsidP="006F123F">
      <w:pPr>
        <w:rPr>
          <w:lang w:val="en-US"/>
        </w:rPr>
      </w:pPr>
      <w:r w:rsidRPr="00F54A80">
        <w:rPr>
          <w:lang w:val="en-US"/>
        </w:rPr>
        <w:t xml:space="preserve">Using a command prompt run as administrator execute </w:t>
      </w:r>
      <w:r w:rsidR="00857EC4">
        <w:rPr>
          <w:lang w:val="en-US"/>
        </w:rPr>
        <w:t>scri</w:t>
      </w:r>
      <w:r w:rsidR="006F123F" w:rsidRPr="00F54A80">
        <w:rPr>
          <w:lang w:val="en-US"/>
        </w:rPr>
        <w:t>pt CreateDB.cmd</w:t>
      </w:r>
    </w:p>
    <w:p w:rsidR="00BF2116" w:rsidRDefault="00BF2116" w:rsidP="006F123F">
      <w:pPr>
        <w:rPr>
          <w:lang w:val="en-US"/>
        </w:rPr>
      </w:pPr>
      <w:r>
        <w:rPr>
          <w:lang w:val="en-US"/>
        </w:rPr>
        <w:t>CreateDB.cmd script uses two paramaters:</w:t>
      </w:r>
    </w:p>
    <w:p w:rsidR="00BF2116" w:rsidRDefault="00BF2116" w:rsidP="0092363B">
      <w:pPr>
        <w:pStyle w:val="ListParagraph"/>
        <w:numPr>
          <w:ilvl w:val="0"/>
          <w:numId w:val="47"/>
        </w:numPr>
        <w:rPr>
          <w:lang w:val="en-US"/>
        </w:rPr>
      </w:pPr>
      <w:r>
        <w:rPr>
          <w:lang w:val="en-US"/>
        </w:rPr>
        <w:t>The first parameter is the name of the folder where SQL databases will be created</w:t>
      </w:r>
    </w:p>
    <w:p w:rsidR="00BF2116" w:rsidRDefault="00BF2116" w:rsidP="0092363B">
      <w:pPr>
        <w:pStyle w:val="ListParagraph"/>
        <w:numPr>
          <w:ilvl w:val="0"/>
          <w:numId w:val="47"/>
        </w:numPr>
        <w:rPr>
          <w:lang w:val="en-US"/>
        </w:rPr>
      </w:pPr>
      <w:r>
        <w:rPr>
          <w:lang w:val="en-US"/>
        </w:rPr>
        <w:t>The second parameter is the name of the folder where SQL database logs will be created</w:t>
      </w:r>
    </w:p>
    <w:p w:rsidR="00170388" w:rsidRDefault="00BF2116" w:rsidP="00170388">
      <w:pPr>
        <w:rPr>
          <w:lang w:val="en-US"/>
        </w:rPr>
      </w:pPr>
      <w:r w:rsidRPr="00BF2116">
        <w:rPr>
          <w:lang w:val="en-US"/>
        </w:rPr>
        <w:br/>
        <w:t>These two directories must exist</w:t>
      </w:r>
    </w:p>
    <w:p w:rsidR="00170388" w:rsidRDefault="00170388" w:rsidP="00170388">
      <w:pPr>
        <w:rPr>
          <w:lang w:val="en-US"/>
        </w:rPr>
      </w:pPr>
      <w:r w:rsidRPr="00170388">
        <w:rPr>
          <w:lang w:val="en-US"/>
        </w:rPr>
        <w:t>CreateDB.cmd F:\DB\ F:\DBLog\</w:t>
      </w:r>
      <w:r>
        <w:rPr>
          <w:lang w:val="en-US"/>
        </w:rPr>
        <w:t xml:space="preserve">  create INTEL-FS SQL databases in folder F:\DB and INTEL-FS SQL databases logs in folder </w:t>
      </w:r>
      <w:r w:rsidRPr="00170388">
        <w:rPr>
          <w:lang w:val="en-US"/>
        </w:rPr>
        <w:t>F:\DBLog</w:t>
      </w:r>
    </w:p>
    <w:p w:rsidR="00BF2116" w:rsidRDefault="00BF2116" w:rsidP="00170388">
      <w:pPr>
        <w:rPr>
          <w:lang w:val="en-US"/>
        </w:rPr>
      </w:pPr>
      <w:r w:rsidRPr="00BF2116">
        <w:rPr>
          <w:lang w:val="en-US"/>
        </w:rPr>
        <w:br/>
      </w:r>
      <w:r>
        <w:rPr>
          <w:lang w:val="en-US"/>
        </w:rPr>
        <w:t xml:space="preserve">NOTA: If </w:t>
      </w:r>
      <w:r w:rsidRPr="00BF2116">
        <w:rPr>
          <w:lang w:val="en-US"/>
        </w:rPr>
        <w:t xml:space="preserve"> these parameters are omitted</w:t>
      </w:r>
      <w:r>
        <w:rPr>
          <w:lang w:val="en-US"/>
        </w:rPr>
        <w:t>,</w:t>
      </w:r>
      <w:r w:rsidRPr="00BF2116">
        <w:rPr>
          <w:lang w:val="en-US"/>
        </w:rPr>
        <w:t xml:space="preserve"> </w:t>
      </w:r>
      <w:r>
        <w:rPr>
          <w:lang w:val="en-US"/>
        </w:rPr>
        <w:t>SQL data</w:t>
      </w:r>
      <w:r w:rsidRPr="00BF2116">
        <w:rPr>
          <w:lang w:val="en-US"/>
        </w:rPr>
        <w:t xml:space="preserve">bases are created </w:t>
      </w:r>
      <w:r>
        <w:rPr>
          <w:lang w:val="en-US"/>
        </w:rPr>
        <w:t>at</w:t>
      </w:r>
      <w:r w:rsidRPr="00BF2116">
        <w:rPr>
          <w:lang w:val="en-US"/>
        </w:rPr>
        <w:t xml:space="preserve"> the root of drive F: and the </w:t>
      </w:r>
      <w:r>
        <w:rPr>
          <w:lang w:val="en-US"/>
        </w:rPr>
        <w:t>SQL databases</w:t>
      </w:r>
      <w:r w:rsidRPr="00BF2116">
        <w:rPr>
          <w:lang w:val="en-US"/>
        </w:rPr>
        <w:t xml:space="preserve"> logs are created </w:t>
      </w:r>
      <w:r>
        <w:rPr>
          <w:lang w:val="en-US"/>
        </w:rPr>
        <w:t>at</w:t>
      </w:r>
      <w:r w:rsidRPr="00BF2116">
        <w:rPr>
          <w:lang w:val="en-US"/>
        </w:rPr>
        <w:t xml:space="preserve"> the root of drive G:</w:t>
      </w:r>
    </w:p>
    <w:p w:rsidR="003059BB" w:rsidRDefault="003059BB" w:rsidP="00BF2116">
      <w:pPr>
        <w:pStyle w:val="ListParagraph"/>
        <w:ind w:left="0"/>
        <w:rPr>
          <w:rFonts w:ascii="Arial" w:hAnsi="Arial"/>
          <w:sz w:val="20"/>
          <w:szCs w:val="20"/>
          <w:lang w:val="en-US"/>
        </w:rPr>
      </w:pPr>
    </w:p>
    <w:p w:rsidR="003059BB" w:rsidRPr="00BF2116" w:rsidRDefault="003059BB" w:rsidP="00BF2116">
      <w:pPr>
        <w:pStyle w:val="ListParagraph"/>
        <w:ind w:left="0"/>
        <w:rPr>
          <w:lang w:val="en-US"/>
        </w:rPr>
      </w:pPr>
    </w:p>
    <w:p w:rsidR="00A15173" w:rsidRPr="00F54A80" w:rsidRDefault="00A15173" w:rsidP="00A15173">
      <w:pPr>
        <w:spacing w:before="0" w:after="0"/>
        <w:jc w:val="left"/>
        <w:rPr>
          <w:lang w:val="en-US"/>
        </w:rPr>
      </w:pPr>
      <w:r>
        <w:rPr>
          <w:lang w:val="en-US"/>
        </w:rPr>
        <w:br w:type="page"/>
      </w:r>
    </w:p>
    <w:p w:rsidR="006374E0" w:rsidRPr="00F54A80" w:rsidRDefault="006374E0" w:rsidP="00820E8D">
      <w:pPr>
        <w:pStyle w:val="Heading1"/>
        <w:rPr>
          <w:lang w:val="en-US"/>
        </w:rPr>
      </w:pPr>
      <w:bookmarkStart w:id="354" w:name="_Toc440979214"/>
      <w:r w:rsidRPr="00F54A80">
        <w:rPr>
          <w:lang w:val="en-US"/>
        </w:rPr>
        <w:lastRenderedPageBreak/>
        <w:t>Uninstallation</w:t>
      </w:r>
      <w:bookmarkEnd w:id="354"/>
    </w:p>
    <w:p w:rsidR="00EA6711" w:rsidRDefault="00EA6711" w:rsidP="00EA6711">
      <w:pPr>
        <w:rPr>
          <w:lang w:val="en-US"/>
        </w:rPr>
      </w:pPr>
      <w:r w:rsidRPr="00F54A80">
        <w:rPr>
          <w:lang w:val="en-US"/>
        </w:rPr>
        <w:t xml:space="preserve">To perform a full INTEL-FS uninstallation, </w:t>
      </w:r>
      <w:r w:rsidR="008A549D">
        <w:rPr>
          <w:lang w:val="en-US"/>
        </w:rPr>
        <w:t>follow steps below</w:t>
      </w:r>
    </w:p>
    <w:p w:rsidR="00EF40C0" w:rsidRPr="00274489" w:rsidRDefault="00EF40C0" w:rsidP="00274489">
      <w:pPr>
        <w:numPr>
          <w:ilvl w:val="0"/>
          <w:numId w:val="30"/>
        </w:numPr>
        <w:rPr>
          <w:lang w:val="en-US"/>
        </w:rPr>
      </w:pPr>
      <w:r w:rsidRPr="00274489">
        <w:rPr>
          <w:lang w:val="en-US"/>
        </w:rPr>
        <w:t>VirusScan «Access Protection» and «On-Access Scanner» features shall be disabled</w:t>
      </w:r>
    </w:p>
    <w:p w:rsidR="00EF40C0" w:rsidRPr="00274489" w:rsidRDefault="00EF40C0" w:rsidP="00274489">
      <w:pPr>
        <w:ind w:left="720"/>
        <w:rPr>
          <w:lang w:val="en-US"/>
        </w:rPr>
      </w:pPr>
      <w:r w:rsidRPr="00274489">
        <w:rPr>
          <w:lang w:val="en-US"/>
        </w:rPr>
        <w:t xml:space="preserve">To learn how to proceed, refer to chapter </w:t>
      </w:r>
      <w:r w:rsidR="006C24A5" w:rsidRPr="00274489">
        <w:rPr>
          <w:lang w:val="en-US"/>
        </w:rPr>
        <w:fldChar w:fldCharType="begin"/>
      </w:r>
      <w:r w:rsidR="006C24A5" w:rsidRPr="00274489">
        <w:rPr>
          <w:lang w:val="en-US"/>
        </w:rPr>
        <w:instrText xml:space="preserve"> REF _Ref438030792 \r \h </w:instrText>
      </w:r>
      <w:r w:rsidR="006C24A5">
        <w:rPr>
          <w:lang w:val="en-US"/>
        </w:rPr>
        <w:instrText xml:space="preserve"> \* MERGEFORMAT </w:instrText>
      </w:r>
      <w:r w:rsidR="006C24A5" w:rsidRPr="00274489">
        <w:rPr>
          <w:lang w:val="en-US"/>
        </w:rPr>
      </w:r>
      <w:r w:rsidR="006C24A5" w:rsidRPr="00274489">
        <w:rPr>
          <w:lang w:val="en-US"/>
        </w:rPr>
        <w:fldChar w:fldCharType="separate"/>
      </w:r>
      <w:r w:rsidR="003C1E5B">
        <w:rPr>
          <w:lang w:val="en-US"/>
        </w:rPr>
        <w:t>4.1</w:t>
      </w:r>
      <w:r w:rsidR="006C24A5" w:rsidRPr="00274489">
        <w:rPr>
          <w:lang w:val="en-US"/>
        </w:rPr>
        <w:fldChar w:fldCharType="end"/>
      </w:r>
      <w:r w:rsidR="006C24A5">
        <w:rPr>
          <w:lang w:val="en-US"/>
        </w:rPr>
        <w:t xml:space="preserve"> </w:t>
      </w:r>
      <w:r w:rsidR="006C24A5" w:rsidRPr="00274489">
        <w:rPr>
          <w:lang w:val="en-US"/>
        </w:rPr>
        <w:fldChar w:fldCharType="begin"/>
      </w:r>
      <w:r w:rsidR="006C24A5" w:rsidRPr="00274489">
        <w:rPr>
          <w:lang w:val="en-US"/>
        </w:rPr>
        <w:instrText xml:space="preserve"> REF _Ref438030792 \h </w:instrText>
      </w:r>
      <w:r w:rsidR="006C24A5">
        <w:rPr>
          <w:lang w:val="en-US"/>
        </w:rPr>
        <w:instrText xml:space="preserve"> \* MERGEFORMAT </w:instrText>
      </w:r>
      <w:r w:rsidR="006C24A5" w:rsidRPr="00274489">
        <w:rPr>
          <w:lang w:val="en-US"/>
        </w:rPr>
      </w:r>
      <w:r w:rsidR="006C24A5" w:rsidRPr="00274489">
        <w:rPr>
          <w:lang w:val="en-US"/>
        </w:rPr>
        <w:fldChar w:fldCharType="separate"/>
      </w:r>
      <w:r w:rsidR="003C1E5B">
        <w:rPr>
          <w:lang w:val="en-US"/>
        </w:rPr>
        <w:t>VirusScan disabling</w:t>
      </w:r>
      <w:r w:rsidR="006C24A5" w:rsidRPr="00274489">
        <w:rPr>
          <w:lang w:val="en-US"/>
        </w:rPr>
        <w:fldChar w:fldCharType="end"/>
      </w:r>
    </w:p>
    <w:p w:rsidR="008A549D" w:rsidRDefault="008A549D" w:rsidP="00040038">
      <w:pPr>
        <w:numPr>
          <w:ilvl w:val="0"/>
          <w:numId w:val="30"/>
        </w:numPr>
        <w:rPr>
          <w:lang w:val="en-US"/>
        </w:rPr>
      </w:pPr>
      <w:r>
        <w:rPr>
          <w:lang w:val="en-US"/>
        </w:rPr>
        <w:t>Uninstall Gazetteer services</w:t>
      </w:r>
    </w:p>
    <w:p w:rsidR="00152223" w:rsidRDefault="00152223" w:rsidP="00152223">
      <w:pPr>
        <w:ind w:left="720"/>
        <w:rPr>
          <w:lang w:val="en-US"/>
        </w:rPr>
      </w:pPr>
      <w:r>
        <w:rPr>
          <w:lang w:val="en-US"/>
        </w:rPr>
        <w:t xml:space="preserve">To learn how to proceed, refer to chapter </w:t>
      </w:r>
      <w:r>
        <w:rPr>
          <w:lang w:val="en-US"/>
        </w:rPr>
        <w:fldChar w:fldCharType="begin"/>
      </w:r>
      <w:r>
        <w:rPr>
          <w:lang w:val="en-US"/>
        </w:rPr>
        <w:instrText xml:space="preserve"> REF _Ref424207187 \r \h </w:instrText>
      </w:r>
      <w:r>
        <w:rPr>
          <w:lang w:val="en-US"/>
        </w:rPr>
      </w:r>
      <w:r>
        <w:rPr>
          <w:lang w:val="en-US"/>
        </w:rPr>
        <w:fldChar w:fldCharType="separate"/>
      </w:r>
      <w:r w:rsidR="003C1E5B">
        <w:rPr>
          <w:lang w:val="en-US"/>
        </w:rPr>
        <w:t>4.2</w:t>
      </w:r>
      <w:r>
        <w:rPr>
          <w:lang w:val="en-US"/>
        </w:rPr>
        <w:fldChar w:fldCharType="end"/>
      </w:r>
      <w:r>
        <w:rPr>
          <w:lang w:val="en-US"/>
        </w:rPr>
        <w:t xml:space="preserve"> </w:t>
      </w:r>
      <w:r>
        <w:rPr>
          <w:lang w:val="en-US"/>
        </w:rPr>
        <w:fldChar w:fldCharType="begin"/>
      </w:r>
      <w:r>
        <w:rPr>
          <w:lang w:val="en-US"/>
        </w:rPr>
        <w:instrText xml:space="preserve"> REF _Ref424207187 \h </w:instrText>
      </w:r>
      <w:r>
        <w:rPr>
          <w:lang w:val="en-US"/>
        </w:rPr>
      </w:r>
      <w:r>
        <w:rPr>
          <w:lang w:val="en-US"/>
        </w:rPr>
        <w:fldChar w:fldCharType="separate"/>
      </w:r>
      <w:r w:rsidR="003C1E5B">
        <w:rPr>
          <w:lang w:val="en-US"/>
        </w:rPr>
        <w:t>Gazetteer uninstallation</w:t>
      </w:r>
      <w:r>
        <w:rPr>
          <w:lang w:val="en-US"/>
        </w:rPr>
        <w:fldChar w:fldCharType="end"/>
      </w:r>
    </w:p>
    <w:p w:rsidR="008A549D" w:rsidRDefault="008A549D" w:rsidP="00040038">
      <w:pPr>
        <w:numPr>
          <w:ilvl w:val="0"/>
          <w:numId w:val="30"/>
        </w:numPr>
        <w:rPr>
          <w:lang w:val="en-US"/>
        </w:rPr>
      </w:pPr>
      <w:r>
        <w:rPr>
          <w:lang w:val="en-US"/>
        </w:rPr>
        <w:t>Uninstall Cartographic Server</w:t>
      </w:r>
    </w:p>
    <w:p w:rsidR="008A549D" w:rsidRDefault="008A549D" w:rsidP="008A549D">
      <w:pPr>
        <w:ind w:left="720"/>
        <w:rPr>
          <w:lang w:val="en-US"/>
        </w:rPr>
      </w:pPr>
      <w:r>
        <w:rPr>
          <w:lang w:val="en-US"/>
        </w:rPr>
        <w:t xml:space="preserve">To learn how to proceed, refer to chapter </w:t>
      </w:r>
      <w:r>
        <w:rPr>
          <w:lang w:val="en-US"/>
        </w:rPr>
        <w:fldChar w:fldCharType="begin"/>
      </w:r>
      <w:r>
        <w:rPr>
          <w:lang w:val="en-US"/>
        </w:rPr>
        <w:instrText xml:space="preserve"> REF _Ref424205157 \r \h </w:instrText>
      </w:r>
      <w:r>
        <w:rPr>
          <w:lang w:val="en-US"/>
        </w:rPr>
      </w:r>
      <w:r>
        <w:rPr>
          <w:lang w:val="en-US"/>
        </w:rPr>
        <w:fldChar w:fldCharType="separate"/>
      </w:r>
      <w:r w:rsidR="003C1E5B">
        <w:rPr>
          <w:lang w:val="en-US"/>
        </w:rPr>
        <w:t>4.3</w:t>
      </w:r>
      <w:r>
        <w:rPr>
          <w:lang w:val="en-US"/>
        </w:rPr>
        <w:fldChar w:fldCharType="end"/>
      </w:r>
      <w:r>
        <w:rPr>
          <w:lang w:val="en-US"/>
        </w:rPr>
        <w:t xml:space="preserve"> </w:t>
      </w:r>
      <w:r>
        <w:rPr>
          <w:lang w:val="en-US"/>
        </w:rPr>
        <w:fldChar w:fldCharType="begin"/>
      </w:r>
      <w:r>
        <w:rPr>
          <w:lang w:val="en-US"/>
        </w:rPr>
        <w:instrText xml:space="preserve"> REF _Ref424205175 \h </w:instrText>
      </w:r>
      <w:r>
        <w:rPr>
          <w:lang w:val="en-US"/>
        </w:rPr>
      </w:r>
      <w:r>
        <w:rPr>
          <w:lang w:val="en-US"/>
        </w:rPr>
        <w:fldChar w:fldCharType="separate"/>
      </w:r>
      <w:r w:rsidR="003C1E5B">
        <w:rPr>
          <w:lang w:val="en-US"/>
        </w:rPr>
        <w:t>Cartographic Server u</w:t>
      </w:r>
      <w:r w:rsidR="003C1E5B" w:rsidRPr="00F54A80">
        <w:rPr>
          <w:lang w:val="en-US"/>
        </w:rPr>
        <w:t>ninstallation</w:t>
      </w:r>
      <w:r>
        <w:rPr>
          <w:lang w:val="en-US"/>
        </w:rPr>
        <w:fldChar w:fldCharType="end"/>
      </w:r>
    </w:p>
    <w:p w:rsidR="00EA6711" w:rsidRDefault="000061BB" w:rsidP="00040038">
      <w:pPr>
        <w:numPr>
          <w:ilvl w:val="0"/>
          <w:numId w:val="30"/>
        </w:numPr>
        <w:rPr>
          <w:lang w:val="en-US"/>
        </w:rPr>
      </w:pPr>
      <w:r>
        <w:rPr>
          <w:lang w:val="en-US"/>
        </w:rPr>
        <w:t xml:space="preserve">Uninstall </w:t>
      </w:r>
      <w:r w:rsidR="00EA6711" w:rsidRPr="00F54A80">
        <w:rPr>
          <w:lang w:val="en-US"/>
        </w:rPr>
        <w:t>INTEL-FS application</w:t>
      </w:r>
    </w:p>
    <w:p w:rsidR="000061BB" w:rsidRDefault="000061BB" w:rsidP="000061BB">
      <w:pPr>
        <w:ind w:left="720"/>
        <w:rPr>
          <w:lang w:val="en-US"/>
        </w:rPr>
      </w:pPr>
      <w:r>
        <w:rPr>
          <w:lang w:val="en-US"/>
        </w:rPr>
        <w:t xml:space="preserve">To learn how to proceed, refer to chapter </w:t>
      </w:r>
      <w:r>
        <w:rPr>
          <w:lang w:val="en-US"/>
        </w:rPr>
        <w:fldChar w:fldCharType="begin"/>
      </w:r>
      <w:r>
        <w:rPr>
          <w:lang w:val="en-US"/>
        </w:rPr>
        <w:instrText xml:space="preserve"> REF _Ref424205316 \r \h </w:instrText>
      </w:r>
      <w:r>
        <w:rPr>
          <w:lang w:val="en-US"/>
        </w:rPr>
      </w:r>
      <w:r>
        <w:rPr>
          <w:lang w:val="en-US"/>
        </w:rPr>
        <w:fldChar w:fldCharType="separate"/>
      </w:r>
      <w:r w:rsidR="003C1E5B">
        <w:rPr>
          <w:lang w:val="en-US"/>
        </w:rPr>
        <w:t>4.4</w:t>
      </w:r>
      <w:r>
        <w:rPr>
          <w:lang w:val="en-US"/>
        </w:rPr>
        <w:fldChar w:fldCharType="end"/>
      </w:r>
      <w:r>
        <w:rPr>
          <w:lang w:val="en-US"/>
        </w:rPr>
        <w:t xml:space="preserve"> </w:t>
      </w:r>
      <w:r>
        <w:rPr>
          <w:lang w:val="en-US"/>
        </w:rPr>
        <w:fldChar w:fldCharType="begin"/>
      </w:r>
      <w:r>
        <w:rPr>
          <w:lang w:val="en-US"/>
        </w:rPr>
        <w:instrText xml:space="preserve"> REF _Ref424205330 \h </w:instrText>
      </w:r>
      <w:r>
        <w:rPr>
          <w:lang w:val="en-US"/>
        </w:rPr>
      </w:r>
      <w:r>
        <w:rPr>
          <w:lang w:val="en-US"/>
        </w:rPr>
        <w:fldChar w:fldCharType="separate"/>
      </w:r>
      <w:r w:rsidR="003C1E5B">
        <w:rPr>
          <w:lang w:val="en-US"/>
        </w:rPr>
        <w:t>iisreINTEL-FS u</w:t>
      </w:r>
      <w:r w:rsidR="003C1E5B" w:rsidRPr="00F54A80">
        <w:rPr>
          <w:lang w:val="en-US"/>
        </w:rPr>
        <w:t>ninstallation</w:t>
      </w:r>
      <w:r>
        <w:rPr>
          <w:lang w:val="en-US"/>
        </w:rPr>
        <w:fldChar w:fldCharType="end"/>
      </w:r>
    </w:p>
    <w:p w:rsidR="000061BB" w:rsidRDefault="000061BB" w:rsidP="000061BB">
      <w:pPr>
        <w:ind w:left="720"/>
        <w:rPr>
          <w:lang w:val="en-US"/>
        </w:rPr>
      </w:pPr>
      <w:r>
        <w:rPr>
          <w:lang w:val="en-US"/>
        </w:rPr>
        <w:t>Uninstall COTS deployed by INTEL-FS application installation</w:t>
      </w:r>
      <w:r w:rsidR="00026649">
        <w:rPr>
          <w:lang w:val="en-US"/>
        </w:rPr>
        <w:t xml:space="preserve"> using Windows “Programs and features” removal wizard</w:t>
      </w:r>
    </w:p>
    <w:p w:rsidR="000061BB" w:rsidRPr="00F54A80" w:rsidRDefault="000061BB" w:rsidP="000061BB">
      <w:pPr>
        <w:ind w:left="720"/>
        <w:rPr>
          <w:lang w:val="en-US"/>
        </w:rPr>
      </w:pPr>
      <w:r>
        <w:rPr>
          <w:lang w:val="en-US"/>
        </w:rPr>
        <w:t xml:space="preserve">The cots are listed in chapter </w:t>
      </w:r>
      <w:r>
        <w:rPr>
          <w:lang w:val="en-US"/>
        </w:rPr>
        <w:fldChar w:fldCharType="begin"/>
      </w:r>
      <w:r>
        <w:rPr>
          <w:lang w:val="en-US"/>
        </w:rPr>
        <w:instrText xml:space="preserve"> REF _Ref424205750 \r \h </w:instrText>
      </w:r>
      <w:r>
        <w:rPr>
          <w:lang w:val="en-US"/>
        </w:rPr>
      </w:r>
      <w:r>
        <w:rPr>
          <w:lang w:val="en-US"/>
        </w:rPr>
        <w:fldChar w:fldCharType="separate"/>
      </w:r>
      <w:r w:rsidR="003C1E5B">
        <w:rPr>
          <w:lang w:val="en-US"/>
        </w:rPr>
        <w:t>5.2</w:t>
      </w:r>
      <w:r>
        <w:rPr>
          <w:lang w:val="en-US"/>
        </w:rPr>
        <w:fldChar w:fldCharType="end"/>
      </w:r>
      <w:r>
        <w:rPr>
          <w:lang w:val="en-US"/>
        </w:rPr>
        <w:t xml:space="preserve"> </w:t>
      </w:r>
      <w:r>
        <w:rPr>
          <w:lang w:val="en-US"/>
        </w:rPr>
        <w:fldChar w:fldCharType="begin"/>
      </w:r>
      <w:r>
        <w:rPr>
          <w:lang w:val="en-US"/>
        </w:rPr>
        <w:instrText xml:space="preserve"> REF _Ref424205760 \h </w:instrText>
      </w:r>
      <w:r>
        <w:rPr>
          <w:lang w:val="en-US"/>
        </w:rPr>
      </w:r>
      <w:r>
        <w:rPr>
          <w:lang w:val="en-US"/>
        </w:rPr>
        <w:fldChar w:fldCharType="separate"/>
      </w:r>
      <w:r w:rsidR="003C1E5B">
        <w:rPr>
          <w:lang w:val="en-US"/>
        </w:rPr>
        <w:t>Programs</w:t>
      </w:r>
      <w:r w:rsidR="003C1E5B" w:rsidRPr="00F54A80">
        <w:rPr>
          <w:lang w:val="en-US"/>
        </w:rPr>
        <w:t xml:space="preserve"> installed</w:t>
      </w:r>
      <w:r w:rsidR="003C1E5B">
        <w:rPr>
          <w:lang w:val="en-US"/>
        </w:rPr>
        <w:t xml:space="preserve"> on INTEL-FS server</w:t>
      </w:r>
      <w:r>
        <w:rPr>
          <w:lang w:val="en-US"/>
        </w:rPr>
        <w:fldChar w:fldCharType="end"/>
      </w:r>
    </w:p>
    <w:p w:rsidR="00EA6711" w:rsidRPr="00F54A80" w:rsidRDefault="00361CC8" w:rsidP="00040038">
      <w:pPr>
        <w:numPr>
          <w:ilvl w:val="0"/>
          <w:numId w:val="30"/>
        </w:numPr>
        <w:rPr>
          <w:lang w:val="en-US"/>
        </w:rPr>
      </w:pPr>
      <w:r>
        <w:rPr>
          <w:lang w:val="en-US"/>
        </w:rPr>
        <w:t xml:space="preserve">Uninstall </w:t>
      </w:r>
      <w:r w:rsidR="00EA6711" w:rsidRPr="00F54A80">
        <w:rPr>
          <w:lang w:val="en-US"/>
        </w:rPr>
        <w:t>Squeeze Server</w:t>
      </w:r>
      <w:r>
        <w:rPr>
          <w:lang w:val="en-US"/>
        </w:rPr>
        <w:t xml:space="preserve"> using Windows “Programs and features” removal wizard</w:t>
      </w:r>
    </w:p>
    <w:p w:rsidR="002A00F0" w:rsidRDefault="00361CC8" w:rsidP="002A00F0">
      <w:pPr>
        <w:numPr>
          <w:ilvl w:val="0"/>
          <w:numId w:val="30"/>
        </w:numPr>
        <w:rPr>
          <w:lang w:val="en-US"/>
        </w:rPr>
      </w:pPr>
      <w:r w:rsidRPr="0023659F">
        <w:rPr>
          <w:lang w:val="en-US"/>
        </w:rPr>
        <w:t xml:space="preserve">Uninstall </w:t>
      </w:r>
      <w:r w:rsidR="00EA6711" w:rsidRPr="0023659F">
        <w:rPr>
          <w:lang w:val="en-US"/>
        </w:rPr>
        <w:t>SQL server</w:t>
      </w:r>
      <w:r w:rsidR="0023659F">
        <w:rPr>
          <w:lang w:val="en-US"/>
        </w:rPr>
        <w:t>.</w:t>
      </w:r>
    </w:p>
    <w:p w:rsidR="000B434A" w:rsidRDefault="000B434A" w:rsidP="000B434A">
      <w:pPr>
        <w:ind w:left="720"/>
        <w:rPr>
          <w:lang w:val="en-US"/>
        </w:rPr>
      </w:pPr>
      <w:r>
        <w:rPr>
          <w:lang w:val="en-US"/>
        </w:rPr>
        <w:t xml:space="preserve">To learn how to proceed, refer to chapter </w:t>
      </w:r>
      <w:r>
        <w:rPr>
          <w:lang w:val="en-US"/>
        </w:rPr>
        <w:fldChar w:fldCharType="begin"/>
      </w:r>
      <w:r>
        <w:rPr>
          <w:lang w:val="en-US"/>
        </w:rPr>
        <w:instrText xml:space="preserve"> REF _Ref425258001 \r \h  \* MERGEFORMAT </w:instrText>
      </w:r>
      <w:r>
        <w:rPr>
          <w:lang w:val="en-US"/>
        </w:rPr>
      </w:r>
      <w:r>
        <w:rPr>
          <w:lang w:val="en-US"/>
        </w:rPr>
        <w:fldChar w:fldCharType="separate"/>
      </w:r>
      <w:r w:rsidR="003C1E5B">
        <w:rPr>
          <w:lang w:val="en-US"/>
        </w:rPr>
        <w:t>4.3</w:t>
      </w:r>
      <w:r>
        <w:rPr>
          <w:lang w:val="en-US"/>
        </w:rPr>
        <w:fldChar w:fldCharType="end"/>
      </w:r>
      <w:r>
        <w:rPr>
          <w:lang w:val="en-US"/>
        </w:rPr>
        <w:t xml:space="preserve"> </w:t>
      </w:r>
      <w:r>
        <w:rPr>
          <w:lang w:val="en-US"/>
        </w:rPr>
        <w:fldChar w:fldCharType="begin"/>
      </w:r>
      <w:r>
        <w:rPr>
          <w:lang w:val="en-US"/>
        </w:rPr>
        <w:instrText xml:space="preserve"> REF _Ref433880842 \h </w:instrText>
      </w:r>
      <w:r>
        <w:rPr>
          <w:lang w:val="en-US"/>
        </w:rPr>
      </w:r>
      <w:r>
        <w:rPr>
          <w:lang w:val="en-US"/>
        </w:rPr>
        <w:fldChar w:fldCharType="separate"/>
      </w:r>
      <w:r w:rsidR="003C1E5B">
        <w:rPr>
          <w:lang w:val="en-US"/>
        </w:rPr>
        <w:t>SQL Server uninstallation</w:t>
      </w:r>
      <w:r>
        <w:rPr>
          <w:lang w:val="en-US"/>
        </w:rPr>
        <w:fldChar w:fldCharType="end"/>
      </w:r>
    </w:p>
    <w:p w:rsidR="009829F8" w:rsidRPr="00235227" w:rsidRDefault="009829F8" w:rsidP="009829F8">
      <w:pPr>
        <w:numPr>
          <w:ilvl w:val="0"/>
          <w:numId w:val="30"/>
        </w:numPr>
        <w:rPr>
          <w:lang w:val="en-US"/>
        </w:rPr>
      </w:pPr>
      <w:r w:rsidRPr="00235227">
        <w:rPr>
          <w:lang w:val="en-US"/>
        </w:rPr>
        <w:t xml:space="preserve">VirusScan «Access Protection» and «On-Access Scanner» features shall be </w:t>
      </w:r>
      <w:r>
        <w:rPr>
          <w:lang w:val="en-US"/>
        </w:rPr>
        <w:t>en</w:t>
      </w:r>
      <w:r w:rsidRPr="00235227">
        <w:rPr>
          <w:lang w:val="en-US"/>
        </w:rPr>
        <w:t>abled</w:t>
      </w:r>
    </w:p>
    <w:p w:rsidR="009829F8" w:rsidRPr="00235227" w:rsidRDefault="009829F8" w:rsidP="009829F8">
      <w:pPr>
        <w:ind w:left="720"/>
        <w:rPr>
          <w:lang w:val="en-US"/>
        </w:rPr>
      </w:pPr>
      <w:r w:rsidRPr="00235227">
        <w:rPr>
          <w:lang w:val="en-US"/>
        </w:rPr>
        <w:t xml:space="preserve">To learn how to proceed, refer to chapter </w:t>
      </w:r>
      <w:r>
        <w:rPr>
          <w:lang w:val="en-US"/>
        </w:rPr>
        <w:fldChar w:fldCharType="begin"/>
      </w:r>
      <w:r>
        <w:rPr>
          <w:lang w:val="en-US"/>
        </w:rPr>
        <w:instrText xml:space="preserve"> REF _Ref438031353 \r \h </w:instrText>
      </w:r>
      <w:r>
        <w:rPr>
          <w:lang w:val="en-US"/>
        </w:rPr>
      </w:r>
      <w:r>
        <w:rPr>
          <w:lang w:val="en-US"/>
        </w:rPr>
        <w:fldChar w:fldCharType="separate"/>
      </w:r>
      <w:r w:rsidR="003C1E5B">
        <w:rPr>
          <w:lang w:val="en-US"/>
        </w:rPr>
        <w:t>4.6</w:t>
      </w:r>
      <w:r>
        <w:rPr>
          <w:lang w:val="en-US"/>
        </w:rPr>
        <w:fldChar w:fldCharType="end"/>
      </w:r>
      <w:r>
        <w:rPr>
          <w:lang w:val="en-US"/>
        </w:rPr>
        <w:t xml:space="preserve"> </w:t>
      </w:r>
      <w:r>
        <w:rPr>
          <w:lang w:val="en-US"/>
        </w:rPr>
        <w:fldChar w:fldCharType="begin"/>
      </w:r>
      <w:r>
        <w:rPr>
          <w:lang w:val="en-US"/>
        </w:rPr>
        <w:instrText xml:space="preserve"> REF _Ref438031353 \h </w:instrText>
      </w:r>
      <w:r>
        <w:rPr>
          <w:lang w:val="en-US"/>
        </w:rPr>
      </w:r>
      <w:r>
        <w:rPr>
          <w:lang w:val="en-US"/>
        </w:rPr>
        <w:fldChar w:fldCharType="separate"/>
      </w:r>
      <w:r w:rsidR="003C1E5B">
        <w:rPr>
          <w:lang w:val="en-US"/>
        </w:rPr>
        <w:t>VirusScan enabling</w:t>
      </w:r>
      <w:r>
        <w:rPr>
          <w:lang w:val="en-US"/>
        </w:rPr>
        <w:fldChar w:fldCharType="end"/>
      </w:r>
    </w:p>
    <w:p w:rsidR="006C24A5" w:rsidRDefault="006C24A5" w:rsidP="000B434A">
      <w:pPr>
        <w:ind w:left="720"/>
        <w:rPr>
          <w:lang w:val="en-US"/>
        </w:rPr>
      </w:pPr>
    </w:p>
    <w:p w:rsidR="00994D44" w:rsidRDefault="00994D44" w:rsidP="000B434A">
      <w:pPr>
        <w:ind w:left="720"/>
        <w:rPr>
          <w:lang w:val="en-US"/>
        </w:rPr>
      </w:pPr>
    </w:p>
    <w:p w:rsidR="00EF40C0" w:rsidRDefault="009829F8" w:rsidP="00274489">
      <w:pPr>
        <w:pStyle w:val="Heading2"/>
        <w:rPr>
          <w:lang w:val="en-US"/>
        </w:rPr>
      </w:pPr>
      <w:bookmarkStart w:id="355" w:name="_Ref438030792"/>
      <w:bookmarkStart w:id="356" w:name="_Toc440979215"/>
      <w:r>
        <w:rPr>
          <w:lang w:val="en-US"/>
        </w:rPr>
        <w:t>VirusS</w:t>
      </w:r>
      <w:r w:rsidR="00EF40C0">
        <w:rPr>
          <w:lang w:val="en-US"/>
        </w:rPr>
        <w:t>can disabling</w:t>
      </w:r>
      <w:bookmarkEnd w:id="355"/>
      <w:bookmarkEnd w:id="356"/>
    </w:p>
    <w:p w:rsidR="00EF40C0" w:rsidRDefault="00EF40C0" w:rsidP="00274489">
      <w:pPr>
        <w:rPr>
          <w:lang w:val="en-US"/>
        </w:rPr>
      </w:pPr>
      <w:r>
        <w:rPr>
          <w:lang w:val="en-US"/>
        </w:rPr>
        <w:t xml:space="preserve">The following procedure describes how to disable </w:t>
      </w:r>
      <w:r w:rsidRPr="00274489">
        <w:rPr>
          <w:lang w:val="en-US"/>
        </w:rPr>
        <w:t>VirusScan «Access Protection» and «On-Access Scanner» features</w:t>
      </w:r>
      <w:r>
        <w:rPr>
          <w:lang w:val="en-US"/>
        </w:rPr>
        <w:t>.</w:t>
      </w:r>
    </w:p>
    <w:p w:rsidR="00505C38" w:rsidRPr="00404B9E" w:rsidRDefault="00505C38" w:rsidP="00274489">
      <w:pPr>
        <w:rPr>
          <w:lang w:val="en-US"/>
        </w:rPr>
      </w:pPr>
      <w:r>
        <w:rPr>
          <w:lang w:val="en-US"/>
        </w:rPr>
        <w:t>These disablings speed up the uninstallation process.</w:t>
      </w:r>
    </w:p>
    <w:tbl>
      <w:tblPr>
        <w:tblW w:w="974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3227"/>
        <w:gridCol w:w="6520"/>
      </w:tblGrid>
      <w:tr w:rsidR="00EF40C0" w:rsidRPr="00F54A80" w:rsidTr="006C24A5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F40C0" w:rsidRPr="00F54A80" w:rsidRDefault="00EF40C0" w:rsidP="006C24A5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lastRenderedPageBreak/>
              <w:t>On INTEL-FS server, goto 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Start &gt;All programs &gt;</w:t>
            </w:r>
            <w:r w:rsidR="007F30B3">
              <w:rPr>
                <w:rFonts w:ascii="Times New Roman" w:hAnsi="Times New Roman"/>
                <w:b/>
                <w:color w:val="000000"/>
                <w:lang w:val="en-US" w:eastAsia="fr-FR"/>
              </w:rPr>
              <w:t>McAfee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”,</w:t>
            </w:r>
          </w:p>
          <w:p w:rsidR="00EF40C0" w:rsidRPr="00F54A80" w:rsidRDefault="00EF40C0" w:rsidP="00404B9E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Right click “</w:t>
            </w:r>
            <w:r w:rsidR="007F30B3">
              <w:rPr>
                <w:rFonts w:ascii="Times New Roman" w:hAnsi="Times New Roman"/>
                <w:b/>
                <w:color w:val="000000"/>
                <w:lang w:val="en-US" w:eastAsia="fr-FR"/>
              </w:rPr>
              <w:t>VirusScan Console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” 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F40C0" w:rsidRPr="00F54A80" w:rsidRDefault="007F30B3" w:rsidP="006C24A5">
            <w:pPr>
              <w:spacing w:before="0" w:after="0"/>
              <w:jc w:val="left"/>
              <w:rPr>
                <w:noProof/>
                <w:lang w:val="en-US" w:eastAsia="fr-FR"/>
              </w:rPr>
            </w:pPr>
            <w:r>
              <w:object w:dxaOrig="6075" w:dyaOrig="6960">
                <v:shape id="_x0000_i1059" type="#_x0000_t75" style="width:303.75pt;height:347.7pt" o:ole="">
                  <v:imagedata r:id="rId380" o:title=""/>
                </v:shape>
                <o:OLEObject Type="Embed" ProgID="PBrush" ShapeID="_x0000_i1059" DrawAspect="Content" ObjectID="_1588590751" r:id="rId381"/>
              </w:object>
            </w:r>
          </w:p>
        </w:tc>
      </w:tr>
      <w:tr w:rsidR="007F30B3" w:rsidRPr="00F54A80" w:rsidTr="006C24A5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F30B3" w:rsidRDefault="007F30B3" w:rsidP="007F30B3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5D46E0">
              <w:rPr>
                <w:rFonts w:ascii="Times New Roman" w:hAnsi="Times New Roman"/>
                <w:lang w:val="en-US" w:eastAsia="fr-FR"/>
              </w:rPr>
              <w:t xml:space="preserve"> </w:t>
            </w:r>
            <w:r>
              <w:rPr>
                <w:rFonts w:ascii="Times New Roman" w:hAnsi="Times New Roman"/>
                <w:lang w:val="en-US" w:eastAsia="fr-FR"/>
              </w:rPr>
              <w:t>“</w:t>
            </w:r>
            <w:r w:rsidRPr="00B06D8D">
              <w:rPr>
                <w:rFonts w:ascii="Times New Roman" w:hAnsi="Times New Roman"/>
                <w:b/>
                <w:lang w:val="en-US" w:eastAsia="fr-FR"/>
              </w:rPr>
              <w:t>User Account Control</w:t>
            </w:r>
            <w:r>
              <w:rPr>
                <w:rFonts w:ascii="Times New Roman" w:hAnsi="Times New Roman"/>
                <w:lang w:val="en-US" w:eastAsia="fr-FR"/>
              </w:rPr>
              <w:t>” window</w:t>
            </w:r>
            <w:r w:rsidRPr="005D46E0">
              <w:rPr>
                <w:rFonts w:ascii="Times New Roman" w:hAnsi="Times New Roman"/>
                <w:lang w:val="en-US" w:eastAsia="fr-FR"/>
              </w:rPr>
              <w:t xml:space="preserve"> with the message “</w:t>
            </w:r>
            <w:r w:rsidRPr="00B06D8D">
              <w:rPr>
                <w:rFonts w:ascii="Times New Roman" w:hAnsi="Times New Roman"/>
                <w:b/>
                <w:lang w:val="en-US" w:eastAsia="fr-FR"/>
              </w:rPr>
              <w:t>Do you allow the following program from an unknown publisher to make changes to this computer ?</w:t>
            </w:r>
            <w:r w:rsidRPr="005D46E0">
              <w:rPr>
                <w:rFonts w:ascii="Times New Roman" w:hAnsi="Times New Roman"/>
                <w:lang w:val="en-US" w:eastAsia="fr-FR"/>
              </w:rPr>
              <w:t>” is displayed</w:t>
            </w:r>
            <w:r>
              <w:rPr>
                <w:rFonts w:ascii="Times New Roman" w:hAnsi="Times New Roman"/>
                <w:lang w:val="en-US" w:eastAsia="fr-FR"/>
              </w:rPr>
              <w:t>.</w:t>
            </w:r>
            <w:r w:rsidRPr="005D46E0">
              <w:rPr>
                <w:rFonts w:ascii="Times New Roman" w:hAnsi="Times New Roman"/>
                <w:lang w:val="en-US" w:eastAsia="fr-FR"/>
              </w:rPr>
              <w:t xml:space="preserve"> </w:t>
            </w:r>
          </w:p>
          <w:p w:rsidR="007F30B3" w:rsidRDefault="007F30B3" w:rsidP="007F30B3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7F30B3" w:rsidRPr="005D46E0" w:rsidRDefault="007F30B3" w:rsidP="007F30B3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t>Click “</w:t>
            </w:r>
            <w:r w:rsidRPr="00B06D8D">
              <w:rPr>
                <w:rFonts w:ascii="Times New Roman" w:hAnsi="Times New Roman"/>
                <w:b/>
                <w:lang w:val="en-US" w:eastAsia="fr-FR"/>
              </w:rPr>
              <w:t>Yes</w:t>
            </w:r>
            <w:r>
              <w:rPr>
                <w:rFonts w:ascii="Times New Roman" w:hAnsi="Times New Roman"/>
                <w:lang w:val="en-US" w:eastAsia="fr-FR"/>
              </w:rPr>
              <w:t>”</w:t>
            </w:r>
            <w:r w:rsidRPr="005D46E0">
              <w:rPr>
                <w:rFonts w:ascii="Times New Roman" w:hAnsi="Times New Roman"/>
                <w:lang w:val="en-US" w:eastAsia="fr-FR"/>
              </w:rPr>
              <w:t xml:space="preserve"> button.</w:t>
            </w:r>
          </w:p>
          <w:p w:rsidR="007F30B3" w:rsidRPr="00F54A80" w:rsidRDefault="007F30B3" w:rsidP="006C24A5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F30B3" w:rsidRDefault="007F30B3" w:rsidP="00274489">
            <w:pPr>
              <w:tabs>
                <w:tab w:val="left" w:pos="2622"/>
              </w:tabs>
              <w:spacing w:before="0" w:after="0"/>
              <w:jc w:val="center"/>
              <w:rPr>
                <w:noProof/>
              </w:rPr>
            </w:pPr>
            <w:r>
              <w:object w:dxaOrig="6870" w:dyaOrig="3540">
                <v:shape id="_x0000_i1060" type="#_x0000_t75" style="width:273pt;height:140.55pt" o:ole="">
                  <v:imagedata r:id="rId382" o:title=""/>
                </v:shape>
                <o:OLEObject Type="Embed" ProgID="PBrush" ShapeID="_x0000_i1060" DrawAspect="Content" ObjectID="_1588590752" r:id="rId383"/>
              </w:object>
            </w:r>
          </w:p>
        </w:tc>
      </w:tr>
      <w:tr w:rsidR="007F30B3" w:rsidRPr="00F54A80" w:rsidTr="006C24A5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F30B3" w:rsidRDefault="007F30B3" w:rsidP="006C24A5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Right click  “</w:t>
            </w:r>
            <w:r w:rsidRPr="00274489">
              <w:rPr>
                <w:rFonts w:ascii="Times New Roman" w:hAnsi="Times New Roman"/>
                <w:b/>
                <w:color w:val="000000"/>
                <w:lang w:val="en-US" w:eastAsia="fr-FR"/>
              </w:rPr>
              <w:t>Access Protection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”, in Pop up menu select “</w:t>
            </w:r>
            <w:r w:rsidRPr="00274489">
              <w:rPr>
                <w:rFonts w:ascii="Times New Roman" w:hAnsi="Times New Roman"/>
                <w:b/>
                <w:color w:val="000000"/>
                <w:lang w:val="en-US" w:eastAsia="fr-FR"/>
              </w:rPr>
              <w:t>Disable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</w:t>
            </w:r>
          </w:p>
          <w:p w:rsidR="007F30B3" w:rsidRDefault="007F30B3" w:rsidP="006C24A5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7F30B3" w:rsidRDefault="007F30B3" w:rsidP="00404B9E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Right click  “</w:t>
            </w:r>
            <w:r w:rsidRPr="00274489">
              <w:rPr>
                <w:rFonts w:ascii="Times New Roman" w:hAnsi="Times New Roman"/>
                <w:b/>
                <w:color w:val="000000"/>
                <w:lang w:val="en-US" w:eastAsia="fr-FR"/>
              </w:rPr>
              <w:t>On-Access Scanner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”, in Pop up menu select “</w:t>
            </w:r>
            <w:r w:rsidRPr="00274489">
              <w:rPr>
                <w:rFonts w:ascii="Times New Roman" w:hAnsi="Times New Roman"/>
                <w:b/>
                <w:color w:val="000000"/>
                <w:lang w:val="en-US" w:eastAsia="fr-FR"/>
              </w:rPr>
              <w:t>Disable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</w:t>
            </w:r>
          </w:p>
          <w:p w:rsidR="00505C38" w:rsidRDefault="00505C38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505C38" w:rsidRPr="00F54A80" w:rsidRDefault="00505C38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Close “</w:t>
            </w:r>
            <w:r w:rsidRPr="00274489">
              <w:rPr>
                <w:rFonts w:ascii="Times New Roman" w:hAnsi="Times New Roman"/>
                <w:b/>
                <w:color w:val="000000"/>
                <w:lang w:val="en-US" w:eastAsia="fr-FR"/>
              </w:rPr>
              <w:t>VirusScan Console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window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F30B3" w:rsidRDefault="007F30B3" w:rsidP="00274489">
            <w:pPr>
              <w:tabs>
                <w:tab w:val="left" w:pos="1223"/>
              </w:tabs>
              <w:spacing w:before="0" w:after="0"/>
              <w:jc w:val="left"/>
              <w:rPr>
                <w:noProof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BEF121B" wp14:editId="5D965AAB">
                  <wp:extent cx="4045788" cy="2632386"/>
                  <wp:effectExtent l="0" t="0" r="0" b="0"/>
                  <wp:docPr id="385" name="Picture 3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48046" cy="26338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F40C0" w:rsidRDefault="00EF40C0" w:rsidP="000B434A">
      <w:pPr>
        <w:ind w:left="720"/>
        <w:rPr>
          <w:lang w:val="en-US"/>
        </w:rPr>
      </w:pPr>
    </w:p>
    <w:p w:rsidR="00EF40C0" w:rsidRDefault="00EF40C0" w:rsidP="000B434A">
      <w:pPr>
        <w:ind w:left="720"/>
        <w:rPr>
          <w:lang w:val="en-US"/>
        </w:rPr>
      </w:pPr>
    </w:p>
    <w:p w:rsidR="000B434A" w:rsidRDefault="000B434A" w:rsidP="000B434A">
      <w:pPr>
        <w:pStyle w:val="Heading2"/>
        <w:rPr>
          <w:lang w:val="en-US"/>
        </w:rPr>
      </w:pPr>
      <w:bookmarkStart w:id="357" w:name="_Toc438026437"/>
      <w:bookmarkStart w:id="358" w:name="_Toc438031025"/>
      <w:bookmarkStart w:id="359" w:name="_Toc438031563"/>
      <w:bookmarkStart w:id="360" w:name="_Toc438032927"/>
      <w:bookmarkStart w:id="361" w:name="_Toc438033129"/>
      <w:bookmarkStart w:id="362" w:name="_Toc438200347"/>
      <w:bookmarkStart w:id="363" w:name="_Toc438200512"/>
      <w:bookmarkStart w:id="364" w:name="_Toc438479321"/>
      <w:bookmarkStart w:id="365" w:name="_Toc438481111"/>
      <w:bookmarkStart w:id="366" w:name="_Toc438482406"/>
      <w:bookmarkStart w:id="367" w:name="_Toc438482572"/>
      <w:bookmarkStart w:id="368" w:name="_Toc439854028"/>
      <w:bookmarkStart w:id="369" w:name="_Toc440036640"/>
      <w:bookmarkStart w:id="370" w:name="_Toc440979106"/>
      <w:bookmarkStart w:id="371" w:name="_Ref424207187"/>
      <w:bookmarkStart w:id="372" w:name="_Toc440979216"/>
      <w:bookmarkEnd w:id="357"/>
      <w:bookmarkEnd w:id="358"/>
      <w:bookmarkEnd w:id="359"/>
      <w:bookmarkEnd w:id="360"/>
      <w:bookmarkEnd w:id="361"/>
      <w:bookmarkEnd w:id="362"/>
      <w:bookmarkEnd w:id="363"/>
      <w:bookmarkEnd w:id="364"/>
      <w:bookmarkEnd w:id="365"/>
      <w:bookmarkEnd w:id="366"/>
      <w:bookmarkEnd w:id="367"/>
      <w:bookmarkEnd w:id="368"/>
      <w:bookmarkEnd w:id="369"/>
      <w:bookmarkEnd w:id="370"/>
      <w:r>
        <w:rPr>
          <w:lang w:val="en-US"/>
        </w:rPr>
        <w:t>Gazetteer uninstallation</w:t>
      </w:r>
      <w:bookmarkEnd w:id="371"/>
      <w:bookmarkEnd w:id="372"/>
    </w:p>
    <w:p w:rsidR="000B434A" w:rsidRPr="002A00F0" w:rsidRDefault="000B434A" w:rsidP="000B434A">
      <w:pPr>
        <w:rPr>
          <w:lang w:val="en-US"/>
        </w:rPr>
      </w:pPr>
      <w:r w:rsidRPr="008A549D">
        <w:rPr>
          <w:lang w:val="en-US"/>
        </w:rPr>
        <w:t xml:space="preserve">The following procedure </w:t>
      </w:r>
      <w:r>
        <w:rPr>
          <w:lang w:val="en-US"/>
        </w:rPr>
        <w:t xml:space="preserve">describes how to </w:t>
      </w:r>
      <w:r w:rsidRPr="008A549D">
        <w:rPr>
          <w:lang w:val="en-US"/>
        </w:rPr>
        <w:t>uninstall</w:t>
      </w:r>
      <w:r>
        <w:rPr>
          <w:lang w:val="en-US"/>
        </w:rPr>
        <w:t xml:space="preserve"> gazetteer</w:t>
      </w:r>
    </w:p>
    <w:tbl>
      <w:tblPr>
        <w:tblW w:w="974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3227"/>
        <w:gridCol w:w="6520"/>
      </w:tblGrid>
      <w:tr w:rsidR="000B434A" w:rsidRPr="00F54A80" w:rsidTr="000B434A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434A" w:rsidRPr="00F54A80" w:rsidRDefault="000B434A" w:rsidP="000B434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On INTEL-FS server, goto 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Start &gt;All programs &gt;Accessories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”,</w:t>
            </w:r>
          </w:p>
          <w:p w:rsidR="000B434A" w:rsidRPr="00F54A80" w:rsidRDefault="000B434A" w:rsidP="000B434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Right click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Command Prompt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”, in pop up menu select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Run as administrator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” 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434A" w:rsidRPr="00F54A80" w:rsidRDefault="000B434A" w:rsidP="000B434A">
            <w:pPr>
              <w:spacing w:before="0" w:after="0"/>
              <w:jc w:val="left"/>
              <w:rPr>
                <w:noProof/>
                <w:lang w:val="en-US" w:eastAsia="fr-FR"/>
              </w:rPr>
            </w:pPr>
            <w:r w:rsidRPr="00F54A80">
              <w:rPr>
                <w:noProof/>
                <w:lang w:val="en-US" w:eastAsia="fr-FR"/>
              </w:rPr>
              <w:object w:dxaOrig="6060" w:dyaOrig="6960">
                <v:shape id="_x0000_i1061" type="#_x0000_t75" style="width:303pt;height:316.75pt" o:ole="">
                  <v:imagedata r:id="rId82" o:title=""/>
                </v:shape>
                <o:OLEObject Type="Embed" ProgID="PBrush" ShapeID="_x0000_i1061" DrawAspect="Content" ObjectID="_1588590753" r:id="rId385"/>
              </w:object>
            </w:r>
          </w:p>
        </w:tc>
      </w:tr>
      <w:tr w:rsidR="000B434A" w:rsidRPr="00F54A80" w:rsidTr="000B434A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434A" w:rsidRPr="00F54A80" w:rsidRDefault="000B434A" w:rsidP="000B434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Using the Command Prompt window set current directory to E:\Gazett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e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er:</w:t>
            </w:r>
          </w:p>
          <w:p w:rsidR="000B434A" w:rsidRPr="00F54A80" w:rsidRDefault="000B434A" w:rsidP="000B434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Type in </w:t>
            </w:r>
            <w:r w:rsidR="00B34E93">
              <w:rPr>
                <w:rFonts w:ascii="Times New Roman" w:hAnsi="Times New Roman"/>
                <w:color w:val="000000"/>
                <w:lang w:val="en-US" w:eastAsia="fr-FR"/>
              </w:rPr>
              <w:t>“</w:t>
            </w:r>
            <w:r w:rsidRPr="00274489">
              <w:rPr>
                <w:rFonts w:ascii="Times New Roman" w:hAnsi="Times New Roman"/>
                <w:b/>
                <w:color w:val="000000"/>
                <w:lang w:val="en-US" w:eastAsia="fr-FR"/>
              </w:rPr>
              <w:t>E:</w:t>
            </w:r>
            <w:r w:rsidR="00B34E93">
              <w:rPr>
                <w:rFonts w:ascii="Times New Roman" w:hAnsi="Times New Roman"/>
                <w:b/>
                <w:color w:val="000000"/>
                <w:lang w:val="en-US" w:eastAsia="fr-FR"/>
              </w:rPr>
              <w:t>”</w:t>
            </w:r>
          </w:p>
          <w:p w:rsidR="000B434A" w:rsidRPr="00F54A80" w:rsidRDefault="000B434A" w:rsidP="000B434A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Type in cd </w:t>
            </w:r>
            <w:r w:rsidR="00B34E93">
              <w:rPr>
                <w:rFonts w:ascii="Times New Roman" w:hAnsi="Times New Roman"/>
                <w:color w:val="000000"/>
                <w:lang w:val="en-US" w:eastAsia="fr-FR"/>
              </w:rPr>
              <w:t>“</w:t>
            </w:r>
            <w:r w:rsidRPr="00274489">
              <w:rPr>
                <w:rFonts w:ascii="Times New Roman" w:hAnsi="Times New Roman"/>
                <w:b/>
                <w:color w:val="000000"/>
                <w:lang w:val="en-US" w:eastAsia="fr-FR"/>
              </w:rPr>
              <w:t>E:\Gazetteer</w:t>
            </w:r>
            <w:r w:rsidR="00B34E93">
              <w:rPr>
                <w:rFonts w:ascii="Times New Roman" w:hAnsi="Times New Roman"/>
                <w:b/>
                <w:color w:val="000000"/>
                <w:lang w:val="en-US" w:eastAsia="fr-FR"/>
              </w:rPr>
              <w:t>”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434A" w:rsidRPr="00F54A80" w:rsidRDefault="000B434A" w:rsidP="000B434A">
            <w:pPr>
              <w:spacing w:before="0" w:after="0"/>
              <w:jc w:val="left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C21292F" wp14:editId="4F35F2D3">
                  <wp:extent cx="4124325" cy="2019300"/>
                  <wp:effectExtent l="0" t="0" r="9525" b="0"/>
                  <wp:docPr id="33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24325" cy="2019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B434A" w:rsidRPr="00F54A80" w:rsidTr="000B434A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434A" w:rsidRPr="00F54A80" w:rsidRDefault="000B434A" w:rsidP="000B434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lastRenderedPageBreak/>
              <w:t xml:space="preserve">Type in </w:t>
            </w:r>
            <w:r w:rsidR="00B34E93">
              <w:rPr>
                <w:rFonts w:ascii="Times New Roman" w:hAnsi="Times New Roman"/>
                <w:color w:val="000000"/>
                <w:lang w:val="en-US" w:eastAsia="fr-FR"/>
              </w:rPr>
              <w:t>“</w:t>
            </w:r>
            <w:r w:rsidR="00B34E93" w:rsidRPr="00274489">
              <w:rPr>
                <w:rFonts w:ascii="Times New Roman" w:hAnsi="Times New Roman"/>
                <w:b/>
                <w:color w:val="000000"/>
                <w:lang w:val="en-US" w:eastAsia="fr-FR"/>
              </w:rPr>
              <w:t>un</w:t>
            </w:r>
            <w:r w:rsidRPr="00274489">
              <w:rPr>
                <w:rFonts w:ascii="Times New Roman" w:hAnsi="Times New Roman"/>
                <w:b/>
                <w:color w:val="000000"/>
                <w:lang w:val="en-US" w:eastAsia="fr-FR"/>
              </w:rPr>
              <w:t>install.cmd</w:t>
            </w:r>
            <w:r w:rsidR="00B34E93">
              <w:rPr>
                <w:rFonts w:ascii="Times New Roman" w:hAnsi="Times New Roman"/>
                <w:b/>
                <w:color w:val="000000"/>
                <w:lang w:val="en-US" w:eastAsia="fr-FR"/>
              </w:rPr>
              <w:t>”</w:t>
            </w:r>
          </w:p>
          <w:p w:rsidR="00B34E93" w:rsidRDefault="000B434A" w:rsidP="000B434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Gazetter </w:t>
            </w:r>
            <w:r w:rsidR="00B34E93">
              <w:rPr>
                <w:rFonts w:ascii="Times New Roman" w:hAnsi="Times New Roman"/>
                <w:color w:val="000000"/>
                <w:lang w:val="en-US" w:eastAsia="fr-FR"/>
              </w:rPr>
              <w:t>uninstallation</w:t>
            </w:r>
          </w:p>
          <w:p w:rsidR="000B434A" w:rsidRPr="00F54A80" w:rsidRDefault="00B34E93" w:rsidP="000B434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 </w:t>
            </w:r>
            <w:r w:rsidR="000B434A" w:rsidRPr="00F54A80">
              <w:rPr>
                <w:rFonts w:ascii="Times New Roman" w:hAnsi="Times New Roman"/>
                <w:color w:val="000000"/>
                <w:lang w:val="en-US" w:eastAsia="fr-FR"/>
              </w:rPr>
              <w:t>script is running</w:t>
            </w:r>
          </w:p>
          <w:p w:rsidR="000B434A" w:rsidRPr="00F54A80" w:rsidRDefault="000B434A" w:rsidP="000B434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0B434A" w:rsidRPr="00F54A80" w:rsidRDefault="000B434A" w:rsidP="000B434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“</w:t>
            </w:r>
            <w:r w:rsidRPr="00274489">
              <w:rPr>
                <w:rFonts w:ascii="Times New Roman" w:hAnsi="Times New Roman"/>
                <w:b/>
                <w:i/>
                <w:color w:val="000000"/>
                <w:lang w:val="en-US" w:eastAsia="fr-FR"/>
              </w:rPr>
              <w:t>Do you really want to uninstall the Gazetteer of the cartographic server yes(y) / no (n) ?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type ‘y’</w:t>
            </w:r>
          </w:p>
          <w:p w:rsidR="000B434A" w:rsidRPr="00F54A80" w:rsidRDefault="000B434A" w:rsidP="000B434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B34E93" w:rsidRDefault="000B434A" w:rsidP="000B434A">
            <w:pPr>
              <w:spacing w:before="0" w:after="0"/>
              <w:jc w:val="left"/>
              <w:rPr>
                <w:rFonts w:ascii="Times New Roman" w:hAnsi="Times New Roman"/>
                <w:b/>
                <w:i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“</w:t>
            </w:r>
            <w:r w:rsidRPr="00274489">
              <w:rPr>
                <w:rFonts w:ascii="Times New Roman" w:hAnsi="Times New Roman"/>
                <w:b/>
                <w:i/>
                <w:color w:val="000000"/>
                <w:lang w:val="en-US" w:eastAsia="fr-FR"/>
              </w:rPr>
              <w:t>Press any key to continue . . .</w:t>
            </w:r>
          </w:p>
          <w:p w:rsidR="000B434A" w:rsidRPr="00F54A80" w:rsidRDefault="000B434A" w:rsidP="000B434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press a key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434A" w:rsidRPr="00F54A80" w:rsidRDefault="00B34E93" w:rsidP="000B434A">
            <w:pPr>
              <w:spacing w:before="0" w:after="0"/>
              <w:jc w:val="left"/>
              <w:rPr>
                <w:noProof/>
                <w:lang w:val="en-US" w:eastAsia="fr-FR"/>
              </w:rPr>
            </w:pPr>
            <w:r w:rsidRPr="00274489">
              <w:rPr>
                <w:noProof/>
                <w:lang w:val="en-US"/>
              </w:rPr>
              <w:drawing>
                <wp:inline distT="0" distB="0" distL="0" distR="0" wp14:anchorId="63B16124" wp14:editId="26E88FC6">
                  <wp:extent cx="4068629" cy="2113472"/>
                  <wp:effectExtent l="0" t="0" r="8255" b="1270"/>
                  <wp:docPr id="176" name="Picture 1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70900" cy="21146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B434A" w:rsidRPr="00F54A80" w:rsidTr="000B434A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434A" w:rsidRPr="00F54A80" w:rsidRDefault="000B434A" w:rsidP="000B434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Close all windows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434A" w:rsidRPr="00F54A80" w:rsidRDefault="000B434A" w:rsidP="000B434A">
            <w:pPr>
              <w:spacing w:before="0" w:after="0"/>
              <w:jc w:val="left"/>
              <w:rPr>
                <w:noProof/>
                <w:lang w:val="en-US" w:eastAsia="fr-FR"/>
              </w:rPr>
            </w:pPr>
          </w:p>
        </w:tc>
      </w:tr>
    </w:tbl>
    <w:p w:rsidR="000B434A" w:rsidRPr="00F54A80" w:rsidRDefault="000B434A" w:rsidP="000B434A">
      <w:pPr>
        <w:rPr>
          <w:lang w:val="en-US"/>
        </w:rPr>
      </w:pPr>
    </w:p>
    <w:p w:rsidR="0023659F" w:rsidRPr="0023659F" w:rsidRDefault="0023659F" w:rsidP="0023659F">
      <w:pPr>
        <w:ind w:left="720"/>
        <w:rPr>
          <w:lang w:val="en-US"/>
        </w:rPr>
      </w:pPr>
    </w:p>
    <w:p w:rsidR="00F75B66" w:rsidRPr="00F54A80" w:rsidRDefault="00F75B66" w:rsidP="00FA7267">
      <w:pPr>
        <w:pStyle w:val="Heading2"/>
        <w:keepLines/>
        <w:widowControl w:val="0"/>
        <w:rPr>
          <w:lang w:val="en-US"/>
        </w:rPr>
      </w:pPr>
      <w:bookmarkStart w:id="373" w:name="_Ref424205157"/>
      <w:bookmarkStart w:id="374" w:name="_Ref424205166"/>
      <w:bookmarkStart w:id="375" w:name="_Ref424205175"/>
      <w:bookmarkStart w:id="376" w:name="_Toc440979217"/>
      <w:bookmarkStart w:id="377" w:name="_Ref425258001"/>
      <w:bookmarkStart w:id="378" w:name="_Ref425258029"/>
      <w:r>
        <w:rPr>
          <w:lang w:val="en-US"/>
        </w:rPr>
        <w:lastRenderedPageBreak/>
        <w:t>Cartographic Server u</w:t>
      </w:r>
      <w:r w:rsidRPr="00F54A80">
        <w:rPr>
          <w:lang w:val="en-US"/>
        </w:rPr>
        <w:t>ninstallation</w:t>
      </w:r>
      <w:bookmarkEnd w:id="373"/>
      <w:bookmarkEnd w:id="374"/>
      <w:bookmarkEnd w:id="375"/>
      <w:bookmarkEnd w:id="376"/>
    </w:p>
    <w:p w:rsidR="00F75B66" w:rsidRPr="008A549D" w:rsidRDefault="00F75B66" w:rsidP="00FA7267">
      <w:pPr>
        <w:keepNext/>
        <w:keepLines/>
        <w:widowControl w:val="0"/>
        <w:rPr>
          <w:lang w:val="en-US"/>
        </w:rPr>
      </w:pPr>
      <w:r w:rsidRPr="008A549D">
        <w:rPr>
          <w:lang w:val="en-US"/>
        </w:rPr>
        <w:t xml:space="preserve">The following procedure </w:t>
      </w:r>
      <w:r>
        <w:rPr>
          <w:lang w:val="en-US"/>
        </w:rPr>
        <w:t xml:space="preserve">describes how to </w:t>
      </w:r>
      <w:r w:rsidRPr="008A549D">
        <w:rPr>
          <w:lang w:val="en-US"/>
        </w:rPr>
        <w:t>uninstall Cartographic Server</w:t>
      </w:r>
    </w:p>
    <w:tbl>
      <w:tblPr>
        <w:tblW w:w="974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3227"/>
        <w:gridCol w:w="6520"/>
      </w:tblGrid>
      <w:tr w:rsidR="00F75B66" w:rsidRPr="00F54A80" w:rsidTr="000B434A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75B66" w:rsidRPr="00F54A80" w:rsidRDefault="00F75B66" w:rsidP="00FA7267">
            <w:pPr>
              <w:keepNext/>
              <w:keepLines/>
              <w:widowControl w:val="0"/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On INTEL-FS server, goto 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Start &gt;All programs &gt;Accessories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”,</w:t>
            </w:r>
          </w:p>
          <w:p w:rsidR="00F75B66" w:rsidRPr="00F54A80" w:rsidRDefault="00F75B66" w:rsidP="00FA7267">
            <w:pPr>
              <w:keepNext/>
              <w:keepLines/>
              <w:widowControl w:val="0"/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Right click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Command Prompt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”, in pop up menu select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Run as administrator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” 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75B66" w:rsidRPr="00F54A80" w:rsidRDefault="00F75B66" w:rsidP="00FA7267">
            <w:pPr>
              <w:keepNext/>
              <w:keepLines/>
              <w:widowControl w:val="0"/>
              <w:spacing w:before="0" w:after="0"/>
              <w:jc w:val="left"/>
              <w:rPr>
                <w:noProof/>
                <w:lang w:val="en-US" w:eastAsia="fr-FR"/>
              </w:rPr>
            </w:pPr>
            <w:r w:rsidRPr="00F54A80">
              <w:rPr>
                <w:noProof/>
                <w:lang w:val="en-US" w:eastAsia="fr-FR"/>
              </w:rPr>
              <w:object w:dxaOrig="6060" w:dyaOrig="6960">
                <v:shape id="_x0000_i1062" type="#_x0000_t75" style="width:303pt;height:316.75pt" o:ole="">
                  <v:imagedata r:id="rId82" o:title=""/>
                </v:shape>
                <o:OLEObject Type="Embed" ProgID="PBrush" ShapeID="_x0000_i1062" DrawAspect="Content" ObjectID="_1588590754" r:id="rId387"/>
              </w:object>
            </w:r>
          </w:p>
        </w:tc>
      </w:tr>
      <w:tr w:rsidR="00F75B66" w:rsidRPr="00F54A80" w:rsidTr="000B434A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75B66" w:rsidRPr="00F54A80" w:rsidRDefault="00F75B66" w:rsidP="00FA7267">
            <w:pPr>
              <w:keepNext/>
              <w:keepLines/>
              <w:widowControl w:val="0"/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in 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 xml:space="preserve">the window command prompt </w:t>
            </w:r>
          </w:p>
          <w:p w:rsidR="00F75B66" w:rsidRPr="00F54A80" w:rsidRDefault="00F75B66" w:rsidP="00FA7267">
            <w:pPr>
              <w:keepNext/>
              <w:keepLines/>
              <w:widowControl w:val="0"/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Goto E:\CARTOSERVER-INSTALLATION directory</w:t>
            </w:r>
          </w:p>
          <w:p w:rsidR="00F75B66" w:rsidRDefault="00F75B66" w:rsidP="00FA7267">
            <w:pPr>
              <w:keepNext/>
              <w:keepLines/>
              <w:widowControl w:val="0"/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Type in</w:t>
            </w:r>
          </w:p>
          <w:p w:rsidR="00F75B66" w:rsidRPr="00274489" w:rsidRDefault="00F9357F" w:rsidP="00FA7267">
            <w:pPr>
              <w:keepNext/>
              <w:keepLines/>
              <w:widowControl w:val="0"/>
              <w:spacing w:before="0" w:after="0"/>
              <w:jc w:val="left"/>
              <w:rPr>
                <w:rFonts w:ascii="Times New Roman" w:hAnsi="Times New Roman"/>
                <w:b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b/>
                <w:color w:val="000000"/>
                <w:lang w:val="en-US" w:eastAsia="fr-FR"/>
              </w:rPr>
              <w:t>“</w:t>
            </w:r>
            <w:r w:rsidR="00F75B66" w:rsidRPr="00274489">
              <w:rPr>
                <w:rFonts w:ascii="Times New Roman" w:hAnsi="Times New Roman"/>
                <w:b/>
                <w:color w:val="000000"/>
                <w:lang w:val="en-US" w:eastAsia="fr-FR"/>
              </w:rPr>
              <w:t>E:</w:t>
            </w:r>
            <w:r w:rsidRPr="00274489">
              <w:rPr>
                <w:rFonts w:ascii="Times New Roman" w:hAnsi="Times New Roman"/>
                <w:color w:val="000000"/>
                <w:lang w:val="en-US" w:eastAsia="fr-FR"/>
              </w:rPr>
              <w:t>”</w:t>
            </w:r>
            <w:r w:rsidR="00F75B66" w:rsidRPr="00274489">
              <w:rPr>
                <w:rFonts w:ascii="Times New Roman" w:hAnsi="Times New Roman"/>
                <w:b/>
                <w:color w:val="000000"/>
                <w:lang w:val="en-US" w:eastAsia="fr-FR"/>
              </w:rPr>
              <w:t xml:space="preserve">  </w:t>
            </w:r>
          </w:p>
          <w:p w:rsidR="00F75B66" w:rsidRPr="00274489" w:rsidRDefault="00F9357F" w:rsidP="00FA7267">
            <w:pPr>
              <w:keepNext/>
              <w:keepLines/>
              <w:widowControl w:val="0"/>
              <w:spacing w:before="0" w:after="0"/>
              <w:jc w:val="left"/>
              <w:rPr>
                <w:rFonts w:ascii="Times New Roman" w:hAnsi="Times New Roman"/>
                <w:b/>
                <w:lang w:val="en-US" w:eastAsia="fr-FR"/>
              </w:rPr>
            </w:pPr>
            <w:r w:rsidRPr="00274489">
              <w:rPr>
                <w:rFonts w:ascii="Times New Roman" w:hAnsi="Times New Roman"/>
                <w:color w:val="000000"/>
                <w:lang w:val="en-US" w:eastAsia="fr-FR"/>
              </w:rPr>
              <w:t>“</w:t>
            </w:r>
            <w:r w:rsidR="00F75B66" w:rsidRPr="00274489">
              <w:rPr>
                <w:rFonts w:ascii="Times New Roman" w:hAnsi="Times New Roman"/>
                <w:b/>
                <w:color w:val="000000"/>
                <w:lang w:val="en-US" w:eastAsia="fr-FR"/>
              </w:rPr>
              <w:t>cd CARTOSERVER-INSTALLATION</w:t>
            </w:r>
            <w:r w:rsidRPr="00274489">
              <w:rPr>
                <w:rFonts w:ascii="Times New Roman" w:hAnsi="Times New Roman"/>
                <w:color w:val="000000"/>
                <w:lang w:val="en-US" w:eastAsia="fr-FR"/>
              </w:rPr>
              <w:t>”</w:t>
            </w:r>
          </w:p>
          <w:p w:rsidR="00F75B66" w:rsidRPr="00F54A80" w:rsidRDefault="00F75B66" w:rsidP="00FA7267">
            <w:pPr>
              <w:keepNext/>
              <w:keepLines/>
              <w:widowControl w:val="0"/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75B66" w:rsidRPr="00F54A80" w:rsidRDefault="00F75B66" w:rsidP="00FA7267">
            <w:pPr>
              <w:keepNext/>
              <w:keepLines/>
              <w:widowControl w:val="0"/>
              <w:spacing w:before="0" w:after="0"/>
              <w:jc w:val="left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A3744EC" wp14:editId="455BF756">
                  <wp:extent cx="4057650" cy="1504950"/>
                  <wp:effectExtent l="0" t="0" r="0" b="0"/>
                  <wp:docPr id="24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57650" cy="15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75B66" w:rsidRPr="00F54A80" w:rsidTr="000B434A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75B66" w:rsidRPr="00F54A80" w:rsidRDefault="00F75B66" w:rsidP="00FA7267">
            <w:pPr>
              <w:keepNext/>
              <w:keepLines/>
              <w:widowControl w:val="0"/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Type in </w:t>
            </w:r>
            <w:r w:rsidR="00F9357F">
              <w:rPr>
                <w:rFonts w:ascii="Times New Roman" w:hAnsi="Times New Roman"/>
                <w:color w:val="000000"/>
                <w:lang w:val="en-US" w:eastAsia="fr-FR"/>
              </w:rPr>
              <w:t>“</w:t>
            </w:r>
            <w:r w:rsidRPr="00274489">
              <w:rPr>
                <w:rFonts w:ascii="Times New Roman" w:hAnsi="Times New Roman"/>
                <w:b/>
                <w:color w:val="000000"/>
                <w:lang w:val="en-US" w:eastAsia="fr-FR"/>
              </w:rPr>
              <w:t>uninstall_srv_intelfs.cmd</w:t>
            </w:r>
            <w:r w:rsidR="00F9357F" w:rsidRPr="00274489">
              <w:rPr>
                <w:rFonts w:ascii="Times New Roman" w:hAnsi="Times New Roman"/>
                <w:color w:val="000000"/>
                <w:lang w:val="en-US" w:eastAsia="fr-FR"/>
              </w:rPr>
              <w:t>”</w:t>
            </w:r>
          </w:p>
          <w:p w:rsidR="00F75B66" w:rsidRPr="00F54A80" w:rsidRDefault="00F75B66" w:rsidP="00FA7267">
            <w:pPr>
              <w:keepNext/>
              <w:keepLines/>
              <w:widowControl w:val="0"/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F75B66" w:rsidRPr="00F54A80" w:rsidRDefault="00F75B66" w:rsidP="00FA7267">
            <w:pPr>
              <w:keepNext/>
              <w:keepLines/>
              <w:widowControl w:val="0"/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Wait for Cartographic server uninstallation completion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75B66" w:rsidRPr="00F54A80" w:rsidRDefault="00F75B66" w:rsidP="00FA7267">
            <w:pPr>
              <w:keepNext/>
              <w:keepLines/>
              <w:widowControl w:val="0"/>
              <w:spacing w:before="0" w:after="0"/>
              <w:jc w:val="left"/>
              <w:rPr>
                <w:rFonts w:ascii="Times New Roman" w:hAnsi="Times New Roman"/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42C83C4" wp14:editId="6AC7FB20">
                  <wp:extent cx="4050897" cy="2347590"/>
                  <wp:effectExtent l="0" t="0" r="6985" b="0"/>
                  <wp:docPr id="288" name="Picture 2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72871" cy="2360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75B66" w:rsidRPr="00F54A80" w:rsidTr="000B434A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75B66" w:rsidRPr="00F54A80" w:rsidRDefault="00F75B66" w:rsidP="00FA7267">
            <w:pPr>
              <w:keepNext/>
              <w:keepLines/>
              <w:widowControl w:val="0"/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lastRenderedPageBreak/>
              <w:t>If INTEL-FS has not been previously uninstall, using command prompt windows, remove IMAGES share</w:t>
            </w:r>
          </w:p>
          <w:p w:rsidR="00F75B66" w:rsidRPr="00F54A80" w:rsidRDefault="00F75B66" w:rsidP="00FA7267">
            <w:pPr>
              <w:keepNext/>
              <w:keepLines/>
              <w:widowControl w:val="0"/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F75B66" w:rsidRPr="00F54A80" w:rsidRDefault="00F75B66" w:rsidP="00FA7267">
            <w:pPr>
              <w:keepNext/>
              <w:keepLines/>
              <w:widowControl w:val="0"/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Type in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net share IMAGES /delete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75B66" w:rsidRPr="00F54A80" w:rsidRDefault="00F75B66" w:rsidP="00FA7267">
            <w:pPr>
              <w:keepNext/>
              <w:keepLines/>
              <w:widowControl w:val="0"/>
              <w:spacing w:before="0" w:after="0"/>
              <w:jc w:val="left"/>
              <w:rPr>
                <w:rFonts w:ascii="Times New Roman" w:hAnsi="Times New Roman"/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4F9DD4F" wp14:editId="50ABDBB7">
                  <wp:extent cx="4114800" cy="1847850"/>
                  <wp:effectExtent l="0" t="0" r="0" b="0"/>
                  <wp:docPr id="24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14800" cy="1847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75B66" w:rsidRPr="00F54A80" w:rsidTr="000B434A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75B66" w:rsidRPr="00F54A80" w:rsidRDefault="00F75B66" w:rsidP="00FA7267">
            <w:pPr>
              <w:keepNext/>
              <w:keepLines/>
              <w:widowControl w:val="0"/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Start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”,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Control panel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</w:t>
            </w:r>
          </w:p>
          <w:p w:rsidR="00F75B66" w:rsidRPr="00F54A80" w:rsidRDefault="00F75B66" w:rsidP="00FA7267">
            <w:pPr>
              <w:keepNext/>
              <w:keepLines/>
              <w:widowControl w:val="0"/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Uninstall a program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”,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Programs and Features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window is displayed</w:t>
            </w:r>
          </w:p>
          <w:p w:rsidR="00F75B66" w:rsidRPr="00F54A80" w:rsidRDefault="00F75B66" w:rsidP="00FA7267">
            <w:pPr>
              <w:keepNext/>
              <w:keepLines/>
              <w:widowControl w:val="0"/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F75B66" w:rsidRPr="00F54A80" w:rsidRDefault="00F75B66" w:rsidP="00FA7267">
            <w:pPr>
              <w:keepNext/>
              <w:keepLines/>
              <w:widowControl w:val="0"/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Right click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INTEL-FS CARTOGRAPHIC SERVER &lt;numversion&gt;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in pop up menu select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uninstall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75B66" w:rsidRPr="00F54A80" w:rsidRDefault="00F75B66" w:rsidP="00FA7267">
            <w:pPr>
              <w:keepNext/>
              <w:keepLines/>
              <w:widowControl w:val="0"/>
              <w:spacing w:before="0" w:after="0"/>
              <w:jc w:val="left"/>
              <w:rPr>
                <w:rFonts w:ascii="Times New Roman" w:hAnsi="Times New Roman"/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C18E846" wp14:editId="1293BBBF">
                  <wp:extent cx="3990975" cy="2143125"/>
                  <wp:effectExtent l="0" t="0" r="9525" b="9525"/>
                  <wp:docPr id="24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90975" cy="2143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75B66" w:rsidRPr="00F54A80" w:rsidTr="000B434A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75B66" w:rsidRPr="00F54A80" w:rsidRDefault="00F75B66" w:rsidP="00FA7267">
            <w:pPr>
              <w:keepNext/>
              <w:keepLines/>
              <w:widowControl w:val="0"/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Y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es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  <w:p w:rsidR="00F75B66" w:rsidRPr="00F54A80" w:rsidRDefault="00F75B66" w:rsidP="00FA7267">
            <w:pPr>
              <w:keepNext/>
              <w:keepLines/>
              <w:widowControl w:val="0"/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F75B66" w:rsidRPr="00F54A80" w:rsidRDefault="00F75B66" w:rsidP="00FA7267">
            <w:pPr>
              <w:keepNext/>
              <w:keepLines/>
              <w:widowControl w:val="0"/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When Cartographic server is uninstalled, close all windows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75B66" w:rsidRPr="00F54A80" w:rsidRDefault="006A6A79" w:rsidP="00FA7267">
            <w:pPr>
              <w:keepNext/>
              <w:keepLines/>
              <w:widowControl w:val="0"/>
              <w:spacing w:before="0" w:after="0"/>
              <w:jc w:val="left"/>
              <w:rPr>
                <w:rFonts w:ascii="Times New Roman" w:hAnsi="Times New Roman"/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8963AAB" wp14:editId="4655995F">
                  <wp:extent cx="3991496" cy="1060241"/>
                  <wp:effectExtent l="0" t="0" r="0" b="6985"/>
                  <wp:docPr id="435" name="Picture 4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91492" cy="10602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75B66" w:rsidRPr="00F54A80" w:rsidTr="000B434A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75B66" w:rsidRDefault="00F75B66" w:rsidP="00FA7267">
            <w:pPr>
              <w:keepNext/>
              <w:keepLines/>
              <w:widowControl w:val="0"/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t>“</w:t>
            </w:r>
            <w:r w:rsidRPr="00B06D8D">
              <w:rPr>
                <w:rFonts w:ascii="Times New Roman" w:hAnsi="Times New Roman"/>
                <w:b/>
                <w:lang w:val="en-US" w:eastAsia="fr-FR"/>
              </w:rPr>
              <w:t>User Account Control</w:t>
            </w:r>
            <w:r>
              <w:rPr>
                <w:rFonts w:ascii="Times New Roman" w:hAnsi="Times New Roman"/>
                <w:lang w:val="en-US" w:eastAsia="fr-FR"/>
              </w:rPr>
              <w:t>” window</w:t>
            </w:r>
            <w:r w:rsidRPr="005D46E0">
              <w:rPr>
                <w:rFonts w:ascii="Times New Roman" w:hAnsi="Times New Roman"/>
                <w:lang w:val="en-US" w:eastAsia="fr-FR"/>
              </w:rPr>
              <w:t xml:space="preserve"> with the message “</w:t>
            </w:r>
            <w:r w:rsidRPr="00B06D8D">
              <w:rPr>
                <w:rFonts w:ascii="Times New Roman" w:hAnsi="Times New Roman"/>
                <w:b/>
                <w:lang w:val="en-US" w:eastAsia="fr-FR"/>
              </w:rPr>
              <w:t>Do you allow the following program from an unknown publisher to make changes to this computer ?</w:t>
            </w:r>
            <w:r w:rsidRPr="005D46E0">
              <w:rPr>
                <w:rFonts w:ascii="Times New Roman" w:hAnsi="Times New Roman"/>
                <w:lang w:val="en-US" w:eastAsia="fr-FR"/>
              </w:rPr>
              <w:t>” is displayed</w:t>
            </w:r>
            <w:r>
              <w:rPr>
                <w:rFonts w:ascii="Times New Roman" w:hAnsi="Times New Roman"/>
                <w:lang w:val="en-US" w:eastAsia="fr-FR"/>
              </w:rPr>
              <w:t>.</w:t>
            </w:r>
            <w:r w:rsidRPr="005D46E0">
              <w:rPr>
                <w:rFonts w:ascii="Times New Roman" w:hAnsi="Times New Roman"/>
                <w:lang w:val="en-US" w:eastAsia="fr-FR"/>
              </w:rPr>
              <w:t xml:space="preserve"> </w:t>
            </w:r>
          </w:p>
          <w:p w:rsidR="00F75B66" w:rsidRDefault="00F75B66" w:rsidP="00FA7267">
            <w:pPr>
              <w:keepNext/>
              <w:keepLines/>
              <w:widowControl w:val="0"/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F75B66" w:rsidRPr="005D46E0" w:rsidRDefault="00F75B66" w:rsidP="00FA7267">
            <w:pPr>
              <w:keepNext/>
              <w:keepLines/>
              <w:widowControl w:val="0"/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t>Click “</w:t>
            </w:r>
            <w:r w:rsidRPr="00B06D8D">
              <w:rPr>
                <w:rFonts w:ascii="Times New Roman" w:hAnsi="Times New Roman"/>
                <w:b/>
                <w:lang w:val="en-US" w:eastAsia="fr-FR"/>
              </w:rPr>
              <w:t>Yes</w:t>
            </w:r>
            <w:r>
              <w:rPr>
                <w:rFonts w:ascii="Times New Roman" w:hAnsi="Times New Roman"/>
                <w:lang w:val="en-US" w:eastAsia="fr-FR"/>
              </w:rPr>
              <w:t>”</w:t>
            </w:r>
            <w:r w:rsidRPr="005D46E0">
              <w:rPr>
                <w:rFonts w:ascii="Times New Roman" w:hAnsi="Times New Roman"/>
                <w:lang w:val="en-US" w:eastAsia="fr-FR"/>
              </w:rPr>
              <w:t xml:space="preserve"> button.</w:t>
            </w:r>
          </w:p>
          <w:p w:rsidR="00F75B66" w:rsidRPr="00F54A80" w:rsidRDefault="00F75B66" w:rsidP="00FA7267">
            <w:pPr>
              <w:keepNext/>
              <w:keepLines/>
              <w:widowControl w:val="0"/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75B66" w:rsidRDefault="00F75B66" w:rsidP="00FA7267">
            <w:pPr>
              <w:keepNext/>
              <w:keepLines/>
              <w:widowControl w:val="0"/>
              <w:spacing w:before="0" w:after="0"/>
              <w:jc w:val="left"/>
              <w:rPr>
                <w:noProof/>
                <w:lang w:val="fr-FR" w:eastAsia="fr-FR"/>
              </w:rPr>
            </w:pPr>
            <w:r>
              <w:object w:dxaOrig="6915" w:dyaOrig="3540">
                <v:shape id="_x0000_i1063" type="#_x0000_t75" style="width:315.05pt;height:160.95pt" o:ole="">
                  <v:imagedata r:id="rId393" o:title=""/>
                </v:shape>
                <o:OLEObject Type="Embed" ProgID="PBrush" ShapeID="_x0000_i1063" DrawAspect="Content" ObjectID="_1588590755" r:id="rId394"/>
              </w:object>
            </w:r>
          </w:p>
        </w:tc>
      </w:tr>
      <w:tr w:rsidR="00F75B66" w:rsidRPr="00F54A80" w:rsidTr="000B434A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75B66" w:rsidRDefault="00F75B66" w:rsidP="00FA7267">
            <w:pPr>
              <w:keepNext/>
              <w:keepLines/>
              <w:widowControl w:val="0"/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INTEL-FS CARTOGRAPHIC SERVER uninstallation is in progress.</w:t>
            </w:r>
          </w:p>
          <w:p w:rsidR="00F75B66" w:rsidRDefault="00F75B66" w:rsidP="00FA7267">
            <w:pPr>
              <w:keepNext/>
              <w:keepLines/>
              <w:widowControl w:val="0"/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F75B66" w:rsidRPr="00F54A80" w:rsidRDefault="00F75B66" w:rsidP="00FA7267">
            <w:pPr>
              <w:keepNext/>
              <w:keepLines/>
              <w:widowControl w:val="0"/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When 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uninstallation is completed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, close all windows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75B66" w:rsidRDefault="006A6A79" w:rsidP="00FA7267">
            <w:pPr>
              <w:keepNext/>
              <w:keepLines/>
              <w:widowControl w:val="0"/>
              <w:spacing w:before="0" w:after="0"/>
              <w:jc w:val="center"/>
            </w:pPr>
            <w:r>
              <w:rPr>
                <w:noProof/>
                <w:lang w:val="en-US"/>
              </w:rPr>
              <w:drawing>
                <wp:inline distT="0" distB="0" distL="0" distR="0" wp14:anchorId="3D4F3BB3" wp14:editId="23B22396">
                  <wp:extent cx="3790950" cy="1400175"/>
                  <wp:effectExtent l="0" t="0" r="0" b="9525"/>
                  <wp:docPr id="436" name="Picture 4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90950" cy="1400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14949" w:rsidRDefault="00114949" w:rsidP="00FA7267">
      <w:pPr>
        <w:keepNext/>
        <w:keepLines/>
        <w:widowControl w:val="0"/>
        <w:rPr>
          <w:lang w:val="en-US"/>
        </w:rPr>
      </w:pPr>
    </w:p>
    <w:p w:rsidR="00F75B66" w:rsidRDefault="00F9357F" w:rsidP="00FA7267">
      <w:pPr>
        <w:keepNext/>
        <w:keepLines/>
        <w:widowControl w:val="0"/>
        <w:rPr>
          <w:lang w:val="en-US"/>
        </w:rPr>
      </w:pPr>
      <w:r>
        <w:rPr>
          <w:lang w:val="en-US"/>
        </w:rPr>
        <w:lastRenderedPageBreak/>
        <w:t>Using “Computer Management” wizard, remove</w:t>
      </w:r>
    </w:p>
    <w:p w:rsidR="00F9357F" w:rsidRPr="00274489" w:rsidRDefault="00170233" w:rsidP="00274489">
      <w:pPr>
        <w:pStyle w:val="ListParagraph"/>
        <w:keepNext/>
        <w:keepLines/>
        <w:widowControl w:val="0"/>
        <w:numPr>
          <w:ilvl w:val="0"/>
          <w:numId w:val="59"/>
        </w:numPr>
        <w:rPr>
          <w:lang w:val="en-US"/>
        </w:rPr>
      </w:pPr>
      <w:r w:rsidRPr="00274489">
        <w:rPr>
          <w:lang w:val="en-US"/>
        </w:rPr>
        <w:t>ArcGISSOC, ArcGISSOM and ArcGISWebServices accounts</w:t>
      </w:r>
    </w:p>
    <w:p w:rsidR="00170233" w:rsidRDefault="00170233" w:rsidP="00274489">
      <w:pPr>
        <w:pStyle w:val="ListParagraph"/>
        <w:keepNext/>
        <w:keepLines/>
        <w:widowControl w:val="0"/>
        <w:numPr>
          <w:ilvl w:val="0"/>
          <w:numId w:val="59"/>
        </w:numPr>
        <w:rPr>
          <w:lang w:val="en-US"/>
        </w:rPr>
      </w:pPr>
      <w:r w:rsidRPr="00274489">
        <w:rPr>
          <w:lang w:val="en-US"/>
        </w:rPr>
        <w:t>agsusers and agsadmin groups</w:t>
      </w:r>
    </w:p>
    <w:p w:rsidR="00505C38" w:rsidRDefault="00505C38" w:rsidP="00274489">
      <w:pPr>
        <w:pStyle w:val="ListParagraph"/>
        <w:keepNext/>
        <w:keepLines/>
        <w:widowControl w:val="0"/>
        <w:rPr>
          <w:lang w:val="en-US"/>
        </w:rPr>
      </w:pPr>
    </w:p>
    <w:tbl>
      <w:tblPr>
        <w:tblW w:w="974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3227"/>
        <w:gridCol w:w="6520"/>
      </w:tblGrid>
      <w:tr w:rsidR="00505C38" w:rsidTr="006C24A5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04B9E" w:rsidRPr="00F54A80" w:rsidRDefault="00404B9E" w:rsidP="00274489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On INTEL-FS server, 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select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 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Start &gt;</w:t>
            </w:r>
            <w:r>
              <w:rPr>
                <w:rFonts w:ascii="Times New Roman" w:hAnsi="Times New Roman"/>
                <w:b/>
                <w:color w:val="000000"/>
                <w:lang w:val="en-US" w:eastAsia="fr-FR"/>
              </w:rPr>
              <w:t>Administrative Tools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 xml:space="preserve"> </w:t>
            </w:r>
            <w:r>
              <w:rPr>
                <w:rFonts w:ascii="Times New Roman" w:hAnsi="Times New Roman"/>
                <w:b/>
                <w:color w:val="000000"/>
                <w:lang w:val="en-US" w:eastAsia="fr-FR"/>
              </w:rPr>
              <w:t>&gt;Computer Management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</w:t>
            </w:r>
          </w:p>
          <w:p w:rsidR="00505C38" w:rsidRPr="00F54A80" w:rsidRDefault="00505C38" w:rsidP="00404B9E">
            <w:pPr>
              <w:keepNext/>
              <w:keepLines/>
              <w:widowControl w:val="0"/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05C38" w:rsidRDefault="00404B9E" w:rsidP="006C24A5">
            <w:pPr>
              <w:keepNext/>
              <w:keepLines/>
              <w:widowControl w:val="0"/>
              <w:spacing w:before="0" w:after="0"/>
              <w:jc w:val="center"/>
            </w:pPr>
            <w:r>
              <w:object w:dxaOrig="11085" w:dyaOrig="10425">
                <v:shape id="_x0000_i1064" type="#_x0000_t75" style="width:314.3pt;height:296.1pt" o:ole="">
                  <v:imagedata r:id="rId396" o:title=""/>
                </v:shape>
                <o:OLEObject Type="Embed" ProgID="PBrush" ShapeID="_x0000_i1064" DrawAspect="Content" ObjectID="_1588590756" r:id="rId397"/>
              </w:object>
            </w:r>
          </w:p>
        </w:tc>
      </w:tr>
      <w:tr w:rsidR="00505C38" w:rsidTr="006C24A5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05C38" w:rsidRPr="00F54A80" w:rsidRDefault="00404B9E" w:rsidP="006C24A5">
            <w:pPr>
              <w:keepNext/>
              <w:keepLines/>
              <w:widowControl w:val="0"/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lastRenderedPageBreak/>
              <w:t>In “</w:t>
            </w:r>
            <w:r w:rsidRPr="00274489">
              <w:rPr>
                <w:rFonts w:ascii="Times New Roman" w:hAnsi="Times New Roman"/>
                <w:b/>
                <w:color w:val="000000"/>
                <w:lang w:val="en-US" w:eastAsia="fr-FR"/>
              </w:rPr>
              <w:t>Computer Mangement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wizard, browse to “</w:t>
            </w:r>
            <w:r w:rsidRPr="00274489">
              <w:rPr>
                <w:rFonts w:ascii="Times New Roman" w:hAnsi="Times New Roman"/>
                <w:b/>
                <w:color w:val="000000"/>
                <w:lang w:val="en-US" w:eastAsia="fr-FR"/>
              </w:rPr>
              <w:t>System Tools\Local Users and Groups\Users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node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05C38" w:rsidRDefault="00404B9E" w:rsidP="00274489">
            <w:pPr>
              <w:keepNext/>
              <w:keepLines/>
              <w:widowControl w:val="0"/>
              <w:tabs>
                <w:tab w:val="left" w:pos="1440"/>
              </w:tabs>
              <w:spacing w:before="0" w:after="0"/>
              <w:rPr>
                <w:noProof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21B7BD2" wp14:editId="536A07F2">
                  <wp:extent cx="4065418" cy="2708695"/>
                  <wp:effectExtent l="0" t="0" r="0" b="0"/>
                  <wp:docPr id="393" name="Picture 3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73350" cy="27139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05C38" w:rsidTr="006C24A5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05C38" w:rsidRPr="00F54A80" w:rsidRDefault="00404B9E" w:rsidP="006C24A5">
            <w:pPr>
              <w:keepNext/>
              <w:keepLines/>
              <w:widowControl w:val="0"/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Remove ArcGISSOC, ArcGISSOM and ArcGISWebServices users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05C38" w:rsidRDefault="001A0116" w:rsidP="00274489">
            <w:pPr>
              <w:keepNext/>
              <w:keepLines/>
              <w:widowControl w:val="0"/>
              <w:tabs>
                <w:tab w:val="left" w:pos="1698"/>
              </w:tabs>
              <w:spacing w:before="0" w:after="0"/>
              <w:rPr>
                <w:noProof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5BFB4E5" wp14:editId="468B70D6">
                  <wp:extent cx="4037162" cy="3019502"/>
                  <wp:effectExtent l="0" t="0" r="1905" b="0"/>
                  <wp:docPr id="388" name="Picture 3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52718" cy="30311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A0116" w:rsidTr="006C24A5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A0116" w:rsidRDefault="001700AC" w:rsidP="006C24A5">
            <w:pPr>
              <w:keepNext/>
              <w:keepLines/>
              <w:widowControl w:val="0"/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The following warning wizard is displayed for each user removed</w:t>
            </w:r>
          </w:p>
          <w:p w:rsidR="001700AC" w:rsidRPr="00F54A80" w:rsidRDefault="001700AC" w:rsidP="006C24A5">
            <w:pPr>
              <w:keepNext/>
              <w:keepLines/>
              <w:widowControl w:val="0"/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274489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Y</w:t>
            </w:r>
            <w:r w:rsidRPr="00274489">
              <w:rPr>
                <w:rFonts w:ascii="Times New Roman" w:hAnsi="Times New Roman"/>
                <w:b/>
                <w:color w:val="000000"/>
                <w:lang w:val="en-US" w:eastAsia="fr-FR"/>
              </w:rPr>
              <w:t>es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A0116" w:rsidRDefault="001A0116" w:rsidP="001A0116">
            <w:pPr>
              <w:keepNext/>
              <w:keepLines/>
              <w:widowControl w:val="0"/>
              <w:tabs>
                <w:tab w:val="left" w:pos="1698"/>
              </w:tabs>
              <w:spacing w:before="0" w:after="0"/>
              <w:rPr>
                <w:noProof/>
                <w:lang w:val="fr-FR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E748BB2" wp14:editId="08201039">
                  <wp:extent cx="3962400" cy="1943100"/>
                  <wp:effectExtent l="0" t="0" r="0" b="0"/>
                  <wp:docPr id="390" name="Picture 3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62400" cy="1943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05C38" w:rsidTr="006C24A5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05C38" w:rsidRDefault="001700AC">
            <w:pPr>
              <w:keepNext/>
              <w:keepLines/>
              <w:widowControl w:val="0"/>
              <w:spacing w:before="0" w:after="0"/>
              <w:jc w:val="left"/>
              <w:rPr>
                <w:rFonts w:ascii="Times New Roman" w:hAnsi="Times New Roman"/>
                <w:noProof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lastRenderedPageBreak/>
              <w:t>browse to “</w:t>
            </w:r>
            <w:r w:rsidRPr="00235227">
              <w:rPr>
                <w:rFonts w:ascii="Times New Roman" w:hAnsi="Times New Roman"/>
                <w:b/>
                <w:color w:val="000000"/>
                <w:lang w:val="en-US" w:eastAsia="fr-FR"/>
              </w:rPr>
              <w:t>System Tools\Local Users and Groups\</w:t>
            </w:r>
            <w:r>
              <w:rPr>
                <w:rFonts w:ascii="Times New Roman" w:hAnsi="Times New Roman"/>
                <w:b/>
                <w:color w:val="000000"/>
                <w:lang w:val="en-US" w:eastAsia="fr-FR"/>
              </w:rPr>
              <w:t>Groups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node</w:t>
            </w:r>
          </w:p>
          <w:p w:rsidR="001700AC" w:rsidRDefault="001700AC">
            <w:pPr>
              <w:keepNext/>
              <w:keepLines/>
              <w:widowControl w:val="0"/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1700AC" w:rsidRPr="00F54A80" w:rsidRDefault="001700AC">
            <w:pPr>
              <w:keepNext/>
              <w:keepLines/>
              <w:widowControl w:val="0"/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Remove agsadmin and agsusers groups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05C38" w:rsidRDefault="001A0116" w:rsidP="006C24A5">
            <w:pPr>
              <w:keepNext/>
              <w:keepLines/>
              <w:widowControl w:val="0"/>
              <w:spacing w:before="0" w:after="0"/>
              <w:jc w:val="center"/>
            </w:pPr>
            <w:r>
              <w:rPr>
                <w:noProof/>
                <w:lang w:val="en-US"/>
              </w:rPr>
              <w:drawing>
                <wp:inline distT="0" distB="0" distL="0" distR="0" wp14:anchorId="511B050A" wp14:editId="149D4287">
                  <wp:extent cx="4071668" cy="3045310"/>
                  <wp:effectExtent l="0" t="0" r="5080" b="3175"/>
                  <wp:docPr id="389" name="Picture 3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73940" cy="30470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A0116" w:rsidTr="006C24A5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00AC" w:rsidRDefault="001700AC" w:rsidP="001700AC">
            <w:pPr>
              <w:keepNext/>
              <w:keepLines/>
              <w:widowControl w:val="0"/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The following warning wizard is displayed for each group removed</w:t>
            </w:r>
          </w:p>
          <w:p w:rsidR="001A0116" w:rsidRDefault="001700AC" w:rsidP="001700AC">
            <w:pPr>
              <w:keepNext/>
              <w:keepLines/>
              <w:widowControl w:val="0"/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235227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Y</w:t>
            </w:r>
            <w:r w:rsidRPr="00235227">
              <w:rPr>
                <w:rFonts w:ascii="Times New Roman" w:hAnsi="Times New Roman"/>
                <w:b/>
                <w:color w:val="000000"/>
                <w:lang w:val="en-US" w:eastAsia="fr-FR"/>
              </w:rPr>
              <w:t>es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  <w:p w:rsidR="001700AC" w:rsidRDefault="001700AC" w:rsidP="001700AC">
            <w:pPr>
              <w:keepNext/>
              <w:keepLines/>
              <w:widowControl w:val="0"/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1700AC" w:rsidRDefault="001700AC" w:rsidP="001700AC">
            <w:pPr>
              <w:keepNext/>
              <w:keepLines/>
              <w:widowControl w:val="0"/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1700AC" w:rsidRPr="00F54A80" w:rsidRDefault="001700AC" w:rsidP="001700AC">
            <w:pPr>
              <w:keepNext/>
              <w:keepLines/>
              <w:widowControl w:val="0"/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When removal is completed, close all windows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A0116" w:rsidRDefault="001A0116" w:rsidP="006C24A5">
            <w:pPr>
              <w:keepNext/>
              <w:keepLines/>
              <w:widowControl w:val="0"/>
              <w:spacing w:before="0" w:after="0"/>
              <w:jc w:val="center"/>
              <w:rPr>
                <w:noProof/>
                <w:lang w:val="fr-FR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00DEC1D" wp14:editId="612801C7">
                  <wp:extent cx="3621573" cy="1775964"/>
                  <wp:effectExtent l="0" t="0" r="0" b="0"/>
                  <wp:docPr id="391" name="Picture 3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25596" cy="17779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05C38" w:rsidRPr="00274489" w:rsidRDefault="00505C38" w:rsidP="00404B9E">
      <w:pPr>
        <w:keepNext/>
        <w:keepLines/>
        <w:widowControl w:val="0"/>
        <w:rPr>
          <w:lang w:val="en-US"/>
        </w:rPr>
      </w:pPr>
    </w:p>
    <w:p w:rsidR="00F9357F" w:rsidRDefault="00F9357F" w:rsidP="00FA7267">
      <w:pPr>
        <w:keepNext/>
        <w:keepLines/>
        <w:widowControl w:val="0"/>
        <w:rPr>
          <w:lang w:val="en-US"/>
        </w:rPr>
      </w:pPr>
    </w:p>
    <w:p w:rsidR="00AD570A" w:rsidRDefault="00AD570A" w:rsidP="00FA7267">
      <w:pPr>
        <w:keepNext/>
        <w:keepLines/>
        <w:widowControl w:val="0"/>
        <w:rPr>
          <w:lang w:val="en-US"/>
        </w:rPr>
      </w:pPr>
      <w:r>
        <w:rPr>
          <w:lang w:val="en-US"/>
        </w:rPr>
        <w:t>Restart INTEL-FS server</w:t>
      </w:r>
    </w:p>
    <w:p w:rsidR="00170233" w:rsidRDefault="00170233" w:rsidP="00FA7267">
      <w:pPr>
        <w:keepNext/>
        <w:keepLines/>
        <w:widowControl w:val="0"/>
        <w:rPr>
          <w:lang w:val="en-US"/>
        </w:rPr>
      </w:pPr>
    </w:p>
    <w:p w:rsidR="00F75B66" w:rsidRDefault="00170233" w:rsidP="00FA7267">
      <w:pPr>
        <w:keepNext/>
        <w:keepLines/>
        <w:widowControl w:val="0"/>
        <w:rPr>
          <w:lang w:val="en-US"/>
        </w:rPr>
      </w:pPr>
      <w:r>
        <w:rPr>
          <w:lang w:val="en-US"/>
        </w:rPr>
        <w:t>U</w:t>
      </w:r>
      <w:r w:rsidR="00F75B66">
        <w:rPr>
          <w:lang w:val="en-US"/>
        </w:rPr>
        <w:t>sing Windows “Programs and features” removal wizard</w:t>
      </w:r>
      <w:r>
        <w:rPr>
          <w:lang w:val="en-US"/>
        </w:rPr>
        <w:t xml:space="preserve">, uninstall the following </w:t>
      </w:r>
      <w:r w:rsidR="004D1798">
        <w:rPr>
          <w:lang w:val="en-US"/>
        </w:rPr>
        <w:t>programs</w:t>
      </w:r>
    </w:p>
    <w:p w:rsidR="00F75B66" w:rsidRDefault="00F75B66" w:rsidP="00FA7267">
      <w:pPr>
        <w:pStyle w:val="ListParagraph"/>
        <w:keepNext/>
        <w:keepLines/>
        <w:widowControl w:val="0"/>
        <w:numPr>
          <w:ilvl w:val="0"/>
          <w:numId w:val="41"/>
        </w:numPr>
        <w:rPr>
          <w:lang w:val="en-US"/>
        </w:rPr>
      </w:pPr>
      <w:r>
        <w:rPr>
          <w:lang w:val="en-US"/>
        </w:rPr>
        <w:t>GDAL 19 (MSVC 2010)</w:t>
      </w:r>
    </w:p>
    <w:p w:rsidR="00F75B66" w:rsidRDefault="00F75B66" w:rsidP="00FA7267">
      <w:pPr>
        <w:pStyle w:val="ListParagraph"/>
        <w:keepNext/>
        <w:keepLines/>
        <w:widowControl w:val="0"/>
        <w:numPr>
          <w:ilvl w:val="0"/>
          <w:numId w:val="41"/>
        </w:numPr>
        <w:rPr>
          <w:lang w:val="en-US"/>
        </w:rPr>
      </w:pPr>
      <w:r>
        <w:rPr>
          <w:lang w:val="en-US"/>
        </w:rPr>
        <w:t>ArcGIS Military Analyst 10</w:t>
      </w:r>
    </w:p>
    <w:p w:rsidR="00F75B66" w:rsidRPr="000061BB" w:rsidRDefault="00F75B66" w:rsidP="00FA7267">
      <w:pPr>
        <w:pStyle w:val="ListParagraph"/>
        <w:keepNext/>
        <w:keepLines/>
        <w:widowControl w:val="0"/>
        <w:numPr>
          <w:ilvl w:val="0"/>
          <w:numId w:val="41"/>
        </w:numPr>
        <w:rPr>
          <w:lang w:val="en-US"/>
        </w:rPr>
      </w:pPr>
      <w:r>
        <w:rPr>
          <w:lang w:val="en-US"/>
        </w:rPr>
        <w:t>ArcGIS Server  for the Microsoft .NET Framework 10 – GIS Services</w:t>
      </w:r>
    </w:p>
    <w:p w:rsidR="00F75B66" w:rsidRDefault="00F75B66" w:rsidP="00FA7267">
      <w:pPr>
        <w:keepNext/>
        <w:keepLines/>
        <w:widowControl w:val="0"/>
        <w:rPr>
          <w:lang w:val="en-US"/>
        </w:rPr>
      </w:pPr>
    </w:p>
    <w:p w:rsidR="00F75B66" w:rsidRPr="00F54A80" w:rsidRDefault="00F75B66" w:rsidP="00FA7267">
      <w:pPr>
        <w:keepNext/>
        <w:keepLines/>
        <w:widowControl w:val="0"/>
        <w:rPr>
          <w:lang w:val="en-US"/>
        </w:rPr>
      </w:pPr>
    </w:p>
    <w:p w:rsidR="00F75B66" w:rsidRPr="00F54A80" w:rsidRDefault="00F75B66" w:rsidP="00F75B66">
      <w:pPr>
        <w:spacing w:before="0" w:after="0"/>
        <w:jc w:val="left"/>
        <w:rPr>
          <w:lang w:val="en-US"/>
        </w:rPr>
      </w:pPr>
      <w:r>
        <w:rPr>
          <w:lang w:val="en-US"/>
        </w:rPr>
        <w:br w:type="page"/>
      </w:r>
    </w:p>
    <w:p w:rsidR="00F75B66" w:rsidRPr="00F54A80" w:rsidRDefault="00D91CC7" w:rsidP="00F75B66">
      <w:pPr>
        <w:pStyle w:val="Heading2"/>
        <w:rPr>
          <w:lang w:val="en-US"/>
        </w:rPr>
      </w:pPr>
      <w:bookmarkStart w:id="379" w:name="_Ref424205316"/>
      <w:bookmarkStart w:id="380" w:name="_Ref424205330"/>
      <w:bookmarkStart w:id="381" w:name="_Toc440979218"/>
      <w:r>
        <w:rPr>
          <w:lang w:val="en-US"/>
        </w:rPr>
        <w:lastRenderedPageBreak/>
        <w:t>iisre</w:t>
      </w:r>
      <w:r w:rsidR="00F75B66">
        <w:rPr>
          <w:lang w:val="en-US"/>
        </w:rPr>
        <w:t>INTEL-FS u</w:t>
      </w:r>
      <w:r w:rsidR="00F75B66" w:rsidRPr="00F54A80">
        <w:rPr>
          <w:lang w:val="en-US"/>
        </w:rPr>
        <w:t>ninstallation</w:t>
      </w:r>
      <w:bookmarkEnd w:id="379"/>
      <w:bookmarkEnd w:id="380"/>
      <w:bookmarkEnd w:id="381"/>
    </w:p>
    <w:p w:rsidR="00F75B66" w:rsidRPr="008A549D" w:rsidRDefault="00F75B66" w:rsidP="00F75B66">
      <w:pPr>
        <w:rPr>
          <w:lang w:val="en-US"/>
        </w:rPr>
      </w:pPr>
      <w:r w:rsidRPr="008A549D">
        <w:rPr>
          <w:lang w:val="en-US"/>
        </w:rPr>
        <w:t xml:space="preserve">The following procedure </w:t>
      </w:r>
      <w:r>
        <w:rPr>
          <w:lang w:val="en-US"/>
        </w:rPr>
        <w:t xml:space="preserve">describes how to </w:t>
      </w:r>
      <w:r w:rsidRPr="008A549D">
        <w:rPr>
          <w:lang w:val="en-US"/>
        </w:rPr>
        <w:t>uninstall INTEL-FS</w:t>
      </w:r>
    </w:p>
    <w:tbl>
      <w:tblPr>
        <w:tblW w:w="974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3227"/>
        <w:gridCol w:w="6520"/>
      </w:tblGrid>
      <w:tr w:rsidR="00F75B66" w:rsidRPr="00F54A80" w:rsidTr="000B434A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75B66" w:rsidRPr="00F54A80" w:rsidRDefault="00F75B66" w:rsidP="000B434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On INTEL-FS server, goto 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Start &gt;All programs &gt;Accessories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”,</w:t>
            </w:r>
          </w:p>
          <w:p w:rsidR="00F75B66" w:rsidRPr="00F54A80" w:rsidRDefault="00F75B66" w:rsidP="000B434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Right click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Command Prompt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”, in pop up menu select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Run as administrator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” 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75B66" w:rsidRPr="00F54A80" w:rsidRDefault="00F75B66" w:rsidP="000B434A">
            <w:pPr>
              <w:spacing w:before="0" w:after="0"/>
              <w:jc w:val="left"/>
              <w:rPr>
                <w:noProof/>
                <w:lang w:val="en-US" w:eastAsia="fr-FR"/>
              </w:rPr>
            </w:pPr>
            <w:r w:rsidRPr="00F54A80">
              <w:rPr>
                <w:noProof/>
                <w:lang w:val="en-US" w:eastAsia="fr-FR"/>
              </w:rPr>
              <w:object w:dxaOrig="6060" w:dyaOrig="6960">
                <v:shape id="_x0000_i1065" type="#_x0000_t75" style="width:303pt;height:316.75pt" o:ole="">
                  <v:imagedata r:id="rId82" o:title=""/>
                </v:shape>
                <o:OLEObject Type="Embed" ProgID="PBrush" ShapeID="_x0000_i1065" DrawAspect="Content" ObjectID="_1588590757" r:id="rId403"/>
              </w:object>
            </w:r>
          </w:p>
        </w:tc>
      </w:tr>
      <w:tr w:rsidR="00F75B66" w:rsidRPr="00F54A80" w:rsidTr="000B434A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75B66" w:rsidRPr="00F54A80" w:rsidRDefault="00F75B66" w:rsidP="000B434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in command prompt window</w:t>
            </w:r>
          </w:p>
          <w:p w:rsidR="00F75B66" w:rsidRPr="00F54A80" w:rsidRDefault="00F75B66" w:rsidP="000B434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Type 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iisreset /stop</w:t>
            </w:r>
          </w:p>
          <w:p w:rsidR="00F75B66" w:rsidRPr="00F54A80" w:rsidRDefault="00F75B66" w:rsidP="000B434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75B66" w:rsidRPr="00F54A80" w:rsidRDefault="00F75B66" w:rsidP="000B434A">
            <w:pPr>
              <w:spacing w:before="0" w:after="0"/>
              <w:jc w:val="left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6D9290D" wp14:editId="6408B7EE">
                  <wp:extent cx="4057650" cy="2019300"/>
                  <wp:effectExtent l="0" t="0" r="0" b="0"/>
                  <wp:docPr id="23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57650" cy="2019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75B66" w:rsidRPr="00F54A80" w:rsidTr="000B434A">
        <w:tc>
          <w:tcPr>
            <w:tcW w:w="974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75B66" w:rsidRPr="00F54A80" w:rsidRDefault="00F75B66" w:rsidP="000B434A">
            <w:pPr>
              <w:spacing w:before="0" w:after="0"/>
              <w:jc w:val="left"/>
              <w:rPr>
                <w:noProof/>
                <w:lang w:val="en-US" w:eastAsia="fr-FR"/>
              </w:rPr>
            </w:pPr>
            <w:r w:rsidRPr="00F54A80">
              <w:rPr>
                <w:b/>
                <w:noProof/>
                <w:color w:val="FF0000"/>
                <w:lang w:val="en-US" w:eastAsia="fr-FR"/>
              </w:rPr>
              <w:t>WARNING:</w:t>
            </w:r>
            <w:r w:rsidRPr="00F54A80">
              <w:rPr>
                <w:noProof/>
                <w:lang w:val="en-US" w:eastAsia="fr-FR"/>
              </w:rPr>
              <w:t xml:space="preserve"> 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Close all windows and make sure that no process access WebAppli and dataFolders</w:t>
            </w:r>
          </w:p>
        </w:tc>
      </w:tr>
      <w:tr w:rsidR="00F75B66" w:rsidRPr="00F54A80" w:rsidTr="000B434A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75B66" w:rsidRPr="00F54A80" w:rsidRDefault="00F75B66" w:rsidP="000B434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On server desktop, double-click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Uninstall IntelFS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shortcut</w:t>
            </w:r>
          </w:p>
          <w:p w:rsidR="00F75B66" w:rsidRPr="00F54A80" w:rsidRDefault="00F75B66" w:rsidP="000B434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Y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ES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75B66" w:rsidRPr="00F54A80" w:rsidRDefault="00F75B66" w:rsidP="000B434A">
            <w:pPr>
              <w:spacing w:before="0" w:after="0"/>
              <w:jc w:val="center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D8507FE" wp14:editId="33906FA5">
                  <wp:extent cx="2990850" cy="1304925"/>
                  <wp:effectExtent l="0" t="0" r="0" b="9525"/>
                  <wp:docPr id="24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90850" cy="1304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75B66" w:rsidRPr="00F54A80" w:rsidTr="000B434A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75B66" w:rsidRPr="00F54A80" w:rsidRDefault="00F75B66" w:rsidP="000B434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lastRenderedPageBreak/>
              <w:t xml:space="preserve">The following alert windows may appeared. </w:t>
            </w:r>
          </w:p>
          <w:p w:rsidR="00F75B66" w:rsidRPr="00F54A80" w:rsidRDefault="00F75B66" w:rsidP="000B434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Y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ES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75B66" w:rsidRPr="00F54A80" w:rsidRDefault="00F75B66" w:rsidP="000B434A">
            <w:pPr>
              <w:spacing w:before="0" w:after="0"/>
              <w:jc w:val="center"/>
              <w:rPr>
                <w:noProof/>
                <w:lang w:val="en-US" w:eastAsia="fr-FR"/>
              </w:rPr>
            </w:pPr>
            <w:r>
              <w:object w:dxaOrig="6900" w:dyaOrig="3525">
                <v:shape id="_x0000_i1066" type="#_x0000_t75" style="width:315.05pt;height:160.95pt" o:ole="">
                  <v:imagedata r:id="rId406" o:title=""/>
                </v:shape>
                <o:OLEObject Type="Embed" ProgID="PBrush" ShapeID="_x0000_i1066" DrawAspect="Content" ObjectID="_1588590758" r:id="rId407"/>
              </w:object>
            </w:r>
          </w:p>
        </w:tc>
      </w:tr>
      <w:tr w:rsidR="00F75B66" w:rsidRPr="00F54A80" w:rsidTr="000B434A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75B66" w:rsidRPr="00F54A80" w:rsidRDefault="00F75B66" w:rsidP="000B434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Uninstallation is in progress. </w:t>
            </w:r>
            <w:r w:rsidRPr="00F54A80">
              <w:rPr>
                <w:rFonts w:ascii="Times New Roman" w:hAnsi="Times New Roman"/>
                <w:lang w:val="en-US" w:eastAsia="fr-FR"/>
              </w:rPr>
              <w:t>This step might take several minutes.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.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75B66" w:rsidRPr="00F54A80" w:rsidRDefault="00D91CC7" w:rsidP="000B434A">
            <w:pPr>
              <w:spacing w:before="0" w:after="0"/>
              <w:jc w:val="center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717D4A6" wp14:editId="7845B79F">
                  <wp:extent cx="3790950" cy="1400175"/>
                  <wp:effectExtent l="0" t="0" r="0" b="9525"/>
                  <wp:docPr id="439" name="Picture 4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90950" cy="1400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75B66" w:rsidRPr="00F54A80" w:rsidTr="000B434A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75B66" w:rsidRPr="00F54A80" w:rsidRDefault="00F75B66" w:rsidP="000B434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As the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INTEL-FS Uninstall type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alert appears,</w:t>
            </w:r>
          </w:p>
          <w:p w:rsidR="00F75B66" w:rsidRPr="00F54A80" w:rsidRDefault="00F75B66" w:rsidP="000B434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Y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es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 to keep Data folders DB and DBLog</w:t>
            </w:r>
          </w:p>
          <w:p w:rsidR="00F75B66" w:rsidRDefault="00F75B66" w:rsidP="000B434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N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o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 to perform a full uninstallation</w:t>
            </w:r>
          </w:p>
          <w:p w:rsidR="00D91CC7" w:rsidRDefault="00D91CC7" w:rsidP="000B434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91CC7" w:rsidRPr="00F54A80" w:rsidRDefault="00D91CC7" w:rsidP="000B434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WARNING: This alert window may be hidden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75B66" w:rsidRPr="00F54A80" w:rsidRDefault="00F75B66" w:rsidP="000B434A">
            <w:pPr>
              <w:spacing w:before="0" w:after="0"/>
              <w:jc w:val="center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1A9788F" wp14:editId="5D82A6B1">
                  <wp:extent cx="2914650" cy="1381125"/>
                  <wp:effectExtent l="0" t="0" r="0" b="9525"/>
                  <wp:docPr id="24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14650" cy="1381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75B66" w:rsidRPr="00F54A80" w:rsidTr="000B434A">
        <w:tc>
          <w:tcPr>
            <w:tcW w:w="974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75B66" w:rsidRPr="00F54A80" w:rsidRDefault="00F75B66" w:rsidP="000B434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When </w:t>
            </w:r>
            <w:r w:rsidR="00D91CC7">
              <w:rPr>
                <w:rFonts w:ascii="Times New Roman" w:hAnsi="Times New Roman"/>
                <w:color w:val="000000"/>
                <w:lang w:val="en-US" w:eastAsia="fr-FR"/>
              </w:rPr>
              <w:t>un</w:t>
            </w:r>
            <w:r w:rsidR="00D91CC7"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installation </w:t>
            </w:r>
            <w:r w:rsidR="00D91CC7">
              <w:rPr>
                <w:rFonts w:ascii="Times New Roman" w:hAnsi="Times New Roman"/>
                <w:color w:val="000000"/>
                <w:lang w:val="en-US" w:eastAsia="fr-FR"/>
              </w:rPr>
              <w:t xml:space="preserve">is 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complete</w:t>
            </w:r>
            <w:r w:rsidR="00D91CC7">
              <w:rPr>
                <w:rFonts w:ascii="Times New Roman" w:hAnsi="Times New Roman"/>
                <w:color w:val="000000"/>
                <w:lang w:val="en-US" w:eastAsia="fr-FR"/>
              </w:rPr>
              <w:t>d afer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 “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N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o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 has been selected (I</w:t>
            </w:r>
            <w:r w:rsidR="00D91CC7">
              <w:rPr>
                <w:rFonts w:ascii="Times New Roman" w:hAnsi="Times New Roman"/>
                <w:color w:val="000000"/>
                <w:lang w:val="en-US" w:eastAsia="fr-FR"/>
              </w:rPr>
              <w:t>.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E</w:t>
            </w:r>
            <w:r w:rsidR="00D91CC7">
              <w:rPr>
                <w:rFonts w:ascii="Times New Roman" w:hAnsi="Times New Roman"/>
                <w:color w:val="000000"/>
                <w:lang w:val="en-US" w:eastAsia="fr-FR"/>
              </w:rPr>
              <w:t>.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 a full uninstallation has been performed) make sure that:</w:t>
            </w:r>
          </w:p>
          <w:p w:rsidR="00F75B66" w:rsidRPr="00F54A80" w:rsidRDefault="00F75B66" w:rsidP="000B434A">
            <w:pPr>
              <w:numPr>
                <w:ilvl w:val="0"/>
                <w:numId w:val="25"/>
              </w:num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Web appli folders,</w:t>
            </w:r>
          </w:p>
          <w:p w:rsidR="00F75B66" w:rsidRPr="00F54A80" w:rsidRDefault="00F75B66" w:rsidP="000B434A">
            <w:pPr>
              <w:numPr>
                <w:ilvl w:val="0"/>
                <w:numId w:val="25"/>
              </w:num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Data folders,</w:t>
            </w:r>
          </w:p>
          <w:p w:rsidR="00F75B66" w:rsidRPr="00F54A80" w:rsidRDefault="00F75B66" w:rsidP="000B434A">
            <w:pPr>
              <w:numPr>
                <w:ilvl w:val="0"/>
                <w:numId w:val="25"/>
              </w:num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DBs and DB Logs </w:t>
            </w:r>
          </w:p>
          <w:p w:rsidR="00F75B66" w:rsidRPr="00F54A80" w:rsidRDefault="00F75B66" w:rsidP="000B434A">
            <w:pPr>
              <w:spacing w:before="0" w:after="0"/>
              <w:jc w:val="left"/>
              <w:rPr>
                <w:noProof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have been removed.</w:t>
            </w:r>
          </w:p>
        </w:tc>
      </w:tr>
    </w:tbl>
    <w:p w:rsidR="00F75B66" w:rsidRDefault="00F75B66" w:rsidP="00F75B66">
      <w:pPr>
        <w:rPr>
          <w:lang w:val="en-US"/>
        </w:rPr>
      </w:pPr>
    </w:p>
    <w:p w:rsidR="002A00F0" w:rsidRDefault="002A00F0" w:rsidP="002A00F0">
      <w:pPr>
        <w:pStyle w:val="Heading2"/>
        <w:rPr>
          <w:lang w:val="en-US"/>
        </w:rPr>
      </w:pPr>
      <w:bookmarkStart w:id="382" w:name="_Ref433880841"/>
      <w:bookmarkStart w:id="383" w:name="_Ref433880842"/>
      <w:bookmarkStart w:id="384" w:name="_Toc440979219"/>
      <w:r>
        <w:rPr>
          <w:lang w:val="en-US"/>
        </w:rPr>
        <w:t>SQL Server uninstallation</w:t>
      </w:r>
      <w:bookmarkEnd w:id="377"/>
      <w:bookmarkEnd w:id="378"/>
      <w:bookmarkEnd w:id="382"/>
      <w:bookmarkEnd w:id="383"/>
      <w:bookmarkEnd w:id="384"/>
    </w:p>
    <w:p w:rsidR="002A00F0" w:rsidRPr="008A549D" w:rsidRDefault="002A00F0" w:rsidP="002A00F0">
      <w:pPr>
        <w:rPr>
          <w:lang w:val="en-US"/>
        </w:rPr>
      </w:pPr>
      <w:r w:rsidRPr="008A549D">
        <w:rPr>
          <w:lang w:val="en-US"/>
        </w:rPr>
        <w:t xml:space="preserve">The following procedure </w:t>
      </w:r>
      <w:r>
        <w:rPr>
          <w:lang w:val="en-US"/>
        </w:rPr>
        <w:t xml:space="preserve">describes how to </w:t>
      </w:r>
      <w:r w:rsidRPr="008A549D">
        <w:rPr>
          <w:lang w:val="en-US"/>
        </w:rPr>
        <w:t xml:space="preserve">uninstall </w:t>
      </w:r>
      <w:r>
        <w:rPr>
          <w:lang w:val="en-US"/>
        </w:rPr>
        <w:t>SQL Server</w:t>
      </w:r>
    </w:p>
    <w:tbl>
      <w:tblPr>
        <w:tblW w:w="974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3227"/>
        <w:gridCol w:w="6520"/>
      </w:tblGrid>
      <w:tr w:rsidR="002A00F0" w:rsidRPr="00F54A80" w:rsidTr="002A00F0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A00F0" w:rsidRDefault="002A00F0" w:rsidP="002A00F0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lastRenderedPageBreak/>
              <w:t xml:space="preserve">On INTEL-FS server, 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close all windows</w:t>
            </w:r>
          </w:p>
          <w:p w:rsidR="002A00F0" w:rsidRPr="00F54A80" w:rsidRDefault="002A00F0" w:rsidP="002A00F0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Start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”,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Control panel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</w:t>
            </w:r>
          </w:p>
          <w:p w:rsidR="002A00F0" w:rsidRPr="00F54A80" w:rsidRDefault="002A00F0" w:rsidP="002A00F0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Uninstall a program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”,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Programs and Features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window is displayed</w:t>
            </w:r>
          </w:p>
          <w:p w:rsidR="002A00F0" w:rsidRPr="00F54A80" w:rsidRDefault="002A00F0" w:rsidP="002A00F0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A00F0" w:rsidRPr="00F54A80" w:rsidRDefault="002A00F0" w:rsidP="002A00F0">
            <w:pPr>
              <w:spacing w:before="0" w:after="0"/>
              <w:jc w:val="left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841BC99" wp14:editId="0CED3F42">
                  <wp:extent cx="4013187" cy="2507495"/>
                  <wp:effectExtent l="0" t="0" r="6985" b="7620"/>
                  <wp:docPr id="246" name="Picture 2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9627" cy="25115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A00F0" w:rsidRPr="00F54A80" w:rsidTr="002A00F0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A00F0" w:rsidRDefault="00D66B31" w:rsidP="002A00F0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Double click “</w:t>
            </w:r>
            <w:r w:rsidRPr="00D66B31">
              <w:rPr>
                <w:rFonts w:ascii="Times New Roman" w:hAnsi="Times New Roman"/>
                <w:b/>
                <w:color w:val="000000"/>
                <w:lang w:val="en-US" w:eastAsia="fr-FR"/>
              </w:rPr>
              <w:t>Microsoft SQL Server 2008 R2 (64-bit)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 xml:space="preserve">” </w:t>
            </w:r>
          </w:p>
          <w:p w:rsidR="00D66B31" w:rsidRDefault="00D66B31" w:rsidP="002A00F0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66B31" w:rsidRPr="00F54A80" w:rsidRDefault="00D66B31" w:rsidP="002A00F0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Select “</w:t>
            </w:r>
            <w:r w:rsidRPr="00D66B31">
              <w:rPr>
                <w:rFonts w:ascii="Times New Roman" w:hAnsi="Times New Roman"/>
                <w:b/>
                <w:color w:val="000000"/>
                <w:lang w:val="en-US" w:eastAsia="fr-FR"/>
              </w:rPr>
              <w:t>Remove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A00F0" w:rsidRDefault="00D66B31" w:rsidP="00D66B31">
            <w:pPr>
              <w:spacing w:before="0" w:after="0"/>
              <w:jc w:val="center"/>
              <w:rPr>
                <w:noProof/>
                <w:lang w:val="fr-FR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4A07C41" wp14:editId="1BCB82B6">
                  <wp:extent cx="2657475" cy="2202907"/>
                  <wp:effectExtent l="0" t="0" r="0" b="6985"/>
                  <wp:docPr id="249" name="Picture 2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7475" cy="22029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A00F0" w:rsidRPr="00F54A80" w:rsidTr="002A00F0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A00F0" w:rsidRPr="00F54A80" w:rsidRDefault="00D66B31" w:rsidP="002A00F0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D66B31">
              <w:rPr>
                <w:rFonts w:ascii="Times New Roman" w:hAnsi="Times New Roman"/>
                <w:b/>
                <w:color w:val="000000"/>
                <w:lang w:val="en-US" w:eastAsia="fr-FR"/>
              </w:rPr>
              <w:t>OK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A00F0" w:rsidRDefault="00D66B31" w:rsidP="002A00F0">
            <w:pPr>
              <w:spacing w:before="0" w:after="0"/>
              <w:jc w:val="left"/>
              <w:rPr>
                <w:noProof/>
                <w:lang w:val="fr-FR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9624353" wp14:editId="79BDC4BB">
                  <wp:extent cx="4089108" cy="3067050"/>
                  <wp:effectExtent l="0" t="0" r="6985" b="0"/>
                  <wp:docPr id="67" name="Picture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6645" cy="30727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A00F0" w:rsidRPr="00F54A80" w:rsidTr="002A00F0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A00F0" w:rsidRPr="00F54A80" w:rsidRDefault="00D66B31" w:rsidP="00D66B31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lastRenderedPageBreak/>
              <w:t>Click “</w:t>
            </w:r>
            <w:r w:rsidRPr="00D66B31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N</w:t>
            </w:r>
            <w:r w:rsidRPr="00D66B31">
              <w:rPr>
                <w:rFonts w:ascii="Times New Roman" w:hAnsi="Times New Roman"/>
                <w:b/>
                <w:color w:val="000000"/>
                <w:lang w:val="en-US" w:eastAsia="fr-FR"/>
              </w:rPr>
              <w:t>ext &gt;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A00F0" w:rsidRDefault="00D66B31" w:rsidP="002A00F0">
            <w:pPr>
              <w:spacing w:before="0" w:after="0"/>
              <w:jc w:val="left"/>
              <w:rPr>
                <w:noProof/>
                <w:lang w:val="fr-FR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0312443" wp14:editId="7848C839">
                  <wp:extent cx="4012915" cy="3009900"/>
                  <wp:effectExtent l="0" t="0" r="6985" b="0"/>
                  <wp:docPr id="332" name="Picture 3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9772" cy="30225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A00F0" w:rsidRPr="00F54A80" w:rsidTr="002A00F0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A00F0" w:rsidRPr="00F54A80" w:rsidRDefault="004A52C3" w:rsidP="002A00F0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4A52C3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S</w:t>
            </w:r>
            <w:r w:rsidRPr="004A52C3">
              <w:rPr>
                <w:rFonts w:ascii="Times New Roman" w:hAnsi="Times New Roman"/>
                <w:b/>
                <w:color w:val="000000"/>
                <w:lang w:val="en-US" w:eastAsia="fr-FR"/>
              </w:rPr>
              <w:t>elect All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A00F0" w:rsidRDefault="004A52C3" w:rsidP="002A00F0">
            <w:pPr>
              <w:spacing w:before="0" w:after="0"/>
              <w:jc w:val="left"/>
              <w:rPr>
                <w:noProof/>
                <w:lang w:val="fr-FR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B362128" wp14:editId="06A2B35B">
                  <wp:extent cx="4089109" cy="3067050"/>
                  <wp:effectExtent l="0" t="0" r="6985" b="0"/>
                  <wp:docPr id="335" name="Picture 3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14126" cy="30858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66B31" w:rsidRPr="00F54A80" w:rsidTr="002A00F0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66B31" w:rsidRPr="00F54A80" w:rsidRDefault="004A52C3" w:rsidP="002A00F0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lastRenderedPageBreak/>
              <w:t>Click “</w:t>
            </w:r>
            <w:r w:rsidRPr="00D66B31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N</w:t>
            </w:r>
            <w:r w:rsidRPr="00D66B31">
              <w:rPr>
                <w:rFonts w:ascii="Times New Roman" w:hAnsi="Times New Roman"/>
                <w:b/>
                <w:color w:val="000000"/>
                <w:lang w:val="en-US" w:eastAsia="fr-FR"/>
              </w:rPr>
              <w:t>ext &gt;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66B31" w:rsidRDefault="004A52C3" w:rsidP="002A00F0">
            <w:pPr>
              <w:spacing w:before="0" w:after="0"/>
              <w:jc w:val="left"/>
              <w:rPr>
                <w:noProof/>
                <w:lang w:val="fr-FR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AC769E6" wp14:editId="3F366D1A">
                  <wp:extent cx="4047823" cy="3036084"/>
                  <wp:effectExtent l="0" t="0" r="0" b="0"/>
                  <wp:docPr id="336" name="Picture 3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47547" cy="30358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66B31" w:rsidRPr="00F54A80" w:rsidTr="002A00F0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66B31" w:rsidRPr="00F54A80" w:rsidRDefault="004A52C3" w:rsidP="002A00F0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D66B31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N</w:t>
            </w:r>
            <w:r w:rsidRPr="00D66B31">
              <w:rPr>
                <w:rFonts w:ascii="Times New Roman" w:hAnsi="Times New Roman"/>
                <w:b/>
                <w:color w:val="000000"/>
                <w:lang w:val="en-US" w:eastAsia="fr-FR"/>
              </w:rPr>
              <w:t>ext &gt;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66B31" w:rsidRDefault="004A52C3" w:rsidP="002A00F0">
            <w:pPr>
              <w:spacing w:before="0" w:after="0"/>
              <w:jc w:val="left"/>
              <w:rPr>
                <w:noProof/>
                <w:lang w:val="fr-FR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6046267" wp14:editId="113FC8BC">
                  <wp:extent cx="4063713" cy="3048000"/>
                  <wp:effectExtent l="0" t="0" r="0" b="0"/>
                  <wp:docPr id="337" name="Picture 3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68909" cy="30518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66B31" w:rsidRPr="00F54A80" w:rsidTr="002A00F0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66B31" w:rsidRPr="00F54A80" w:rsidRDefault="004A52C3" w:rsidP="002A00F0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lastRenderedPageBreak/>
              <w:t>Click “</w:t>
            </w:r>
            <w:r w:rsidRPr="004A52C3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R</w:t>
            </w:r>
            <w:r w:rsidRPr="004A52C3">
              <w:rPr>
                <w:rFonts w:ascii="Times New Roman" w:hAnsi="Times New Roman"/>
                <w:b/>
                <w:color w:val="000000"/>
                <w:lang w:val="en-US" w:eastAsia="fr-FR"/>
              </w:rPr>
              <w:t>emove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66B31" w:rsidRDefault="004A52C3" w:rsidP="002A00F0">
            <w:pPr>
              <w:spacing w:before="0" w:after="0"/>
              <w:jc w:val="left"/>
              <w:rPr>
                <w:noProof/>
                <w:lang w:val="fr-FR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7049A6E" wp14:editId="66A54866">
                  <wp:extent cx="4051014" cy="3038475"/>
                  <wp:effectExtent l="0" t="0" r="6985" b="0"/>
                  <wp:docPr id="338" name="Picture 3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56363" cy="30424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66B31" w:rsidRPr="00F54A80" w:rsidTr="002A00F0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66B31" w:rsidRPr="00F54A80" w:rsidRDefault="004A52C3" w:rsidP="004A52C3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 xml:space="preserve">SQL Server is in progress. This step </w:t>
            </w:r>
            <w:r w:rsidRPr="00F54A80">
              <w:rPr>
                <w:rFonts w:ascii="Times New Roman" w:hAnsi="Times New Roman"/>
                <w:lang w:val="en-US" w:eastAsia="fr-FR"/>
              </w:rPr>
              <w:t>may last a couple of minutes.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66B31" w:rsidRDefault="004A52C3" w:rsidP="002A00F0">
            <w:pPr>
              <w:spacing w:before="0" w:after="0"/>
              <w:jc w:val="left"/>
              <w:rPr>
                <w:noProof/>
                <w:lang w:val="fr-FR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DD7541B" wp14:editId="78C294F4">
                  <wp:extent cx="4051010" cy="3038475"/>
                  <wp:effectExtent l="0" t="0" r="6985" b="0"/>
                  <wp:docPr id="339" name="Picture 3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58995" cy="30444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66B31" w:rsidRPr="00F54A80" w:rsidTr="002A00F0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66B31" w:rsidRPr="00F54A80" w:rsidRDefault="0023659F" w:rsidP="002A00F0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lastRenderedPageBreak/>
              <w:t>Click “</w:t>
            </w:r>
            <w:r w:rsidRPr="0023659F">
              <w:rPr>
                <w:rFonts w:ascii="Times New Roman" w:hAnsi="Times New Roman"/>
                <w:b/>
                <w:color w:val="000000"/>
                <w:lang w:val="en-US" w:eastAsia="fr-FR"/>
              </w:rPr>
              <w:t>Close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66B31" w:rsidRDefault="0023659F" w:rsidP="002A00F0">
            <w:pPr>
              <w:spacing w:before="0" w:after="0"/>
              <w:jc w:val="left"/>
              <w:rPr>
                <w:noProof/>
                <w:lang w:val="fr-FR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BD94C4D" wp14:editId="3A5102F6">
                  <wp:extent cx="3994030" cy="3122763"/>
                  <wp:effectExtent l="0" t="0" r="6985" b="1905"/>
                  <wp:docPr id="340" name="Picture 3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04016" cy="31305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A00F0" w:rsidRDefault="002A00F0" w:rsidP="002A00F0">
      <w:pPr>
        <w:rPr>
          <w:lang w:val="en-US"/>
        </w:rPr>
      </w:pPr>
    </w:p>
    <w:p w:rsidR="009829F8" w:rsidRDefault="009829F8" w:rsidP="009829F8">
      <w:pPr>
        <w:pStyle w:val="Heading2"/>
        <w:rPr>
          <w:lang w:val="en-US"/>
        </w:rPr>
      </w:pPr>
      <w:bookmarkStart w:id="385" w:name="_Ref438031353"/>
      <w:bookmarkStart w:id="386" w:name="_Toc440979220"/>
      <w:r>
        <w:rPr>
          <w:lang w:val="en-US"/>
        </w:rPr>
        <w:t>VirusScan enabling</w:t>
      </w:r>
      <w:bookmarkEnd w:id="385"/>
      <w:bookmarkEnd w:id="386"/>
    </w:p>
    <w:p w:rsidR="009829F8" w:rsidRDefault="009829F8" w:rsidP="009829F8">
      <w:pPr>
        <w:rPr>
          <w:lang w:val="en-US"/>
        </w:rPr>
      </w:pPr>
      <w:r>
        <w:rPr>
          <w:lang w:val="en-US"/>
        </w:rPr>
        <w:t xml:space="preserve">The following procedure describes how to enable </w:t>
      </w:r>
      <w:r w:rsidRPr="00235227">
        <w:rPr>
          <w:lang w:val="en-US"/>
        </w:rPr>
        <w:t>VirusScan «Access Protection» and «On-Access Scanner» features</w:t>
      </w:r>
      <w:r>
        <w:rPr>
          <w:lang w:val="en-US"/>
        </w:rPr>
        <w:t xml:space="preserve"> which have been previously disabled.</w:t>
      </w:r>
    </w:p>
    <w:p w:rsidR="009829F8" w:rsidRPr="00235227" w:rsidRDefault="009829F8" w:rsidP="009829F8">
      <w:pPr>
        <w:rPr>
          <w:lang w:val="en-US"/>
        </w:rPr>
      </w:pPr>
    </w:p>
    <w:tbl>
      <w:tblPr>
        <w:tblW w:w="974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3227"/>
        <w:gridCol w:w="6520"/>
      </w:tblGrid>
      <w:tr w:rsidR="009829F8" w:rsidRPr="00F54A80" w:rsidTr="009829F8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829F8" w:rsidRPr="00F54A80" w:rsidRDefault="009829F8" w:rsidP="009829F8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On INTEL-FS server, goto 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Start &gt;All programs &gt;</w:t>
            </w:r>
            <w:r>
              <w:rPr>
                <w:rFonts w:ascii="Times New Roman" w:hAnsi="Times New Roman"/>
                <w:b/>
                <w:color w:val="000000"/>
                <w:lang w:val="en-US" w:eastAsia="fr-FR"/>
              </w:rPr>
              <w:t>McAfee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”,</w:t>
            </w:r>
          </w:p>
          <w:p w:rsidR="009829F8" w:rsidRPr="00F54A80" w:rsidRDefault="009829F8" w:rsidP="009829F8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Right click “</w:t>
            </w:r>
            <w:r>
              <w:rPr>
                <w:rFonts w:ascii="Times New Roman" w:hAnsi="Times New Roman"/>
                <w:b/>
                <w:color w:val="000000"/>
                <w:lang w:val="en-US" w:eastAsia="fr-FR"/>
              </w:rPr>
              <w:t>VirusScan Console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” 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829F8" w:rsidRPr="00F54A80" w:rsidRDefault="009829F8" w:rsidP="009829F8">
            <w:pPr>
              <w:spacing w:before="0" w:after="0"/>
              <w:jc w:val="left"/>
              <w:rPr>
                <w:noProof/>
                <w:lang w:val="en-US" w:eastAsia="fr-FR"/>
              </w:rPr>
            </w:pPr>
            <w:r>
              <w:object w:dxaOrig="6075" w:dyaOrig="6960">
                <v:shape id="_x0000_i1067" type="#_x0000_t75" style="width:303.75pt;height:347.7pt" o:ole="">
                  <v:imagedata r:id="rId380" o:title=""/>
                </v:shape>
                <o:OLEObject Type="Embed" ProgID="PBrush" ShapeID="_x0000_i1067" DrawAspect="Content" ObjectID="_1588590759" r:id="rId420"/>
              </w:object>
            </w:r>
          </w:p>
        </w:tc>
      </w:tr>
      <w:tr w:rsidR="009829F8" w:rsidRPr="00F54A80" w:rsidTr="009829F8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829F8" w:rsidRDefault="009829F8" w:rsidP="009829F8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5D46E0">
              <w:rPr>
                <w:rFonts w:ascii="Times New Roman" w:hAnsi="Times New Roman"/>
                <w:lang w:val="en-US" w:eastAsia="fr-FR"/>
              </w:rPr>
              <w:lastRenderedPageBreak/>
              <w:t xml:space="preserve"> </w:t>
            </w:r>
            <w:r>
              <w:rPr>
                <w:rFonts w:ascii="Times New Roman" w:hAnsi="Times New Roman"/>
                <w:lang w:val="en-US" w:eastAsia="fr-FR"/>
              </w:rPr>
              <w:t>“</w:t>
            </w:r>
            <w:r w:rsidRPr="00B06D8D">
              <w:rPr>
                <w:rFonts w:ascii="Times New Roman" w:hAnsi="Times New Roman"/>
                <w:b/>
                <w:lang w:val="en-US" w:eastAsia="fr-FR"/>
              </w:rPr>
              <w:t>User Account Control</w:t>
            </w:r>
            <w:r>
              <w:rPr>
                <w:rFonts w:ascii="Times New Roman" w:hAnsi="Times New Roman"/>
                <w:lang w:val="en-US" w:eastAsia="fr-FR"/>
              </w:rPr>
              <w:t>” window</w:t>
            </w:r>
            <w:r w:rsidRPr="005D46E0">
              <w:rPr>
                <w:rFonts w:ascii="Times New Roman" w:hAnsi="Times New Roman"/>
                <w:lang w:val="en-US" w:eastAsia="fr-FR"/>
              </w:rPr>
              <w:t xml:space="preserve"> with the message “</w:t>
            </w:r>
            <w:r w:rsidRPr="00B06D8D">
              <w:rPr>
                <w:rFonts w:ascii="Times New Roman" w:hAnsi="Times New Roman"/>
                <w:b/>
                <w:lang w:val="en-US" w:eastAsia="fr-FR"/>
              </w:rPr>
              <w:t>Do you allow the following program from an unknown publisher to make changes to this computer ?</w:t>
            </w:r>
            <w:r w:rsidRPr="005D46E0">
              <w:rPr>
                <w:rFonts w:ascii="Times New Roman" w:hAnsi="Times New Roman"/>
                <w:lang w:val="en-US" w:eastAsia="fr-FR"/>
              </w:rPr>
              <w:t>” is displayed</w:t>
            </w:r>
            <w:r>
              <w:rPr>
                <w:rFonts w:ascii="Times New Roman" w:hAnsi="Times New Roman"/>
                <w:lang w:val="en-US" w:eastAsia="fr-FR"/>
              </w:rPr>
              <w:t>.</w:t>
            </w:r>
            <w:r w:rsidRPr="005D46E0">
              <w:rPr>
                <w:rFonts w:ascii="Times New Roman" w:hAnsi="Times New Roman"/>
                <w:lang w:val="en-US" w:eastAsia="fr-FR"/>
              </w:rPr>
              <w:t xml:space="preserve"> </w:t>
            </w:r>
          </w:p>
          <w:p w:rsidR="009829F8" w:rsidRDefault="009829F8" w:rsidP="009829F8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9829F8" w:rsidRPr="005D46E0" w:rsidRDefault="009829F8" w:rsidP="009829F8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t>Click “</w:t>
            </w:r>
            <w:r w:rsidRPr="00B06D8D">
              <w:rPr>
                <w:rFonts w:ascii="Times New Roman" w:hAnsi="Times New Roman"/>
                <w:b/>
                <w:lang w:val="en-US" w:eastAsia="fr-FR"/>
              </w:rPr>
              <w:t>Yes</w:t>
            </w:r>
            <w:r>
              <w:rPr>
                <w:rFonts w:ascii="Times New Roman" w:hAnsi="Times New Roman"/>
                <w:lang w:val="en-US" w:eastAsia="fr-FR"/>
              </w:rPr>
              <w:t>”</w:t>
            </w:r>
            <w:r w:rsidRPr="005D46E0">
              <w:rPr>
                <w:rFonts w:ascii="Times New Roman" w:hAnsi="Times New Roman"/>
                <w:lang w:val="en-US" w:eastAsia="fr-FR"/>
              </w:rPr>
              <w:t xml:space="preserve"> button.</w:t>
            </w:r>
          </w:p>
          <w:p w:rsidR="009829F8" w:rsidRPr="00F54A80" w:rsidRDefault="009829F8" w:rsidP="009829F8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829F8" w:rsidRDefault="009829F8" w:rsidP="009829F8">
            <w:pPr>
              <w:tabs>
                <w:tab w:val="left" w:pos="2622"/>
              </w:tabs>
              <w:spacing w:before="0" w:after="0"/>
              <w:jc w:val="center"/>
            </w:pPr>
            <w:r>
              <w:object w:dxaOrig="6870" w:dyaOrig="3540">
                <v:shape id="_x0000_i1068" type="#_x0000_t75" style="width:273pt;height:140.55pt" o:ole="">
                  <v:imagedata r:id="rId382" o:title=""/>
                </v:shape>
                <o:OLEObject Type="Embed" ProgID="PBrush" ShapeID="_x0000_i1068" DrawAspect="Content" ObjectID="_1588590760" r:id="rId421"/>
              </w:object>
            </w:r>
          </w:p>
        </w:tc>
      </w:tr>
      <w:tr w:rsidR="009829F8" w:rsidRPr="00F54A80" w:rsidTr="009829F8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829F8" w:rsidRDefault="009829F8" w:rsidP="009829F8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Right click  “</w:t>
            </w:r>
            <w:r w:rsidRPr="00235227">
              <w:rPr>
                <w:rFonts w:ascii="Times New Roman" w:hAnsi="Times New Roman"/>
                <w:b/>
                <w:color w:val="000000"/>
                <w:lang w:val="en-US" w:eastAsia="fr-FR"/>
              </w:rPr>
              <w:t>Access Protection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”, in Pop up menu select “</w:t>
            </w:r>
            <w:r>
              <w:rPr>
                <w:rFonts w:ascii="Times New Roman" w:hAnsi="Times New Roman"/>
                <w:b/>
                <w:color w:val="000000"/>
                <w:lang w:val="en-US" w:eastAsia="fr-FR"/>
              </w:rPr>
              <w:t>Enable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</w:t>
            </w:r>
          </w:p>
          <w:p w:rsidR="009829F8" w:rsidRDefault="009829F8" w:rsidP="009829F8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9829F8" w:rsidRDefault="009829F8" w:rsidP="009829F8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Right click  “</w:t>
            </w:r>
            <w:r w:rsidRPr="00235227">
              <w:rPr>
                <w:rFonts w:ascii="Times New Roman" w:hAnsi="Times New Roman"/>
                <w:b/>
                <w:color w:val="000000"/>
                <w:lang w:val="en-US" w:eastAsia="fr-FR"/>
              </w:rPr>
              <w:t>On-Access Scanner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”, in Pop up menu select “</w:t>
            </w:r>
            <w:r>
              <w:rPr>
                <w:rFonts w:ascii="Times New Roman" w:hAnsi="Times New Roman"/>
                <w:b/>
                <w:color w:val="000000"/>
                <w:lang w:val="en-US" w:eastAsia="fr-FR"/>
              </w:rPr>
              <w:t>Enable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</w:t>
            </w:r>
          </w:p>
          <w:p w:rsidR="009829F8" w:rsidRDefault="009829F8" w:rsidP="009829F8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9829F8" w:rsidRPr="00F54A80" w:rsidRDefault="009829F8" w:rsidP="009829F8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Close “</w:t>
            </w:r>
            <w:r w:rsidRPr="00235227">
              <w:rPr>
                <w:rFonts w:ascii="Times New Roman" w:hAnsi="Times New Roman"/>
                <w:b/>
                <w:color w:val="000000"/>
                <w:lang w:val="en-US" w:eastAsia="fr-FR"/>
              </w:rPr>
              <w:t>VirusScan Console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window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829F8" w:rsidRDefault="009829F8" w:rsidP="009829F8">
            <w:pPr>
              <w:tabs>
                <w:tab w:val="left" w:pos="1223"/>
              </w:tabs>
              <w:spacing w:before="0" w:after="0"/>
              <w:jc w:val="left"/>
            </w:pPr>
            <w:r>
              <w:rPr>
                <w:noProof/>
                <w:lang w:val="en-US"/>
              </w:rPr>
              <w:drawing>
                <wp:inline distT="0" distB="0" distL="0" distR="0" wp14:anchorId="50EB5ACD" wp14:editId="70075697">
                  <wp:extent cx="4045788" cy="2632386"/>
                  <wp:effectExtent l="0" t="0" r="0" b="0"/>
                  <wp:docPr id="392" name="Picture 3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48046" cy="26338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829F8" w:rsidRDefault="009829F8" w:rsidP="009829F8">
      <w:pPr>
        <w:ind w:left="720"/>
        <w:rPr>
          <w:lang w:val="en-US"/>
        </w:rPr>
      </w:pPr>
    </w:p>
    <w:p w:rsidR="009829F8" w:rsidRPr="00F54A80" w:rsidRDefault="009829F8" w:rsidP="002A00F0">
      <w:pPr>
        <w:rPr>
          <w:lang w:val="en-US"/>
        </w:rPr>
      </w:pPr>
    </w:p>
    <w:p w:rsidR="00EA6711" w:rsidRPr="00F54A80" w:rsidRDefault="00EA6711" w:rsidP="00EA6711">
      <w:pPr>
        <w:rPr>
          <w:lang w:val="en-US"/>
        </w:rPr>
      </w:pPr>
    </w:p>
    <w:p w:rsidR="00181C52" w:rsidRPr="00F54A80" w:rsidRDefault="007B537B" w:rsidP="00820E8D">
      <w:pPr>
        <w:pStyle w:val="Heading1"/>
        <w:rPr>
          <w:lang w:val="en-US"/>
        </w:rPr>
      </w:pPr>
      <w:bookmarkStart w:id="387" w:name="_Toc440979221"/>
      <w:r>
        <w:rPr>
          <w:lang w:val="en-US"/>
        </w:rPr>
        <w:t>Additional informations</w:t>
      </w:r>
      <w:bookmarkEnd w:id="387"/>
    </w:p>
    <w:p w:rsidR="006374E0" w:rsidRPr="00F54A80" w:rsidRDefault="006374E0" w:rsidP="006374E0">
      <w:pPr>
        <w:pStyle w:val="Heading2"/>
        <w:rPr>
          <w:lang w:val="en-US"/>
        </w:rPr>
      </w:pPr>
      <w:bookmarkStart w:id="388" w:name="_Toc440979222"/>
      <w:r w:rsidRPr="00F54A80">
        <w:rPr>
          <w:lang w:val="en-US"/>
        </w:rPr>
        <w:t>Windows registry usage</w:t>
      </w:r>
      <w:bookmarkEnd w:id="388"/>
    </w:p>
    <w:p w:rsidR="006374E0" w:rsidRPr="00F54A80" w:rsidRDefault="006374E0" w:rsidP="00026649">
      <w:r w:rsidRPr="00F54A80">
        <w:t>INTEL-FS installer creates the following registry keys:</w:t>
      </w:r>
    </w:p>
    <w:p w:rsidR="006374E0" w:rsidRPr="00F54A80" w:rsidRDefault="006374E0" w:rsidP="006374E0">
      <w:pPr>
        <w:numPr>
          <w:ilvl w:val="0"/>
          <w:numId w:val="25"/>
        </w:numPr>
        <w:rPr>
          <w:lang w:val="en-US"/>
        </w:rPr>
      </w:pPr>
      <w:r w:rsidRPr="00F54A80">
        <w:rPr>
          <w:lang w:val="en-US"/>
        </w:rPr>
        <w:t>\\HKEY_LOCAL_MACHINE\SOFTWARE\Wow6432Node\INTEL-FS</w:t>
      </w:r>
    </w:p>
    <w:p w:rsidR="006374E0" w:rsidRPr="00F54A80" w:rsidRDefault="00931834" w:rsidP="006374E0">
      <w:pPr>
        <w:rPr>
          <w:noProof/>
          <w:lang w:val="en-US" w:eastAsia="fr-FR"/>
        </w:rPr>
      </w:pPr>
      <w:r>
        <w:rPr>
          <w:noProof/>
          <w:lang w:val="en-US"/>
        </w:rPr>
        <w:lastRenderedPageBreak/>
        <w:drawing>
          <wp:inline distT="0" distB="0" distL="0" distR="0" wp14:anchorId="6491E32D" wp14:editId="4BC52D02">
            <wp:extent cx="5972175" cy="2590800"/>
            <wp:effectExtent l="0" t="0" r="9525" b="0"/>
            <wp:docPr id="2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74E0" w:rsidRPr="00F54A80" w:rsidRDefault="006374E0" w:rsidP="006374E0">
      <w:pPr>
        <w:rPr>
          <w:noProof/>
          <w:lang w:val="en-US" w:eastAsia="fr-FR"/>
        </w:rPr>
      </w:pPr>
    </w:p>
    <w:p w:rsidR="00DD3CDF" w:rsidRPr="00F54A80" w:rsidRDefault="00DD3CDF" w:rsidP="006374E0">
      <w:pPr>
        <w:rPr>
          <w:noProof/>
          <w:lang w:val="en-US" w:eastAsia="fr-FR"/>
        </w:rPr>
      </w:pPr>
      <w:r w:rsidRPr="00F54A80">
        <w:rPr>
          <w:noProof/>
          <w:lang w:val="en-US" w:eastAsia="fr-FR"/>
        </w:rPr>
        <w:t>Using dureg (registry size estimator utilities) INTEL-FS node registry size is less than 2500 bytes</w:t>
      </w:r>
    </w:p>
    <w:p w:rsidR="00DD3CDF" w:rsidRPr="00F54A80" w:rsidRDefault="00DD3CDF" w:rsidP="006374E0">
      <w:pPr>
        <w:rPr>
          <w:noProof/>
          <w:lang w:val="en-US" w:eastAsia="fr-FR"/>
        </w:rPr>
      </w:pPr>
      <w:r w:rsidRPr="00F54A80">
        <w:rPr>
          <w:noProof/>
          <w:lang w:val="en-US" w:eastAsia="fr-FR"/>
        </w:rPr>
        <w:t>E.G.</w:t>
      </w:r>
    </w:p>
    <w:p w:rsidR="00DD3CDF" w:rsidRPr="00F54A80" w:rsidRDefault="00DD3CDF" w:rsidP="00DD3CDF">
      <w:pPr>
        <w:rPr>
          <w:b/>
          <w:noProof/>
          <w:sz w:val="16"/>
          <w:szCs w:val="16"/>
          <w:lang w:val="en-US" w:eastAsia="fr-FR"/>
        </w:rPr>
      </w:pPr>
      <w:r w:rsidRPr="00F54A80">
        <w:rPr>
          <w:b/>
          <w:noProof/>
          <w:sz w:val="16"/>
          <w:szCs w:val="16"/>
          <w:lang w:val="en-US" w:eastAsia="fr-FR"/>
        </w:rPr>
        <w:t>C:\Users\Administrator&gt;"C:\Program Files (x86)\Resource Kit\dureg.exe" /lm "software\Wow6432Node\INTEL-FS"</w:t>
      </w:r>
    </w:p>
    <w:p w:rsidR="00DD3CDF" w:rsidRPr="00F54A80" w:rsidRDefault="00DD3CDF" w:rsidP="00DD3CDF">
      <w:pPr>
        <w:rPr>
          <w:b/>
          <w:noProof/>
          <w:sz w:val="16"/>
          <w:szCs w:val="16"/>
          <w:lang w:val="en-US" w:eastAsia="fr-FR"/>
        </w:rPr>
      </w:pPr>
      <w:r w:rsidRPr="00F54A80">
        <w:rPr>
          <w:b/>
          <w:noProof/>
          <w:sz w:val="16"/>
          <w:szCs w:val="16"/>
          <w:lang w:val="en-US" w:eastAsia="fr-FR"/>
        </w:rPr>
        <w:t>Size of HKEY_LOCAL_MACHINE\software\Wow6432Node\INTEL-FS: 1278</w:t>
      </w:r>
    </w:p>
    <w:p w:rsidR="00820E8D" w:rsidRDefault="00F02235" w:rsidP="00820E8D">
      <w:pPr>
        <w:pStyle w:val="Heading2"/>
        <w:rPr>
          <w:lang w:val="en-US"/>
        </w:rPr>
      </w:pPr>
      <w:bookmarkStart w:id="389" w:name="_Ref424205750"/>
      <w:bookmarkStart w:id="390" w:name="_Ref424205760"/>
      <w:bookmarkStart w:id="391" w:name="_Toc440979223"/>
      <w:r>
        <w:rPr>
          <w:lang w:val="en-US"/>
        </w:rPr>
        <w:t>Programs</w:t>
      </w:r>
      <w:r w:rsidR="00820E8D" w:rsidRPr="00F54A80">
        <w:rPr>
          <w:lang w:val="en-US"/>
        </w:rPr>
        <w:t xml:space="preserve"> installed</w:t>
      </w:r>
      <w:r w:rsidR="001568FE">
        <w:rPr>
          <w:lang w:val="en-US"/>
        </w:rPr>
        <w:t xml:space="preserve"> on INTEL-FS server</w:t>
      </w:r>
      <w:bookmarkEnd w:id="389"/>
      <w:bookmarkEnd w:id="390"/>
      <w:bookmarkEnd w:id="391"/>
    </w:p>
    <w:p w:rsidR="001568FE" w:rsidRDefault="001568FE" w:rsidP="001568FE">
      <w:pPr>
        <w:rPr>
          <w:lang w:val="en-US"/>
        </w:rPr>
      </w:pPr>
      <w:r>
        <w:rPr>
          <w:lang w:val="en-US"/>
        </w:rPr>
        <w:t xml:space="preserve">This chapter describes </w:t>
      </w:r>
      <w:r w:rsidR="00F02235">
        <w:rPr>
          <w:lang w:val="en-US"/>
        </w:rPr>
        <w:t>programs</w:t>
      </w:r>
      <w:r>
        <w:rPr>
          <w:lang w:val="en-US"/>
        </w:rPr>
        <w:t xml:space="preserve"> which are installed on INTEL-FS server.</w:t>
      </w:r>
    </w:p>
    <w:p w:rsidR="00026649" w:rsidRPr="001568FE" w:rsidRDefault="00026649" w:rsidP="001568FE">
      <w:pPr>
        <w:rPr>
          <w:lang w:val="en-US"/>
        </w:rPr>
      </w:pPr>
    </w:p>
    <w:p w:rsidR="00820E8D" w:rsidRPr="00F54A80" w:rsidRDefault="00820E8D" w:rsidP="000061BB">
      <w:r w:rsidRPr="00F54A80">
        <w:t xml:space="preserve">INTELFS installer installs following </w:t>
      </w:r>
      <w:r w:rsidR="00AE30D4" w:rsidRPr="00F54A80">
        <w:t>programs</w:t>
      </w:r>
    </w:p>
    <w:tbl>
      <w:tblPr>
        <w:tblW w:w="9072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6059"/>
        <w:gridCol w:w="1440"/>
        <w:gridCol w:w="1573"/>
      </w:tblGrid>
      <w:tr w:rsidR="00820E8D" w:rsidRPr="00F54A80" w:rsidTr="00EC2A5F">
        <w:trPr>
          <w:cantSplit/>
          <w:trHeight w:val="255"/>
          <w:tblHeader/>
          <w:jc w:val="center"/>
        </w:trPr>
        <w:tc>
          <w:tcPr>
            <w:tcW w:w="6059" w:type="dxa"/>
            <w:shd w:val="pct15" w:color="auto" w:fill="auto"/>
            <w:noWrap/>
          </w:tcPr>
          <w:p w:rsidR="00820E8D" w:rsidRPr="00F54A80" w:rsidRDefault="00820E8D" w:rsidP="00A959AE">
            <w:pPr>
              <w:pStyle w:val="tableheading"/>
              <w:rPr>
                <w:lang w:val="en-US"/>
              </w:rPr>
            </w:pPr>
            <w:r w:rsidRPr="00F54A80">
              <w:rPr>
                <w:lang w:val="en-US"/>
              </w:rPr>
              <w:t>Name</w:t>
            </w:r>
          </w:p>
        </w:tc>
        <w:tc>
          <w:tcPr>
            <w:tcW w:w="1440" w:type="dxa"/>
            <w:shd w:val="pct15" w:color="auto" w:fill="auto"/>
          </w:tcPr>
          <w:p w:rsidR="00820E8D" w:rsidRPr="00F54A80" w:rsidRDefault="00820E8D" w:rsidP="00A959AE">
            <w:pPr>
              <w:pStyle w:val="tableheading"/>
              <w:rPr>
                <w:lang w:val="en-US"/>
              </w:rPr>
            </w:pPr>
            <w:r w:rsidRPr="00F54A80">
              <w:rPr>
                <w:lang w:val="en-US"/>
              </w:rPr>
              <w:t>Version</w:t>
            </w:r>
          </w:p>
        </w:tc>
        <w:tc>
          <w:tcPr>
            <w:tcW w:w="1573" w:type="dxa"/>
            <w:shd w:val="pct15" w:color="auto" w:fill="auto"/>
          </w:tcPr>
          <w:p w:rsidR="00820E8D" w:rsidRPr="00F54A80" w:rsidRDefault="00820E8D" w:rsidP="00A959AE">
            <w:pPr>
              <w:pStyle w:val="tableheading"/>
              <w:rPr>
                <w:lang w:val="en-US"/>
              </w:rPr>
            </w:pPr>
            <w:r w:rsidRPr="00F54A80">
              <w:rPr>
                <w:lang w:val="en-US"/>
              </w:rPr>
              <w:t>Provider</w:t>
            </w:r>
          </w:p>
        </w:tc>
      </w:tr>
      <w:tr w:rsidR="00AE30D4" w:rsidRPr="00F54A80" w:rsidTr="00EC2A5F">
        <w:trPr>
          <w:cantSplit/>
          <w:trHeight w:val="510"/>
          <w:jc w:val="center"/>
        </w:trPr>
        <w:tc>
          <w:tcPr>
            <w:tcW w:w="6059" w:type="dxa"/>
          </w:tcPr>
          <w:p w:rsidR="00AE30D4" w:rsidRPr="00F54A80" w:rsidRDefault="00AE30D4" w:rsidP="00AE30D4">
            <w:pPr>
              <w:rPr>
                <w:lang w:val="en-US"/>
              </w:rPr>
            </w:pPr>
            <w:r w:rsidRPr="00F54A80">
              <w:rPr>
                <w:lang w:val="en-US"/>
              </w:rPr>
              <w:t>Application Initialization 1.0 for IIS 7.5</w:t>
            </w:r>
          </w:p>
        </w:tc>
        <w:tc>
          <w:tcPr>
            <w:tcW w:w="1440" w:type="dxa"/>
          </w:tcPr>
          <w:p w:rsidR="00AE30D4" w:rsidRPr="00F54A80" w:rsidRDefault="00AE30D4" w:rsidP="00A959AE">
            <w:pPr>
              <w:rPr>
                <w:lang w:val="en-US"/>
              </w:rPr>
            </w:pPr>
            <w:r w:rsidRPr="00F54A80">
              <w:rPr>
                <w:lang w:val="en-US"/>
              </w:rPr>
              <w:t>7.1</w:t>
            </w:r>
          </w:p>
        </w:tc>
        <w:tc>
          <w:tcPr>
            <w:tcW w:w="1573" w:type="dxa"/>
          </w:tcPr>
          <w:p w:rsidR="00AE30D4" w:rsidRPr="00F54A80" w:rsidRDefault="00AE30D4" w:rsidP="00A959AE">
            <w:pPr>
              <w:rPr>
                <w:lang w:val="en-US"/>
              </w:rPr>
            </w:pPr>
            <w:r w:rsidRPr="00F54A80">
              <w:rPr>
                <w:lang w:val="en-US"/>
              </w:rPr>
              <w:t>Microsoft Corporation</w:t>
            </w:r>
          </w:p>
        </w:tc>
      </w:tr>
      <w:tr w:rsidR="001E1C61" w:rsidRPr="00F54A80" w:rsidTr="00EC2A5F">
        <w:trPr>
          <w:cantSplit/>
          <w:trHeight w:val="510"/>
          <w:jc w:val="center"/>
        </w:trPr>
        <w:tc>
          <w:tcPr>
            <w:tcW w:w="6059" w:type="dxa"/>
          </w:tcPr>
          <w:p w:rsidR="001E1C61" w:rsidRPr="00F54A80" w:rsidRDefault="001E1C61" w:rsidP="00AE30D4">
            <w:pPr>
              <w:rPr>
                <w:lang w:val="en-US"/>
              </w:rPr>
            </w:pPr>
            <w:r w:rsidRPr="00F54A80">
              <w:rPr>
                <w:lang w:val="en-US"/>
              </w:rPr>
              <w:t>Microsoft IIS Media Services 64bits</w:t>
            </w:r>
          </w:p>
        </w:tc>
        <w:tc>
          <w:tcPr>
            <w:tcW w:w="1440" w:type="dxa"/>
          </w:tcPr>
          <w:p w:rsidR="001E1C61" w:rsidRPr="00F54A80" w:rsidRDefault="001E1C61" w:rsidP="00A959AE">
            <w:pPr>
              <w:rPr>
                <w:lang w:val="en-US"/>
              </w:rPr>
            </w:pPr>
            <w:r w:rsidRPr="00F54A80">
              <w:rPr>
                <w:lang w:val="en-US"/>
              </w:rPr>
              <w:t>4.1</w:t>
            </w:r>
          </w:p>
        </w:tc>
        <w:tc>
          <w:tcPr>
            <w:tcW w:w="1573" w:type="dxa"/>
          </w:tcPr>
          <w:p w:rsidR="001E1C61" w:rsidRPr="00F54A80" w:rsidRDefault="001E1C61" w:rsidP="00A959AE">
            <w:pPr>
              <w:rPr>
                <w:lang w:val="en-US"/>
              </w:rPr>
            </w:pPr>
            <w:r w:rsidRPr="00F54A80">
              <w:rPr>
                <w:lang w:val="en-US"/>
              </w:rPr>
              <w:t>Microsoft Corporation</w:t>
            </w:r>
          </w:p>
        </w:tc>
      </w:tr>
      <w:tr w:rsidR="00820E8D" w:rsidRPr="00F54A80" w:rsidTr="00EC2A5F">
        <w:trPr>
          <w:cantSplit/>
          <w:trHeight w:val="510"/>
          <w:jc w:val="center"/>
        </w:trPr>
        <w:tc>
          <w:tcPr>
            <w:tcW w:w="6059" w:type="dxa"/>
          </w:tcPr>
          <w:p w:rsidR="00820E8D" w:rsidRPr="00F54A80" w:rsidRDefault="00820E8D" w:rsidP="00A959AE">
            <w:pPr>
              <w:rPr>
                <w:lang w:val="en-US"/>
              </w:rPr>
            </w:pPr>
            <w:r w:rsidRPr="00F54A80">
              <w:rPr>
                <w:lang w:val="en-US"/>
              </w:rPr>
              <w:t>Dynamic IP Restrictions for IIS 7 - Release Candidate</w:t>
            </w:r>
          </w:p>
        </w:tc>
        <w:tc>
          <w:tcPr>
            <w:tcW w:w="1440" w:type="dxa"/>
          </w:tcPr>
          <w:p w:rsidR="00820E8D" w:rsidRPr="00F54A80" w:rsidRDefault="00820E8D" w:rsidP="00A959AE">
            <w:pPr>
              <w:rPr>
                <w:lang w:val="en-US"/>
              </w:rPr>
            </w:pPr>
            <w:r w:rsidRPr="00F54A80">
              <w:rPr>
                <w:lang w:val="en-US"/>
              </w:rPr>
              <w:t>7.1</w:t>
            </w:r>
          </w:p>
        </w:tc>
        <w:tc>
          <w:tcPr>
            <w:tcW w:w="1573" w:type="dxa"/>
          </w:tcPr>
          <w:p w:rsidR="00820E8D" w:rsidRPr="00F54A80" w:rsidRDefault="00820E8D" w:rsidP="00A959AE">
            <w:pPr>
              <w:rPr>
                <w:lang w:val="en-US"/>
              </w:rPr>
            </w:pPr>
            <w:r w:rsidRPr="00F54A80">
              <w:rPr>
                <w:lang w:val="en-US"/>
              </w:rPr>
              <w:t>Microsoft Corporation</w:t>
            </w:r>
          </w:p>
        </w:tc>
      </w:tr>
      <w:tr w:rsidR="00820E8D" w:rsidRPr="00F54A80" w:rsidTr="00EC2A5F">
        <w:trPr>
          <w:cantSplit/>
          <w:trHeight w:val="510"/>
          <w:jc w:val="center"/>
        </w:trPr>
        <w:tc>
          <w:tcPr>
            <w:tcW w:w="6059" w:type="dxa"/>
          </w:tcPr>
          <w:p w:rsidR="00820E8D" w:rsidRPr="00F54A80" w:rsidRDefault="00AE30D4" w:rsidP="00A959AE">
            <w:pPr>
              <w:rPr>
                <w:b/>
                <w:bCs/>
                <w:lang w:val="en-US"/>
              </w:rPr>
            </w:pPr>
            <w:r w:rsidRPr="00F54A80">
              <w:rPr>
                <w:lang w:val="en-US"/>
              </w:rPr>
              <w:t xml:space="preserve">Microsoft </w:t>
            </w:r>
            <w:r w:rsidR="00820E8D" w:rsidRPr="00F54A80">
              <w:rPr>
                <w:lang w:val="en-US"/>
              </w:rPr>
              <w:t>FilterPack 1.0</w:t>
            </w:r>
          </w:p>
        </w:tc>
        <w:tc>
          <w:tcPr>
            <w:tcW w:w="1440" w:type="dxa"/>
          </w:tcPr>
          <w:p w:rsidR="00820E8D" w:rsidRPr="00F54A80" w:rsidRDefault="00820E8D" w:rsidP="00A959AE">
            <w:pPr>
              <w:rPr>
                <w:lang w:val="en-US"/>
              </w:rPr>
            </w:pPr>
            <w:r w:rsidRPr="00F54A80">
              <w:rPr>
                <w:lang w:val="en-US"/>
              </w:rPr>
              <w:t>12.0</w:t>
            </w:r>
          </w:p>
        </w:tc>
        <w:tc>
          <w:tcPr>
            <w:tcW w:w="1573" w:type="dxa"/>
          </w:tcPr>
          <w:p w:rsidR="00820E8D" w:rsidRPr="00F54A80" w:rsidRDefault="00820E8D" w:rsidP="00A959AE">
            <w:pPr>
              <w:rPr>
                <w:lang w:val="en-US"/>
              </w:rPr>
            </w:pPr>
            <w:r w:rsidRPr="00F54A80">
              <w:rPr>
                <w:lang w:val="en-US"/>
              </w:rPr>
              <w:t>Microsoft Corporation</w:t>
            </w:r>
          </w:p>
        </w:tc>
      </w:tr>
      <w:tr w:rsidR="00820E8D" w:rsidRPr="00F54A80" w:rsidTr="00EC2A5F">
        <w:trPr>
          <w:cantSplit/>
          <w:trHeight w:val="510"/>
          <w:jc w:val="center"/>
        </w:trPr>
        <w:tc>
          <w:tcPr>
            <w:tcW w:w="6059" w:type="dxa"/>
          </w:tcPr>
          <w:p w:rsidR="00820E8D" w:rsidRPr="00F54A80" w:rsidRDefault="00AE30D4" w:rsidP="00A959AE">
            <w:pPr>
              <w:rPr>
                <w:lang w:val="en-US"/>
              </w:rPr>
            </w:pPr>
            <w:r w:rsidRPr="00F54A80">
              <w:rPr>
                <w:lang w:val="en-US"/>
              </w:rPr>
              <w:t xml:space="preserve">Microsoft </w:t>
            </w:r>
            <w:r w:rsidR="00820E8D" w:rsidRPr="00F54A80">
              <w:rPr>
                <w:lang w:val="en-US"/>
              </w:rPr>
              <w:t>Silverlight</w:t>
            </w:r>
          </w:p>
        </w:tc>
        <w:tc>
          <w:tcPr>
            <w:tcW w:w="1440" w:type="dxa"/>
          </w:tcPr>
          <w:p w:rsidR="00820E8D" w:rsidRPr="00F54A80" w:rsidRDefault="00820E8D" w:rsidP="00A959AE">
            <w:pPr>
              <w:rPr>
                <w:lang w:val="en-US"/>
              </w:rPr>
            </w:pPr>
            <w:r w:rsidRPr="00F54A80">
              <w:rPr>
                <w:lang w:val="en-US"/>
              </w:rPr>
              <w:t>5.1</w:t>
            </w:r>
          </w:p>
        </w:tc>
        <w:tc>
          <w:tcPr>
            <w:tcW w:w="1573" w:type="dxa"/>
          </w:tcPr>
          <w:p w:rsidR="00820E8D" w:rsidRPr="00F54A80" w:rsidRDefault="00820E8D" w:rsidP="00A959AE">
            <w:pPr>
              <w:rPr>
                <w:lang w:val="en-US"/>
              </w:rPr>
            </w:pPr>
            <w:r w:rsidRPr="00F54A80">
              <w:rPr>
                <w:lang w:val="en-US"/>
              </w:rPr>
              <w:t>Microsoft Corporation</w:t>
            </w:r>
          </w:p>
        </w:tc>
      </w:tr>
      <w:tr w:rsidR="00820E8D" w:rsidRPr="00F54A80" w:rsidTr="00EC2A5F">
        <w:trPr>
          <w:cantSplit/>
          <w:trHeight w:val="255"/>
          <w:jc w:val="center"/>
        </w:trPr>
        <w:tc>
          <w:tcPr>
            <w:tcW w:w="6059" w:type="dxa"/>
          </w:tcPr>
          <w:p w:rsidR="00820E8D" w:rsidRPr="00F54A80" w:rsidRDefault="00820E8D" w:rsidP="00A959AE">
            <w:pPr>
              <w:rPr>
                <w:b/>
                <w:bCs/>
                <w:lang w:val="en-US"/>
              </w:rPr>
            </w:pPr>
            <w:r w:rsidRPr="00F54A80">
              <w:rPr>
                <w:lang w:val="en-US"/>
              </w:rPr>
              <w:t>Microsoft Visual C++ 2008 SP1 Redistributable Package (x64)</w:t>
            </w:r>
          </w:p>
        </w:tc>
        <w:tc>
          <w:tcPr>
            <w:tcW w:w="1440" w:type="dxa"/>
          </w:tcPr>
          <w:p w:rsidR="00820E8D" w:rsidRPr="00F54A80" w:rsidRDefault="00820E8D" w:rsidP="00A959AE">
            <w:pPr>
              <w:rPr>
                <w:lang w:val="en-US"/>
              </w:rPr>
            </w:pPr>
            <w:r w:rsidRPr="00F54A80">
              <w:rPr>
                <w:lang w:val="en-US"/>
              </w:rPr>
              <w:t>9.0</w:t>
            </w:r>
          </w:p>
        </w:tc>
        <w:tc>
          <w:tcPr>
            <w:tcW w:w="1573" w:type="dxa"/>
          </w:tcPr>
          <w:p w:rsidR="00820E8D" w:rsidRPr="00F54A80" w:rsidRDefault="00820E8D" w:rsidP="00A959AE">
            <w:pPr>
              <w:rPr>
                <w:lang w:val="en-US"/>
              </w:rPr>
            </w:pPr>
            <w:r w:rsidRPr="00F54A80">
              <w:rPr>
                <w:lang w:val="en-US"/>
              </w:rPr>
              <w:t>Microsoft Corporation</w:t>
            </w:r>
          </w:p>
        </w:tc>
      </w:tr>
      <w:tr w:rsidR="00820E8D" w:rsidRPr="00F54A80" w:rsidTr="00EC2A5F">
        <w:trPr>
          <w:cantSplit/>
          <w:trHeight w:val="255"/>
          <w:jc w:val="center"/>
        </w:trPr>
        <w:tc>
          <w:tcPr>
            <w:tcW w:w="6059" w:type="dxa"/>
          </w:tcPr>
          <w:p w:rsidR="00820E8D" w:rsidRPr="00F54A80" w:rsidRDefault="00820E8D" w:rsidP="00A959AE">
            <w:pPr>
              <w:rPr>
                <w:lang w:val="en-US"/>
              </w:rPr>
            </w:pPr>
            <w:r w:rsidRPr="00F54A80">
              <w:rPr>
                <w:lang w:val="en-US"/>
              </w:rPr>
              <w:t>SQLSysClrTypes 64bits</w:t>
            </w:r>
          </w:p>
        </w:tc>
        <w:tc>
          <w:tcPr>
            <w:tcW w:w="1440" w:type="dxa"/>
          </w:tcPr>
          <w:p w:rsidR="00820E8D" w:rsidRPr="00F54A80" w:rsidRDefault="00820E8D" w:rsidP="00A959AE">
            <w:pPr>
              <w:rPr>
                <w:lang w:val="en-US"/>
              </w:rPr>
            </w:pPr>
            <w:r w:rsidRPr="00F54A80">
              <w:rPr>
                <w:lang w:val="en-US"/>
              </w:rPr>
              <w:t>10.1</w:t>
            </w:r>
          </w:p>
        </w:tc>
        <w:tc>
          <w:tcPr>
            <w:tcW w:w="1573" w:type="dxa"/>
          </w:tcPr>
          <w:p w:rsidR="00820E8D" w:rsidRPr="00F54A80" w:rsidRDefault="00820E8D" w:rsidP="00A959AE">
            <w:pPr>
              <w:rPr>
                <w:lang w:val="en-US"/>
              </w:rPr>
            </w:pPr>
            <w:r w:rsidRPr="00F54A80">
              <w:rPr>
                <w:lang w:val="en-US"/>
              </w:rPr>
              <w:t>Microsoft Corporation</w:t>
            </w:r>
          </w:p>
        </w:tc>
      </w:tr>
      <w:tr w:rsidR="00070D6E" w:rsidRPr="00F54A80" w:rsidTr="00EC2A5F">
        <w:trPr>
          <w:cantSplit/>
          <w:trHeight w:val="255"/>
          <w:jc w:val="center"/>
        </w:trPr>
        <w:tc>
          <w:tcPr>
            <w:tcW w:w="6059" w:type="dxa"/>
          </w:tcPr>
          <w:p w:rsidR="00070D6E" w:rsidRPr="00F54A80" w:rsidRDefault="00070D6E" w:rsidP="00A959AE">
            <w:pPr>
              <w:rPr>
                <w:lang w:val="en-US"/>
              </w:rPr>
            </w:pPr>
            <w:r w:rsidRPr="00070D6E">
              <w:rPr>
                <w:lang w:val="en-US"/>
              </w:rPr>
              <w:t>GDAL 111 (MSVC 2010 Win64)</w:t>
            </w:r>
          </w:p>
        </w:tc>
        <w:tc>
          <w:tcPr>
            <w:tcW w:w="1440" w:type="dxa"/>
          </w:tcPr>
          <w:p w:rsidR="00070D6E" w:rsidRPr="00F54A80" w:rsidRDefault="00BF58BA" w:rsidP="00A959AE">
            <w:pPr>
              <w:rPr>
                <w:lang w:val="en-US"/>
              </w:rPr>
            </w:pPr>
            <w:r>
              <w:rPr>
                <w:lang w:val="en-US"/>
              </w:rPr>
              <w:t>1.10.0</w:t>
            </w:r>
          </w:p>
        </w:tc>
        <w:tc>
          <w:tcPr>
            <w:tcW w:w="1573" w:type="dxa"/>
          </w:tcPr>
          <w:p w:rsidR="00070D6E" w:rsidRPr="00F54A80" w:rsidRDefault="00BF58BA" w:rsidP="00A959AE">
            <w:pPr>
              <w:rPr>
                <w:lang w:val="en-US"/>
              </w:rPr>
            </w:pPr>
            <w:r>
              <w:rPr>
                <w:lang w:val="en-US"/>
              </w:rPr>
              <w:t>OSGeo</w:t>
            </w:r>
          </w:p>
        </w:tc>
      </w:tr>
    </w:tbl>
    <w:p w:rsidR="00820E8D" w:rsidRPr="00F54A80" w:rsidRDefault="00820E8D" w:rsidP="00820E8D">
      <w:pPr>
        <w:pStyle w:val="Para1C"/>
        <w:numPr>
          <w:ilvl w:val="0"/>
          <w:numId w:val="0"/>
        </w:numPr>
        <w:ind w:left="1786"/>
      </w:pPr>
    </w:p>
    <w:p w:rsidR="004E0737" w:rsidRPr="00F54A80" w:rsidRDefault="004E0737" w:rsidP="000061BB">
      <w:r w:rsidRPr="00F54A80">
        <w:t xml:space="preserve">Squeeze server installer install following </w:t>
      </w:r>
      <w:r w:rsidR="00AE30D4" w:rsidRPr="00F54A80">
        <w:t>programs</w:t>
      </w:r>
    </w:p>
    <w:tbl>
      <w:tblPr>
        <w:tblW w:w="9072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6059"/>
        <w:gridCol w:w="1518"/>
        <w:gridCol w:w="1495"/>
      </w:tblGrid>
      <w:tr w:rsidR="004E0737" w:rsidRPr="00F54A80" w:rsidTr="004E0737">
        <w:trPr>
          <w:cantSplit/>
          <w:trHeight w:val="255"/>
          <w:tblHeader/>
          <w:jc w:val="center"/>
        </w:trPr>
        <w:tc>
          <w:tcPr>
            <w:tcW w:w="6059" w:type="dxa"/>
            <w:shd w:val="pct15" w:color="auto" w:fill="auto"/>
            <w:noWrap/>
          </w:tcPr>
          <w:p w:rsidR="004E0737" w:rsidRPr="00F54A80" w:rsidRDefault="004E0737" w:rsidP="004E0737">
            <w:pPr>
              <w:pStyle w:val="tableheading"/>
              <w:rPr>
                <w:lang w:val="en-US"/>
              </w:rPr>
            </w:pPr>
            <w:r w:rsidRPr="00F54A80">
              <w:rPr>
                <w:lang w:val="en-US"/>
              </w:rPr>
              <w:lastRenderedPageBreak/>
              <w:t>Name</w:t>
            </w:r>
          </w:p>
        </w:tc>
        <w:tc>
          <w:tcPr>
            <w:tcW w:w="1518" w:type="dxa"/>
            <w:shd w:val="pct15" w:color="auto" w:fill="auto"/>
          </w:tcPr>
          <w:p w:rsidR="004E0737" w:rsidRPr="00F54A80" w:rsidRDefault="004E0737" w:rsidP="004E0737">
            <w:pPr>
              <w:pStyle w:val="tableheading"/>
              <w:rPr>
                <w:lang w:val="en-US"/>
              </w:rPr>
            </w:pPr>
            <w:r w:rsidRPr="00F54A80">
              <w:rPr>
                <w:lang w:val="en-US"/>
              </w:rPr>
              <w:t>Version</w:t>
            </w:r>
          </w:p>
        </w:tc>
        <w:tc>
          <w:tcPr>
            <w:tcW w:w="1495" w:type="dxa"/>
            <w:shd w:val="pct15" w:color="auto" w:fill="auto"/>
          </w:tcPr>
          <w:p w:rsidR="004E0737" w:rsidRPr="00F54A80" w:rsidRDefault="004E0737" w:rsidP="004E0737">
            <w:pPr>
              <w:pStyle w:val="tableheading"/>
              <w:rPr>
                <w:lang w:val="en-US"/>
              </w:rPr>
            </w:pPr>
            <w:r w:rsidRPr="00F54A80">
              <w:rPr>
                <w:lang w:val="en-US"/>
              </w:rPr>
              <w:t>Provider</w:t>
            </w:r>
          </w:p>
        </w:tc>
      </w:tr>
      <w:tr w:rsidR="004E0737" w:rsidRPr="00F54A80" w:rsidTr="004E0737">
        <w:trPr>
          <w:cantSplit/>
          <w:trHeight w:val="543"/>
          <w:jc w:val="center"/>
        </w:trPr>
        <w:tc>
          <w:tcPr>
            <w:tcW w:w="6059" w:type="dxa"/>
          </w:tcPr>
          <w:p w:rsidR="004E0737" w:rsidRPr="00F54A80" w:rsidRDefault="004E0737" w:rsidP="004E0737">
            <w:pPr>
              <w:rPr>
                <w:b/>
                <w:bCs/>
                <w:lang w:val="en-US"/>
              </w:rPr>
            </w:pPr>
            <w:r w:rsidRPr="00F54A80">
              <w:rPr>
                <w:lang w:val="en-US"/>
              </w:rPr>
              <w:t xml:space="preserve">Microsoft Web Deploy 3.0 </w:t>
            </w:r>
          </w:p>
        </w:tc>
        <w:tc>
          <w:tcPr>
            <w:tcW w:w="1518" w:type="dxa"/>
          </w:tcPr>
          <w:p w:rsidR="004E0737" w:rsidRPr="00F54A80" w:rsidRDefault="004E0737" w:rsidP="004E0737">
            <w:pPr>
              <w:rPr>
                <w:lang w:val="en-US"/>
              </w:rPr>
            </w:pPr>
            <w:r w:rsidRPr="00F54A80">
              <w:rPr>
                <w:lang w:val="en-US"/>
              </w:rPr>
              <w:t>3.0</w:t>
            </w:r>
          </w:p>
        </w:tc>
        <w:tc>
          <w:tcPr>
            <w:tcW w:w="1495" w:type="dxa"/>
          </w:tcPr>
          <w:p w:rsidR="004E0737" w:rsidRPr="00F54A80" w:rsidRDefault="004E0737" w:rsidP="004E0737">
            <w:pPr>
              <w:rPr>
                <w:lang w:val="en-US"/>
              </w:rPr>
            </w:pPr>
            <w:r w:rsidRPr="00F54A80">
              <w:rPr>
                <w:lang w:val="en-US"/>
              </w:rPr>
              <w:t>Microsoft Corporation</w:t>
            </w:r>
          </w:p>
        </w:tc>
      </w:tr>
      <w:tr w:rsidR="004E0737" w:rsidRPr="00F54A80" w:rsidTr="004E0737">
        <w:trPr>
          <w:cantSplit/>
          <w:trHeight w:val="510"/>
          <w:jc w:val="center"/>
        </w:trPr>
        <w:tc>
          <w:tcPr>
            <w:tcW w:w="6059" w:type="dxa"/>
          </w:tcPr>
          <w:p w:rsidR="004E0737" w:rsidRPr="00F54A80" w:rsidRDefault="004E0737" w:rsidP="004E0737">
            <w:pPr>
              <w:rPr>
                <w:bCs/>
                <w:lang w:val="en-US"/>
              </w:rPr>
            </w:pPr>
            <w:r w:rsidRPr="00F54A80">
              <w:rPr>
                <w:bCs/>
                <w:lang w:val="en-US"/>
              </w:rPr>
              <w:t>Apple Application Support</w:t>
            </w:r>
          </w:p>
        </w:tc>
        <w:tc>
          <w:tcPr>
            <w:tcW w:w="1518" w:type="dxa"/>
          </w:tcPr>
          <w:p w:rsidR="004E0737" w:rsidRPr="00F54A80" w:rsidRDefault="004E0737" w:rsidP="004E0737">
            <w:pPr>
              <w:rPr>
                <w:lang w:val="en-US"/>
              </w:rPr>
            </w:pPr>
            <w:r w:rsidRPr="00F54A80">
              <w:rPr>
                <w:lang w:val="en-US"/>
              </w:rPr>
              <w:t>2.1.7</w:t>
            </w:r>
          </w:p>
        </w:tc>
        <w:tc>
          <w:tcPr>
            <w:tcW w:w="1495" w:type="dxa"/>
          </w:tcPr>
          <w:p w:rsidR="004E0737" w:rsidRPr="00F54A80" w:rsidRDefault="004E0737" w:rsidP="004E0737">
            <w:pPr>
              <w:rPr>
                <w:lang w:val="en-US"/>
              </w:rPr>
            </w:pPr>
            <w:r w:rsidRPr="00F54A80">
              <w:rPr>
                <w:lang w:val="en-US"/>
              </w:rPr>
              <w:t>Apple, Inc.</w:t>
            </w:r>
          </w:p>
        </w:tc>
      </w:tr>
      <w:tr w:rsidR="004E0737" w:rsidRPr="00F54A80" w:rsidTr="004E0737">
        <w:trPr>
          <w:cantSplit/>
          <w:trHeight w:val="510"/>
          <w:jc w:val="center"/>
        </w:trPr>
        <w:tc>
          <w:tcPr>
            <w:tcW w:w="6059" w:type="dxa"/>
          </w:tcPr>
          <w:p w:rsidR="004E0737" w:rsidRPr="00F54A80" w:rsidRDefault="004E0737" w:rsidP="004E0737">
            <w:pPr>
              <w:rPr>
                <w:lang w:val="en-US"/>
              </w:rPr>
            </w:pPr>
            <w:r w:rsidRPr="00F54A80">
              <w:rPr>
                <w:lang w:val="en-US"/>
              </w:rPr>
              <w:t>Quick Time</w:t>
            </w:r>
          </w:p>
        </w:tc>
        <w:tc>
          <w:tcPr>
            <w:tcW w:w="1518" w:type="dxa"/>
          </w:tcPr>
          <w:p w:rsidR="004E0737" w:rsidRPr="00F54A80" w:rsidRDefault="004E0737" w:rsidP="00D32921">
            <w:pPr>
              <w:rPr>
                <w:lang w:val="en-US"/>
              </w:rPr>
            </w:pPr>
            <w:r w:rsidRPr="00F54A80">
              <w:rPr>
                <w:lang w:val="en-US"/>
              </w:rPr>
              <w:t>7.7</w:t>
            </w:r>
            <w:r w:rsidR="00D32921">
              <w:rPr>
                <w:lang w:val="en-US"/>
              </w:rPr>
              <w:t>4</w:t>
            </w:r>
          </w:p>
        </w:tc>
        <w:tc>
          <w:tcPr>
            <w:tcW w:w="1495" w:type="dxa"/>
          </w:tcPr>
          <w:p w:rsidR="004E0737" w:rsidRPr="00F54A80" w:rsidRDefault="004E0737" w:rsidP="004E0737">
            <w:pPr>
              <w:rPr>
                <w:lang w:val="en-US"/>
              </w:rPr>
            </w:pPr>
            <w:r w:rsidRPr="00F54A80">
              <w:rPr>
                <w:lang w:val="en-US"/>
              </w:rPr>
              <w:t>Apple, Inc.</w:t>
            </w:r>
          </w:p>
        </w:tc>
      </w:tr>
      <w:tr w:rsidR="004E0737" w:rsidRPr="00F54A80" w:rsidTr="004E0737">
        <w:trPr>
          <w:cantSplit/>
          <w:trHeight w:val="510"/>
          <w:jc w:val="center"/>
        </w:trPr>
        <w:tc>
          <w:tcPr>
            <w:tcW w:w="6059" w:type="dxa"/>
          </w:tcPr>
          <w:p w:rsidR="004E0737" w:rsidRPr="00F54A80" w:rsidRDefault="004E0737" w:rsidP="004E0737">
            <w:pPr>
              <w:rPr>
                <w:lang w:val="en-US"/>
              </w:rPr>
            </w:pPr>
            <w:r w:rsidRPr="00F54A80">
              <w:rPr>
                <w:lang w:val="en-US"/>
              </w:rPr>
              <w:t>Microsoft Visual C++ 2008 Redistributable – X86 9.0.21022</w:t>
            </w:r>
          </w:p>
        </w:tc>
        <w:tc>
          <w:tcPr>
            <w:tcW w:w="1518" w:type="dxa"/>
          </w:tcPr>
          <w:p w:rsidR="004E0737" w:rsidRPr="00F54A80" w:rsidRDefault="004E0737" w:rsidP="004E0737">
            <w:pPr>
              <w:rPr>
                <w:lang w:val="en-US"/>
              </w:rPr>
            </w:pPr>
            <w:r w:rsidRPr="00F54A80">
              <w:rPr>
                <w:lang w:val="en-US"/>
              </w:rPr>
              <w:t>9.0</w:t>
            </w:r>
          </w:p>
        </w:tc>
        <w:tc>
          <w:tcPr>
            <w:tcW w:w="1495" w:type="dxa"/>
          </w:tcPr>
          <w:p w:rsidR="004E0737" w:rsidRPr="00F54A80" w:rsidRDefault="004E0737" w:rsidP="004E0737">
            <w:pPr>
              <w:rPr>
                <w:lang w:val="en-US"/>
              </w:rPr>
            </w:pPr>
            <w:r w:rsidRPr="00F54A80">
              <w:rPr>
                <w:lang w:val="en-US"/>
              </w:rPr>
              <w:t>Microsoft Corporation</w:t>
            </w:r>
          </w:p>
        </w:tc>
      </w:tr>
      <w:tr w:rsidR="004E0737" w:rsidRPr="00F54A80" w:rsidTr="004E0737">
        <w:trPr>
          <w:cantSplit/>
          <w:trHeight w:val="510"/>
          <w:jc w:val="center"/>
        </w:trPr>
        <w:tc>
          <w:tcPr>
            <w:tcW w:w="6059" w:type="dxa"/>
          </w:tcPr>
          <w:p w:rsidR="004E0737" w:rsidRPr="00F54A80" w:rsidRDefault="004E0737" w:rsidP="004E0737">
            <w:pPr>
              <w:rPr>
                <w:lang w:val="en-US"/>
              </w:rPr>
            </w:pPr>
            <w:r w:rsidRPr="00F54A80">
              <w:rPr>
                <w:lang w:val="en-US"/>
              </w:rPr>
              <w:t>Microsoft ASP .NET MVC4</w:t>
            </w:r>
          </w:p>
        </w:tc>
        <w:tc>
          <w:tcPr>
            <w:tcW w:w="1518" w:type="dxa"/>
          </w:tcPr>
          <w:p w:rsidR="004E0737" w:rsidRPr="00F54A80" w:rsidRDefault="004E0737" w:rsidP="004E0737">
            <w:pPr>
              <w:rPr>
                <w:lang w:val="en-US"/>
              </w:rPr>
            </w:pPr>
            <w:r w:rsidRPr="00F54A80">
              <w:rPr>
                <w:lang w:val="en-US"/>
              </w:rPr>
              <w:t>4.0</w:t>
            </w:r>
          </w:p>
        </w:tc>
        <w:tc>
          <w:tcPr>
            <w:tcW w:w="1495" w:type="dxa"/>
          </w:tcPr>
          <w:p w:rsidR="004E0737" w:rsidRPr="00F54A80" w:rsidRDefault="004E0737" w:rsidP="004E0737">
            <w:pPr>
              <w:rPr>
                <w:lang w:val="en-US"/>
              </w:rPr>
            </w:pPr>
            <w:r w:rsidRPr="00F54A80">
              <w:rPr>
                <w:lang w:val="en-US"/>
              </w:rPr>
              <w:t>Microsoft Corporation</w:t>
            </w:r>
          </w:p>
        </w:tc>
      </w:tr>
    </w:tbl>
    <w:p w:rsidR="004E0737" w:rsidRPr="00F54A80" w:rsidRDefault="004E0737" w:rsidP="004E0737">
      <w:pPr>
        <w:rPr>
          <w:lang w:val="en-US"/>
        </w:rPr>
      </w:pPr>
    </w:p>
    <w:p w:rsidR="00CA3773" w:rsidRPr="000061BB" w:rsidRDefault="00CA3773" w:rsidP="00CA3773"/>
    <w:p w:rsidR="00820E8D" w:rsidRPr="00F54A80" w:rsidRDefault="00820E8D" w:rsidP="000061BB">
      <w:r w:rsidRPr="00F54A80">
        <w:t xml:space="preserve">Cartographic server installer install following </w:t>
      </w:r>
      <w:r w:rsidR="00AE30D4" w:rsidRPr="00F54A80">
        <w:t>programs</w:t>
      </w:r>
    </w:p>
    <w:tbl>
      <w:tblPr>
        <w:tblW w:w="9072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6059"/>
        <w:gridCol w:w="1518"/>
        <w:gridCol w:w="1495"/>
      </w:tblGrid>
      <w:tr w:rsidR="00820E8D" w:rsidRPr="00F54A80" w:rsidTr="00CA3773">
        <w:trPr>
          <w:cantSplit/>
          <w:trHeight w:val="255"/>
          <w:tblHeader/>
          <w:jc w:val="center"/>
        </w:trPr>
        <w:tc>
          <w:tcPr>
            <w:tcW w:w="6059" w:type="dxa"/>
            <w:shd w:val="pct15" w:color="auto" w:fill="auto"/>
            <w:noWrap/>
          </w:tcPr>
          <w:p w:rsidR="00820E8D" w:rsidRPr="00F54A80" w:rsidRDefault="00820E8D" w:rsidP="00A959AE">
            <w:pPr>
              <w:pStyle w:val="tableheading"/>
              <w:rPr>
                <w:lang w:val="en-US"/>
              </w:rPr>
            </w:pPr>
            <w:r w:rsidRPr="00F54A80">
              <w:rPr>
                <w:lang w:val="en-US"/>
              </w:rPr>
              <w:t>Name</w:t>
            </w:r>
          </w:p>
        </w:tc>
        <w:tc>
          <w:tcPr>
            <w:tcW w:w="1518" w:type="dxa"/>
            <w:shd w:val="pct15" w:color="auto" w:fill="auto"/>
          </w:tcPr>
          <w:p w:rsidR="00820E8D" w:rsidRPr="00F54A80" w:rsidRDefault="00820E8D" w:rsidP="00A959AE">
            <w:pPr>
              <w:pStyle w:val="tableheading"/>
              <w:rPr>
                <w:lang w:val="en-US"/>
              </w:rPr>
            </w:pPr>
            <w:r w:rsidRPr="00F54A80">
              <w:rPr>
                <w:lang w:val="en-US"/>
              </w:rPr>
              <w:t>Version</w:t>
            </w:r>
          </w:p>
        </w:tc>
        <w:tc>
          <w:tcPr>
            <w:tcW w:w="1495" w:type="dxa"/>
            <w:shd w:val="pct15" w:color="auto" w:fill="auto"/>
          </w:tcPr>
          <w:p w:rsidR="00820E8D" w:rsidRPr="00F54A80" w:rsidRDefault="00820E8D" w:rsidP="00A959AE">
            <w:pPr>
              <w:pStyle w:val="tableheading"/>
              <w:rPr>
                <w:lang w:val="en-US"/>
              </w:rPr>
            </w:pPr>
            <w:r w:rsidRPr="00F54A80">
              <w:rPr>
                <w:lang w:val="en-US"/>
              </w:rPr>
              <w:t>Provider</w:t>
            </w:r>
          </w:p>
        </w:tc>
      </w:tr>
      <w:tr w:rsidR="00820E8D" w:rsidRPr="00F54A80" w:rsidTr="00CA3773">
        <w:trPr>
          <w:cantSplit/>
          <w:trHeight w:val="543"/>
          <w:jc w:val="center"/>
        </w:trPr>
        <w:tc>
          <w:tcPr>
            <w:tcW w:w="6059" w:type="dxa"/>
          </w:tcPr>
          <w:p w:rsidR="00820E8D" w:rsidRPr="00F54A80" w:rsidRDefault="00820E8D" w:rsidP="00A959AE">
            <w:pPr>
              <w:rPr>
                <w:b/>
                <w:bCs/>
                <w:lang w:val="en-US"/>
              </w:rPr>
            </w:pPr>
            <w:r w:rsidRPr="00F54A80">
              <w:rPr>
                <w:lang w:val="en-US"/>
              </w:rPr>
              <w:t xml:space="preserve">ArcGIS server </w:t>
            </w:r>
          </w:p>
        </w:tc>
        <w:tc>
          <w:tcPr>
            <w:tcW w:w="1518" w:type="dxa"/>
          </w:tcPr>
          <w:p w:rsidR="00820E8D" w:rsidRPr="00F54A80" w:rsidRDefault="00820E8D" w:rsidP="00A959AE">
            <w:pPr>
              <w:rPr>
                <w:lang w:val="en-US"/>
              </w:rPr>
            </w:pPr>
            <w:r w:rsidRPr="00F54A80">
              <w:rPr>
                <w:lang w:val="en-US"/>
              </w:rPr>
              <w:t>10.0</w:t>
            </w:r>
          </w:p>
        </w:tc>
        <w:tc>
          <w:tcPr>
            <w:tcW w:w="1495" w:type="dxa"/>
          </w:tcPr>
          <w:p w:rsidR="00820E8D" w:rsidRPr="00F54A80" w:rsidRDefault="00820E8D" w:rsidP="00A959AE">
            <w:pPr>
              <w:rPr>
                <w:lang w:val="en-US"/>
              </w:rPr>
            </w:pPr>
            <w:r w:rsidRPr="00F54A80">
              <w:rPr>
                <w:lang w:val="en-US"/>
              </w:rPr>
              <w:t>Environmental Systems Research Institute, Inc.</w:t>
            </w:r>
          </w:p>
        </w:tc>
      </w:tr>
      <w:tr w:rsidR="00820E8D" w:rsidRPr="00F54A80" w:rsidTr="00CA3773">
        <w:trPr>
          <w:cantSplit/>
          <w:trHeight w:val="510"/>
          <w:jc w:val="center"/>
        </w:trPr>
        <w:tc>
          <w:tcPr>
            <w:tcW w:w="6059" w:type="dxa"/>
          </w:tcPr>
          <w:p w:rsidR="00820E8D" w:rsidRPr="00F54A80" w:rsidRDefault="00BF58BA" w:rsidP="00A959AE">
            <w:pPr>
              <w:rPr>
                <w:bCs/>
                <w:lang w:val="en-US"/>
              </w:rPr>
            </w:pPr>
            <w:r w:rsidRPr="00BF58BA">
              <w:rPr>
                <w:bCs/>
                <w:lang w:val="en-US"/>
              </w:rPr>
              <w:t>GDAL 19 (MSVC 2010)</w:t>
            </w:r>
          </w:p>
        </w:tc>
        <w:tc>
          <w:tcPr>
            <w:tcW w:w="1518" w:type="dxa"/>
          </w:tcPr>
          <w:p w:rsidR="00820E8D" w:rsidRPr="00F54A80" w:rsidRDefault="00820E8D" w:rsidP="00A959AE">
            <w:pPr>
              <w:rPr>
                <w:lang w:val="en-US"/>
              </w:rPr>
            </w:pPr>
            <w:r w:rsidRPr="00F54A80">
              <w:rPr>
                <w:lang w:val="en-US"/>
              </w:rPr>
              <w:t>1.0.0</w:t>
            </w:r>
          </w:p>
        </w:tc>
        <w:tc>
          <w:tcPr>
            <w:tcW w:w="1495" w:type="dxa"/>
          </w:tcPr>
          <w:p w:rsidR="00820E8D" w:rsidRPr="00F54A80" w:rsidRDefault="00820E8D" w:rsidP="00A959AE">
            <w:pPr>
              <w:rPr>
                <w:lang w:val="en-US"/>
              </w:rPr>
            </w:pPr>
            <w:r w:rsidRPr="00F54A80">
              <w:rPr>
                <w:lang w:val="en-US"/>
              </w:rPr>
              <w:t>OSGeo</w:t>
            </w:r>
          </w:p>
        </w:tc>
      </w:tr>
      <w:tr w:rsidR="00820E8D" w:rsidRPr="00F54A80" w:rsidTr="00CA3773">
        <w:trPr>
          <w:cantSplit/>
          <w:trHeight w:val="510"/>
          <w:jc w:val="center"/>
        </w:trPr>
        <w:tc>
          <w:tcPr>
            <w:tcW w:w="6059" w:type="dxa"/>
          </w:tcPr>
          <w:p w:rsidR="00820E8D" w:rsidRPr="00F54A80" w:rsidRDefault="000061BB" w:rsidP="00A959AE">
            <w:pPr>
              <w:rPr>
                <w:lang w:val="en-US"/>
              </w:rPr>
            </w:pPr>
            <w:r>
              <w:rPr>
                <w:lang w:val="en-US"/>
              </w:rPr>
              <w:t>Arc</w:t>
            </w:r>
            <w:r w:rsidR="00820E8D" w:rsidRPr="00F54A80">
              <w:rPr>
                <w:lang w:val="en-US"/>
              </w:rPr>
              <w:t>GIS Military Analyst</w:t>
            </w:r>
          </w:p>
        </w:tc>
        <w:tc>
          <w:tcPr>
            <w:tcW w:w="1518" w:type="dxa"/>
          </w:tcPr>
          <w:p w:rsidR="00820E8D" w:rsidRPr="00F54A80" w:rsidRDefault="00820E8D" w:rsidP="00A959AE">
            <w:pPr>
              <w:rPr>
                <w:lang w:val="en-US"/>
              </w:rPr>
            </w:pPr>
            <w:r w:rsidRPr="00F54A80">
              <w:rPr>
                <w:lang w:val="en-US"/>
              </w:rPr>
              <w:t>10.0</w:t>
            </w:r>
          </w:p>
        </w:tc>
        <w:tc>
          <w:tcPr>
            <w:tcW w:w="1495" w:type="dxa"/>
          </w:tcPr>
          <w:p w:rsidR="00820E8D" w:rsidRPr="00F54A80" w:rsidRDefault="00820E8D" w:rsidP="00A959AE">
            <w:pPr>
              <w:rPr>
                <w:lang w:val="en-US"/>
              </w:rPr>
            </w:pPr>
            <w:r w:rsidRPr="00F54A80">
              <w:rPr>
                <w:lang w:val="en-US"/>
              </w:rPr>
              <w:t>Environmental Systems Research Institute, Inc.</w:t>
            </w:r>
          </w:p>
        </w:tc>
      </w:tr>
    </w:tbl>
    <w:p w:rsidR="00820E8D" w:rsidRPr="00F54A80" w:rsidRDefault="00820E8D" w:rsidP="00820E8D">
      <w:pPr>
        <w:rPr>
          <w:lang w:val="en-US"/>
        </w:rPr>
      </w:pPr>
    </w:p>
    <w:p w:rsidR="00CA3773" w:rsidRPr="00F54A80" w:rsidRDefault="00CA3773" w:rsidP="000061BB">
      <w:r w:rsidRPr="00F54A80">
        <w:t>Cartographic server installer install following update</w:t>
      </w:r>
    </w:p>
    <w:tbl>
      <w:tblPr>
        <w:tblW w:w="7554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6059"/>
        <w:gridCol w:w="1495"/>
      </w:tblGrid>
      <w:tr w:rsidR="00BF58BA" w:rsidRPr="00F54A80" w:rsidTr="00BF58BA">
        <w:trPr>
          <w:cantSplit/>
          <w:trHeight w:val="255"/>
          <w:tblHeader/>
          <w:jc w:val="center"/>
        </w:trPr>
        <w:tc>
          <w:tcPr>
            <w:tcW w:w="6059" w:type="dxa"/>
            <w:shd w:val="pct15" w:color="auto" w:fill="auto"/>
            <w:noWrap/>
          </w:tcPr>
          <w:p w:rsidR="00BF58BA" w:rsidRPr="00F54A80" w:rsidRDefault="00BF58BA" w:rsidP="004E0737">
            <w:pPr>
              <w:pStyle w:val="tableheading"/>
              <w:rPr>
                <w:lang w:val="en-US"/>
              </w:rPr>
            </w:pPr>
            <w:r w:rsidRPr="00F54A80">
              <w:rPr>
                <w:lang w:val="en-US"/>
              </w:rPr>
              <w:t>Name</w:t>
            </w:r>
          </w:p>
        </w:tc>
        <w:tc>
          <w:tcPr>
            <w:tcW w:w="1495" w:type="dxa"/>
            <w:shd w:val="pct15" w:color="auto" w:fill="auto"/>
          </w:tcPr>
          <w:p w:rsidR="00BF58BA" w:rsidRPr="00F54A80" w:rsidRDefault="00BF58BA" w:rsidP="004E0737">
            <w:pPr>
              <w:pStyle w:val="tableheading"/>
              <w:rPr>
                <w:lang w:val="en-US"/>
              </w:rPr>
            </w:pPr>
            <w:r w:rsidRPr="00F54A80">
              <w:rPr>
                <w:lang w:val="en-US"/>
              </w:rPr>
              <w:t>Provider</w:t>
            </w:r>
          </w:p>
        </w:tc>
      </w:tr>
      <w:tr w:rsidR="00BF58BA" w:rsidRPr="00F54A80" w:rsidTr="00BF58BA">
        <w:trPr>
          <w:cantSplit/>
          <w:trHeight w:val="510"/>
          <w:jc w:val="center"/>
        </w:trPr>
        <w:tc>
          <w:tcPr>
            <w:tcW w:w="6059" w:type="dxa"/>
          </w:tcPr>
          <w:p w:rsidR="00BF58BA" w:rsidRPr="00F54A80" w:rsidRDefault="00BF58BA" w:rsidP="004E0737">
            <w:pPr>
              <w:rPr>
                <w:lang w:val="en-US"/>
              </w:rPr>
            </w:pPr>
            <w:r w:rsidRPr="00F54A80">
              <w:rPr>
                <w:lang w:val="en-US"/>
              </w:rPr>
              <w:t>ArcGIS server for the Microsoft .NET Framework 10 – GIS Services Service Pack 5</w:t>
            </w:r>
          </w:p>
        </w:tc>
        <w:tc>
          <w:tcPr>
            <w:tcW w:w="1495" w:type="dxa"/>
          </w:tcPr>
          <w:p w:rsidR="00BF58BA" w:rsidRPr="00F54A80" w:rsidRDefault="00BF58BA" w:rsidP="004E0737">
            <w:pPr>
              <w:rPr>
                <w:lang w:val="en-US"/>
              </w:rPr>
            </w:pPr>
            <w:r w:rsidRPr="00F54A80">
              <w:rPr>
                <w:lang w:val="en-US"/>
              </w:rPr>
              <w:t>Environmental Systems Research Institute, Inc.</w:t>
            </w:r>
          </w:p>
        </w:tc>
      </w:tr>
    </w:tbl>
    <w:p w:rsidR="00CA3773" w:rsidRPr="00F54A80" w:rsidRDefault="00CA3773" w:rsidP="00820E8D">
      <w:pPr>
        <w:rPr>
          <w:lang w:val="en-US"/>
        </w:rPr>
      </w:pPr>
    </w:p>
    <w:p w:rsidR="00BB5CCB" w:rsidRPr="00F54A80" w:rsidRDefault="00BB5CCB" w:rsidP="00BB5CCB">
      <w:pPr>
        <w:pStyle w:val="Heading2"/>
        <w:rPr>
          <w:lang w:val="en-US"/>
        </w:rPr>
      </w:pPr>
      <w:bookmarkStart w:id="392" w:name="_Toc440979224"/>
      <w:bookmarkStart w:id="393" w:name="_Ref147027467"/>
      <w:bookmarkEnd w:id="137"/>
      <w:bookmarkEnd w:id="138"/>
      <w:bookmarkEnd w:id="139"/>
      <w:bookmarkEnd w:id="140"/>
      <w:bookmarkEnd w:id="141"/>
      <w:bookmarkEnd w:id="142"/>
      <w:bookmarkEnd w:id="143"/>
      <w:r w:rsidRPr="00F54A80">
        <w:rPr>
          <w:lang w:val="en-US"/>
        </w:rPr>
        <w:t>Update mode</w:t>
      </w:r>
      <w:bookmarkEnd w:id="392"/>
    </w:p>
    <w:p w:rsidR="00BB5CCB" w:rsidRPr="00F54A80" w:rsidRDefault="00BB5CCB" w:rsidP="00BB5CCB">
      <w:pPr>
        <w:rPr>
          <w:lang w:val="en-US"/>
        </w:rPr>
      </w:pPr>
      <w:r w:rsidRPr="00F54A80">
        <w:rPr>
          <w:lang w:val="en-US"/>
        </w:rPr>
        <w:t xml:space="preserve">If a previous version of INTEL-FS application supporting </w:t>
      </w:r>
      <w:r w:rsidR="003F5C15">
        <w:rPr>
          <w:lang w:val="en-US"/>
        </w:rPr>
        <w:t>upgrade</w:t>
      </w:r>
      <w:r w:rsidR="003F5C15" w:rsidRPr="00F54A80">
        <w:rPr>
          <w:lang w:val="en-US"/>
        </w:rPr>
        <w:t xml:space="preserve"> </w:t>
      </w:r>
      <w:r w:rsidRPr="00F54A80">
        <w:rPr>
          <w:lang w:val="en-US"/>
        </w:rPr>
        <w:t xml:space="preserve">mode has been installed, INTEL-FS installer detect this previous installation </w:t>
      </w:r>
      <w:r w:rsidR="00EB4203">
        <w:rPr>
          <w:lang w:val="en-US"/>
        </w:rPr>
        <w:t xml:space="preserve">and </w:t>
      </w:r>
      <w:r w:rsidRPr="00F54A80">
        <w:rPr>
          <w:lang w:val="en-US"/>
        </w:rPr>
        <w:t xml:space="preserve">update </w:t>
      </w:r>
      <w:r w:rsidR="00EB4203">
        <w:rPr>
          <w:lang w:val="en-US"/>
        </w:rPr>
        <w:t>it</w:t>
      </w:r>
      <w:r w:rsidRPr="00F54A80">
        <w:rPr>
          <w:lang w:val="en-US"/>
        </w:rPr>
        <w:t xml:space="preserve"> by:</w:t>
      </w:r>
    </w:p>
    <w:p w:rsidR="00BB5CCB" w:rsidRPr="00F54A80" w:rsidRDefault="00BB5CCB" w:rsidP="00BB5CCB">
      <w:pPr>
        <w:numPr>
          <w:ilvl w:val="0"/>
          <w:numId w:val="25"/>
        </w:numPr>
        <w:rPr>
          <w:lang w:val="en-US"/>
        </w:rPr>
      </w:pPr>
      <w:r w:rsidRPr="00F54A80">
        <w:rPr>
          <w:lang w:val="en-US"/>
        </w:rPr>
        <w:t>Removing then installing INTEL-FS sources files</w:t>
      </w:r>
    </w:p>
    <w:p w:rsidR="00BB5CCB" w:rsidRPr="00F54A80" w:rsidRDefault="00BB5CCB" w:rsidP="00BB5CCB">
      <w:pPr>
        <w:numPr>
          <w:ilvl w:val="0"/>
          <w:numId w:val="25"/>
        </w:numPr>
        <w:rPr>
          <w:lang w:val="en-US"/>
        </w:rPr>
      </w:pPr>
      <w:r w:rsidRPr="00F54A80">
        <w:rPr>
          <w:lang w:val="en-US"/>
        </w:rPr>
        <w:t>Keeping INTEL-FS data files</w:t>
      </w:r>
    </w:p>
    <w:p w:rsidR="00BB5CCB" w:rsidRDefault="00BB5CCB" w:rsidP="00BB5CCB">
      <w:pPr>
        <w:numPr>
          <w:ilvl w:val="0"/>
          <w:numId w:val="25"/>
        </w:numPr>
        <w:rPr>
          <w:lang w:val="en-US"/>
        </w:rPr>
      </w:pPr>
      <w:r w:rsidRPr="00F54A80">
        <w:rPr>
          <w:lang w:val="en-US"/>
        </w:rPr>
        <w:t xml:space="preserve">Updating INTEL-FS SQL databases </w:t>
      </w:r>
    </w:p>
    <w:p w:rsidR="00AB0C99" w:rsidRDefault="00AB0C99" w:rsidP="00AB0C99">
      <w:pPr>
        <w:rPr>
          <w:lang w:val="en-US"/>
        </w:rPr>
      </w:pPr>
    </w:p>
    <w:p w:rsidR="002347CA" w:rsidRDefault="002347CA" w:rsidP="00AB0C99">
      <w:pPr>
        <w:pStyle w:val="Heading2"/>
        <w:rPr>
          <w:lang w:val="en-US"/>
        </w:rPr>
      </w:pPr>
      <w:bookmarkStart w:id="394" w:name="_Toc440979225"/>
      <w:bookmarkStart w:id="395" w:name="_Ref423946483"/>
      <w:r>
        <w:rPr>
          <w:lang w:val="en-US"/>
        </w:rPr>
        <w:lastRenderedPageBreak/>
        <w:t>Troubleshooting</w:t>
      </w:r>
      <w:bookmarkEnd w:id="394"/>
    </w:p>
    <w:p w:rsidR="00793D5D" w:rsidRDefault="00793D5D" w:rsidP="00793D5D">
      <w:pPr>
        <w:pStyle w:val="Heading3"/>
        <w:rPr>
          <w:lang w:val="en-US"/>
        </w:rPr>
      </w:pPr>
      <w:bookmarkStart w:id="396" w:name="_Ref431990766"/>
      <w:bookmarkStart w:id="397" w:name="_Toc440979226"/>
      <w:r>
        <w:rPr>
          <w:lang w:val="en-US"/>
        </w:rPr>
        <w:t>Squeeze server installation error</w:t>
      </w:r>
      <w:bookmarkEnd w:id="396"/>
      <w:bookmarkEnd w:id="397"/>
    </w:p>
    <w:p w:rsidR="003F440C" w:rsidRDefault="00793D5D" w:rsidP="00793D5D">
      <w:pPr>
        <w:rPr>
          <w:lang w:val="en-US"/>
        </w:rPr>
      </w:pPr>
      <w:r>
        <w:rPr>
          <w:lang w:val="en-US"/>
        </w:rPr>
        <w:t>If squeeze</w:t>
      </w:r>
      <w:r w:rsidR="00CB0CC7">
        <w:rPr>
          <w:lang w:val="en-US"/>
        </w:rPr>
        <w:t xml:space="preserve"> </w:t>
      </w:r>
      <w:r>
        <w:rPr>
          <w:lang w:val="en-US"/>
        </w:rPr>
        <w:t xml:space="preserve">server installation fail, </w:t>
      </w:r>
    </w:p>
    <w:p w:rsidR="00793D5D" w:rsidRDefault="00793D5D" w:rsidP="00793D5D">
      <w:pPr>
        <w:rPr>
          <w:lang w:val="en-US"/>
        </w:rPr>
      </w:pPr>
      <w:r>
        <w:rPr>
          <w:lang w:val="en-US"/>
        </w:rPr>
        <w:t xml:space="preserve">goto </w:t>
      </w:r>
      <w:r w:rsidR="003F440C">
        <w:rPr>
          <w:lang w:val="en-US"/>
        </w:rPr>
        <w:t>squeezeserver installation (E:\SqzServer)</w:t>
      </w:r>
    </w:p>
    <w:p w:rsidR="003F440C" w:rsidRDefault="003F440C" w:rsidP="00793D5D">
      <w:pPr>
        <w:rPr>
          <w:lang w:val="en-US"/>
        </w:rPr>
      </w:pPr>
      <w:r>
        <w:rPr>
          <w:lang w:val="en-US"/>
        </w:rPr>
        <w:t>open using a text editor SqueezeServer installation log (&lt;date&gt;_&lt;time&gt;_InstallerLog.txt)</w:t>
      </w:r>
    </w:p>
    <w:p w:rsidR="003F440C" w:rsidRDefault="005902E6" w:rsidP="00793D5D">
      <w:pPr>
        <w:rPr>
          <w:lang w:val="en-US"/>
        </w:rPr>
      </w:pPr>
      <w:r>
        <w:rPr>
          <w:lang w:val="en-US"/>
        </w:rPr>
        <w:t>If installation failed during “</w:t>
      </w:r>
      <w:r w:rsidRPr="005902E6">
        <w:rPr>
          <w:lang w:val="en-US"/>
        </w:rPr>
        <w:t>Visual C++ runtime X86 libraries</w:t>
      </w:r>
      <w:r>
        <w:rPr>
          <w:lang w:val="en-US"/>
        </w:rPr>
        <w:t xml:space="preserve">” step, goto chapter </w:t>
      </w:r>
      <w:r>
        <w:rPr>
          <w:lang w:val="en-US"/>
        </w:rPr>
        <w:fldChar w:fldCharType="begin"/>
      </w:r>
      <w:r>
        <w:rPr>
          <w:lang w:val="en-US"/>
        </w:rPr>
        <w:instrText xml:space="preserve"> REF _Ref431990575 \r \h </w:instrText>
      </w:r>
      <w:r>
        <w:rPr>
          <w:lang w:val="en-US"/>
        </w:rPr>
      </w:r>
      <w:r>
        <w:rPr>
          <w:lang w:val="en-US"/>
        </w:rPr>
        <w:fldChar w:fldCharType="separate"/>
      </w:r>
      <w:r w:rsidR="003C1E5B">
        <w:rPr>
          <w:lang w:val="en-US"/>
        </w:rPr>
        <w:t>5.4.1.1</w:t>
      </w:r>
      <w:r>
        <w:rPr>
          <w:lang w:val="en-US"/>
        </w:rPr>
        <w:fldChar w:fldCharType="end"/>
      </w:r>
    </w:p>
    <w:p w:rsidR="005902E6" w:rsidRDefault="005902E6" w:rsidP="00793D5D">
      <w:pPr>
        <w:rPr>
          <w:lang w:val="en-US"/>
        </w:rPr>
      </w:pPr>
      <w:r>
        <w:rPr>
          <w:lang w:val="en-US"/>
        </w:rPr>
        <w:t xml:space="preserve">If Installation failed during “MySQL” steps, goto chapter </w:t>
      </w:r>
      <w:r>
        <w:rPr>
          <w:lang w:val="en-US"/>
        </w:rPr>
        <w:fldChar w:fldCharType="begin"/>
      </w:r>
      <w:r>
        <w:rPr>
          <w:lang w:val="en-US"/>
        </w:rPr>
        <w:instrText xml:space="preserve"> REF _Ref431990603 \r \h </w:instrText>
      </w:r>
      <w:r>
        <w:rPr>
          <w:lang w:val="en-US"/>
        </w:rPr>
      </w:r>
      <w:r>
        <w:rPr>
          <w:lang w:val="en-US"/>
        </w:rPr>
        <w:fldChar w:fldCharType="separate"/>
      </w:r>
      <w:r w:rsidR="003C1E5B">
        <w:rPr>
          <w:lang w:val="en-US"/>
        </w:rPr>
        <w:t>5.4.1.2</w:t>
      </w:r>
      <w:r>
        <w:rPr>
          <w:lang w:val="en-US"/>
        </w:rPr>
        <w:fldChar w:fldCharType="end"/>
      </w:r>
    </w:p>
    <w:p w:rsidR="005902E6" w:rsidRDefault="005902E6" w:rsidP="00793D5D">
      <w:pPr>
        <w:rPr>
          <w:lang w:val="en-US"/>
        </w:rPr>
      </w:pPr>
    </w:p>
    <w:p w:rsidR="005902E6" w:rsidRDefault="005902E6" w:rsidP="005902E6">
      <w:pPr>
        <w:pStyle w:val="Heading4"/>
        <w:rPr>
          <w:lang w:val="en-US"/>
        </w:rPr>
      </w:pPr>
      <w:bookmarkStart w:id="398" w:name="_Ref431990575"/>
      <w:r>
        <w:t>Error during “</w:t>
      </w:r>
      <w:r w:rsidRPr="005902E6">
        <w:rPr>
          <w:lang w:val="en-US"/>
        </w:rPr>
        <w:t>Visual C++ runtime X86 libraries</w:t>
      </w:r>
      <w:r>
        <w:rPr>
          <w:lang w:val="en-US"/>
        </w:rPr>
        <w:t>” installation step</w:t>
      </w:r>
      <w:bookmarkEnd w:id="398"/>
    </w:p>
    <w:p w:rsidR="005902E6" w:rsidRDefault="005902E6" w:rsidP="005902E6">
      <w:pPr>
        <w:rPr>
          <w:lang w:val="en-US"/>
        </w:rPr>
      </w:pPr>
    </w:p>
    <w:p w:rsidR="00182856" w:rsidRPr="00182856" w:rsidRDefault="00182856" w:rsidP="005902E6">
      <w:pPr>
        <w:pStyle w:val="ListParagraph"/>
        <w:numPr>
          <w:ilvl w:val="0"/>
          <w:numId w:val="45"/>
        </w:numPr>
        <w:rPr>
          <w:lang w:val="en-US"/>
        </w:rPr>
      </w:pPr>
      <w:r>
        <w:rPr>
          <w:lang w:val="en-US"/>
        </w:rPr>
        <w:t xml:space="preserve">Uninstall </w:t>
      </w:r>
      <w:r w:rsidRPr="005902E6">
        <w:rPr>
          <w:lang w:val="en-US"/>
        </w:rPr>
        <w:t xml:space="preserve"> </w:t>
      </w:r>
      <w:r>
        <w:rPr>
          <w:lang w:val="en-US"/>
        </w:rPr>
        <w:t>“</w:t>
      </w:r>
      <w:r w:rsidRPr="005902E6">
        <w:rPr>
          <w:lang w:val="en-US"/>
        </w:rPr>
        <w:t>Visual C++ runtime X86 libraries</w:t>
      </w:r>
      <w:r>
        <w:rPr>
          <w:lang w:val="en-US"/>
        </w:rPr>
        <w:t xml:space="preserve">” using Windows “Programs and Features” removal wizard.  WARNING:  </w:t>
      </w:r>
      <w:r>
        <w:rPr>
          <w:rStyle w:val="hps"/>
          <w:lang w:val="en"/>
        </w:rPr>
        <w:t>this uninstallation may</w:t>
      </w:r>
      <w:r>
        <w:rPr>
          <w:lang w:val="en"/>
        </w:rPr>
        <w:t xml:space="preserve"> </w:t>
      </w:r>
      <w:r>
        <w:rPr>
          <w:rStyle w:val="hps"/>
          <w:lang w:val="en"/>
        </w:rPr>
        <w:t>have side</w:t>
      </w:r>
      <w:r>
        <w:rPr>
          <w:lang w:val="en"/>
        </w:rPr>
        <w:t xml:space="preserve"> </w:t>
      </w:r>
      <w:r>
        <w:rPr>
          <w:rStyle w:val="hps"/>
          <w:lang w:val="en"/>
        </w:rPr>
        <w:t>effects</w:t>
      </w:r>
      <w:r>
        <w:rPr>
          <w:lang w:val="en"/>
        </w:rPr>
        <w:t xml:space="preserve"> </w:t>
      </w:r>
      <w:r>
        <w:rPr>
          <w:rStyle w:val="hps"/>
          <w:lang w:val="en"/>
        </w:rPr>
        <w:t>on software</w:t>
      </w:r>
      <w:r>
        <w:rPr>
          <w:lang w:val="en"/>
        </w:rPr>
        <w:t xml:space="preserve"> </w:t>
      </w:r>
      <w:r>
        <w:rPr>
          <w:rStyle w:val="hps"/>
          <w:lang w:val="en"/>
        </w:rPr>
        <w:t>previously installed</w:t>
      </w:r>
      <w:r w:rsidR="001A1324">
        <w:rPr>
          <w:rStyle w:val="hps"/>
          <w:lang w:val="en"/>
        </w:rPr>
        <w:t xml:space="preserve"> before INTEL-FS</w:t>
      </w:r>
      <w:r>
        <w:rPr>
          <w:rStyle w:val="hps"/>
          <w:lang w:val="en"/>
        </w:rPr>
        <w:t>.</w:t>
      </w:r>
    </w:p>
    <w:p w:rsidR="005902E6" w:rsidRPr="005902E6" w:rsidRDefault="005902E6" w:rsidP="0092363B">
      <w:pPr>
        <w:pStyle w:val="ListParagraph"/>
        <w:numPr>
          <w:ilvl w:val="0"/>
          <w:numId w:val="45"/>
        </w:numPr>
        <w:rPr>
          <w:lang w:val="en-US"/>
        </w:rPr>
      </w:pPr>
      <w:r w:rsidRPr="005902E6">
        <w:rPr>
          <w:lang w:val="en-US"/>
        </w:rPr>
        <w:t xml:space="preserve">Reboot INTEL-FS server </w:t>
      </w:r>
    </w:p>
    <w:p w:rsidR="005902E6" w:rsidRPr="005902E6" w:rsidRDefault="005902E6" w:rsidP="0092363B">
      <w:pPr>
        <w:pStyle w:val="ListParagraph"/>
        <w:numPr>
          <w:ilvl w:val="0"/>
          <w:numId w:val="45"/>
        </w:numPr>
        <w:rPr>
          <w:lang w:val="en-US"/>
        </w:rPr>
      </w:pPr>
      <w:r w:rsidRPr="005902E6">
        <w:rPr>
          <w:lang w:val="en-US"/>
        </w:rPr>
        <w:t>Run Squeeze server installer again</w:t>
      </w:r>
    </w:p>
    <w:p w:rsidR="00AB0C99" w:rsidRDefault="005902E6" w:rsidP="00793D5D">
      <w:pPr>
        <w:pStyle w:val="Heading4"/>
        <w:rPr>
          <w:lang w:val="en-US"/>
        </w:rPr>
      </w:pPr>
      <w:bookmarkStart w:id="399" w:name="_Ref431990603"/>
      <w:r>
        <w:rPr>
          <w:lang w:val="en-US"/>
        </w:rPr>
        <w:t>E</w:t>
      </w:r>
      <w:r w:rsidR="00AB0C99">
        <w:rPr>
          <w:lang w:val="en-US"/>
        </w:rPr>
        <w:t xml:space="preserve">rror </w:t>
      </w:r>
      <w:bookmarkEnd w:id="395"/>
      <w:r w:rsidR="002347CA">
        <w:rPr>
          <w:lang w:val="en-US" w:eastAsia="fr-FR"/>
        </w:rPr>
        <w:t>during “M</w:t>
      </w:r>
      <w:r w:rsidR="00671514">
        <w:rPr>
          <w:lang w:val="en-US" w:eastAsia="fr-FR"/>
        </w:rPr>
        <w:t>y</w:t>
      </w:r>
      <w:r w:rsidR="002347CA">
        <w:rPr>
          <w:lang w:val="en-US" w:eastAsia="fr-FR"/>
        </w:rPr>
        <w:t>SQL</w:t>
      </w:r>
      <w:r w:rsidR="00671514">
        <w:rPr>
          <w:lang w:val="en-US" w:eastAsia="fr-FR"/>
        </w:rPr>
        <w:t>”</w:t>
      </w:r>
      <w:r w:rsidR="003F440C">
        <w:rPr>
          <w:lang w:val="en-US" w:eastAsia="fr-FR"/>
        </w:rPr>
        <w:t xml:space="preserve"> installation</w:t>
      </w:r>
      <w:r w:rsidR="002347CA">
        <w:rPr>
          <w:lang w:val="en-US" w:eastAsia="fr-FR"/>
        </w:rPr>
        <w:t xml:space="preserve"> step</w:t>
      </w:r>
      <w:r>
        <w:rPr>
          <w:lang w:val="en-US" w:eastAsia="fr-FR"/>
        </w:rPr>
        <w:t>s</w:t>
      </w:r>
      <w:bookmarkEnd w:id="399"/>
    </w:p>
    <w:p w:rsidR="004F0FBC" w:rsidRDefault="004F0FBC" w:rsidP="00E31F5F">
      <w:pPr>
        <w:rPr>
          <w:lang w:val="en-US"/>
        </w:rPr>
      </w:pPr>
    </w:p>
    <w:p w:rsidR="00E31F5F" w:rsidRDefault="00E31F5F" w:rsidP="00E31F5F">
      <w:pPr>
        <w:rPr>
          <w:lang w:val="en-US"/>
        </w:rPr>
      </w:pPr>
      <w:r>
        <w:rPr>
          <w:lang w:val="en-US"/>
        </w:rPr>
        <w:t xml:space="preserve">Install “MySQL server 5.5” by running </w:t>
      </w:r>
      <w:r w:rsidRPr="00E31F5F">
        <w:rPr>
          <w:lang w:val="en-US"/>
        </w:rPr>
        <w:t>a826ce9.exe</w:t>
      </w:r>
      <w:r>
        <w:rPr>
          <w:lang w:val="en-US"/>
        </w:rPr>
        <w:t xml:space="preserve"> located in folder </w:t>
      </w:r>
      <w:r w:rsidRPr="00E31F5F">
        <w:rPr>
          <w:lang w:val="en-US"/>
        </w:rPr>
        <w:t>C:\Windows\Installer</w:t>
      </w:r>
    </w:p>
    <w:p w:rsidR="00E31F5F" w:rsidRDefault="00E31F5F" w:rsidP="00E31F5F">
      <w:pPr>
        <w:rPr>
          <w:lang w:val="en-US"/>
        </w:rPr>
      </w:pPr>
      <w:r>
        <w:rPr>
          <w:lang w:val="en-US"/>
        </w:rPr>
        <w:t xml:space="preserve">In “MySQL server 5.5” installshield wizard, select the following options </w:t>
      </w:r>
    </w:p>
    <w:p w:rsidR="00E31F5F" w:rsidRPr="00E31F5F" w:rsidRDefault="00E31F5F" w:rsidP="00040038">
      <w:pPr>
        <w:pStyle w:val="ListParagraph"/>
        <w:numPr>
          <w:ilvl w:val="0"/>
          <w:numId w:val="34"/>
        </w:numPr>
        <w:rPr>
          <w:lang w:val="en-US"/>
        </w:rPr>
      </w:pPr>
      <w:r w:rsidRPr="00E31F5F">
        <w:rPr>
          <w:lang w:val="en-US"/>
        </w:rPr>
        <w:t>Choose Setup Type: Complete</w:t>
      </w:r>
    </w:p>
    <w:p w:rsidR="00E31F5F" w:rsidRPr="00E31F5F" w:rsidRDefault="00E31F5F" w:rsidP="00040038">
      <w:pPr>
        <w:pStyle w:val="ListParagraph"/>
        <w:numPr>
          <w:ilvl w:val="0"/>
          <w:numId w:val="34"/>
        </w:numPr>
        <w:rPr>
          <w:lang w:val="en-US"/>
        </w:rPr>
      </w:pPr>
      <w:r w:rsidRPr="00E31F5F">
        <w:rPr>
          <w:lang w:val="en-US"/>
        </w:rPr>
        <w:t>Select "Launch the MySQL Instance Configuration Wizard"</w:t>
      </w:r>
    </w:p>
    <w:p w:rsidR="00E31F5F" w:rsidRPr="00E31F5F" w:rsidRDefault="00E31F5F" w:rsidP="00040038">
      <w:pPr>
        <w:pStyle w:val="ListParagraph"/>
        <w:numPr>
          <w:ilvl w:val="0"/>
          <w:numId w:val="34"/>
        </w:numPr>
        <w:rPr>
          <w:lang w:val="en-US"/>
        </w:rPr>
      </w:pPr>
      <w:r w:rsidRPr="00E31F5F">
        <w:rPr>
          <w:lang w:val="en-US"/>
        </w:rPr>
        <w:t>MySQL Server Instance Configuration: Standard Configuration</w:t>
      </w:r>
    </w:p>
    <w:p w:rsidR="00E31F5F" w:rsidRPr="00E31F5F" w:rsidRDefault="00E31F5F" w:rsidP="00040038">
      <w:pPr>
        <w:pStyle w:val="ListParagraph"/>
        <w:numPr>
          <w:ilvl w:val="0"/>
          <w:numId w:val="34"/>
        </w:numPr>
        <w:rPr>
          <w:lang w:val="en-US"/>
        </w:rPr>
      </w:pPr>
      <w:r w:rsidRPr="00E31F5F">
        <w:rPr>
          <w:lang w:val="en-US"/>
        </w:rPr>
        <w:t>MySQL Server Instance Configuration:</w:t>
      </w:r>
    </w:p>
    <w:p w:rsidR="00E31F5F" w:rsidRPr="00E31F5F" w:rsidRDefault="00E31F5F" w:rsidP="00040038">
      <w:pPr>
        <w:pStyle w:val="ListParagraph"/>
        <w:numPr>
          <w:ilvl w:val="0"/>
          <w:numId w:val="35"/>
        </w:numPr>
        <w:rPr>
          <w:lang w:val="en-US"/>
        </w:rPr>
      </w:pPr>
      <w:r w:rsidRPr="00E31F5F">
        <w:rPr>
          <w:lang w:val="en-US"/>
        </w:rPr>
        <w:t>Select "Install As Windows Service"</w:t>
      </w:r>
    </w:p>
    <w:p w:rsidR="00E31F5F" w:rsidRPr="00E31F5F" w:rsidRDefault="00E31F5F" w:rsidP="00040038">
      <w:pPr>
        <w:pStyle w:val="ListParagraph"/>
        <w:numPr>
          <w:ilvl w:val="0"/>
          <w:numId w:val="35"/>
        </w:numPr>
        <w:rPr>
          <w:lang w:val="en-US"/>
        </w:rPr>
      </w:pPr>
      <w:r w:rsidRPr="00E31F5F">
        <w:rPr>
          <w:lang w:val="en-US"/>
        </w:rPr>
        <w:t>Service Name: "MySQL"</w:t>
      </w:r>
    </w:p>
    <w:p w:rsidR="00E31F5F" w:rsidRPr="00E31F5F" w:rsidRDefault="00E31F5F" w:rsidP="00040038">
      <w:pPr>
        <w:pStyle w:val="ListParagraph"/>
        <w:numPr>
          <w:ilvl w:val="0"/>
          <w:numId w:val="35"/>
        </w:numPr>
        <w:rPr>
          <w:lang w:val="en-US"/>
        </w:rPr>
      </w:pPr>
      <w:r w:rsidRPr="00E31F5F">
        <w:rPr>
          <w:lang w:val="en-US"/>
        </w:rPr>
        <w:t>Launch the MySQL Server automatically</w:t>
      </w:r>
    </w:p>
    <w:p w:rsidR="00E31F5F" w:rsidRPr="00E31F5F" w:rsidRDefault="00E31F5F" w:rsidP="00040038">
      <w:pPr>
        <w:pStyle w:val="ListParagraph"/>
        <w:numPr>
          <w:ilvl w:val="0"/>
          <w:numId w:val="36"/>
        </w:numPr>
        <w:rPr>
          <w:lang w:val="en-US"/>
        </w:rPr>
      </w:pPr>
      <w:r w:rsidRPr="00E31F5F">
        <w:rPr>
          <w:lang w:val="en-US"/>
        </w:rPr>
        <w:t>MySQL Server Instance Configuration:</w:t>
      </w:r>
    </w:p>
    <w:p w:rsidR="00E31F5F" w:rsidRPr="00E31F5F" w:rsidRDefault="00E31F5F" w:rsidP="00040038">
      <w:pPr>
        <w:pStyle w:val="ListParagraph"/>
        <w:numPr>
          <w:ilvl w:val="0"/>
          <w:numId w:val="37"/>
        </w:numPr>
        <w:rPr>
          <w:lang w:val="en-US"/>
        </w:rPr>
      </w:pPr>
      <w:r w:rsidRPr="00E31F5F">
        <w:rPr>
          <w:lang w:val="en-US"/>
        </w:rPr>
        <w:t>Select "Modify Security Settings"</w:t>
      </w:r>
    </w:p>
    <w:p w:rsidR="00E31F5F" w:rsidRPr="00E31F5F" w:rsidRDefault="00E31F5F" w:rsidP="00040038">
      <w:pPr>
        <w:pStyle w:val="ListParagraph"/>
        <w:numPr>
          <w:ilvl w:val="0"/>
          <w:numId w:val="37"/>
        </w:numPr>
        <w:rPr>
          <w:lang w:val="en-US"/>
        </w:rPr>
      </w:pPr>
      <w:r w:rsidRPr="00E31F5F">
        <w:rPr>
          <w:lang w:val="en-US"/>
        </w:rPr>
        <w:t>New root password "intelfs-01"</w:t>
      </w:r>
    </w:p>
    <w:p w:rsidR="00E31F5F" w:rsidRDefault="00E31F5F" w:rsidP="00E31F5F">
      <w:pPr>
        <w:rPr>
          <w:lang w:val="en-US"/>
        </w:rPr>
      </w:pPr>
      <w:r w:rsidRPr="00E31F5F">
        <w:rPr>
          <w:lang w:val="en-US"/>
        </w:rPr>
        <w:t xml:space="preserve"> </w:t>
      </w:r>
    </w:p>
    <w:p w:rsidR="00E31F5F" w:rsidRDefault="00E31F5F" w:rsidP="00E31F5F">
      <w:pPr>
        <w:rPr>
          <w:lang w:val="en-US"/>
        </w:rPr>
      </w:pPr>
      <w:r>
        <w:rPr>
          <w:lang w:val="en-US"/>
        </w:rPr>
        <w:t>Install “</w:t>
      </w:r>
      <w:r w:rsidRPr="00E31F5F">
        <w:rPr>
          <w:lang w:val="en-US"/>
        </w:rPr>
        <w:t>MySQL Connector Net 6.3.5</w:t>
      </w:r>
      <w:r>
        <w:rPr>
          <w:lang w:val="en-US"/>
        </w:rPr>
        <w:t xml:space="preserve">” by running </w:t>
      </w:r>
      <w:r w:rsidRPr="00E31F5F">
        <w:rPr>
          <w:lang w:val="en-US"/>
        </w:rPr>
        <w:t>a826cb7.exe</w:t>
      </w:r>
      <w:r>
        <w:rPr>
          <w:lang w:val="en-US"/>
        </w:rPr>
        <w:t xml:space="preserve"> located in folder </w:t>
      </w:r>
      <w:r w:rsidRPr="00E31F5F">
        <w:rPr>
          <w:lang w:val="en-US"/>
        </w:rPr>
        <w:t>C:\Windows\Installer</w:t>
      </w:r>
    </w:p>
    <w:p w:rsidR="00E31F5F" w:rsidRDefault="00E31F5F" w:rsidP="00E31F5F">
      <w:pPr>
        <w:rPr>
          <w:lang w:val="en-US"/>
        </w:rPr>
      </w:pPr>
      <w:r>
        <w:rPr>
          <w:lang w:val="en-US"/>
        </w:rPr>
        <w:t>In “</w:t>
      </w:r>
      <w:r w:rsidRPr="00E31F5F">
        <w:rPr>
          <w:lang w:val="en-US"/>
        </w:rPr>
        <w:t>MySQL Connector Net 6.3.5</w:t>
      </w:r>
      <w:r>
        <w:rPr>
          <w:lang w:val="en-US"/>
        </w:rPr>
        <w:t xml:space="preserve">” installshield wizard, select the following options </w:t>
      </w:r>
    </w:p>
    <w:p w:rsidR="00E31F5F" w:rsidRPr="00E31F5F" w:rsidRDefault="00E31F5F" w:rsidP="00040038">
      <w:pPr>
        <w:pStyle w:val="ListParagraph"/>
        <w:numPr>
          <w:ilvl w:val="0"/>
          <w:numId w:val="38"/>
        </w:numPr>
        <w:rPr>
          <w:lang w:val="en-US"/>
        </w:rPr>
      </w:pPr>
      <w:r w:rsidRPr="00E31F5F">
        <w:rPr>
          <w:lang w:val="en-US"/>
        </w:rPr>
        <w:t>Choose Setup Type: Complete</w:t>
      </w:r>
    </w:p>
    <w:p w:rsidR="00E31F5F" w:rsidRDefault="00E31F5F" w:rsidP="00E31F5F">
      <w:pPr>
        <w:rPr>
          <w:lang w:val="en-US"/>
        </w:rPr>
      </w:pPr>
    </w:p>
    <w:p w:rsidR="00E31F5F" w:rsidRPr="00274489" w:rsidRDefault="00E31F5F" w:rsidP="00E31F5F">
      <w:pPr>
        <w:rPr>
          <w:rFonts w:cs="Arial"/>
          <w:lang w:val="en-US"/>
        </w:rPr>
      </w:pPr>
      <w:r>
        <w:rPr>
          <w:lang w:val="en-US"/>
        </w:rPr>
        <w:t>Re</w:t>
      </w:r>
      <w:r w:rsidR="00487F9F">
        <w:rPr>
          <w:lang w:val="en-US"/>
        </w:rPr>
        <w:t>-launc</w:t>
      </w:r>
      <w:r w:rsidR="00040038">
        <w:rPr>
          <w:lang w:val="en-US"/>
        </w:rPr>
        <w:t xml:space="preserve">h Squeeze Server installer by running SqueezeServerInstaller.exe </w:t>
      </w:r>
      <w:r w:rsidR="00040038" w:rsidRPr="003C1E5B">
        <w:rPr>
          <w:rFonts w:cs="Arial"/>
          <w:lang w:val="en-US"/>
        </w:rPr>
        <w:t xml:space="preserve">located on </w:t>
      </w:r>
      <w:r w:rsidR="00DE0F4D" w:rsidRPr="00274489">
        <w:rPr>
          <w:rFonts w:cs="Arial"/>
          <w:b/>
          <w:lang w:val="en-US"/>
        </w:rPr>
        <w:t>“DVD IntelFS Application”</w:t>
      </w:r>
      <w:r w:rsidR="00DE0F4D" w:rsidRPr="00274489">
        <w:rPr>
          <w:rFonts w:cs="Arial"/>
          <w:lang w:val="en-US"/>
        </w:rPr>
        <w:t xml:space="preserve"> installation disk</w:t>
      </w:r>
    </w:p>
    <w:p w:rsidR="00040038" w:rsidRPr="00E31F5F" w:rsidRDefault="00040038" w:rsidP="00E31F5F">
      <w:pPr>
        <w:rPr>
          <w:lang w:val="en-US"/>
        </w:rPr>
      </w:pPr>
      <w:r>
        <w:rPr>
          <w:lang w:val="en-US"/>
        </w:rPr>
        <w:t xml:space="preserve">In installshield wizard, follow steps described in chapter </w:t>
      </w:r>
      <w:r>
        <w:rPr>
          <w:lang w:val="en-US"/>
        </w:rPr>
        <w:fldChar w:fldCharType="begin"/>
      </w:r>
      <w:r>
        <w:rPr>
          <w:lang w:val="en-US"/>
        </w:rPr>
        <w:instrText xml:space="preserve"> REF _Ref423948893 \r \h </w:instrText>
      </w:r>
      <w:r>
        <w:rPr>
          <w:lang w:val="en-US"/>
        </w:rPr>
      </w:r>
      <w:r>
        <w:rPr>
          <w:lang w:val="en-US"/>
        </w:rPr>
        <w:fldChar w:fldCharType="separate"/>
      </w:r>
      <w:r w:rsidR="003C1E5B">
        <w:rPr>
          <w:lang w:val="en-US"/>
        </w:rPr>
        <w:t>2.6.1</w:t>
      </w:r>
      <w:r>
        <w:rPr>
          <w:lang w:val="en-US"/>
        </w:rPr>
        <w:fldChar w:fldCharType="end"/>
      </w:r>
      <w:r>
        <w:rPr>
          <w:lang w:val="en-US"/>
        </w:rPr>
        <w:t xml:space="preserve"> except for the following screens</w:t>
      </w:r>
    </w:p>
    <w:p w:rsidR="00E31F5F" w:rsidRDefault="00E31F5F" w:rsidP="00040038">
      <w:pPr>
        <w:pStyle w:val="ListParagraph"/>
        <w:numPr>
          <w:ilvl w:val="0"/>
          <w:numId w:val="39"/>
        </w:numPr>
        <w:rPr>
          <w:lang w:val="en-US"/>
        </w:rPr>
      </w:pPr>
      <w:r w:rsidRPr="00040038">
        <w:rPr>
          <w:lang w:val="en-US"/>
        </w:rPr>
        <w:t xml:space="preserve"> </w:t>
      </w:r>
      <w:r w:rsidR="00040038">
        <w:rPr>
          <w:lang w:val="en-US"/>
        </w:rPr>
        <w:t>“</w:t>
      </w:r>
      <w:r w:rsidRPr="00040038">
        <w:rPr>
          <w:lang w:val="en-US"/>
        </w:rPr>
        <w:t>Setup Type</w:t>
      </w:r>
      <w:r w:rsidR="00040038">
        <w:rPr>
          <w:lang w:val="en-US"/>
        </w:rPr>
        <w:t xml:space="preserve">” select </w:t>
      </w:r>
      <w:r w:rsidRPr="00040038">
        <w:rPr>
          <w:lang w:val="en-US"/>
        </w:rPr>
        <w:t xml:space="preserve"> </w:t>
      </w:r>
      <w:r w:rsidR="00040038">
        <w:rPr>
          <w:lang w:val="en-US"/>
        </w:rPr>
        <w:t>“</w:t>
      </w:r>
      <w:r w:rsidRPr="00040038">
        <w:rPr>
          <w:lang w:val="en-US"/>
        </w:rPr>
        <w:t>Add to Squeeze Server Cluster</w:t>
      </w:r>
      <w:r w:rsidR="00040038">
        <w:rPr>
          <w:lang w:val="en-US"/>
        </w:rPr>
        <w:t>”  radio button</w:t>
      </w:r>
    </w:p>
    <w:p w:rsidR="00040038" w:rsidRPr="00040038" w:rsidRDefault="00040038" w:rsidP="00040038">
      <w:pPr>
        <w:pStyle w:val="ListParagraph"/>
        <w:numPr>
          <w:ilvl w:val="0"/>
          <w:numId w:val="39"/>
        </w:numPr>
        <w:rPr>
          <w:lang w:val="en-US"/>
        </w:rPr>
      </w:pPr>
      <w:r>
        <w:rPr>
          <w:lang w:val="en-US"/>
        </w:rPr>
        <w:t xml:space="preserve">“Installation” </w:t>
      </w:r>
      <w:r w:rsidR="00416BC5">
        <w:rPr>
          <w:lang w:val="en-US"/>
        </w:rPr>
        <w:t>type in values below</w:t>
      </w:r>
    </w:p>
    <w:p w:rsidR="00E31F5F" w:rsidRPr="00040038" w:rsidRDefault="00E31F5F" w:rsidP="00040038">
      <w:pPr>
        <w:pStyle w:val="ListParagraph"/>
        <w:numPr>
          <w:ilvl w:val="0"/>
          <w:numId w:val="40"/>
        </w:numPr>
        <w:rPr>
          <w:lang w:val="en-US"/>
        </w:rPr>
      </w:pPr>
      <w:r w:rsidRPr="00040038">
        <w:rPr>
          <w:lang w:val="en-US"/>
        </w:rPr>
        <w:t>Gold IP Host Name: localhost</w:t>
      </w:r>
    </w:p>
    <w:p w:rsidR="00E31F5F" w:rsidRPr="00040038" w:rsidRDefault="00E31F5F" w:rsidP="00040038">
      <w:pPr>
        <w:pStyle w:val="ListParagraph"/>
        <w:numPr>
          <w:ilvl w:val="0"/>
          <w:numId w:val="40"/>
        </w:numPr>
        <w:rPr>
          <w:lang w:val="en-US"/>
        </w:rPr>
      </w:pPr>
      <w:r w:rsidRPr="00040038">
        <w:rPr>
          <w:lang w:val="en-US"/>
        </w:rPr>
        <w:t>User Name: root</w:t>
      </w:r>
    </w:p>
    <w:p w:rsidR="00E31F5F" w:rsidRDefault="00E31F5F" w:rsidP="00040038">
      <w:pPr>
        <w:pStyle w:val="ListParagraph"/>
        <w:numPr>
          <w:ilvl w:val="0"/>
          <w:numId w:val="40"/>
        </w:numPr>
        <w:rPr>
          <w:lang w:val="en-US"/>
        </w:rPr>
      </w:pPr>
      <w:r w:rsidRPr="00040038">
        <w:rPr>
          <w:lang w:val="en-US"/>
        </w:rPr>
        <w:t>Password: "intelfs-01"</w:t>
      </w:r>
    </w:p>
    <w:p w:rsidR="00872A2D" w:rsidRDefault="00872A2D" w:rsidP="00872A2D">
      <w:pPr>
        <w:rPr>
          <w:lang w:val="en-US"/>
        </w:rPr>
      </w:pPr>
    </w:p>
    <w:p w:rsidR="00872A2D" w:rsidRPr="00872A2D" w:rsidRDefault="00872A2D" w:rsidP="00872A2D">
      <w:pPr>
        <w:pStyle w:val="Heading3"/>
        <w:rPr>
          <w:lang w:val="en-US"/>
        </w:rPr>
      </w:pPr>
      <w:bookmarkStart w:id="400" w:name="_Ref432519309"/>
      <w:bookmarkStart w:id="401" w:name="_Toc440979227"/>
      <w:r>
        <w:rPr>
          <w:lang w:val="en-US"/>
        </w:rPr>
        <w:t>INTEL-FS installation cancelling</w:t>
      </w:r>
      <w:bookmarkEnd w:id="400"/>
      <w:bookmarkEnd w:id="401"/>
    </w:p>
    <w:p w:rsidR="00872A2D" w:rsidRDefault="00872A2D" w:rsidP="00090DE1">
      <w:pPr>
        <w:jc w:val="left"/>
        <w:rPr>
          <w:rFonts w:ascii="Arial Bold" w:hAnsi="Arial Bold"/>
          <w:b/>
          <w:caps/>
          <w:color w:val="0000FF"/>
          <w:sz w:val="28"/>
          <w:lang w:val="en-US"/>
        </w:rPr>
      </w:pPr>
    </w:p>
    <w:p w:rsidR="00090DE1" w:rsidRDefault="00090DE1" w:rsidP="00090DE1">
      <w:pPr>
        <w:jc w:val="left"/>
        <w:rPr>
          <w:rStyle w:val="hps"/>
          <w:lang w:val="en"/>
        </w:rPr>
      </w:pPr>
      <w:r>
        <w:rPr>
          <w:rStyle w:val="hps"/>
          <w:lang w:val="en"/>
        </w:rPr>
        <w:t>In the</w:t>
      </w:r>
      <w:r>
        <w:rPr>
          <w:lang w:val="en"/>
        </w:rPr>
        <w:t xml:space="preserve"> </w:t>
      </w:r>
      <w:r>
        <w:rPr>
          <w:rStyle w:val="hps"/>
          <w:lang w:val="en"/>
        </w:rPr>
        <w:t>INTEL</w:t>
      </w:r>
      <w:r>
        <w:rPr>
          <w:lang w:val="en"/>
        </w:rPr>
        <w:t xml:space="preserve">-FS </w:t>
      </w:r>
      <w:r>
        <w:rPr>
          <w:rStyle w:val="hps"/>
          <w:lang w:val="en"/>
        </w:rPr>
        <w:t>installer</w:t>
      </w:r>
      <w:r>
        <w:rPr>
          <w:lang w:val="en"/>
        </w:rPr>
        <w:t xml:space="preserve"> </w:t>
      </w:r>
      <w:r>
        <w:rPr>
          <w:rStyle w:val="hps"/>
          <w:lang w:val="en"/>
        </w:rPr>
        <w:t>clicking  the</w:t>
      </w:r>
      <w:r>
        <w:rPr>
          <w:lang w:val="en"/>
        </w:rPr>
        <w:t xml:space="preserve"> </w:t>
      </w:r>
      <w:r>
        <w:rPr>
          <w:rStyle w:val="hps"/>
          <w:lang w:val="en"/>
        </w:rPr>
        <w:t>"CANCEL"</w:t>
      </w:r>
      <w:r>
        <w:rPr>
          <w:lang w:val="en"/>
        </w:rPr>
        <w:t xml:space="preserve"> </w:t>
      </w:r>
      <w:r>
        <w:rPr>
          <w:rStyle w:val="hps"/>
          <w:lang w:val="en"/>
        </w:rPr>
        <w:t>button triggers</w:t>
      </w:r>
      <w:r>
        <w:rPr>
          <w:lang w:val="en"/>
        </w:rPr>
        <w:t xml:space="preserve"> INTEL-FS installation interruption and </w:t>
      </w:r>
      <w:r>
        <w:rPr>
          <w:rStyle w:val="hps"/>
          <w:lang w:val="en"/>
        </w:rPr>
        <w:t>cancellation.</w:t>
      </w:r>
      <w:r>
        <w:rPr>
          <w:lang w:val="en"/>
        </w:rPr>
        <w:t xml:space="preserve"> </w:t>
      </w:r>
      <w:r>
        <w:rPr>
          <w:rStyle w:val="hps"/>
          <w:lang w:val="en"/>
        </w:rPr>
        <w:t>This action causes</w:t>
      </w:r>
      <w:r>
        <w:rPr>
          <w:lang w:val="en"/>
        </w:rPr>
        <w:t xml:space="preserve"> </w:t>
      </w:r>
      <w:r>
        <w:rPr>
          <w:rStyle w:val="hps"/>
          <w:lang w:val="en"/>
        </w:rPr>
        <w:t>the removal of</w:t>
      </w:r>
      <w:r>
        <w:rPr>
          <w:lang w:val="en"/>
        </w:rPr>
        <w:t xml:space="preserve"> </w:t>
      </w:r>
      <w:r>
        <w:rPr>
          <w:rStyle w:val="hps"/>
          <w:lang w:val="en"/>
        </w:rPr>
        <w:t>all</w:t>
      </w:r>
      <w:r>
        <w:rPr>
          <w:lang w:val="en"/>
        </w:rPr>
        <w:t xml:space="preserve"> </w:t>
      </w:r>
      <w:r>
        <w:rPr>
          <w:rStyle w:val="hps"/>
          <w:lang w:val="en"/>
        </w:rPr>
        <w:t>already</w:t>
      </w:r>
      <w:r>
        <w:rPr>
          <w:lang w:val="en"/>
        </w:rPr>
        <w:t xml:space="preserve"> </w:t>
      </w:r>
      <w:r>
        <w:rPr>
          <w:rStyle w:val="hps"/>
          <w:lang w:val="en"/>
        </w:rPr>
        <w:t>created</w:t>
      </w:r>
      <w:r>
        <w:rPr>
          <w:lang w:val="en"/>
        </w:rPr>
        <w:t xml:space="preserve"> </w:t>
      </w:r>
      <w:r>
        <w:rPr>
          <w:rStyle w:val="hps"/>
          <w:lang w:val="en"/>
        </w:rPr>
        <w:t>items</w:t>
      </w:r>
    </w:p>
    <w:p w:rsidR="00090DE1" w:rsidRPr="006E621F" w:rsidRDefault="00090DE1" w:rsidP="0092363B">
      <w:pPr>
        <w:pStyle w:val="ListParagraph"/>
        <w:numPr>
          <w:ilvl w:val="0"/>
          <w:numId w:val="42"/>
        </w:numPr>
        <w:rPr>
          <w:rStyle w:val="hps"/>
          <w:lang w:val="en"/>
        </w:rPr>
      </w:pPr>
      <w:r>
        <w:rPr>
          <w:rStyle w:val="hps"/>
          <w:lang w:val="en"/>
        </w:rPr>
        <w:t>INTEL-FS file systems</w:t>
      </w:r>
      <w:r w:rsidR="006E621F">
        <w:rPr>
          <w:rStyle w:val="hps"/>
          <w:lang w:val="en"/>
        </w:rPr>
        <w:t xml:space="preserve"> described in chapter  “INTEL-FS files” </w:t>
      </w:r>
      <w:r w:rsidR="006E621F">
        <w:t xml:space="preserve">of </w:t>
      </w:r>
      <w:r w:rsidR="006E621F" w:rsidRPr="00F54A80">
        <w:t xml:space="preserve"> document  </w:t>
      </w:r>
      <w:hyperlink w:anchor="Technical_Manual" w:history="1">
        <w:r w:rsidR="006E621F" w:rsidRPr="00F54A80">
          <w:rPr>
            <w:rStyle w:val="Hyperlink"/>
          </w:rPr>
          <w:t>“Technical Manual for the INTEL-FS Project”</w:t>
        </w:r>
      </w:hyperlink>
      <w:r w:rsidR="006E621F" w:rsidRPr="00F54A80">
        <w:t xml:space="preserve"> .</w:t>
      </w:r>
    </w:p>
    <w:p w:rsidR="00090DE1" w:rsidRDefault="00A252EB" w:rsidP="0092363B">
      <w:pPr>
        <w:pStyle w:val="ListParagraph"/>
        <w:numPr>
          <w:ilvl w:val="0"/>
          <w:numId w:val="42"/>
        </w:numPr>
        <w:rPr>
          <w:rStyle w:val="hps"/>
          <w:lang w:val="en"/>
        </w:rPr>
      </w:pPr>
      <w:r>
        <w:rPr>
          <w:rStyle w:val="hps"/>
          <w:lang w:val="en"/>
        </w:rPr>
        <w:t xml:space="preserve">SQL </w:t>
      </w:r>
      <w:r w:rsidR="00090DE1" w:rsidRPr="00090DE1">
        <w:rPr>
          <w:rStyle w:val="hps"/>
          <w:lang w:val="en"/>
        </w:rPr>
        <w:t xml:space="preserve"> bases and</w:t>
      </w:r>
      <w:r w:rsidR="00090DE1" w:rsidRPr="00090DE1">
        <w:rPr>
          <w:lang w:val="en"/>
        </w:rPr>
        <w:t xml:space="preserve"> </w:t>
      </w:r>
      <w:r w:rsidR="00090DE1" w:rsidRPr="00090DE1">
        <w:rPr>
          <w:rStyle w:val="hps"/>
          <w:lang w:val="en"/>
        </w:rPr>
        <w:t>bases</w:t>
      </w:r>
      <w:r w:rsidR="00090DE1" w:rsidRPr="00090DE1">
        <w:rPr>
          <w:lang w:val="en"/>
        </w:rPr>
        <w:t xml:space="preserve"> </w:t>
      </w:r>
      <w:r w:rsidR="00090DE1" w:rsidRPr="00090DE1">
        <w:rPr>
          <w:rStyle w:val="hps"/>
          <w:lang w:val="en"/>
        </w:rPr>
        <w:t>logs</w:t>
      </w:r>
    </w:p>
    <w:p w:rsidR="00090DE1" w:rsidRDefault="00090DE1" w:rsidP="0092363B">
      <w:pPr>
        <w:pStyle w:val="ListParagraph"/>
        <w:numPr>
          <w:ilvl w:val="0"/>
          <w:numId w:val="42"/>
        </w:numPr>
        <w:rPr>
          <w:rStyle w:val="hps"/>
          <w:lang w:val="en"/>
        </w:rPr>
      </w:pPr>
      <w:r w:rsidRPr="00090DE1">
        <w:rPr>
          <w:rStyle w:val="hps"/>
          <w:lang w:val="en"/>
        </w:rPr>
        <w:t>IIS</w:t>
      </w:r>
      <w:r w:rsidRPr="00090DE1">
        <w:rPr>
          <w:lang w:val="en"/>
        </w:rPr>
        <w:t xml:space="preserve"> </w:t>
      </w:r>
      <w:r w:rsidRPr="00090DE1">
        <w:rPr>
          <w:rStyle w:val="hps"/>
          <w:lang w:val="en"/>
        </w:rPr>
        <w:t>objects</w:t>
      </w:r>
      <w:r w:rsidR="00A252EB">
        <w:rPr>
          <w:rStyle w:val="hps"/>
          <w:lang w:val="en"/>
        </w:rPr>
        <w:t xml:space="preserve"> described in chapter </w:t>
      </w:r>
      <w:r w:rsidR="006E621F">
        <w:rPr>
          <w:rStyle w:val="hps"/>
          <w:lang w:val="en"/>
        </w:rPr>
        <w:t xml:space="preserve"> “IIS objects” </w:t>
      </w:r>
      <w:r w:rsidR="006E621F">
        <w:t xml:space="preserve">of </w:t>
      </w:r>
      <w:r w:rsidR="006E621F" w:rsidRPr="00F54A80">
        <w:t xml:space="preserve"> document  </w:t>
      </w:r>
      <w:hyperlink w:anchor="Technical_Manual" w:history="1">
        <w:r w:rsidR="006E621F" w:rsidRPr="00F54A80">
          <w:rPr>
            <w:rStyle w:val="Hyperlink"/>
          </w:rPr>
          <w:t>“Technical Manual for the INTEL-FS Project”</w:t>
        </w:r>
      </w:hyperlink>
      <w:r w:rsidR="006E621F" w:rsidRPr="00F54A80">
        <w:t xml:space="preserve"> .</w:t>
      </w:r>
    </w:p>
    <w:p w:rsidR="00090DE1" w:rsidRDefault="00A252EB" w:rsidP="0092363B">
      <w:pPr>
        <w:pStyle w:val="ListParagraph"/>
        <w:numPr>
          <w:ilvl w:val="0"/>
          <w:numId w:val="42"/>
        </w:numPr>
        <w:rPr>
          <w:rStyle w:val="hps"/>
          <w:lang w:val="en"/>
        </w:rPr>
      </w:pPr>
      <w:r>
        <w:rPr>
          <w:rStyle w:val="hps"/>
          <w:lang w:val="en"/>
        </w:rPr>
        <w:t xml:space="preserve">INTEL-FS </w:t>
      </w:r>
      <w:r w:rsidR="00090DE1" w:rsidRPr="00090DE1">
        <w:rPr>
          <w:rStyle w:val="hps"/>
          <w:lang w:val="en"/>
        </w:rPr>
        <w:t>ADLDS</w:t>
      </w:r>
      <w:r>
        <w:rPr>
          <w:rStyle w:val="hps"/>
          <w:lang w:val="en"/>
        </w:rPr>
        <w:t xml:space="preserve"> instance</w:t>
      </w:r>
    </w:p>
    <w:p w:rsidR="00090DE1" w:rsidRDefault="00A252EB" w:rsidP="0092363B">
      <w:pPr>
        <w:pStyle w:val="ListParagraph"/>
        <w:numPr>
          <w:ilvl w:val="0"/>
          <w:numId w:val="42"/>
        </w:numPr>
        <w:rPr>
          <w:rStyle w:val="hps"/>
          <w:lang w:val="en"/>
        </w:rPr>
      </w:pPr>
      <w:r w:rsidRPr="00F54A80">
        <w:rPr>
          <w:lang w:val="en-US"/>
        </w:rPr>
        <w:t>\\HKEY_LOCAL_MACHINE\SOFTWARE\Wow6432Node\INTEL-FS</w:t>
      </w:r>
      <w:r w:rsidRPr="00090DE1">
        <w:rPr>
          <w:rStyle w:val="hps"/>
          <w:lang w:val="en"/>
        </w:rPr>
        <w:t xml:space="preserve"> </w:t>
      </w:r>
      <w:r>
        <w:rPr>
          <w:rStyle w:val="hps"/>
          <w:lang w:val="en"/>
        </w:rPr>
        <w:t xml:space="preserve"> </w:t>
      </w:r>
      <w:r w:rsidR="00090DE1" w:rsidRPr="00090DE1">
        <w:rPr>
          <w:rStyle w:val="hps"/>
          <w:lang w:val="en"/>
        </w:rPr>
        <w:t>registry</w:t>
      </w:r>
      <w:r>
        <w:rPr>
          <w:rStyle w:val="hps"/>
          <w:lang w:val="en"/>
        </w:rPr>
        <w:t xml:space="preserve"> entries</w:t>
      </w:r>
    </w:p>
    <w:p w:rsidR="00090DE1" w:rsidRPr="00090DE1" w:rsidRDefault="00090DE1" w:rsidP="0092363B">
      <w:pPr>
        <w:pStyle w:val="ListParagraph"/>
        <w:numPr>
          <w:ilvl w:val="0"/>
          <w:numId w:val="42"/>
        </w:numPr>
        <w:rPr>
          <w:rStyle w:val="hps"/>
          <w:lang w:val="en"/>
        </w:rPr>
      </w:pPr>
      <w:r w:rsidRPr="00090DE1">
        <w:rPr>
          <w:rStyle w:val="hps"/>
          <w:lang w:val="en"/>
        </w:rPr>
        <w:t>The</w:t>
      </w:r>
      <w:r w:rsidRPr="00090DE1">
        <w:rPr>
          <w:lang w:val="en"/>
        </w:rPr>
        <w:t xml:space="preserve"> </w:t>
      </w:r>
      <w:r w:rsidRPr="00090DE1">
        <w:rPr>
          <w:rStyle w:val="hps"/>
          <w:lang w:val="en"/>
        </w:rPr>
        <w:t>folder</w:t>
      </w:r>
      <w:r w:rsidRPr="00090DE1">
        <w:rPr>
          <w:lang w:val="en"/>
        </w:rPr>
        <w:t xml:space="preserve"> </w:t>
      </w:r>
      <w:r w:rsidRPr="00090DE1">
        <w:rPr>
          <w:rStyle w:val="hps"/>
          <w:lang w:val="en"/>
        </w:rPr>
        <w:t>in the</w:t>
      </w:r>
      <w:r w:rsidRPr="00090DE1">
        <w:rPr>
          <w:lang w:val="en"/>
        </w:rPr>
        <w:t xml:space="preserve"> </w:t>
      </w:r>
      <w:r w:rsidRPr="00090DE1">
        <w:rPr>
          <w:rStyle w:val="hps"/>
          <w:lang w:val="en"/>
        </w:rPr>
        <w:t>event log</w:t>
      </w:r>
      <w:r w:rsidRPr="00090DE1">
        <w:rPr>
          <w:lang w:val="en"/>
        </w:rPr>
        <w:br/>
      </w:r>
    </w:p>
    <w:p w:rsidR="00090DE1" w:rsidRDefault="00090DE1" w:rsidP="00090DE1">
      <w:pPr>
        <w:jc w:val="left"/>
        <w:rPr>
          <w:rStyle w:val="hps"/>
          <w:lang w:val="en"/>
        </w:rPr>
      </w:pPr>
      <w:r>
        <w:rPr>
          <w:rStyle w:val="hps"/>
          <w:lang w:val="en"/>
        </w:rPr>
        <w:t>However</w:t>
      </w:r>
      <w:r>
        <w:rPr>
          <w:lang w:val="en"/>
        </w:rPr>
        <w:t xml:space="preserve"> </w:t>
      </w:r>
      <w:r>
        <w:rPr>
          <w:rStyle w:val="hps"/>
          <w:lang w:val="en"/>
        </w:rPr>
        <w:t>depending on when</w:t>
      </w:r>
      <w:r>
        <w:rPr>
          <w:lang w:val="en"/>
        </w:rPr>
        <w:t xml:space="preserve"> </w:t>
      </w:r>
      <w:r w:rsidR="00A252EB">
        <w:rPr>
          <w:rStyle w:val="hps"/>
          <w:lang w:val="en"/>
        </w:rPr>
        <w:t>“C</w:t>
      </w:r>
      <w:r>
        <w:rPr>
          <w:rStyle w:val="hps"/>
          <w:lang w:val="en"/>
        </w:rPr>
        <w:t>ancel</w:t>
      </w:r>
      <w:r w:rsidR="00A252EB">
        <w:rPr>
          <w:rStyle w:val="hps"/>
          <w:lang w:val="en"/>
        </w:rPr>
        <w:t>”</w:t>
      </w:r>
      <w:r>
        <w:rPr>
          <w:lang w:val="en"/>
        </w:rPr>
        <w:t xml:space="preserve"> </w:t>
      </w:r>
      <w:r>
        <w:rPr>
          <w:rStyle w:val="hps"/>
          <w:lang w:val="en"/>
        </w:rPr>
        <w:t>button</w:t>
      </w:r>
      <w:r w:rsidR="00A252EB">
        <w:rPr>
          <w:rStyle w:val="hps"/>
          <w:lang w:val="en"/>
        </w:rPr>
        <w:t xml:space="preserve"> is</w:t>
      </w:r>
      <w:r w:rsidR="009006C3">
        <w:rPr>
          <w:rStyle w:val="hps"/>
          <w:lang w:val="en"/>
        </w:rPr>
        <w:t xml:space="preserve"> clicked</w:t>
      </w:r>
      <w:r w:rsidR="00A252EB">
        <w:rPr>
          <w:rStyle w:val="hps"/>
          <w:lang w:val="en"/>
        </w:rPr>
        <w:t xml:space="preserve"> </w:t>
      </w:r>
      <w:r>
        <w:rPr>
          <w:lang w:val="en"/>
        </w:rPr>
        <w:t xml:space="preserve">, </w:t>
      </w:r>
      <w:r>
        <w:rPr>
          <w:rStyle w:val="hps"/>
          <w:lang w:val="en"/>
        </w:rPr>
        <w:t>it may be that</w:t>
      </w:r>
      <w:r>
        <w:rPr>
          <w:lang w:val="en"/>
        </w:rPr>
        <w:t xml:space="preserve"> </w:t>
      </w:r>
      <w:r w:rsidR="00A252EB">
        <w:rPr>
          <w:rStyle w:val="hps"/>
          <w:lang w:val="en"/>
        </w:rPr>
        <w:t>some items above</w:t>
      </w:r>
      <w:r>
        <w:rPr>
          <w:lang w:val="en"/>
        </w:rPr>
        <w:t xml:space="preserve"> </w:t>
      </w:r>
      <w:r>
        <w:rPr>
          <w:rStyle w:val="hps"/>
          <w:lang w:val="en"/>
        </w:rPr>
        <w:t>are not automatically</w:t>
      </w:r>
      <w:r>
        <w:rPr>
          <w:lang w:val="en"/>
        </w:rPr>
        <w:t xml:space="preserve"> </w:t>
      </w:r>
      <w:r w:rsidR="00A252EB">
        <w:rPr>
          <w:rStyle w:val="hps"/>
          <w:lang w:val="en"/>
        </w:rPr>
        <w:t>removed</w:t>
      </w:r>
      <w:r>
        <w:rPr>
          <w:lang w:val="en"/>
        </w:rPr>
        <w:t xml:space="preserve">. </w:t>
      </w:r>
      <w:r>
        <w:rPr>
          <w:rStyle w:val="hps"/>
          <w:lang w:val="en"/>
        </w:rPr>
        <w:t>It is necessary to</w:t>
      </w:r>
      <w:r>
        <w:rPr>
          <w:lang w:val="en"/>
        </w:rPr>
        <w:t xml:space="preserve"> </w:t>
      </w:r>
      <w:r>
        <w:rPr>
          <w:rStyle w:val="hps"/>
          <w:lang w:val="en"/>
        </w:rPr>
        <w:t>remove</w:t>
      </w:r>
      <w:r>
        <w:rPr>
          <w:lang w:val="en"/>
        </w:rPr>
        <w:t xml:space="preserve"> </w:t>
      </w:r>
      <w:r>
        <w:rPr>
          <w:rStyle w:val="hps"/>
          <w:lang w:val="en"/>
        </w:rPr>
        <w:t>them manually using</w:t>
      </w:r>
    </w:p>
    <w:p w:rsidR="00090DE1" w:rsidRDefault="006E621F" w:rsidP="0092363B">
      <w:pPr>
        <w:pStyle w:val="ListParagraph"/>
        <w:numPr>
          <w:ilvl w:val="0"/>
          <w:numId w:val="43"/>
        </w:numPr>
        <w:rPr>
          <w:rStyle w:val="hps"/>
          <w:lang w:val="en"/>
        </w:rPr>
      </w:pPr>
      <w:r>
        <w:rPr>
          <w:rStyle w:val="hps"/>
          <w:lang w:val="en"/>
        </w:rPr>
        <w:t>W</w:t>
      </w:r>
      <w:r w:rsidR="00090DE1" w:rsidRPr="00090DE1">
        <w:rPr>
          <w:rStyle w:val="hps"/>
          <w:lang w:val="en"/>
        </w:rPr>
        <w:t>indows explorer</w:t>
      </w:r>
      <w:r w:rsidR="00090DE1" w:rsidRPr="00090DE1">
        <w:rPr>
          <w:lang w:val="en"/>
        </w:rPr>
        <w:t xml:space="preserve"> </w:t>
      </w:r>
      <w:r w:rsidR="00090DE1" w:rsidRPr="00090DE1">
        <w:rPr>
          <w:rStyle w:val="hps"/>
          <w:lang w:val="en"/>
        </w:rPr>
        <w:t>for</w:t>
      </w:r>
      <w:r w:rsidR="00090DE1" w:rsidRPr="00090DE1">
        <w:rPr>
          <w:lang w:val="en"/>
        </w:rPr>
        <w:t xml:space="preserve"> </w:t>
      </w:r>
      <w:r w:rsidR="00A252EB">
        <w:rPr>
          <w:rStyle w:val="hps"/>
          <w:lang w:val="en"/>
        </w:rPr>
        <w:t>INTEL-FS file systems</w:t>
      </w:r>
    </w:p>
    <w:p w:rsidR="00090DE1" w:rsidRDefault="00090DE1" w:rsidP="0092363B">
      <w:pPr>
        <w:pStyle w:val="ListParagraph"/>
        <w:numPr>
          <w:ilvl w:val="0"/>
          <w:numId w:val="43"/>
        </w:numPr>
        <w:rPr>
          <w:rStyle w:val="hps"/>
          <w:lang w:val="en"/>
        </w:rPr>
      </w:pPr>
      <w:r w:rsidRPr="00090DE1">
        <w:rPr>
          <w:rStyle w:val="hps"/>
          <w:lang w:val="en"/>
        </w:rPr>
        <w:t>SQL server</w:t>
      </w:r>
      <w:r w:rsidRPr="00090DE1">
        <w:rPr>
          <w:lang w:val="en"/>
        </w:rPr>
        <w:t xml:space="preserve"> </w:t>
      </w:r>
      <w:r w:rsidRPr="00090DE1">
        <w:rPr>
          <w:rStyle w:val="hps"/>
          <w:lang w:val="en"/>
        </w:rPr>
        <w:t>management studio</w:t>
      </w:r>
      <w:r w:rsidRPr="00090DE1">
        <w:rPr>
          <w:lang w:val="en"/>
        </w:rPr>
        <w:t xml:space="preserve"> </w:t>
      </w:r>
      <w:r w:rsidRPr="00090DE1">
        <w:rPr>
          <w:rStyle w:val="hps"/>
          <w:lang w:val="en"/>
        </w:rPr>
        <w:t xml:space="preserve">for </w:t>
      </w:r>
      <w:r w:rsidR="00A252EB">
        <w:rPr>
          <w:rStyle w:val="hps"/>
          <w:lang w:val="en"/>
        </w:rPr>
        <w:t xml:space="preserve">SQL </w:t>
      </w:r>
      <w:r w:rsidR="00A252EB" w:rsidRPr="00090DE1">
        <w:rPr>
          <w:rStyle w:val="hps"/>
          <w:lang w:val="en"/>
        </w:rPr>
        <w:t xml:space="preserve"> bases and</w:t>
      </w:r>
      <w:r w:rsidR="00A252EB" w:rsidRPr="00090DE1">
        <w:rPr>
          <w:lang w:val="en"/>
        </w:rPr>
        <w:t xml:space="preserve"> </w:t>
      </w:r>
      <w:r w:rsidR="00A252EB" w:rsidRPr="00090DE1">
        <w:rPr>
          <w:rStyle w:val="hps"/>
          <w:lang w:val="en"/>
        </w:rPr>
        <w:t>bases</w:t>
      </w:r>
      <w:r w:rsidR="00A252EB" w:rsidRPr="00090DE1">
        <w:rPr>
          <w:lang w:val="en"/>
        </w:rPr>
        <w:t xml:space="preserve"> </w:t>
      </w:r>
      <w:r w:rsidR="00A252EB" w:rsidRPr="00090DE1">
        <w:rPr>
          <w:rStyle w:val="hps"/>
          <w:lang w:val="en"/>
        </w:rPr>
        <w:t>logs</w:t>
      </w:r>
    </w:p>
    <w:p w:rsidR="00090DE1" w:rsidRDefault="00090DE1" w:rsidP="0092363B">
      <w:pPr>
        <w:pStyle w:val="ListParagraph"/>
        <w:numPr>
          <w:ilvl w:val="0"/>
          <w:numId w:val="43"/>
        </w:numPr>
        <w:rPr>
          <w:rStyle w:val="hps"/>
          <w:lang w:val="en"/>
        </w:rPr>
      </w:pPr>
      <w:r w:rsidRPr="00090DE1">
        <w:rPr>
          <w:rStyle w:val="hps"/>
          <w:lang w:val="en"/>
        </w:rPr>
        <w:t>Internet</w:t>
      </w:r>
      <w:r w:rsidRPr="00090DE1">
        <w:rPr>
          <w:lang w:val="en"/>
        </w:rPr>
        <w:t xml:space="preserve"> </w:t>
      </w:r>
      <w:r w:rsidRPr="00090DE1">
        <w:rPr>
          <w:rStyle w:val="hps"/>
          <w:lang w:val="en"/>
        </w:rPr>
        <w:t>Information Services</w:t>
      </w:r>
      <w:r w:rsidRPr="00090DE1">
        <w:rPr>
          <w:lang w:val="en"/>
        </w:rPr>
        <w:t xml:space="preserve"> </w:t>
      </w:r>
      <w:r w:rsidRPr="00090DE1">
        <w:rPr>
          <w:rStyle w:val="hps"/>
          <w:lang w:val="en"/>
        </w:rPr>
        <w:t>(IIS)</w:t>
      </w:r>
      <w:r w:rsidRPr="00090DE1">
        <w:rPr>
          <w:lang w:val="en"/>
        </w:rPr>
        <w:t xml:space="preserve"> </w:t>
      </w:r>
      <w:r w:rsidRPr="00090DE1">
        <w:rPr>
          <w:rStyle w:val="hps"/>
          <w:lang w:val="en"/>
        </w:rPr>
        <w:t>Manager</w:t>
      </w:r>
      <w:r w:rsidRPr="00090DE1">
        <w:rPr>
          <w:lang w:val="en"/>
        </w:rPr>
        <w:t xml:space="preserve"> </w:t>
      </w:r>
      <w:r w:rsidRPr="00090DE1">
        <w:rPr>
          <w:rStyle w:val="hps"/>
          <w:lang w:val="en"/>
        </w:rPr>
        <w:t>for IIS</w:t>
      </w:r>
      <w:r w:rsidRPr="00090DE1">
        <w:rPr>
          <w:lang w:val="en"/>
        </w:rPr>
        <w:t xml:space="preserve"> </w:t>
      </w:r>
      <w:r w:rsidRPr="00090DE1">
        <w:rPr>
          <w:rStyle w:val="hps"/>
          <w:lang w:val="en"/>
        </w:rPr>
        <w:t>objects</w:t>
      </w:r>
    </w:p>
    <w:p w:rsidR="00090DE1" w:rsidRDefault="00090DE1" w:rsidP="0092363B">
      <w:pPr>
        <w:pStyle w:val="ListParagraph"/>
        <w:numPr>
          <w:ilvl w:val="0"/>
          <w:numId w:val="43"/>
        </w:numPr>
        <w:rPr>
          <w:rStyle w:val="hps"/>
          <w:lang w:val="en"/>
        </w:rPr>
      </w:pPr>
      <w:r w:rsidRPr="00090DE1">
        <w:rPr>
          <w:rStyle w:val="hps"/>
          <w:lang w:val="en"/>
        </w:rPr>
        <w:t>The</w:t>
      </w:r>
      <w:r w:rsidRPr="00090DE1">
        <w:rPr>
          <w:lang w:val="en"/>
        </w:rPr>
        <w:t xml:space="preserve"> </w:t>
      </w:r>
      <w:r w:rsidRPr="00090DE1">
        <w:rPr>
          <w:rStyle w:val="hps"/>
          <w:lang w:val="en"/>
        </w:rPr>
        <w:t>DOS command</w:t>
      </w:r>
      <w:r w:rsidRPr="00090DE1">
        <w:rPr>
          <w:lang w:val="en"/>
        </w:rPr>
        <w:t xml:space="preserve"> </w:t>
      </w:r>
      <w:r w:rsidRPr="00090DE1">
        <w:rPr>
          <w:rStyle w:val="hps"/>
          <w:lang w:val="en"/>
        </w:rPr>
        <w:t>"c: \</w:t>
      </w:r>
      <w:r w:rsidRPr="00090DE1">
        <w:rPr>
          <w:lang w:val="en"/>
        </w:rPr>
        <w:t xml:space="preserve"> </w:t>
      </w:r>
      <w:r w:rsidRPr="00090DE1">
        <w:rPr>
          <w:rStyle w:val="hps"/>
          <w:lang w:val="en"/>
        </w:rPr>
        <w:t>windows \</w:t>
      </w:r>
      <w:r w:rsidRPr="00090DE1">
        <w:rPr>
          <w:lang w:val="en"/>
        </w:rPr>
        <w:t xml:space="preserve"> </w:t>
      </w:r>
      <w:r w:rsidRPr="00090DE1">
        <w:rPr>
          <w:rStyle w:val="hps"/>
          <w:lang w:val="en"/>
        </w:rPr>
        <w:t>ADAM \</w:t>
      </w:r>
      <w:r w:rsidRPr="00090DE1">
        <w:rPr>
          <w:lang w:val="en"/>
        </w:rPr>
        <w:t xml:space="preserve"> </w:t>
      </w:r>
      <w:r w:rsidRPr="00090DE1">
        <w:rPr>
          <w:rStyle w:val="hps"/>
          <w:lang w:val="en"/>
        </w:rPr>
        <w:t>adamuninstall.exe</w:t>
      </w:r>
      <w:r w:rsidRPr="00090DE1">
        <w:rPr>
          <w:lang w:val="en"/>
        </w:rPr>
        <w:t xml:space="preserve"> </w:t>
      </w:r>
      <w:r w:rsidRPr="00090DE1">
        <w:rPr>
          <w:rStyle w:val="hps"/>
          <w:lang w:val="en"/>
        </w:rPr>
        <w:t>/ i</w:t>
      </w:r>
      <w:r w:rsidRPr="00090DE1">
        <w:rPr>
          <w:lang w:val="en"/>
        </w:rPr>
        <w:t xml:space="preserve">: INTEL-FS </w:t>
      </w:r>
      <w:r w:rsidRPr="00090DE1">
        <w:rPr>
          <w:rStyle w:val="hps"/>
          <w:lang w:val="en"/>
        </w:rPr>
        <w:t>/ q /</w:t>
      </w:r>
      <w:r w:rsidRPr="00090DE1">
        <w:rPr>
          <w:lang w:val="en"/>
        </w:rPr>
        <w:t xml:space="preserve"> </w:t>
      </w:r>
      <w:r w:rsidRPr="00090DE1">
        <w:rPr>
          <w:rStyle w:val="hps"/>
          <w:lang w:val="en"/>
        </w:rPr>
        <w:t>force"</w:t>
      </w:r>
      <w:r w:rsidRPr="00090DE1">
        <w:rPr>
          <w:lang w:val="en"/>
        </w:rPr>
        <w:t xml:space="preserve"> </w:t>
      </w:r>
      <w:r w:rsidRPr="00090DE1">
        <w:rPr>
          <w:rStyle w:val="hps"/>
          <w:lang w:val="en"/>
        </w:rPr>
        <w:t>for</w:t>
      </w:r>
      <w:r w:rsidRPr="00090DE1">
        <w:rPr>
          <w:lang w:val="en"/>
        </w:rPr>
        <w:t xml:space="preserve"> </w:t>
      </w:r>
      <w:r w:rsidRPr="00090DE1">
        <w:rPr>
          <w:rStyle w:val="hps"/>
          <w:lang w:val="en"/>
        </w:rPr>
        <w:t>instance</w:t>
      </w:r>
      <w:r w:rsidRPr="00090DE1">
        <w:rPr>
          <w:lang w:val="en"/>
        </w:rPr>
        <w:t xml:space="preserve"> </w:t>
      </w:r>
      <w:r w:rsidRPr="00090DE1">
        <w:rPr>
          <w:rStyle w:val="hps"/>
          <w:lang w:val="en"/>
        </w:rPr>
        <w:t>ADLDS</w:t>
      </w:r>
    </w:p>
    <w:p w:rsidR="00090DE1" w:rsidRDefault="00090DE1" w:rsidP="0092363B">
      <w:pPr>
        <w:pStyle w:val="ListParagraph"/>
        <w:numPr>
          <w:ilvl w:val="0"/>
          <w:numId w:val="43"/>
        </w:numPr>
        <w:rPr>
          <w:rStyle w:val="hps"/>
          <w:lang w:val="en"/>
        </w:rPr>
      </w:pPr>
      <w:r w:rsidRPr="00090DE1">
        <w:rPr>
          <w:rStyle w:val="hps"/>
          <w:lang w:val="en"/>
        </w:rPr>
        <w:t>Regedit to</w:t>
      </w:r>
      <w:r w:rsidRPr="00090DE1">
        <w:rPr>
          <w:lang w:val="en"/>
        </w:rPr>
        <w:t xml:space="preserve"> </w:t>
      </w:r>
      <w:r w:rsidRPr="00090DE1">
        <w:rPr>
          <w:rStyle w:val="hps"/>
          <w:lang w:val="en"/>
        </w:rPr>
        <w:t>the entries in</w:t>
      </w:r>
      <w:r w:rsidRPr="00090DE1">
        <w:rPr>
          <w:lang w:val="en"/>
        </w:rPr>
        <w:t xml:space="preserve"> </w:t>
      </w:r>
      <w:r w:rsidRPr="00090DE1">
        <w:rPr>
          <w:rStyle w:val="hps"/>
          <w:lang w:val="en"/>
        </w:rPr>
        <w:t>the registry</w:t>
      </w:r>
    </w:p>
    <w:p w:rsidR="00090DE1" w:rsidRDefault="00090DE1" w:rsidP="0092363B">
      <w:pPr>
        <w:pStyle w:val="ListParagraph"/>
        <w:numPr>
          <w:ilvl w:val="0"/>
          <w:numId w:val="43"/>
        </w:numPr>
        <w:rPr>
          <w:rStyle w:val="hps"/>
          <w:lang w:val="en"/>
        </w:rPr>
      </w:pPr>
      <w:r w:rsidRPr="00090DE1">
        <w:rPr>
          <w:rStyle w:val="hps"/>
          <w:lang w:val="en"/>
        </w:rPr>
        <w:t>Event</w:t>
      </w:r>
      <w:r w:rsidRPr="00090DE1">
        <w:rPr>
          <w:lang w:val="en"/>
        </w:rPr>
        <w:t xml:space="preserve"> </w:t>
      </w:r>
      <w:r w:rsidRPr="00090DE1">
        <w:rPr>
          <w:rStyle w:val="hps"/>
          <w:lang w:val="en"/>
        </w:rPr>
        <w:t>viewer</w:t>
      </w:r>
      <w:r w:rsidRPr="00090DE1">
        <w:rPr>
          <w:lang w:val="en"/>
        </w:rPr>
        <w:t xml:space="preserve"> </w:t>
      </w:r>
      <w:r w:rsidRPr="00090DE1">
        <w:rPr>
          <w:rStyle w:val="hps"/>
          <w:lang w:val="en"/>
        </w:rPr>
        <w:t>for the</w:t>
      </w:r>
      <w:r w:rsidRPr="00090DE1">
        <w:rPr>
          <w:lang w:val="en"/>
        </w:rPr>
        <w:t xml:space="preserve"> </w:t>
      </w:r>
      <w:r w:rsidRPr="00090DE1">
        <w:rPr>
          <w:rStyle w:val="hps"/>
          <w:lang w:val="en"/>
        </w:rPr>
        <w:t>folder</w:t>
      </w:r>
      <w:r w:rsidRPr="00090DE1">
        <w:rPr>
          <w:lang w:val="en"/>
        </w:rPr>
        <w:t xml:space="preserve"> </w:t>
      </w:r>
      <w:r w:rsidRPr="00090DE1">
        <w:rPr>
          <w:rStyle w:val="hps"/>
          <w:lang w:val="en"/>
        </w:rPr>
        <w:t>in the</w:t>
      </w:r>
      <w:r w:rsidRPr="00090DE1">
        <w:rPr>
          <w:lang w:val="en"/>
        </w:rPr>
        <w:t xml:space="preserve"> </w:t>
      </w:r>
      <w:r w:rsidRPr="00090DE1">
        <w:rPr>
          <w:rStyle w:val="hps"/>
          <w:lang w:val="en"/>
        </w:rPr>
        <w:t>event log</w:t>
      </w:r>
    </w:p>
    <w:p w:rsidR="006E621F" w:rsidRDefault="006E621F" w:rsidP="006E621F">
      <w:pPr>
        <w:rPr>
          <w:rStyle w:val="hps"/>
          <w:lang w:val="en"/>
        </w:rPr>
      </w:pPr>
    </w:p>
    <w:p w:rsidR="006E621F" w:rsidRDefault="006E621F" w:rsidP="006E621F">
      <w:pPr>
        <w:rPr>
          <w:rStyle w:val="hps"/>
          <w:lang w:val="en"/>
        </w:rPr>
      </w:pPr>
      <w:r>
        <w:rPr>
          <w:rStyle w:val="hps"/>
          <w:lang w:val="en"/>
        </w:rPr>
        <w:t xml:space="preserve">NOTA The COTS automatically installed by INTEL-FS installer shall be manually removed. Cf chapter </w:t>
      </w:r>
      <w:r>
        <w:rPr>
          <w:rStyle w:val="hps"/>
          <w:lang w:val="en"/>
        </w:rPr>
        <w:fldChar w:fldCharType="begin"/>
      </w:r>
      <w:r>
        <w:rPr>
          <w:rStyle w:val="hps"/>
          <w:lang w:val="en"/>
        </w:rPr>
        <w:instrText xml:space="preserve"> REF _Ref424205316 \r \h </w:instrText>
      </w:r>
      <w:r>
        <w:rPr>
          <w:rStyle w:val="hps"/>
          <w:lang w:val="en"/>
        </w:rPr>
      </w:r>
      <w:r>
        <w:rPr>
          <w:rStyle w:val="hps"/>
          <w:lang w:val="en"/>
        </w:rPr>
        <w:fldChar w:fldCharType="separate"/>
      </w:r>
      <w:r w:rsidR="003C1E5B">
        <w:rPr>
          <w:rStyle w:val="hps"/>
          <w:lang w:val="en"/>
        </w:rPr>
        <w:t>4.4</w:t>
      </w:r>
      <w:r>
        <w:rPr>
          <w:rStyle w:val="hps"/>
          <w:lang w:val="en"/>
        </w:rPr>
        <w:fldChar w:fldCharType="end"/>
      </w:r>
    </w:p>
    <w:p w:rsidR="0004283A" w:rsidRDefault="0004283A" w:rsidP="006E621F">
      <w:pPr>
        <w:rPr>
          <w:rStyle w:val="hps"/>
          <w:lang w:val="en"/>
        </w:rPr>
      </w:pPr>
    </w:p>
    <w:p w:rsidR="0004283A" w:rsidRPr="00274489" w:rsidRDefault="0004283A" w:rsidP="00274489">
      <w:pPr>
        <w:pStyle w:val="Heading3"/>
        <w:keepLines/>
        <w:widowControl w:val="0"/>
        <w:rPr>
          <w:lang w:val="en-US"/>
        </w:rPr>
      </w:pPr>
      <w:bookmarkStart w:id="402" w:name="_Ref438477823"/>
      <w:bookmarkStart w:id="403" w:name="_Toc440979228"/>
      <w:r w:rsidRPr="00274489">
        <w:rPr>
          <w:lang w:val="en-US"/>
        </w:rPr>
        <w:lastRenderedPageBreak/>
        <w:t>ConversionService web site creation error</w:t>
      </w:r>
      <w:bookmarkEnd w:id="402"/>
      <w:bookmarkEnd w:id="403"/>
    </w:p>
    <w:p w:rsidR="0004283A" w:rsidRDefault="0004283A" w:rsidP="00274489">
      <w:pPr>
        <w:keepNext/>
        <w:keepLines/>
        <w:widowControl w:val="0"/>
        <w:rPr>
          <w:rStyle w:val="hps"/>
          <w:rFonts w:ascii="Arial Bold" w:hAnsi="Arial Bold"/>
          <w:b/>
          <w:color w:val="0000FF"/>
          <w:sz w:val="28"/>
          <w:lang w:val="en"/>
        </w:rPr>
      </w:pPr>
      <w:r>
        <w:rPr>
          <w:rStyle w:val="hps"/>
          <w:lang w:val="en"/>
        </w:rPr>
        <w:t>If during CARTOGRAPHIC SERVER configuration site execution, ConversionService web site and ConversionService application are not created</w:t>
      </w:r>
    </w:p>
    <w:p w:rsidR="0004283A" w:rsidRDefault="00C9010D" w:rsidP="00274489">
      <w:pPr>
        <w:keepNext/>
        <w:keepLines/>
        <w:widowControl w:val="0"/>
        <w:rPr>
          <w:rStyle w:val="hps"/>
          <w:rFonts w:ascii="Arial Bold" w:hAnsi="Arial Bold"/>
          <w:b/>
          <w:color w:val="0000FF"/>
          <w:sz w:val="28"/>
          <w:lang w:val="en"/>
        </w:rPr>
      </w:pPr>
      <w:r>
        <w:rPr>
          <w:noProof/>
          <w:lang w:val="en-US"/>
        </w:rPr>
        <w:drawing>
          <wp:inline distT="0" distB="0" distL="0" distR="0" wp14:anchorId="665C82A3" wp14:editId="060C8A0D">
            <wp:extent cx="5727700" cy="2915920"/>
            <wp:effectExtent l="0" t="0" r="6350" b="0"/>
            <wp:docPr id="387" name="Picture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4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91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283A" w:rsidRDefault="0004283A" w:rsidP="00274489">
      <w:pPr>
        <w:keepNext/>
        <w:keepLines/>
        <w:widowControl w:val="0"/>
        <w:rPr>
          <w:rStyle w:val="hps"/>
          <w:lang w:val="en"/>
        </w:rPr>
      </w:pPr>
    </w:p>
    <w:p w:rsidR="00C9010D" w:rsidRDefault="00C9010D" w:rsidP="00274489">
      <w:pPr>
        <w:keepNext/>
        <w:keepLines/>
        <w:widowControl w:val="0"/>
        <w:rPr>
          <w:rStyle w:val="hps"/>
          <w:lang w:val="en"/>
        </w:rPr>
      </w:pPr>
      <w:r>
        <w:rPr>
          <w:rStyle w:val="hps"/>
          <w:lang w:val="en"/>
        </w:rPr>
        <w:t>Execute the following commands in a dos command prompt run as administrator</w:t>
      </w:r>
    </w:p>
    <w:p w:rsidR="00C9010D" w:rsidRDefault="00C9010D" w:rsidP="00C9010D">
      <w:pPr>
        <w:autoSpaceDE w:val="0"/>
        <w:autoSpaceDN w:val="0"/>
        <w:adjustRightInd w:val="0"/>
        <w:spacing w:before="0" w:after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fr-FR" w:eastAsia="fr-FR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fr-FR" w:eastAsia="fr-FR"/>
        </w:rPr>
        <w:t>C:\Windows\system32\inetsrv\appcmd.exe add apppool /name:"ConversionService"</w:t>
      </w:r>
    </w:p>
    <w:p w:rsidR="00AF327B" w:rsidRDefault="00AF327B" w:rsidP="00C9010D">
      <w:pPr>
        <w:autoSpaceDE w:val="0"/>
        <w:autoSpaceDN w:val="0"/>
        <w:adjustRightInd w:val="0"/>
        <w:spacing w:before="0" w:after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fr-FR" w:eastAsia="fr-FR"/>
        </w:rPr>
      </w:pPr>
    </w:p>
    <w:p w:rsidR="00AF327B" w:rsidRDefault="00C9010D" w:rsidP="00C9010D">
      <w:pPr>
        <w:autoSpaceDE w:val="0"/>
        <w:autoSpaceDN w:val="0"/>
        <w:adjustRightInd w:val="0"/>
        <w:spacing w:before="0" w:after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fr-FR" w:eastAsia="fr-FR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fr-FR" w:eastAsia="fr-FR"/>
        </w:rPr>
        <w:t xml:space="preserve">C:\Windows\system32\inetsrv\appcmd.exe add site /name:"ConversionService" </w:t>
      </w:r>
      <w:r w:rsidR="00AF327B">
        <w:rPr>
          <w:rFonts w:ascii="Consolas" w:hAnsi="Consolas" w:cs="Consolas"/>
          <w:color w:val="000000"/>
          <w:sz w:val="19"/>
          <w:szCs w:val="19"/>
          <w:highlight w:val="white"/>
          <w:lang w:val="fr-FR" w:eastAsia="fr-FR"/>
        </w:rPr>
        <w:t xml:space="preserve">   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fr-FR" w:eastAsia="fr-FR"/>
        </w:rPr>
        <w:t xml:space="preserve">/bindings:http://*:8063  </w:t>
      </w:r>
    </w:p>
    <w:p w:rsidR="00C9010D" w:rsidRDefault="00C9010D" w:rsidP="00C9010D">
      <w:pPr>
        <w:autoSpaceDE w:val="0"/>
        <w:autoSpaceDN w:val="0"/>
        <w:adjustRightInd w:val="0"/>
        <w:spacing w:before="0" w:after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fr-FR" w:eastAsia="fr-FR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fr-FR" w:eastAsia="fr-FR"/>
        </w:rPr>
        <w:t>/physicalPath</w:t>
      </w:r>
      <w:r w:rsidR="00AF327B" w:rsidRPr="00AF327B">
        <w:rPr>
          <w:rFonts w:ascii="Consolas" w:hAnsi="Consolas" w:cs="Consolas"/>
          <w:color w:val="000000"/>
          <w:sz w:val="19"/>
          <w:szCs w:val="19"/>
          <w:highlight w:val="white"/>
          <w:lang w:val="fr-FR" w:eastAsia="fr-FR"/>
        </w:rPr>
        <w:t xml:space="preserve"> </w:t>
      </w:r>
      <w:r w:rsidR="00AF327B">
        <w:rPr>
          <w:rFonts w:ascii="Consolas" w:hAnsi="Consolas" w:cs="Consolas"/>
          <w:color w:val="000000"/>
          <w:sz w:val="19"/>
          <w:szCs w:val="19"/>
          <w:highlight w:val="white"/>
          <w:lang w:val="fr-FR" w:eastAsia="fr-FR"/>
        </w:rPr>
        <w:t>E:\SERVER_CARTO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fr-FR" w:eastAsia="fr-FR"/>
        </w:rPr>
        <w:t>\CurrentVersion\Web\ConversionService</w:t>
      </w:r>
    </w:p>
    <w:p w:rsidR="00AF327B" w:rsidRDefault="00AF327B" w:rsidP="00C9010D">
      <w:pPr>
        <w:autoSpaceDE w:val="0"/>
        <w:autoSpaceDN w:val="0"/>
        <w:adjustRightInd w:val="0"/>
        <w:spacing w:before="0" w:after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fr-FR" w:eastAsia="fr-FR"/>
        </w:rPr>
      </w:pPr>
    </w:p>
    <w:p w:rsidR="00C9010D" w:rsidRDefault="00C9010D" w:rsidP="00C9010D">
      <w:pPr>
        <w:autoSpaceDE w:val="0"/>
        <w:autoSpaceDN w:val="0"/>
        <w:adjustRightInd w:val="0"/>
        <w:spacing w:before="0" w:after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fr-FR" w:eastAsia="fr-FR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fr-FR" w:eastAsia="fr-FR"/>
        </w:rPr>
        <w:t>C:\Windows\system32\inetsrv\appcmd.exe set site /site.name:ConversionService  /[path='/'].applicationPool:ConversionService</w:t>
      </w:r>
    </w:p>
    <w:p w:rsidR="00AF327B" w:rsidRDefault="00AF327B" w:rsidP="00C9010D">
      <w:pPr>
        <w:autoSpaceDE w:val="0"/>
        <w:autoSpaceDN w:val="0"/>
        <w:adjustRightInd w:val="0"/>
        <w:spacing w:before="0" w:after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fr-FR" w:eastAsia="fr-FR"/>
        </w:rPr>
      </w:pPr>
    </w:p>
    <w:p w:rsidR="00AF327B" w:rsidRDefault="00C9010D" w:rsidP="00C9010D">
      <w:pPr>
        <w:autoSpaceDE w:val="0"/>
        <w:autoSpaceDN w:val="0"/>
        <w:adjustRightInd w:val="0"/>
        <w:spacing w:before="0" w:after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fr-FR" w:eastAsia="fr-FR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fr-FR" w:eastAsia="fr-FR"/>
        </w:rPr>
        <w:t xml:space="preserve">C:\Windows\system32\inetsrv\appcmd.exe set config "ConversionService" </w:t>
      </w:r>
    </w:p>
    <w:p w:rsidR="00C9010D" w:rsidRDefault="00C9010D" w:rsidP="00C9010D">
      <w:pPr>
        <w:autoSpaceDE w:val="0"/>
        <w:autoSpaceDN w:val="0"/>
        <w:adjustRightInd w:val="0"/>
        <w:spacing w:before="0" w:after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fr-FR" w:eastAsia="fr-FR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fr-FR" w:eastAsia="fr-FR"/>
        </w:rPr>
        <w:t>-section:system.webServer/security/ipSecurity /allowUnlisted:false /commit:APPHOST</w:t>
      </w:r>
    </w:p>
    <w:p w:rsidR="00AF327B" w:rsidRDefault="00AF327B" w:rsidP="00C9010D">
      <w:pPr>
        <w:autoSpaceDE w:val="0"/>
        <w:autoSpaceDN w:val="0"/>
        <w:adjustRightInd w:val="0"/>
        <w:spacing w:before="0" w:after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fr-FR" w:eastAsia="fr-FR"/>
        </w:rPr>
      </w:pPr>
    </w:p>
    <w:p w:rsidR="00AF327B" w:rsidRDefault="00C9010D" w:rsidP="00C9010D">
      <w:pPr>
        <w:autoSpaceDE w:val="0"/>
        <w:autoSpaceDN w:val="0"/>
        <w:adjustRightInd w:val="0"/>
        <w:spacing w:before="0" w:after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fr-FR" w:eastAsia="fr-FR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fr-FR" w:eastAsia="fr-FR"/>
        </w:rPr>
        <w:t xml:space="preserve">C:\Windows\system32\inetsrv\appcmd.exe set config "ConversionService" </w:t>
      </w:r>
    </w:p>
    <w:p w:rsidR="00C9010D" w:rsidRDefault="00C9010D" w:rsidP="00C9010D">
      <w:pPr>
        <w:autoSpaceDE w:val="0"/>
        <w:autoSpaceDN w:val="0"/>
        <w:adjustRightInd w:val="0"/>
        <w:spacing w:before="0" w:after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fr-FR" w:eastAsia="fr-FR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fr-FR" w:eastAsia="fr-FR"/>
        </w:rPr>
        <w:t>-section:system.webServer/security/ipSecurity /+"[ipAddress='127.0.0.1',allowed='true']" /commit:APPHOST</w:t>
      </w:r>
    </w:p>
    <w:p w:rsidR="00C9010D" w:rsidRDefault="00C9010D" w:rsidP="00274489">
      <w:pPr>
        <w:keepNext/>
        <w:keepLines/>
        <w:widowControl w:val="0"/>
        <w:rPr>
          <w:rStyle w:val="hps"/>
          <w:lang w:val="en"/>
        </w:rPr>
      </w:pPr>
    </w:p>
    <w:p w:rsidR="0004283A" w:rsidRDefault="0004283A" w:rsidP="00274489">
      <w:pPr>
        <w:keepNext/>
        <w:keepLines/>
        <w:widowControl w:val="0"/>
        <w:rPr>
          <w:rStyle w:val="hps"/>
          <w:lang w:val="en"/>
        </w:rPr>
      </w:pPr>
    </w:p>
    <w:p w:rsidR="0004283A" w:rsidRPr="006E621F" w:rsidRDefault="0004283A" w:rsidP="006E621F">
      <w:pPr>
        <w:rPr>
          <w:rStyle w:val="hps"/>
          <w:lang w:val="en"/>
        </w:rPr>
      </w:pPr>
    </w:p>
    <w:p w:rsidR="0078238C" w:rsidRDefault="0078238C" w:rsidP="00AB0C99">
      <w:pPr>
        <w:rPr>
          <w:lang w:val="en-US"/>
        </w:rPr>
      </w:pPr>
    </w:p>
    <w:p w:rsidR="0078238C" w:rsidRDefault="0078238C" w:rsidP="00AB0C99">
      <w:pPr>
        <w:rPr>
          <w:lang w:val="en-US"/>
        </w:rPr>
      </w:pPr>
    </w:p>
    <w:p w:rsidR="00284478" w:rsidRPr="00F54A80" w:rsidRDefault="00284478" w:rsidP="00AB0C99">
      <w:pPr>
        <w:rPr>
          <w:lang w:val="en-US"/>
        </w:rPr>
      </w:pPr>
    </w:p>
    <w:p w:rsidR="00A15173" w:rsidRDefault="00A15173">
      <w:pPr>
        <w:spacing w:before="0" w:after="0"/>
        <w:jc w:val="left"/>
        <w:rPr>
          <w:lang w:val="en-US"/>
        </w:rPr>
      </w:pPr>
      <w:r>
        <w:rPr>
          <w:lang w:val="en-US"/>
        </w:rPr>
        <w:br w:type="page"/>
      </w:r>
    </w:p>
    <w:p w:rsidR="00820E8D" w:rsidRPr="00F54A80" w:rsidRDefault="00820E8D" w:rsidP="00820E8D">
      <w:pPr>
        <w:rPr>
          <w:lang w:val="en-US"/>
        </w:rPr>
      </w:pPr>
    </w:p>
    <w:p w:rsidR="00822F49" w:rsidRPr="00F54A80" w:rsidRDefault="00822F49" w:rsidP="00820E8D">
      <w:pPr>
        <w:pStyle w:val="BlankStyle"/>
        <w:rPr>
          <w:lang w:val="en-US"/>
        </w:rPr>
      </w:pPr>
    </w:p>
    <w:p w:rsidR="00822F49" w:rsidRPr="00F54A80" w:rsidRDefault="00822F49" w:rsidP="00820E8D">
      <w:pPr>
        <w:pStyle w:val="BlankStyle"/>
        <w:rPr>
          <w:lang w:val="en-US"/>
        </w:rPr>
      </w:pPr>
    </w:p>
    <w:p w:rsidR="00822F49" w:rsidRPr="00F54A80" w:rsidRDefault="00822F49" w:rsidP="00820E8D">
      <w:pPr>
        <w:pStyle w:val="BlankStyle"/>
        <w:rPr>
          <w:lang w:val="en-US"/>
        </w:rPr>
      </w:pPr>
    </w:p>
    <w:p w:rsidR="00822F49" w:rsidRPr="00F54A80" w:rsidRDefault="00822F49" w:rsidP="00820E8D">
      <w:pPr>
        <w:pStyle w:val="BlankStyle"/>
        <w:rPr>
          <w:lang w:val="en-US"/>
        </w:rPr>
      </w:pPr>
    </w:p>
    <w:p w:rsidR="00822F49" w:rsidRPr="00F54A80" w:rsidRDefault="00822F49" w:rsidP="00820E8D">
      <w:pPr>
        <w:pStyle w:val="BlankStyle"/>
        <w:rPr>
          <w:lang w:val="en-US"/>
        </w:rPr>
      </w:pPr>
    </w:p>
    <w:p w:rsidR="00822F49" w:rsidRPr="00F54A80" w:rsidRDefault="00822F49" w:rsidP="00820E8D">
      <w:pPr>
        <w:pStyle w:val="BlankStyle"/>
        <w:rPr>
          <w:lang w:val="en-US"/>
        </w:rPr>
      </w:pPr>
    </w:p>
    <w:p w:rsidR="00822F49" w:rsidRPr="00F54A80" w:rsidRDefault="00822F49" w:rsidP="00820E8D">
      <w:pPr>
        <w:pStyle w:val="BlankStyle"/>
        <w:rPr>
          <w:lang w:val="en-US"/>
        </w:rPr>
      </w:pPr>
    </w:p>
    <w:p w:rsidR="00822F49" w:rsidRPr="00F54A80" w:rsidRDefault="00822F49" w:rsidP="00820E8D">
      <w:pPr>
        <w:pStyle w:val="BlankStyle"/>
        <w:rPr>
          <w:lang w:val="en-US"/>
        </w:rPr>
      </w:pPr>
    </w:p>
    <w:p w:rsidR="00822F49" w:rsidRPr="00F54A80" w:rsidRDefault="00822F49" w:rsidP="00820E8D">
      <w:pPr>
        <w:pStyle w:val="BlankStyle"/>
        <w:rPr>
          <w:lang w:val="en-US"/>
        </w:rPr>
      </w:pPr>
    </w:p>
    <w:p w:rsidR="00822F49" w:rsidRPr="00F54A80" w:rsidRDefault="00822F49" w:rsidP="00820E8D">
      <w:pPr>
        <w:pStyle w:val="BlankStyle"/>
        <w:rPr>
          <w:lang w:val="en-US"/>
        </w:rPr>
      </w:pPr>
    </w:p>
    <w:p w:rsidR="00822F49" w:rsidRPr="00F54A80" w:rsidRDefault="00822F49" w:rsidP="00820E8D">
      <w:pPr>
        <w:pStyle w:val="BlankStyle"/>
        <w:rPr>
          <w:lang w:val="en-US"/>
        </w:rPr>
      </w:pPr>
    </w:p>
    <w:p w:rsidR="00822F49" w:rsidRPr="00F54A80" w:rsidRDefault="00822F49" w:rsidP="00820E8D">
      <w:pPr>
        <w:pStyle w:val="BlankStyle"/>
        <w:rPr>
          <w:lang w:val="en-US"/>
        </w:rPr>
      </w:pPr>
    </w:p>
    <w:p w:rsidR="00820E8D" w:rsidRPr="00F54A80" w:rsidRDefault="00820E8D" w:rsidP="00820E8D">
      <w:pPr>
        <w:pStyle w:val="BlankStyle"/>
        <w:rPr>
          <w:lang w:val="en-US"/>
        </w:rPr>
      </w:pPr>
      <w:r w:rsidRPr="00F54A80">
        <w:rPr>
          <w:lang w:val="en-US"/>
        </w:rPr>
        <w:t>This page is intentionally blank</w:t>
      </w:r>
    </w:p>
    <w:p w:rsidR="00820E8D" w:rsidRPr="00F54A80" w:rsidRDefault="00820E8D" w:rsidP="00820E8D">
      <w:pPr>
        <w:rPr>
          <w:lang w:val="en-US"/>
        </w:rPr>
      </w:pPr>
    </w:p>
    <w:p w:rsidR="00820E8D" w:rsidRPr="00F54A80" w:rsidRDefault="00820E8D" w:rsidP="00820E8D">
      <w:pPr>
        <w:rPr>
          <w:lang w:val="en-US"/>
        </w:rPr>
        <w:sectPr w:rsidR="00820E8D" w:rsidRPr="00F54A80">
          <w:footerReference w:type="default" r:id="rId424"/>
          <w:type w:val="oddPage"/>
          <w:pgSz w:w="11909" w:h="16834" w:code="9"/>
          <w:pgMar w:top="1440" w:right="1440" w:bottom="1440" w:left="1440" w:header="706" w:footer="706" w:gutter="0"/>
          <w:pgNumType w:chapSep="period"/>
          <w:cols w:space="708"/>
          <w:docGrid w:linePitch="360"/>
        </w:sectPr>
      </w:pPr>
    </w:p>
    <w:bookmarkEnd w:id="393"/>
    <w:p w:rsidR="00820E8D" w:rsidRPr="00F54A80" w:rsidRDefault="00820E8D" w:rsidP="00820E8D">
      <w:pPr>
        <w:rPr>
          <w:lang w:val="en-US"/>
        </w:rPr>
      </w:pPr>
    </w:p>
    <w:p w:rsidR="00820E8D" w:rsidRPr="00F54A80" w:rsidRDefault="00820E8D" w:rsidP="00820E8D">
      <w:pPr>
        <w:rPr>
          <w:lang w:val="en-US"/>
        </w:rPr>
      </w:pPr>
    </w:p>
    <w:p w:rsidR="00820E8D" w:rsidRPr="00F54A80" w:rsidRDefault="00820E8D" w:rsidP="00820E8D">
      <w:pPr>
        <w:rPr>
          <w:lang w:val="en-US"/>
        </w:rPr>
      </w:pPr>
    </w:p>
    <w:p w:rsidR="00820E8D" w:rsidRPr="00F54A80" w:rsidRDefault="00820E8D" w:rsidP="00820E8D">
      <w:pPr>
        <w:rPr>
          <w:lang w:val="en-US"/>
        </w:rPr>
      </w:pPr>
    </w:p>
    <w:p w:rsidR="00820E8D" w:rsidRPr="00F54A80" w:rsidRDefault="00820E8D" w:rsidP="00820E8D">
      <w:pPr>
        <w:rPr>
          <w:lang w:val="en-US"/>
        </w:rPr>
      </w:pPr>
    </w:p>
    <w:p w:rsidR="00820E8D" w:rsidRPr="00F54A80" w:rsidRDefault="00820E8D" w:rsidP="00820E8D">
      <w:pPr>
        <w:rPr>
          <w:lang w:val="en-US"/>
        </w:rPr>
      </w:pPr>
    </w:p>
    <w:p w:rsidR="00820E8D" w:rsidRPr="00F54A80" w:rsidRDefault="00820E8D" w:rsidP="00820E8D">
      <w:pPr>
        <w:rPr>
          <w:lang w:val="en-US"/>
        </w:rPr>
      </w:pPr>
    </w:p>
    <w:p w:rsidR="00820E8D" w:rsidRPr="00F54A80" w:rsidRDefault="00820E8D" w:rsidP="00820E8D">
      <w:pPr>
        <w:rPr>
          <w:lang w:val="en-US"/>
        </w:rPr>
      </w:pPr>
    </w:p>
    <w:p w:rsidR="00820E8D" w:rsidRPr="00F54A80" w:rsidRDefault="00820E8D" w:rsidP="00820E8D">
      <w:pPr>
        <w:rPr>
          <w:lang w:val="en-US"/>
        </w:rPr>
      </w:pPr>
    </w:p>
    <w:p w:rsidR="00820E8D" w:rsidRPr="00F54A80" w:rsidRDefault="00820E8D" w:rsidP="00820E8D">
      <w:pPr>
        <w:rPr>
          <w:lang w:val="en-US"/>
        </w:rPr>
      </w:pPr>
    </w:p>
    <w:p w:rsidR="00820E8D" w:rsidRPr="00F54A80" w:rsidRDefault="00820E8D" w:rsidP="00820E8D">
      <w:pPr>
        <w:rPr>
          <w:lang w:val="en-US"/>
        </w:rPr>
      </w:pPr>
    </w:p>
    <w:p w:rsidR="00820E8D" w:rsidRPr="00F54A80" w:rsidRDefault="00820E8D" w:rsidP="00820E8D">
      <w:pPr>
        <w:rPr>
          <w:lang w:val="en-US"/>
        </w:rPr>
      </w:pPr>
    </w:p>
    <w:p w:rsidR="00820E8D" w:rsidRPr="00F54A80" w:rsidRDefault="00820E8D" w:rsidP="00820E8D">
      <w:pPr>
        <w:rPr>
          <w:lang w:val="en-US"/>
        </w:rPr>
      </w:pPr>
    </w:p>
    <w:p w:rsidR="00820E8D" w:rsidRPr="00F54A80" w:rsidRDefault="00820E8D" w:rsidP="00820E8D">
      <w:pPr>
        <w:rPr>
          <w:lang w:val="en-US"/>
        </w:rPr>
      </w:pPr>
    </w:p>
    <w:p w:rsidR="00820E8D" w:rsidRPr="00F54A80" w:rsidRDefault="00820E8D" w:rsidP="00820E8D">
      <w:pPr>
        <w:pStyle w:val="RearStyle"/>
        <w:outlineLvl w:val="0"/>
        <w:rPr>
          <w:lang w:val="en-US"/>
        </w:rPr>
      </w:pPr>
      <w:r w:rsidRPr="00F54A80">
        <w:rPr>
          <w:lang w:val="en-US"/>
        </w:rPr>
        <w:fldChar w:fldCharType="begin"/>
      </w:r>
      <w:r w:rsidRPr="00F54A80">
        <w:rPr>
          <w:lang w:val="en-US"/>
        </w:rPr>
        <w:instrText xml:space="preserve"> DOCPROPERTY "Classification"  \* MERGEFORMAT </w:instrText>
      </w:r>
      <w:r w:rsidRPr="00F54A80">
        <w:rPr>
          <w:lang w:val="en-US"/>
        </w:rPr>
        <w:fldChar w:fldCharType="separate"/>
      </w:r>
      <w:r w:rsidR="003C1E5B">
        <w:rPr>
          <w:lang w:val="en-US"/>
        </w:rPr>
        <w:t>NATO UNCLASSIFIED</w:t>
      </w:r>
      <w:r w:rsidRPr="00F54A80">
        <w:rPr>
          <w:lang w:val="en-US"/>
        </w:rPr>
        <w:fldChar w:fldCharType="end"/>
      </w:r>
    </w:p>
    <w:p w:rsidR="00820E8D" w:rsidRPr="00F54A80" w:rsidRDefault="00820E8D" w:rsidP="00820E8D">
      <w:pPr>
        <w:rPr>
          <w:lang w:val="en-US"/>
        </w:rPr>
      </w:pPr>
    </w:p>
    <w:p w:rsidR="00820E8D" w:rsidRPr="00F54A80" w:rsidRDefault="00820E8D" w:rsidP="00820E8D">
      <w:pPr>
        <w:rPr>
          <w:lang w:val="en-US"/>
        </w:rPr>
      </w:pPr>
    </w:p>
    <w:p w:rsidR="00820E8D" w:rsidRPr="00F54A80" w:rsidRDefault="00820E8D" w:rsidP="00820E8D">
      <w:pPr>
        <w:rPr>
          <w:lang w:val="en-US"/>
        </w:rPr>
      </w:pPr>
    </w:p>
    <w:p w:rsidR="00142495" w:rsidRPr="00F54A80" w:rsidRDefault="00142495" w:rsidP="00820E8D">
      <w:pPr>
        <w:rPr>
          <w:lang w:val="en-US"/>
        </w:rPr>
      </w:pPr>
    </w:p>
    <w:sectPr w:rsidR="00142495" w:rsidRPr="00F54A80">
      <w:headerReference w:type="even" r:id="rId425"/>
      <w:footerReference w:type="even" r:id="rId426"/>
      <w:type w:val="evenPage"/>
      <w:pgSz w:w="11909" w:h="16834" w:code="9"/>
      <w:pgMar w:top="720" w:right="720" w:bottom="720" w:left="720" w:header="432" w:footer="432" w:gutter="0"/>
      <w:pgNumType w:start="1" w:chapStyle="1" w:chapSep="period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BA7BB8" w:rsidRDefault="00BA7BB8">
      <w:r>
        <w:separator/>
      </w:r>
    </w:p>
  </w:endnote>
  <w:endnote w:type="continuationSeparator" w:id="0">
    <w:p w:rsidR="00BA7BB8" w:rsidRDefault="00BA7BB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 Bold">
    <w:altName w:val="Times New Roman"/>
    <w:panose1 w:val="00000000000000000000"/>
    <w:charset w:val="00"/>
    <w:family w:val="roman"/>
    <w:notTrueType/>
    <w:pitch w:val="default"/>
    <w:sig w:usb0="00000003" w:usb1="00000000" w:usb2="00000000" w:usb3="00000000" w:csb0="00000001" w:csb1="00000000"/>
  </w:font>
  <w:font w:name="Thales Logo">
    <w:altName w:val="Symbol"/>
    <w:charset w:val="02"/>
    <w:family w:val="auto"/>
    <w:pitch w:val="variable"/>
    <w:sig w:usb0="00000000" w:usb1="10000000" w:usb2="00000000" w:usb3="00000000" w:csb0="80000000" w:csb1="00000000"/>
  </w:font>
  <w:font w:name="Times New Roman Bold">
    <w:altName w:val="MS Mincho"/>
    <w:panose1 w:val="00000000000000000000"/>
    <w:charset w:val="00"/>
    <w:family w:val="roman"/>
    <w:notTrueType/>
    <w:pitch w:val="default"/>
    <w:sig w:usb0="0065006D" w:usb1="00200073" w:usb2="0065004E" w:usb3="00200077" w:csb0="006F0052" w:csb1="0061006D"/>
  </w:font>
  <w:font w:name="Helvetica">
    <w:panose1 w:val="020B0504020202020204"/>
    <w:charset w:val="00"/>
    <w:family w:val="swiss"/>
    <w:notTrueType/>
    <w:pitch w:val="variable"/>
    <w:sig w:usb0="00000003" w:usb1="00000000" w:usb2="00000000" w:usb3="00000000" w:csb0="00000001" w:csb1="00000000"/>
  </w:font>
  <w:font w:name="Comic Sans MS">
    <w:panose1 w:val="030F0702030302020204"/>
    <w:charset w:val="00"/>
    <w:family w:val="script"/>
    <w:pitch w:val="variable"/>
    <w:sig w:usb0="00000287" w:usb1="00000013" w:usb2="00000000" w:usb3="00000000" w:csb0="000000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0" w:type="auto"/>
      <w:tblLayout w:type="fixed"/>
      <w:tblLook w:val="0000" w:firstRow="0" w:lastRow="0" w:firstColumn="0" w:lastColumn="0" w:noHBand="0" w:noVBand="0"/>
    </w:tblPr>
    <w:tblGrid>
      <w:gridCol w:w="3024"/>
      <w:gridCol w:w="3226"/>
      <w:gridCol w:w="3024"/>
    </w:tblGrid>
    <w:tr w:rsidR="009C22AC">
      <w:tc>
        <w:tcPr>
          <w:tcW w:w="3024" w:type="dxa"/>
        </w:tcPr>
        <w:p w:rsidR="009C22AC" w:rsidRDefault="009C22AC"/>
      </w:tc>
      <w:tc>
        <w:tcPr>
          <w:tcW w:w="3226" w:type="dxa"/>
        </w:tcPr>
        <w:p w:rsidR="009C22AC" w:rsidRDefault="000C4189">
          <w:pPr>
            <w:pStyle w:val="Footer"/>
          </w:pPr>
          <w:fldSimple w:instr=" DOCPROPERTY &quot;Classification&quot;  \* MERGEFORMAT ">
            <w:r w:rsidR="009C22AC">
              <w:t>NATO UNCLASSIFIED</w:t>
            </w:r>
          </w:fldSimple>
        </w:p>
      </w:tc>
      <w:tc>
        <w:tcPr>
          <w:tcW w:w="3024" w:type="dxa"/>
        </w:tcPr>
        <w:p w:rsidR="009C22AC" w:rsidRDefault="009C22AC">
          <w:pPr>
            <w:jc w:val="right"/>
          </w:pPr>
        </w:p>
      </w:tc>
    </w:tr>
  </w:tbl>
  <w:p w:rsidR="009C22AC" w:rsidRDefault="009C22AC">
    <w:pPr>
      <w:pStyle w:val="figureanchor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0" w:type="auto"/>
      <w:tblLayout w:type="fixed"/>
      <w:tblLook w:val="0000" w:firstRow="0" w:lastRow="0" w:firstColumn="0" w:lastColumn="0" w:noHBand="0" w:noVBand="0"/>
    </w:tblPr>
    <w:tblGrid>
      <w:gridCol w:w="3024"/>
      <w:gridCol w:w="3226"/>
      <w:gridCol w:w="3024"/>
    </w:tblGrid>
    <w:tr w:rsidR="009C22AC">
      <w:tc>
        <w:tcPr>
          <w:tcW w:w="3024" w:type="dxa"/>
        </w:tcPr>
        <w:p w:rsidR="009C22AC" w:rsidRDefault="000C4189">
          <w:fldSimple w:instr=" DOCPROPERTY  &quot;Document number&quot;  \* MERGEFORMAT ">
            <w:r w:rsidR="009C22AC">
              <w:t>F0057 62790360 593 v1.0</w:t>
            </w:r>
          </w:fldSimple>
          <w:r w:rsidR="009C22AC">
            <w:t xml:space="preserve"> </w:t>
          </w:r>
        </w:p>
      </w:tc>
      <w:tc>
        <w:tcPr>
          <w:tcW w:w="3226" w:type="dxa"/>
        </w:tcPr>
        <w:p w:rsidR="009C22AC" w:rsidRDefault="000C4189">
          <w:pPr>
            <w:pStyle w:val="Footer"/>
          </w:pPr>
          <w:fldSimple w:instr=" DOCPROPERTY &quot;Classification&quot;  \* MERGEFORMAT ">
            <w:r w:rsidR="009C22AC">
              <w:t>NATO UNCLASSIFIED</w:t>
            </w:r>
          </w:fldSimple>
        </w:p>
      </w:tc>
      <w:tc>
        <w:tcPr>
          <w:tcW w:w="3024" w:type="dxa"/>
        </w:tcPr>
        <w:p w:rsidR="009C22AC" w:rsidRDefault="009C22AC">
          <w:pPr>
            <w:jc w:val="right"/>
          </w:pPr>
        </w:p>
      </w:tc>
    </w:tr>
  </w:tbl>
  <w:p w:rsidR="009C22AC" w:rsidRDefault="009C22AC">
    <w:pPr>
      <w:pStyle w:val="figureanchor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C22AC" w:rsidRDefault="009C22AC">
    <w:pPr>
      <w:pStyle w:val="Footer"/>
    </w:pPr>
    <w:r>
      <w:tab/>
    </w:r>
    <w:fldSimple w:instr=" DOCPROPERTY &quot;Classification&quot;  \* MERGEFORMAT ">
      <w:r w:rsidRPr="00274489">
        <w:rPr>
          <w:b/>
        </w:rPr>
        <w:t>NATO</w:t>
      </w:r>
      <w:r>
        <w:t xml:space="preserve"> UNCLASSIFIED</w:t>
      </w:r>
    </w:fldSimple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0" w:type="auto"/>
      <w:tblLayout w:type="fixed"/>
      <w:tblLook w:val="0000" w:firstRow="0" w:lastRow="0" w:firstColumn="0" w:lastColumn="0" w:noHBand="0" w:noVBand="0"/>
    </w:tblPr>
    <w:tblGrid>
      <w:gridCol w:w="3024"/>
      <w:gridCol w:w="3226"/>
      <w:gridCol w:w="3024"/>
    </w:tblGrid>
    <w:tr w:rsidR="009C22AC">
      <w:tc>
        <w:tcPr>
          <w:tcW w:w="3024" w:type="dxa"/>
        </w:tcPr>
        <w:p w:rsidR="009C22AC" w:rsidRDefault="009C22AC">
          <w:r>
            <w:rPr>
              <w:rStyle w:val="PageNumber"/>
              <w:noProof/>
            </w:rPr>
            <w:fldChar w:fldCharType="begin"/>
          </w:r>
          <w:r>
            <w:rPr>
              <w:rStyle w:val="PageNumber"/>
              <w:noProof/>
            </w:rPr>
            <w:instrText xml:space="preserve"> PAGE </w:instrText>
          </w:r>
          <w:r>
            <w:rPr>
              <w:rStyle w:val="PageNumber"/>
              <w:noProof/>
            </w:rPr>
            <w:fldChar w:fldCharType="separate"/>
          </w:r>
          <w:r w:rsidR="00750DFD">
            <w:rPr>
              <w:rStyle w:val="PageNumber"/>
              <w:noProof/>
            </w:rPr>
            <w:t>iv</w:t>
          </w:r>
          <w:r>
            <w:rPr>
              <w:rStyle w:val="PageNumber"/>
              <w:noProof/>
            </w:rPr>
            <w:fldChar w:fldCharType="end"/>
          </w:r>
        </w:p>
      </w:tc>
      <w:tc>
        <w:tcPr>
          <w:tcW w:w="3226" w:type="dxa"/>
        </w:tcPr>
        <w:p w:rsidR="009C22AC" w:rsidRDefault="000C4189">
          <w:pPr>
            <w:pStyle w:val="Footer"/>
          </w:pPr>
          <w:fldSimple w:instr=" DOCPROPERTY &quot;Classification&quot;  \* MERGEFORMAT ">
            <w:r w:rsidR="009C22AC">
              <w:t>NATO UNCLASSIFIED</w:t>
            </w:r>
          </w:fldSimple>
        </w:p>
      </w:tc>
      <w:tc>
        <w:tcPr>
          <w:tcW w:w="3024" w:type="dxa"/>
        </w:tcPr>
        <w:p w:rsidR="009C22AC" w:rsidRDefault="000C4189">
          <w:pPr>
            <w:jc w:val="right"/>
          </w:pPr>
          <w:fldSimple w:instr=" DOCPROPERTY  &quot;Document number&quot;  \* MERGEFORMAT ">
            <w:r w:rsidR="009C22AC">
              <w:t>F0057 62790360 593 v1.0</w:t>
            </w:r>
          </w:fldSimple>
        </w:p>
      </w:tc>
    </w:tr>
  </w:tbl>
  <w:p w:rsidR="009C22AC" w:rsidRDefault="009C22AC">
    <w:pPr>
      <w:pStyle w:val="figureanchor"/>
    </w:pPr>
  </w:p>
</w:ftr>
</file>

<file path=word/footer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0" w:type="auto"/>
      <w:tblLayout w:type="fixed"/>
      <w:tblLook w:val="0000" w:firstRow="0" w:lastRow="0" w:firstColumn="0" w:lastColumn="0" w:noHBand="0" w:noVBand="0"/>
    </w:tblPr>
    <w:tblGrid>
      <w:gridCol w:w="3024"/>
      <w:gridCol w:w="3226"/>
      <w:gridCol w:w="3024"/>
    </w:tblGrid>
    <w:tr w:rsidR="009C22AC">
      <w:tc>
        <w:tcPr>
          <w:tcW w:w="3024" w:type="dxa"/>
        </w:tcPr>
        <w:p w:rsidR="009C22AC" w:rsidRDefault="000C4189">
          <w:pPr>
            <w:pStyle w:val="Footerleft"/>
          </w:pPr>
          <w:fldSimple w:instr=" DOCPROPERTY  &quot;Document number&quot;  \* MERGEFORMAT ">
            <w:r w:rsidR="009C22AC">
              <w:t>F0057 62790360 593 v1.0</w:t>
            </w:r>
          </w:fldSimple>
          <w:r w:rsidR="009C22AC">
            <w:t xml:space="preserve"> </w:t>
          </w:r>
        </w:p>
      </w:tc>
      <w:tc>
        <w:tcPr>
          <w:tcW w:w="3226" w:type="dxa"/>
        </w:tcPr>
        <w:p w:rsidR="009C22AC" w:rsidRDefault="000C4189">
          <w:pPr>
            <w:pStyle w:val="Footer"/>
          </w:pPr>
          <w:fldSimple w:instr=" DOCPROPERTY &quot;Classification&quot;  \* MERGEFORMAT ">
            <w:r w:rsidR="009C22AC">
              <w:t>NATO UNCLASSIFIED</w:t>
            </w:r>
          </w:fldSimple>
        </w:p>
      </w:tc>
      <w:tc>
        <w:tcPr>
          <w:tcW w:w="3024" w:type="dxa"/>
        </w:tcPr>
        <w:p w:rsidR="009C22AC" w:rsidRDefault="009C22AC">
          <w:pPr>
            <w:pStyle w:val="Footerright"/>
          </w:pPr>
          <w:r>
            <w:fldChar w:fldCharType="begin"/>
          </w:r>
          <w:r>
            <w:instrText xml:space="preserve"> PAGE </w:instrText>
          </w:r>
          <w:r>
            <w:fldChar w:fldCharType="separate"/>
          </w:r>
          <w:r w:rsidR="00750DFD">
            <w:t>9</w:t>
          </w:r>
          <w:r>
            <w:fldChar w:fldCharType="end"/>
          </w:r>
        </w:p>
      </w:tc>
    </w:tr>
  </w:tbl>
  <w:p w:rsidR="009C22AC" w:rsidRDefault="009C22AC">
    <w:pPr>
      <w:pStyle w:val="figureanchor"/>
    </w:pPr>
  </w:p>
</w:ftr>
</file>

<file path=word/footer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0" w:type="auto"/>
      <w:tblLayout w:type="fixed"/>
      <w:tblLook w:val="0000" w:firstRow="0" w:lastRow="0" w:firstColumn="0" w:lastColumn="0" w:noHBand="0" w:noVBand="0"/>
    </w:tblPr>
    <w:tblGrid>
      <w:gridCol w:w="3024"/>
      <w:gridCol w:w="3226"/>
      <w:gridCol w:w="3024"/>
    </w:tblGrid>
    <w:tr w:rsidR="009C22AC">
      <w:tc>
        <w:tcPr>
          <w:tcW w:w="3024" w:type="dxa"/>
        </w:tcPr>
        <w:p w:rsidR="009C22AC" w:rsidRDefault="000C4189" w:rsidP="002F5244">
          <w:fldSimple w:instr=" DOCPROPERTY  &quot;Document number&quot;  \* MERGEFORMAT ">
            <w:r w:rsidR="009C22AC">
              <w:t>F0057 62790360 593 v1.0</w:t>
            </w:r>
          </w:fldSimple>
        </w:p>
      </w:tc>
      <w:tc>
        <w:tcPr>
          <w:tcW w:w="3226" w:type="dxa"/>
        </w:tcPr>
        <w:p w:rsidR="009C22AC" w:rsidRDefault="000C4189">
          <w:pPr>
            <w:pStyle w:val="Footer"/>
          </w:pPr>
          <w:fldSimple w:instr=" DOCPROPERTY &quot;Classification&quot;  \* MERGEFORMAT ">
            <w:r w:rsidR="009C22AC">
              <w:t>NATO UNCLASSIFIED</w:t>
            </w:r>
          </w:fldSimple>
        </w:p>
      </w:tc>
      <w:tc>
        <w:tcPr>
          <w:tcW w:w="3024" w:type="dxa"/>
        </w:tcPr>
        <w:p w:rsidR="009C22AC" w:rsidRDefault="009C22AC">
          <w:pPr>
            <w:jc w:val="right"/>
          </w:pPr>
          <w:r>
            <w:rPr>
              <w:rStyle w:val="PageNumber"/>
              <w:noProof/>
            </w:rPr>
            <w:fldChar w:fldCharType="begin"/>
          </w:r>
          <w:r>
            <w:rPr>
              <w:rStyle w:val="PageNumber"/>
              <w:noProof/>
            </w:rPr>
            <w:instrText xml:space="preserve"> PAGE </w:instrText>
          </w:r>
          <w:r>
            <w:rPr>
              <w:rStyle w:val="PageNumber"/>
              <w:noProof/>
            </w:rPr>
            <w:fldChar w:fldCharType="separate"/>
          </w:r>
          <w:r w:rsidR="00750DFD">
            <w:rPr>
              <w:rStyle w:val="PageNumber"/>
              <w:noProof/>
            </w:rPr>
            <w:t>54</w:t>
          </w:r>
          <w:r>
            <w:rPr>
              <w:rStyle w:val="PageNumber"/>
              <w:noProof/>
            </w:rPr>
            <w:fldChar w:fldCharType="end"/>
          </w:r>
        </w:p>
      </w:tc>
    </w:tr>
  </w:tbl>
  <w:p w:rsidR="009C22AC" w:rsidRDefault="009C22AC">
    <w:pPr>
      <w:pStyle w:val="figureanchor"/>
    </w:pPr>
  </w:p>
</w:ftr>
</file>

<file path=word/footer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0" w:type="auto"/>
      <w:tblLayout w:type="fixed"/>
      <w:tblLook w:val="0000" w:firstRow="0" w:lastRow="0" w:firstColumn="0" w:lastColumn="0" w:noHBand="0" w:noVBand="0"/>
    </w:tblPr>
    <w:tblGrid>
      <w:gridCol w:w="3024"/>
      <w:gridCol w:w="3226"/>
      <w:gridCol w:w="3024"/>
    </w:tblGrid>
    <w:tr w:rsidR="009C22AC">
      <w:tc>
        <w:tcPr>
          <w:tcW w:w="3024" w:type="dxa"/>
        </w:tcPr>
        <w:p w:rsidR="009C22AC" w:rsidRDefault="000C4189">
          <w:pPr>
            <w:pStyle w:val="Footerleft"/>
          </w:pPr>
          <w:fldSimple w:instr=" DOCPROPERTY  &quot;Document number&quot;  \* MERGEFORMAT ">
            <w:r w:rsidR="009C22AC">
              <w:t>F0057 62790360 593 v1.0</w:t>
            </w:r>
          </w:fldSimple>
        </w:p>
      </w:tc>
      <w:tc>
        <w:tcPr>
          <w:tcW w:w="3226" w:type="dxa"/>
        </w:tcPr>
        <w:p w:rsidR="009C22AC" w:rsidRDefault="000C4189">
          <w:pPr>
            <w:pStyle w:val="Footer"/>
          </w:pPr>
          <w:fldSimple w:instr=" DOCPROPERTY &quot;Classification&quot;  \* MERGEFORMAT ">
            <w:r w:rsidR="009C22AC">
              <w:t>NATO UNCLASSIFIED</w:t>
            </w:r>
          </w:fldSimple>
        </w:p>
      </w:tc>
      <w:tc>
        <w:tcPr>
          <w:tcW w:w="3024" w:type="dxa"/>
        </w:tcPr>
        <w:p w:rsidR="009C22AC" w:rsidRDefault="009C22AC">
          <w:pPr>
            <w:pStyle w:val="Footerright"/>
          </w:pPr>
          <w:r>
            <w:fldChar w:fldCharType="begin"/>
          </w:r>
          <w:r>
            <w:instrText xml:space="preserve"> PAGE  \* Arabic </w:instrText>
          </w:r>
          <w:r>
            <w:fldChar w:fldCharType="separate"/>
          </w:r>
          <w:r w:rsidR="00750DFD">
            <w:t>53</w:t>
          </w:r>
          <w:r>
            <w:fldChar w:fldCharType="end"/>
          </w:r>
        </w:p>
      </w:tc>
    </w:tr>
  </w:tbl>
  <w:p w:rsidR="009C22AC" w:rsidRDefault="009C22AC">
    <w:pPr>
      <w:pStyle w:val="figureanchor"/>
    </w:pPr>
  </w:p>
</w:ftr>
</file>

<file path=word/footer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C22AC" w:rsidRDefault="009C22AC">
    <w:pPr>
      <w:jc w:val="center"/>
    </w:pPr>
    <w:r>
      <w:rPr>
        <w:rFonts w:ascii="Thales Logo" w:hAnsi="Thales Logo"/>
        <w:noProof/>
        <w:color w:val="000080"/>
        <w:sz w:val="40"/>
        <w:lang w:val="en-US"/>
      </w:rPr>
      <mc:AlternateContent>
        <mc:Choice Requires="wps">
          <w:drawing>
            <wp:anchor distT="0" distB="0" distL="114300" distR="114300" simplePos="0" relativeHeight="251657728" behindDoc="0" locked="0" layoutInCell="0" allowOverlap="1">
              <wp:simplePos x="0" y="0"/>
              <wp:positionH relativeFrom="column">
                <wp:posOffset>-28575</wp:posOffset>
              </wp:positionH>
              <wp:positionV relativeFrom="paragraph">
                <wp:posOffset>-40640</wp:posOffset>
              </wp:positionV>
              <wp:extent cx="6686550" cy="0"/>
              <wp:effectExtent l="0" t="0" r="0" b="0"/>
              <wp:wrapNone/>
              <wp:docPr id="1" name="Line 1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686550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559223CB" id="Line 10" o:spid="_x0000_s1026" style="position:absolute;z-index:2516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2.25pt,-3.2pt" to="524.25pt,-3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7BUuEQIAACoEAAAOAAAAZHJzL2Uyb0RvYy54bWysU8GO2yAQvVfqPyDuie3UcRMrzqqyk162&#10;baTdfgABHKNiQEDiRFX/vQOJo93tparqAx6Y4fFm3szq4dxLdOLWCa0qnE1TjLiimgl1qPD35+1k&#10;gZHzRDEiteIVvnCHH9bv360GU/KZ7rRk3CIAUa4cTIU7702ZJI52vCduqg1X4Gy17YmHrT0kzJIB&#10;0HuZzNK0SAZtmbGacufgtLk68Trity2n/lvbOu6RrDBw83G1cd2HNVmvSHmwxHSC3miQf2DRE6Hg&#10;0TtUQzxBRyv+gOoFtdrp1k+p7hPdtoLymANkk6VvsnnqiOExFyiOM/cyuf8HS7+edhYJBtphpEgP&#10;Ej0KxVEWSzMYV0JErXY2JEfP6sk8avrDIaXrjqgDjxSfLwbuZaGYyasrYeMMPLAfvmgGMeTodazT&#10;ubV9gIQKoHOU43KXg589onBYFItiPgfV6OhLSDleNNb5z1z3KBgVlkA6ApPTo/OBCCnHkPCO0lsh&#10;ZVRbKjQA22UK0MHltBQseOPGHva1tOhEQsPEL6b1Jszqo2IRreOEbW62J0JebXhdqoAHuQCfm3Xt&#10;iJ/LdLlZbBb5JJ8Vm0meNs3k07bOJ8U2+zhvPjR13WS/ArUsLzvBGFeB3didWf536t/m5NpX9/68&#10;1yF5jR4LBmTHfyQdxQz6hXFy5V6zy86OIkNDxuDb8ISOf7kH++WIr38DAAD//wMAUEsDBBQABgAI&#10;AAAAIQCA9BXh3AAAAAkBAAAPAAAAZHJzL2Rvd25yZXYueG1sTI9BT8MwDIXvSPyHyEjcthTUTV3X&#10;dIJJXHajTMAxa0xbkThVk3Xtv8cTBzhZfu/p+XOxm5wVIw6h86TgYZmAQKq96ahRcHx7WWQgQtRk&#10;tPWECmYMsCtvbwqdG3+hVxyr2AguoZBrBW2MfS5lqFt0Oix9j8Telx+cjrwOjTSDvnC5s/IxSdbS&#10;6Y74Qqt73LdYf1dnxy2rj+z5oLPjPNvqc5Pu3w8jOaXu76anLYiIU/wLwxWf0aFkppM/kwnCKlik&#10;K07yXKcgrn6SZqycfhVZFvL/B+UPAAAA//8DAFBLAQItABQABgAIAAAAIQC2gziS/gAAAOEBAAAT&#10;AAAAAAAAAAAAAAAAAAAAAABbQ29udGVudF9UeXBlc10ueG1sUEsBAi0AFAAGAAgAAAAhADj9If/W&#10;AAAAlAEAAAsAAAAAAAAAAAAAAAAALwEAAF9yZWxzLy5yZWxzUEsBAi0AFAAGAAgAAAAhAMHsFS4R&#10;AgAAKgQAAA4AAAAAAAAAAAAAAAAALgIAAGRycy9lMm9Eb2MueG1sUEsBAi0AFAAGAAgAAAAhAID0&#10;FeHcAAAACQEAAA8AAAAAAAAAAAAAAAAAawQAAGRycy9kb3ducmV2LnhtbFBLBQYAAAAABAAEAPMA&#10;AAB0BQAAAAA=&#10;" o:allowincell="f" strokeweight="1.5pt"/>
          </w:pict>
        </mc:Fallback>
      </mc:AlternateContent>
    </w:r>
    <w:r>
      <w:rPr>
        <w:rFonts w:ascii="Thales Logo" w:hAnsi="Thales Logo"/>
        <w:sz w:val="40"/>
      </w:rPr>
      <w:t>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BA7BB8" w:rsidRDefault="00BA7BB8">
      <w:r>
        <w:separator/>
      </w:r>
    </w:p>
  </w:footnote>
  <w:footnote w:type="continuationSeparator" w:id="0">
    <w:p w:rsidR="00BA7BB8" w:rsidRDefault="00BA7BB8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0" w:type="auto"/>
      <w:tblLayout w:type="fixed"/>
      <w:tblLook w:val="0000" w:firstRow="0" w:lastRow="0" w:firstColumn="0" w:lastColumn="0" w:noHBand="0" w:noVBand="0"/>
    </w:tblPr>
    <w:tblGrid>
      <w:gridCol w:w="3024"/>
      <w:gridCol w:w="3226"/>
      <w:gridCol w:w="3024"/>
    </w:tblGrid>
    <w:tr w:rsidR="009C22AC">
      <w:tc>
        <w:tcPr>
          <w:tcW w:w="3024" w:type="dxa"/>
        </w:tcPr>
        <w:p w:rsidR="009C22AC" w:rsidRDefault="000C4189">
          <w:pPr>
            <w:pStyle w:val="Headerleft"/>
          </w:pPr>
          <w:fldSimple w:instr=" DOCPROPERTY &quot;Project&quot;  \* MERGEFORMAT ">
            <w:r w:rsidR="009C22AC">
              <w:t>INTEL-FS</w:t>
            </w:r>
          </w:fldSimple>
        </w:p>
      </w:tc>
      <w:tc>
        <w:tcPr>
          <w:tcW w:w="3226" w:type="dxa"/>
        </w:tcPr>
        <w:p w:rsidR="009C22AC" w:rsidRDefault="000C4189">
          <w:pPr>
            <w:pStyle w:val="Header"/>
          </w:pPr>
          <w:fldSimple w:instr=" DOCPROPERTY &quot;Classification&quot;  \* MERGEFORMAT ">
            <w:r w:rsidR="009C22AC">
              <w:t>NATO UNCLASSIFIED</w:t>
            </w:r>
          </w:fldSimple>
        </w:p>
      </w:tc>
      <w:tc>
        <w:tcPr>
          <w:tcW w:w="3024" w:type="dxa"/>
        </w:tcPr>
        <w:p w:rsidR="009C22AC" w:rsidRDefault="009C22AC">
          <w:pPr>
            <w:pStyle w:val="Headerright"/>
            <w:rPr>
              <w:rFonts w:ascii="Thales Logo" w:hAnsi="Thales Logo"/>
              <w:b w:val="0"/>
              <w:sz w:val="20"/>
            </w:rPr>
          </w:pPr>
        </w:p>
      </w:tc>
    </w:tr>
  </w:tbl>
  <w:p w:rsidR="009C22AC" w:rsidRDefault="009C22AC">
    <w:pPr>
      <w:pStyle w:val="figureanchor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0" w:type="auto"/>
      <w:tblLayout w:type="fixed"/>
      <w:tblLook w:val="0000" w:firstRow="0" w:lastRow="0" w:firstColumn="0" w:lastColumn="0" w:noHBand="0" w:noVBand="0"/>
    </w:tblPr>
    <w:tblGrid>
      <w:gridCol w:w="3024"/>
      <w:gridCol w:w="3226"/>
      <w:gridCol w:w="3024"/>
    </w:tblGrid>
    <w:tr w:rsidR="009C22AC">
      <w:tc>
        <w:tcPr>
          <w:tcW w:w="3024" w:type="dxa"/>
        </w:tcPr>
        <w:p w:rsidR="009C22AC" w:rsidRDefault="009C22AC">
          <w:pPr>
            <w:pStyle w:val="Headerleft"/>
            <w:rPr>
              <w:rFonts w:ascii="Thales Logo" w:hAnsi="Thales Logo"/>
              <w:b w:val="0"/>
              <w:sz w:val="20"/>
            </w:rPr>
          </w:pPr>
        </w:p>
      </w:tc>
      <w:tc>
        <w:tcPr>
          <w:tcW w:w="3226" w:type="dxa"/>
        </w:tcPr>
        <w:p w:rsidR="009C22AC" w:rsidRDefault="000C4189">
          <w:pPr>
            <w:pStyle w:val="Header"/>
          </w:pPr>
          <w:fldSimple w:instr=" DOCPROPERTY &quot;Classification&quot;  \* MERGEFORMAT ">
            <w:r w:rsidR="009C22AC">
              <w:t>NATO UNCLASSIFIED</w:t>
            </w:r>
          </w:fldSimple>
        </w:p>
      </w:tc>
      <w:tc>
        <w:tcPr>
          <w:tcW w:w="3024" w:type="dxa"/>
        </w:tcPr>
        <w:p w:rsidR="009C22AC" w:rsidRDefault="000C4189">
          <w:pPr>
            <w:pStyle w:val="Headerright"/>
          </w:pPr>
          <w:fldSimple w:instr=" DOCPROPERTY  Project  \* MERGEFORMAT ">
            <w:r w:rsidR="009C22AC">
              <w:t>INTEL-FS</w:t>
            </w:r>
          </w:fldSimple>
        </w:p>
      </w:tc>
    </w:tr>
  </w:tbl>
  <w:p w:rsidR="009C22AC" w:rsidRDefault="009C22AC">
    <w:pPr>
      <w:pStyle w:val="figureanchor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C22AC" w:rsidRDefault="009C22AC">
    <w:pPr>
      <w:pStyle w:val="Header"/>
    </w:pPr>
    <w:r>
      <w:rPr>
        <w:rFonts w:ascii="Thales Logo" w:hAnsi="Thales Logo"/>
        <w:color w:val="000080"/>
      </w:rPr>
      <w:t></w:t>
    </w:r>
    <w:r>
      <w:rPr>
        <w:rFonts w:ascii="Thales Logo" w:hAnsi="Thales Logo"/>
        <w:color w:val="000080"/>
      </w:rPr>
      <w:t></w:t>
    </w:r>
    <w:r>
      <w:rPr>
        <w:rFonts w:ascii="Thales Logo" w:hAnsi="Thales Logo"/>
        <w:color w:val="008080"/>
      </w:rPr>
      <w:t></w:t>
    </w:r>
    <w:r>
      <w:rPr>
        <w:rFonts w:ascii="Thales Logo" w:hAnsi="Thales Logo"/>
        <w:color w:val="000080"/>
      </w:rPr>
      <w:t></w:t>
    </w:r>
    <w:r>
      <w:tab/>
    </w:r>
    <w:fldSimple w:instr=" DOCPROPERTY &quot;Classification&quot;  \* MERGEFORMAT ">
      <w:r w:rsidRPr="00274489">
        <w:rPr>
          <w:b/>
        </w:rPr>
        <w:t>NATO</w:t>
      </w:r>
      <w:r>
        <w:t xml:space="preserve"> UNCLASSIFIED</w:t>
      </w:r>
    </w:fldSimple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C22AC" w:rsidRDefault="009C22AC">
    <w:pPr>
      <w:pStyle w:val="figureancho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FFFFFF7D"/>
    <w:multiLevelType w:val="singleLevel"/>
    <w:tmpl w:val="F23C99C4"/>
    <w:lvl w:ilvl="0">
      <w:start w:val="1"/>
      <w:numFmt w:val="decimal"/>
      <w:pStyle w:val="ListNumber4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1" w15:restartNumberingAfterBreak="0">
    <w:nsid w:val="FFFFFF7F"/>
    <w:multiLevelType w:val="singleLevel"/>
    <w:tmpl w:val="756AFD98"/>
    <w:lvl w:ilvl="0">
      <w:start w:val="1"/>
      <w:numFmt w:val="decimal"/>
      <w:pStyle w:val="ListNumber2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2" w15:restartNumberingAfterBreak="0">
    <w:nsid w:val="FFFFFF80"/>
    <w:multiLevelType w:val="singleLevel"/>
    <w:tmpl w:val="0422E8B6"/>
    <w:lvl w:ilvl="0">
      <w:start w:val="1"/>
      <w:numFmt w:val="bullet"/>
      <w:pStyle w:val="ListBullet5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3" w15:restartNumberingAfterBreak="0">
    <w:nsid w:val="FFFFFF81"/>
    <w:multiLevelType w:val="singleLevel"/>
    <w:tmpl w:val="A4BE7970"/>
    <w:lvl w:ilvl="0">
      <w:start w:val="1"/>
      <w:numFmt w:val="bullet"/>
      <w:pStyle w:val="ListBullet4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4" w15:restartNumberingAfterBreak="0">
    <w:nsid w:val="FFFFFF89"/>
    <w:multiLevelType w:val="singleLevel"/>
    <w:tmpl w:val="1DF0D67A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5" w15:restartNumberingAfterBreak="0">
    <w:nsid w:val="00741269"/>
    <w:multiLevelType w:val="hybridMultilevel"/>
    <w:tmpl w:val="75303556"/>
    <w:lvl w:ilvl="0" w:tplc="BB3205EC">
      <w:numFmt w:val="bullet"/>
      <w:lvlText w:val="-"/>
      <w:lvlJc w:val="left"/>
      <w:pPr>
        <w:ind w:left="720" w:hanging="360"/>
      </w:pPr>
      <w:rPr>
        <w:rFonts w:ascii="Arial" w:eastAsia="Times New Roman" w:hAnsi="Arial" w:cs="Aria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42A6093"/>
    <w:multiLevelType w:val="singleLevel"/>
    <w:tmpl w:val="5F662038"/>
    <w:lvl w:ilvl="0">
      <w:start w:val="1"/>
      <w:numFmt w:val="decimal"/>
      <w:pStyle w:val="ListItem"/>
      <w:lvlText w:val="%1."/>
      <w:lvlJc w:val="left"/>
      <w:pPr>
        <w:tabs>
          <w:tab w:val="num" w:pos="1656"/>
        </w:tabs>
        <w:ind w:left="1656" w:hanging="576"/>
      </w:pPr>
      <w:rPr>
        <w:rFonts w:ascii="Arial" w:hAnsi="Arial"/>
        <w:b w:val="0"/>
        <w:i w:val="0"/>
        <w:sz w:val="20"/>
      </w:rPr>
    </w:lvl>
  </w:abstractNum>
  <w:abstractNum w:abstractNumId="7" w15:restartNumberingAfterBreak="0">
    <w:nsid w:val="0B2C5B5E"/>
    <w:multiLevelType w:val="singleLevel"/>
    <w:tmpl w:val="8102C8C4"/>
    <w:lvl w:ilvl="0">
      <w:start w:val="1"/>
      <w:numFmt w:val="decimal"/>
      <w:lvlText w:val="[Ref. %1]"/>
      <w:lvlJc w:val="left"/>
      <w:pPr>
        <w:tabs>
          <w:tab w:val="num" w:pos="720"/>
        </w:tabs>
        <w:ind w:left="360" w:hanging="360"/>
      </w:pPr>
    </w:lvl>
  </w:abstractNum>
  <w:abstractNum w:abstractNumId="8" w15:restartNumberingAfterBreak="0">
    <w:nsid w:val="0D052A14"/>
    <w:multiLevelType w:val="hybridMultilevel"/>
    <w:tmpl w:val="E4EE2FD6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0D29166C"/>
    <w:multiLevelType w:val="singleLevel"/>
    <w:tmpl w:val="8766F2B0"/>
    <w:lvl w:ilvl="0">
      <w:start w:val="1"/>
      <w:numFmt w:val="upperLetter"/>
      <w:pStyle w:val="LetterTitle"/>
      <w:lvlText w:val="%1."/>
      <w:lvlJc w:val="left"/>
      <w:pPr>
        <w:tabs>
          <w:tab w:val="num" w:pos="720"/>
        </w:tabs>
        <w:ind w:left="720" w:hanging="720"/>
      </w:pPr>
      <w:rPr>
        <w:rFonts w:hint="default"/>
      </w:rPr>
    </w:lvl>
  </w:abstractNum>
  <w:abstractNum w:abstractNumId="10" w15:restartNumberingAfterBreak="0">
    <w:nsid w:val="0DB16644"/>
    <w:multiLevelType w:val="hybridMultilevel"/>
    <w:tmpl w:val="2376ED2E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0F543D98"/>
    <w:multiLevelType w:val="hybridMultilevel"/>
    <w:tmpl w:val="58CE704A"/>
    <w:lvl w:ilvl="0" w:tplc="BB3205EC">
      <w:numFmt w:val="bullet"/>
      <w:lvlText w:val="-"/>
      <w:lvlJc w:val="left"/>
      <w:pPr>
        <w:ind w:left="720" w:hanging="360"/>
      </w:pPr>
      <w:rPr>
        <w:rFonts w:ascii="Arial" w:eastAsia="Times New Roman" w:hAnsi="Arial" w:cs="Aria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0FBC509D"/>
    <w:multiLevelType w:val="multilevel"/>
    <w:tmpl w:val="06F09ED6"/>
    <w:lvl w:ilvl="0">
      <w:start w:val="1"/>
      <w:numFmt w:val="upperLetter"/>
      <w:pStyle w:val="annex1"/>
      <w:lvlText w:val="Annex %1"/>
      <w:lvlJc w:val="left"/>
      <w:pPr>
        <w:ind w:left="0" w:firstLine="0"/>
      </w:pPr>
      <w:rPr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decimal"/>
      <w:pStyle w:val="annex2"/>
      <w:lvlText w:val="%1.%2"/>
      <w:lvlJc w:val="left"/>
      <w:pPr>
        <w:tabs>
          <w:tab w:val="num" w:pos="1080"/>
        </w:tabs>
        <w:ind w:left="1080" w:hanging="1080"/>
      </w:pPr>
      <w:rPr>
        <w:rFonts w:ascii="Arial" w:hAnsi="Arial"/>
        <w:b w:val="0"/>
        <w:i w:val="0"/>
        <w:sz w:val="22"/>
      </w:rPr>
    </w:lvl>
    <w:lvl w:ilvl="2">
      <w:start w:val="1"/>
      <w:numFmt w:val="decimal"/>
      <w:pStyle w:val="annex3"/>
      <w:lvlText w:val="%1.%2.%3"/>
      <w:lvlJc w:val="left"/>
      <w:pPr>
        <w:tabs>
          <w:tab w:val="num" w:pos="1080"/>
        </w:tabs>
        <w:ind w:left="1080" w:hanging="1080"/>
      </w:pPr>
      <w:rPr>
        <w:rFonts w:ascii="Arial" w:hAnsi="Arial"/>
        <w:b w:val="0"/>
        <w:i w:val="0"/>
        <w:sz w:val="22"/>
      </w:rPr>
    </w:lvl>
    <w:lvl w:ilvl="3">
      <w:start w:val="1"/>
      <w:numFmt w:val="decimal"/>
      <w:pStyle w:val="Annex4"/>
      <w:lvlText w:val="%1.%2.%3.%4"/>
      <w:lvlJc w:val="left"/>
      <w:pPr>
        <w:tabs>
          <w:tab w:val="num" w:pos="1080"/>
        </w:tabs>
        <w:ind w:left="1080" w:hanging="1080"/>
      </w:pPr>
      <w:rPr>
        <w:rFonts w:ascii="Arial" w:hAnsi="Arial"/>
        <w:b w:val="0"/>
        <w:i w:val="0"/>
        <w:sz w:val="22"/>
      </w:rPr>
    </w:lvl>
    <w:lvl w:ilvl="4">
      <w:start w:val="1"/>
      <w:numFmt w:val="decimal"/>
      <w:pStyle w:val="annex5"/>
      <w:lvlText w:val="%1.%2.%3.%4.%5"/>
      <w:lvlJc w:val="left"/>
      <w:pPr>
        <w:tabs>
          <w:tab w:val="num" w:pos="1080"/>
        </w:tabs>
        <w:ind w:left="1080" w:hanging="1080"/>
      </w:pPr>
      <w:rPr>
        <w:rFonts w:ascii="Arial" w:hAnsi="Arial"/>
        <w:b w:val="0"/>
        <w:i w:val="0"/>
        <w:sz w:val="22"/>
      </w:rPr>
    </w:lvl>
    <w:lvl w:ilvl="5">
      <w:start w:val="1"/>
      <w:numFmt w:val="decimal"/>
      <w:pStyle w:val="Annex6"/>
      <w:lvlText w:val="%1.%2.%3.%4.%5.%6"/>
      <w:lvlJc w:val="left"/>
      <w:pPr>
        <w:tabs>
          <w:tab w:val="num" w:pos="1080"/>
        </w:tabs>
        <w:ind w:left="1080" w:hanging="1080"/>
      </w:pPr>
      <w:rPr>
        <w:rFonts w:ascii="Arial" w:hAnsi="Arial"/>
        <w:b w:val="0"/>
        <w:i w:val="0"/>
        <w:sz w:val="22"/>
      </w:rPr>
    </w:lvl>
    <w:lvl w:ilvl="6">
      <w:start w:val="1"/>
      <w:numFmt w:val="decimal"/>
      <w:pStyle w:val="ANNEXTEXT"/>
      <w:lvlText w:val="(%7)"/>
      <w:lvlJc w:val="left"/>
      <w:pPr>
        <w:tabs>
          <w:tab w:val="num" w:pos="1080"/>
        </w:tabs>
        <w:ind w:left="1080" w:hanging="1080"/>
      </w:pPr>
      <w:rPr>
        <w:rFonts w:ascii="Arial" w:hAnsi="Arial"/>
        <w:b w:val="0"/>
        <w:i w:val="0"/>
        <w:sz w:val="20"/>
      </w:rPr>
    </w:lvl>
    <w:lvl w:ilvl="7">
      <w:start w:val="1"/>
      <w:numFmt w:val="lowerLetter"/>
      <w:pStyle w:val="annexsub"/>
      <w:lvlText w:val="(%8)"/>
      <w:lvlJc w:val="left"/>
      <w:pPr>
        <w:tabs>
          <w:tab w:val="num" w:pos="1656"/>
        </w:tabs>
        <w:ind w:left="1656" w:hanging="576"/>
      </w:pPr>
      <w:rPr>
        <w:rFonts w:ascii="Arial" w:hAnsi="Arial"/>
        <w:b w:val="0"/>
        <w:i w:val="0"/>
        <w:sz w:val="20"/>
      </w:rPr>
    </w:lvl>
    <w:lvl w:ilvl="8">
      <w:start w:val="1"/>
      <w:numFmt w:val="lowerRoman"/>
      <w:pStyle w:val="Annex2sub"/>
      <w:lvlText w:val="(%9)"/>
      <w:lvlJc w:val="left"/>
      <w:pPr>
        <w:tabs>
          <w:tab w:val="num" w:pos="2232"/>
        </w:tabs>
        <w:ind w:left="2232" w:hanging="576"/>
      </w:pPr>
      <w:rPr>
        <w:rFonts w:ascii="Arial" w:hAnsi="Arial"/>
        <w:b w:val="0"/>
        <w:i w:val="0"/>
        <w:sz w:val="20"/>
      </w:rPr>
    </w:lvl>
  </w:abstractNum>
  <w:abstractNum w:abstractNumId="13" w15:restartNumberingAfterBreak="0">
    <w:nsid w:val="1049711A"/>
    <w:multiLevelType w:val="multilevel"/>
    <w:tmpl w:val="C7327CE6"/>
    <w:lvl w:ilvl="0">
      <w:start w:val="1"/>
      <w:numFmt w:val="none"/>
      <w:pStyle w:val="Aim"/>
      <w:lvlText w:val="Aim:"/>
      <w:lvlJc w:val="left"/>
      <w:pPr>
        <w:tabs>
          <w:tab w:val="num" w:pos="720"/>
        </w:tabs>
        <w:ind w:left="720" w:hanging="360"/>
      </w:pPr>
      <w:rPr>
        <w:rFonts w:ascii="Tahoma" w:hAnsi="Tahoma" w:hint="default"/>
        <w:b/>
        <w:i w:val="0"/>
        <w:color w:val="auto"/>
        <w:sz w:val="20"/>
        <w:szCs w:val="20"/>
      </w:rPr>
    </w:lvl>
    <w:lvl w:ilvl="1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4" w15:restartNumberingAfterBreak="0">
    <w:nsid w:val="11DE2C06"/>
    <w:multiLevelType w:val="singleLevel"/>
    <w:tmpl w:val="FA5C1DD8"/>
    <w:lvl w:ilvl="0">
      <w:start w:val="1"/>
      <w:numFmt w:val="bullet"/>
      <w:pStyle w:val="BULL3"/>
      <w:lvlText w:val=""/>
      <w:lvlJc w:val="left"/>
      <w:pPr>
        <w:tabs>
          <w:tab w:val="num" w:pos="2880"/>
        </w:tabs>
        <w:ind w:left="2880" w:hanging="648"/>
      </w:pPr>
      <w:rPr>
        <w:rFonts w:ascii="Symbol" w:hAnsi="Symbol" w:hint="default"/>
        <w:b w:val="0"/>
        <w:i w:val="0"/>
        <w:sz w:val="22"/>
      </w:rPr>
    </w:lvl>
  </w:abstractNum>
  <w:abstractNum w:abstractNumId="15" w15:restartNumberingAfterBreak="0">
    <w:nsid w:val="130E253B"/>
    <w:multiLevelType w:val="hybridMultilevel"/>
    <w:tmpl w:val="293EA364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16422065"/>
    <w:multiLevelType w:val="hybridMultilevel"/>
    <w:tmpl w:val="E06A081A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16E50BBB"/>
    <w:multiLevelType w:val="hybridMultilevel"/>
    <w:tmpl w:val="E94241D2"/>
    <w:lvl w:ilvl="0" w:tplc="87E04350">
      <w:start w:val="1"/>
      <w:numFmt w:val="bullet"/>
      <w:pStyle w:val="Para2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C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8" w15:restartNumberingAfterBreak="0">
    <w:nsid w:val="196E4D6A"/>
    <w:multiLevelType w:val="singleLevel"/>
    <w:tmpl w:val="71426A16"/>
    <w:lvl w:ilvl="0">
      <w:start w:val="1"/>
      <w:numFmt w:val="bullet"/>
      <w:pStyle w:val="BULL4"/>
      <w:lvlText w:val=""/>
      <w:lvlJc w:val="left"/>
      <w:pPr>
        <w:tabs>
          <w:tab w:val="num" w:pos="3456"/>
        </w:tabs>
        <w:ind w:left="3456" w:hanging="576"/>
      </w:pPr>
      <w:rPr>
        <w:rFonts w:ascii="Symbol" w:hAnsi="Symbol" w:hint="default"/>
        <w:b w:val="0"/>
        <w:i w:val="0"/>
        <w:sz w:val="22"/>
      </w:rPr>
    </w:lvl>
  </w:abstractNum>
  <w:abstractNum w:abstractNumId="19" w15:restartNumberingAfterBreak="0">
    <w:nsid w:val="1DCA02BC"/>
    <w:multiLevelType w:val="hybridMultilevel"/>
    <w:tmpl w:val="245C36BA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207726F0"/>
    <w:multiLevelType w:val="hybridMultilevel"/>
    <w:tmpl w:val="CF269596"/>
    <w:lvl w:ilvl="0" w:tplc="9064D7A8">
      <w:start w:val="1"/>
      <w:numFmt w:val="lowerRoman"/>
      <w:pStyle w:val="Para3"/>
      <w:lvlText w:val="(%1)"/>
      <w:lvlJc w:val="left"/>
      <w:pPr>
        <w:tabs>
          <w:tab w:val="num" w:pos="2234"/>
        </w:tabs>
        <w:ind w:left="2234" w:hanging="578"/>
      </w:pPr>
      <w:rPr>
        <w:rFonts w:hint="default"/>
      </w:rPr>
    </w:lvl>
    <w:lvl w:ilvl="1" w:tplc="06683670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E6C8307E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B3CC10DC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2B50065C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5B147180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B06A6F62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92BA758A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9808DECE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1" w15:restartNumberingAfterBreak="0">
    <w:nsid w:val="209E73F7"/>
    <w:multiLevelType w:val="hybridMultilevel"/>
    <w:tmpl w:val="2334EA66"/>
    <w:lvl w:ilvl="0" w:tplc="040C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C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2" w15:restartNumberingAfterBreak="0">
    <w:nsid w:val="28865267"/>
    <w:multiLevelType w:val="hybridMultilevel"/>
    <w:tmpl w:val="B914DC2C"/>
    <w:lvl w:ilvl="0" w:tplc="040C0001">
      <w:start w:val="1"/>
      <w:numFmt w:val="bullet"/>
      <w:pStyle w:val="para4"/>
      <w:lvlText w:val=""/>
      <w:lvlJc w:val="left"/>
      <w:pPr>
        <w:tabs>
          <w:tab w:val="num" w:pos="1984"/>
        </w:tabs>
        <w:ind w:left="2551" w:hanging="283"/>
      </w:pPr>
      <w:rPr>
        <w:rFonts w:ascii="Symbol" w:hAnsi="Symbol" w:hint="default"/>
        <w:sz w:val="20"/>
      </w:rPr>
    </w:lvl>
    <w:lvl w:ilvl="1" w:tplc="040C0003" w:tentative="1">
      <w:start w:val="1"/>
      <w:numFmt w:val="bullet"/>
      <w:lvlText w:val="o"/>
      <w:lvlJc w:val="left"/>
      <w:pPr>
        <w:tabs>
          <w:tab w:val="num" w:pos="3992"/>
        </w:tabs>
        <w:ind w:left="3992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tabs>
          <w:tab w:val="num" w:pos="4712"/>
        </w:tabs>
        <w:ind w:left="4712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tabs>
          <w:tab w:val="num" w:pos="5432"/>
        </w:tabs>
        <w:ind w:left="5432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tabs>
          <w:tab w:val="num" w:pos="6152"/>
        </w:tabs>
        <w:ind w:left="6152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tabs>
          <w:tab w:val="num" w:pos="6872"/>
        </w:tabs>
        <w:ind w:left="6872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tabs>
          <w:tab w:val="num" w:pos="7592"/>
        </w:tabs>
        <w:ind w:left="7592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tabs>
          <w:tab w:val="num" w:pos="8312"/>
        </w:tabs>
        <w:ind w:left="8312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tabs>
          <w:tab w:val="num" w:pos="9032"/>
        </w:tabs>
        <w:ind w:left="9032" w:hanging="360"/>
      </w:pPr>
      <w:rPr>
        <w:rFonts w:ascii="Wingdings" w:hAnsi="Wingdings" w:hint="default"/>
      </w:rPr>
    </w:lvl>
  </w:abstractNum>
  <w:abstractNum w:abstractNumId="23" w15:restartNumberingAfterBreak="0">
    <w:nsid w:val="2ADA34F7"/>
    <w:multiLevelType w:val="hybridMultilevel"/>
    <w:tmpl w:val="463AB248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2CAE4633"/>
    <w:multiLevelType w:val="hybridMultilevel"/>
    <w:tmpl w:val="98464ED6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2D0C6011"/>
    <w:multiLevelType w:val="hybridMultilevel"/>
    <w:tmpl w:val="7E6E9EA2"/>
    <w:lvl w:ilvl="0" w:tplc="DF80B658">
      <w:start w:val="1"/>
      <w:numFmt w:val="bullet"/>
      <w:lvlText w:val="•"/>
      <w:lvlJc w:val="left"/>
      <w:pPr>
        <w:ind w:left="720" w:hanging="360"/>
      </w:pPr>
      <w:rPr>
        <w:rFonts w:ascii="Arial" w:hAnsi="Aria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2E930599"/>
    <w:multiLevelType w:val="hybridMultilevel"/>
    <w:tmpl w:val="F9164AA8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34B369FB"/>
    <w:multiLevelType w:val="hybridMultilevel"/>
    <w:tmpl w:val="13DE9A3E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34CF2315"/>
    <w:multiLevelType w:val="singleLevel"/>
    <w:tmpl w:val="C7B61818"/>
    <w:lvl w:ilvl="0">
      <w:start w:val="1"/>
      <w:numFmt w:val="bullet"/>
      <w:pStyle w:val="BULL1"/>
      <w:lvlText w:val=""/>
      <w:lvlJc w:val="left"/>
      <w:pPr>
        <w:tabs>
          <w:tab w:val="num" w:pos="1656"/>
        </w:tabs>
        <w:ind w:left="1656" w:hanging="576"/>
      </w:pPr>
      <w:rPr>
        <w:rFonts w:ascii="Symbol" w:hAnsi="Symbol" w:hint="default"/>
        <w:b w:val="0"/>
        <w:i w:val="0"/>
        <w:sz w:val="22"/>
      </w:rPr>
    </w:lvl>
  </w:abstractNum>
  <w:abstractNum w:abstractNumId="29" w15:restartNumberingAfterBreak="0">
    <w:nsid w:val="360A4F91"/>
    <w:multiLevelType w:val="hybridMultilevel"/>
    <w:tmpl w:val="441C3690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3ADC534B"/>
    <w:multiLevelType w:val="hybridMultilevel"/>
    <w:tmpl w:val="D4F083F2"/>
    <w:lvl w:ilvl="0" w:tplc="89667CF2">
      <w:numFmt w:val="bullet"/>
      <w:lvlText w:val="-"/>
      <w:lvlJc w:val="left"/>
      <w:pPr>
        <w:ind w:left="720" w:hanging="360"/>
      </w:pPr>
      <w:rPr>
        <w:rFonts w:ascii="Arial" w:eastAsia="Times New Roman" w:hAnsi="Arial" w:cs="Arial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3C1A6DA8"/>
    <w:multiLevelType w:val="hybridMultilevel"/>
    <w:tmpl w:val="4FDE76B2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3CFA1223"/>
    <w:multiLevelType w:val="hybridMultilevel"/>
    <w:tmpl w:val="18E43308"/>
    <w:lvl w:ilvl="0" w:tplc="DF80B658">
      <w:start w:val="1"/>
      <w:numFmt w:val="bullet"/>
      <w:lvlText w:val="•"/>
      <w:lvlJc w:val="left"/>
      <w:pPr>
        <w:ind w:left="720" w:hanging="360"/>
      </w:pPr>
      <w:rPr>
        <w:rFonts w:ascii="Arial" w:hAnsi="Aria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3D92455C"/>
    <w:multiLevelType w:val="hybridMultilevel"/>
    <w:tmpl w:val="5906D618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3F473933"/>
    <w:multiLevelType w:val="hybridMultilevel"/>
    <w:tmpl w:val="3850E004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3F9D1E2A"/>
    <w:multiLevelType w:val="hybridMultilevel"/>
    <w:tmpl w:val="F79CD938"/>
    <w:lvl w:ilvl="0" w:tplc="C68221AC">
      <w:start w:val="1"/>
      <w:numFmt w:val="bullet"/>
      <w:pStyle w:val="listepuce1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40C0003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36" w15:restartNumberingAfterBreak="0">
    <w:nsid w:val="45910E4D"/>
    <w:multiLevelType w:val="hybridMultilevel"/>
    <w:tmpl w:val="9CF2807A"/>
    <w:lvl w:ilvl="0" w:tplc="040C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C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7" w15:restartNumberingAfterBreak="0">
    <w:nsid w:val="48E70486"/>
    <w:multiLevelType w:val="hybridMultilevel"/>
    <w:tmpl w:val="71B47830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50BB5BDB"/>
    <w:multiLevelType w:val="multilevel"/>
    <w:tmpl w:val="E51C1B2E"/>
    <w:lvl w:ilvl="0">
      <w:start w:val="1"/>
      <w:numFmt w:val="upperLetter"/>
      <w:pStyle w:val="Annex10"/>
      <w:lvlText w:val="Annex %1"/>
      <w:lvlJc w:val="left"/>
      <w:pPr>
        <w:tabs>
          <w:tab w:val="num" w:pos="2880"/>
        </w:tabs>
        <w:ind w:left="720" w:hanging="720"/>
      </w:pPr>
      <w:rPr>
        <w:rFonts w:ascii="Times New Roman" w:hAnsi="Times New Roman" w:cs="Times New Roman" w:hint="default"/>
        <w:b/>
        <w:bCs/>
        <w:i w:val="0"/>
        <w:iCs w:val="0"/>
        <w:sz w:val="32"/>
        <w:szCs w:val="32"/>
        <w:u w:val="none"/>
      </w:rPr>
    </w:lvl>
    <w:lvl w:ilvl="1">
      <w:start w:val="1"/>
      <w:numFmt w:val="decimal"/>
      <w:pStyle w:val="Annex20"/>
      <w:lvlText w:val="Annex %1-%2."/>
      <w:lvlJc w:val="left"/>
      <w:pPr>
        <w:tabs>
          <w:tab w:val="num" w:pos="2520"/>
        </w:tabs>
        <w:ind w:left="360" w:hanging="360"/>
      </w:pPr>
      <w:rPr>
        <w:rFonts w:ascii="Times New Roman" w:hAnsi="Times New Roman" w:cs="Times New Roman" w:hint="default"/>
        <w:b/>
        <w:bCs/>
        <w:i w:val="0"/>
        <w:iCs w:val="0"/>
        <w:sz w:val="32"/>
        <w:szCs w:val="32"/>
        <w:u w:val="none"/>
      </w:rPr>
    </w:lvl>
    <w:lvl w:ilvl="2">
      <w:start w:val="1"/>
      <w:numFmt w:val="decimal"/>
      <w:lvlText w:val="%1.%2.%3."/>
      <w:lvlJc w:val="left"/>
      <w:pPr>
        <w:tabs>
          <w:tab w:val="num" w:pos="1080"/>
        </w:tabs>
        <w:ind w:left="1080" w:hanging="1080"/>
      </w:pPr>
      <w:rPr>
        <w:rFonts w:hint="default"/>
        <w:b/>
        <w:i w:val="0"/>
        <w:sz w:val="32"/>
        <w:szCs w:val="32"/>
        <w:u w:val="none"/>
      </w:rPr>
    </w:lvl>
    <w:lvl w:ilvl="3">
      <w:start w:val="1"/>
      <w:numFmt w:val="decimal"/>
      <w:lvlText w:val="%1.%2.%3.%4."/>
      <w:lvlJc w:val="left"/>
      <w:pPr>
        <w:tabs>
          <w:tab w:val="num" w:pos="720"/>
        </w:tabs>
        <w:ind w:left="720" w:hanging="720"/>
      </w:pPr>
      <w:rPr>
        <w:rFonts w:hint="default"/>
        <w:b w:val="0"/>
        <w:i w:val="0"/>
        <w:sz w:val="30"/>
        <w:szCs w:val="30"/>
        <w:u w:val="none"/>
      </w:rPr>
    </w:lvl>
    <w:lvl w:ilvl="4">
      <w:start w:val="1"/>
      <w:numFmt w:val="decimal"/>
      <w:lvlText w:val="%1.%2.%3.%4.%5."/>
      <w:lvlJc w:val="left"/>
      <w:pPr>
        <w:tabs>
          <w:tab w:val="num" w:pos="1440"/>
        </w:tabs>
        <w:ind w:left="1440" w:hanging="1440"/>
      </w:pPr>
      <w:rPr>
        <w:rFonts w:hint="default"/>
        <w:b w:val="0"/>
        <w:i w:val="0"/>
        <w:sz w:val="28"/>
        <w:szCs w:val="28"/>
        <w:u w:val="none"/>
      </w:rPr>
    </w:lvl>
    <w:lvl w:ilvl="5">
      <w:start w:val="1"/>
      <w:numFmt w:val="decimal"/>
      <w:lvlText w:val="%1.%2.%3.%4.%5.%6"/>
      <w:lvlJc w:val="left"/>
      <w:pPr>
        <w:tabs>
          <w:tab w:val="num" w:pos="1800"/>
        </w:tabs>
        <w:ind w:left="1440" w:hanging="1440"/>
      </w:pPr>
      <w:rPr>
        <w:rFonts w:hint="default"/>
        <w:b w:val="0"/>
        <w:i w:val="0"/>
        <w:sz w:val="26"/>
        <w:szCs w:val="26"/>
        <w:u w:val="none"/>
      </w:rPr>
    </w:lvl>
    <w:lvl w:ilvl="6">
      <w:start w:val="1"/>
      <w:numFmt w:val="upperLetter"/>
      <w:lvlText w:val="Annexs %7"/>
      <w:lvlJc w:val="left"/>
      <w:pPr>
        <w:tabs>
          <w:tab w:val="num" w:pos="2160"/>
        </w:tabs>
        <w:ind w:left="1800" w:hanging="1800"/>
      </w:pPr>
      <w:rPr>
        <w:rFonts w:ascii="Times New Roman" w:hAnsi="Times New Roman" w:cs="Times New Roman" w:hint="default"/>
        <w:b w:val="0"/>
        <w:bCs/>
        <w:i w:val="0"/>
        <w:iCs w:val="0"/>
        <w:sz w:val="32"/>
        <w:szCs w:val="32"/>
        <w:u w:val="none"/>
      </w:rPr>
    </w:lvl>
    <w:lvl w:ilvl="7">
      <w:start w:val="1"/>
      <w:numFmt w:val="decimal"/>
      <w:lvlText w:val="Annex %7-%8"/>
      <w:lvlJc w:val="left"/>
      <w:pPr>
        <w:tabs>
          <w:tab w:val="num" w:pos="1440"/>
        </w:tabs>
        <w:ind w:left="1440" w:hanging="1440"/>
      </w:pPr>
      <w:rPr>
        <w:rFonts w:ascii="Times New Roman" w:hAnsi="Times New Roman" w:cs="Times New Roman" w:hint="default"/>
        <w:b w:val="0"/>
        <w:bCs w:val="0"/>
        <w:i w:val="0"/>
        <w:iCs w:val="0"/>
        <w:sz w:val="32"/>
        <w:szCs w:val="32"/>
        <w:u w:val="single"/>
      </w:rPr>
    </w:lvl>
    <w:lvl w:ilvl="8">
      <w:start w:val="1"/>
      <w:numFmt w:val="decimal"/>
      <w:lvlRestart w:val="2"/>
      <w:lvlText w:val="%2.%9"/>
      <w:lvlJc w:val="left"/>
      <w:pPr>
        <w:tabs>
          <w:tab w:val="num" w:pos="1800"/>
        </w:tabs>
        <w:ind w:left="1800" w:hanging="1800"/>
      </w:pPr>
      <w:rPr>
        <w:rFonts w:hint="default"/>
        <w:b/>
        <w:bCs/>
        <w:u w:val="single"/>
      </w:rPr>
    </w:lvl>
  </w:abstractNum>
  <w:abstractNum w:abstractNumId="39" w15:restartNumberingAfterBreak="0">
    <w:nsid w:val="52BC4D25"/>
    <w:multiLevelType w:val="hybridMultilevel"/>
    <w:tmpl w:val="79263AD6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52CC2A65"/>
    <w:multiLevelType w:val="hybridMultilevel"/>
    <w:tmpl w:val="2048B12A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535E15D2"/>
    <w:multiLevelType w:val="hybridMultilevel"/>
    <w:tmpl w:val="A5F0772C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562331DF"/>
    <w:multiLevelType w:val="hybridMultilevel"/>
    <w:tmpl w:val="E4A06484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591E2E0B"/>
    <w:multiLevelType w:val="hybridMultilevel"/>
    <w:tmpl w:val="F64084D0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A032091C">
      <w:start w:val="1"/>
      <w:numFmt w:val="decimal"/>
      <w:lvlText w:val="%2-"/>
      <w:lvlJc w:val="left"/>
      <w:pPr>
        <w:ind w:left="1440" w:hanging="360"/>
      </w:pPr>
      <w:rPr>
        <w:rFonts w:hint="default"/>
      </w:r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5962577D"/>
    <w:multiLevelType w:val="hybridMultilevel"/>
    <w:tmpl w:val="C17ADCE8"/>
    <w:lvl w:ilvl="0" w:tplc="24F2AF42">
      <w:start w:val="1"/>
      <w:numFmt w:val="decimal"/>
      <w:pStyle w:val="Para1C"/>
      <w:lvlText w:val="(%1)"/>
      <w:lvlJc w:val="left"/>
      <w:pPr>
        <w:tabs>
          <w:tab w:val="num" w:pos="1786"/>
        </w:tabs>
        <w:ind w:left="1786" w:hanging="1077"/>
      </w:pPr>
      <w:rPr>
        <w:rFonts w:hint="default"/>
      </w:rPr>
    </w:lvl>
    <w:lvl w:ilvl="1" w:tplc="6D360ADA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D32AABC0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C000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9ADC92CE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521ECCBC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C10C72B4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E80E1CB4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81E2205E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45" w15:restartNumberingAfterBreak="0">
    <w:nsid w:val="5B0C1C64"/>
    <w:multiLevelType w:val="multilevel"/>
    <w:tmpl w:val="C79655E6"/>
    <w:lvl w:ilvl="0">
      <w:start w:val="1"/>
      <w:numFmt w:val="decimal"/>
      <w:pStyle w:val="Heading1"/>
      <w:lvlText w:val="%1.  "/>
      <w:lvlJc w:val="left"/>
      <w:pPr>
        <w:tabs>
          <w:tab w:val="num" w:pos="432"/>
        </w:tabs>
        <w:ind w:left="0" w:firstLine="0"/>
      </w:pPr>
      <w:rPr>
        <w:rFonts w:ascii="Arial" w:hAnsi="Arial" w:hint="default"/>
        <w:b/>
        <w:i w:val="0"/>
        <w:color w:val="0000FF"/>
        <w:sz w:val="28"/>
      </w:rPr>
    </w:lvl>
    <w:lvl w:ilvl="1">
      <w:start w:val="1"/>
      <w:numFmt w:val="decimal"/>
      <w:pStyle w:val="Heading2"/>
      <w:lvlText w:val="%1.%2"/>
      <w:lvlJc w:val="left"/>
      <w:pPr>
        <w:tabs>
          <w:tab w:val="num" w:pos="1080"/>
        </w:tabs>
        <w:ind w:left="1080" w:hanging="1080"/>
      </w:pPr>
      <w:rPr>
        <w:rFonts w:ascii="Arial" w:hAnsi="Arial" w:hint="default"/>
        <w:b w:val="0"/>
        <w:i w:val="0"/>
        <w:color w:val="0000FF"/>
        <w:sz w:val="22"/>
      </w:rPr>
    </w:lvl>
    <w:lvl w:ilvl="2">
      <w:start w:val="1"/>
      <w:numFmt w:val="decimal"/>
      <w:pStyle w:val="Heading3"/>
      <w:lvlText w:val="%1.%2.%3"/>
      <w:lvlJc w:val="left"/>
      <w:pPr>
        <w:tabs>
          <w:tab w:val="num" w:pos="1080"/>
        </w:tabs>
        <w:ind w:left="1080" w:hanging="1080"/>
      </w:pPr>
      <w:rPr>
        <w:rFonts w:ascii="Arial" w:hAnsi="Arial" w:hint="default"/>
        <w:b w:val="0"/>
        <w:i w:val="0"/>
        <w:color w:val="0000FF"/>
        <w:sz w:val="22"/>
      </w:rPr>
    </w:lvl>
    <w:lvl w:ilvl="3">
      <w:start w:val="1"/>
      <w:numFmt w:val="decimal"/>
      <w:pStyle w:val="Heading4"/>
      <w:lvlText w:val="%1.%2.%3.%4"/>
      <w:lvlJc w:val="left"/>
      <w:pPr>
        <w:tabs>
          <w:tab w:val="num" w:pos="1364"/>
        </w:tabs>
        <w:ind w:left="1364" w:hanging="1080"/>
      </w:pPr>
      <w:rPr>
        <w:rFonts w:ascii="Arial" w:hAnsi="Arial" w:hint="default"/>
        <w:b w:val="0"/>
        <w:i w:val="0"/>
        <w:color w:val="0000FF"/>
        <w:sz w:val="22"/>
      </w:rPr>
    </w:lvl>
    <w:lvl w:ilvl="4">
      <w:start w:val="1"/>
      <w:numFmt w:val="decimal"/>
      <w:pStyle w:val="Heading5"/>
      <w:lvlText w:val="%1.%2.%3.%4.%5"/>
      <w:lvlJc w:val="left"/>
      <w:pPr>
        <w:tabs>
          <w:tab w:val="num" w:pos="1080"/>
        </w:tabs>
        <w:ind w:left="1080" w:hanging="1080"/>
      </w:pPr>
      <w:rPr>
        <w:rFonts w:ascii="Arial" w:hAnsi="Arial" w:hint="default"/>
        <w:b w:val="0"/>
        <w:i w:val="0"/>
        <w:color w:val="0000FF"/>
        <w:sz w:val="22"/>
      </w:rPr>
    </w:lvl>
    <w:lvl w:ilvl="5">
      <w:start w:val="1"/>
      <w:numFmt w:val="decimal"/>
      <w:pStyle w:val="Heading6"/>
      <w:lvlText w:val="%1.%2.%3.%4.%5.%6"/>
      <w:lvlJc w:val="left"/>
      <w:pPr>
        <w:tabs>
          <w:tab w:val="num" w:pos="1080"/>
        </w:tabs>
        <w:ind w:left="1080" w:hanging="1080"/>
      </w:pPr>
      <w:rPr>
        <w:rFonts w:ascii="Arial" w:hAnsi="Arial" w:hint="default"/>
        <w:b w:val="0"/>
        <w:i w:val="0"/>
        <w:color w:val="0000FF"/>
        <w:sz w:val="22"/>
      </w:rPr>
    </w:lvl>
    <w:lvl w:ilvl="6">
      <w:start w:val="1"/>
      <w:numFmt w:val="decimal"/>
      <w:lvlRestart w:val="0"/>
      <w:pStyle w:val="Para1"/>
      <w:lvlText w:val="(%7)"/>
      <w:lvlJc w:val="left"/>
      <w:pPr>
        <w:tabs>
          <w:tab w:val="num" w:pos="1280"/>
        </w:tabs>
        <w:ind w:left="1280" w:hanging="1080"/>
      </w:pPr>
      <w:rPr>
        <w:rFonts w:ascii="Arial" w:hAnsi="Arial" w:hint="default"/>
        <w:b w:val="0"/>
        <w:i w:val="0"/>
        <w:color w:val="000000"/>
        <w:sz w:val="20"/>
      </w:rPr>
    </w:lvl>
    <w:lvl w:ilvl="7">
      <w:start w:val="1"/>
      <w:numFmt w:val="lowerLetter"/>
      <w:lvlText w:val="(%8)"/>
      <w:lvlJc w:val="left"/>
      <w:pPr>
        <w:tabs>
          <w:tab w:val="num" w:pos="1576"/>
        </w:tabs>
        <w:ind w:left="1576" w:hanging="576"/>
      </w:pPr>
      <w:rPr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8">
      <w:start w:val="1"/>
      <w:numFmt w:val="lowerRoman"/>
      <w:pStyle w:val="Para2-no"/>
      <w:lvlText w:val="(%9)"/>
      <w:lvlJc w:val="left"/>
      <w:pPr>
        <w:tabs>
          <w:tab w:val="num" w:pos="2232"/>
        </w:tabs>
        <w:ind w:left="2232" w:hanging="576"/>
      </w:pPr>
      <w:rPr>
        <w:rFonts w:ascii="Arial" w:hAnsi="Arial" w:hint="default"/>
        <w:b w:val="0"/>
        <w:i w:val="0"/>
        <w:color w:val="000000"/>
        <w:sz w:val="20"/>
      </w:rPr>
    </w:lvl>
  </w:abstractNum>
  <w:abstractNum w:abstractNumId="46" w15:restartNumberingAfterBreak="0">
    <w:nsid w:val="62065D0F"/>
    <w:multiLevelType w:val="multilevel"/>
    <w:tmpl w:val="4C6425A8"/>
    <w:lvl w:ilvl="0">
      <w:start w:val="1"/>
      <w:numFmt w:val="decimal"/>
      <w:pStyle w:val="appendix1"/>
      <w:lvlText w:val="Appendix %1"/>
      <w:lvlJc w:val="left"/>
      <w:pPr>
        <w:ind w:left="0" w:firstLine="0"/>
      </w:pPr>
      <w:rPr>
        <w:rFonts w:ascii="Arial" w:hAnsi="Arial"/>
        <w:b/>
        <w:i w:val="0"/>
        <w:sz w:val="28"/>
      </w:rPr>
    </w:lvl>
    <w:lvl w:ilvl="1">
      <w:start w:val="1"/>
      <w:numFmt w:val="decimal"/>
      <w:pStyle w:val="appendix2"/>
      <w:lvlText w:val="AP%1.%2"/>
      <w:lvlJc w:val="left"/>
      <w:pPr>
        <w:tabs>
          <w:tab w:val="num" w:pos="1080"/>
        </w:tabs>
        <w:ind w:left="1080" w:hanging="1080"/>
      </w:pPr>
      <w:rPr>
        <w:rFonts w:ascii="Arial" w:hAnsi="Arial"/>
        <w:b w:val="0"/>
        <w:i w:val="0"/>
        <w:sz w:val="22"/>
      </w:rPr>
    </w:lvl>
    <w:lvl w:ilvl="2">
      <w:start w:val="1"/>
      <w:numFmt w:val="decimal"/>
      <w:pStyle w:val="appendix3"/>
      <w:lvlText w:val="AP%1.%2.%3"/>
      <w:lvlJc w:val="left"/>
      <w:pPr>
        <w:tabs>
          <w:tab w:val="num" w:pos="1080"/>
        </w:tabs>
        <w:ind w:left="1080" w:hanging="1080"/>
      </w:pPr>
      <w:rPr>
        <w:rFonts w:ascii="Arial" w:hAnsi="Arial"/>
        <w:b w:val="0"/>
        <w:i w:val="0"/>
        <w:sz w:val="22"/>
      </w:rPr>
    </w:lvl>
    <w:lvl w:ilvl="3">
      <w:start w:val="1"/>
      <w:numFmt w:val="decimal"/>
      <w:pStyle w:val="appendix4"/>
      <w:lvlText w:val="AP%1.%2.%3.%4"/>
      <w:lvlJc w:val="left"/>
      <w:pPr>
        <w:tabs>
          <w:tab w:val="num" w:pos="1080"/>
        </w:tabs>
        <w:ind w:left="1080" w:hanging="1080"/>
      </w:pPr>
      <w:rPr>
        <w:rFonts w:ascii="Arial" w:hAnsi="Arial"/>
        <w:b w:val="0"/>
        <w:i w:val="0"/>
        <w:sz w:val="22"/>
      </w:rPr>
    </w:lvl>
    <w:lvl w:ilvl="4">
      <w:start w:val="1"/>
      <w:numFmt w:val="decimal"/>
      <w:pStyle w:val="appendix5"/>
      <w:lvlText w:val="AP%1.%2.%3.%4.%5"/>
      <w:lvlJc w:val="left"/>
      <w:pPr>
        <w:tabs>
          <w:tab w:val="num" w:pos="1080"/>
        </w:tabs>
        <w:ind w:left="1080" w:hanging="1080"/>
      </w:pPr>
      <w:rPr>
        <w:rFonts w:ascii="Arial" w:hAnsi="Arial"/>
        <w:b w:val="0"/>
        <w:i w:val="0"/>
        <w:sz w:val="22"/>
      </w:rPr>
    </w:lvl>
    <w:lvl w:ilvl="5">
      <w:start w:val="1"/>
      <w:numFmt w:val="decimal"/>
      <w:pStyle w:val="appendix6"/>
      <w:lvlText w:val="AP%1.%2.%3.%4.%5.%6"/>
      <w:lvlJc w:val="left"/>
      <w:pPr>
        <w:tabs>
          <w:tab w:val="num" w:pos="1080"/>
        </w:tabs>
        <w:ind w:left="1080" w:hanging="1080"/>
      </w:pPr>
      <w:rPr>
        <w:rFonts w:ascii="Arial" w:hAnsi="Arial"/>
        <w:b w:val="0"/>
        <w:i w:val="0"/>
        <w:sz w:val="22"/>
      </w:rPr>
    </w:lvl>
    <w:lvl w:ilvl="6">
      <w:start w:val="1"/>
      <w:numFmt w:val="decimal"/>
      <w:pStyle w:val="APPENDIXTEXT"/>
      <w:lvlText w:val="(%7)"/>
      <w:lvlJc w:val="left"/>
      <w:pPr>
        <w:tabs>
          <w:tab w:val="num" w:pos="1080"/>
        </w:tabs>
        <w:ind w:left="1080" w:hanging="1080"/>
      </w:pPr>
      <w:rPr>
        <w:rFonts w:ascii="Arial" w:hAnsi="Arial"/>
        <w:b w:val="0"/>
        <w:i w:val="0"/>
        <w:sz w:val="20"/>
      </w:rPr>
    </w:lvl>
    <w:lvl w:ilvl="7">
      <w:start w:val="1"/>
      <w:numFmt w:val="lowerLetter"/>
      <w:pStyle w:val="appendixsub"/>
      <w:lvlText w:val="(%8)"/>
      <w:lvlJc w:val="left"/>
      <w:pPr>
        <w:tabs>
          <w:tab w:val="num" w:pos="1656"/>
        </w:tabs>
        <w:ind w:left="1656" w:hanging="576"/>
      </w:pPr>
      <w:rPr>
        <w:rFonts w:ascii="Arial" w:hAnsi="Arial"/>
        <w:b w:val="0"/>
        <w:i w:val="0"/>
        <w:sz w:val="20"/>
      </w:rPr>
    </w:lvl>
    <w:lvl w:ilvl="8">
      <w:start w:val="1"/>
      <w:numFmt w:val="lowerRoman"/>
      <w:pStyle w:val="appendix2sub"/>
      <w:lvlText w:val="(%9)"/>
      <w:lvlJc w:val="left"/>
      <w:pPr>
        <w:tabs>
          <w:tab w:val="num" w:pos="2232"/>
        </w:tabs>
        <w:ind w:left="2232" w:hanging="576"/>
      </w:pPr>
      <w:rPr>
        <w:rFonts w:ascii="Arial" w:hAnsi="Arial"/>
        <w:b w:val="0"/>
        <w:i w:val="0"/>
        <w:sz w:val="20"/>
      </w:rPr>
    </w:lvl>
  </w:abstractNum>
  <w:abstractNum w:abstractNumId="47" w15:restartNumberingAfterBreak="0">
    <w:nsid w:val="63E4725F"/>
    <w:multiLevelType w:val="singleLevel"/>
    <w:tmpl w:val="1D580972"/>
    <w:lvl w:ilvl="0">
      <w:start w:val="1"/>
      <w:numFmt w:val="bullet"/>
      <w:pStyle w:val="BULL2"/>
      <w:lvlText w:val=""/>
      <w:lvlJc w:val="left"/>
      <w:pPr>
        <w:tabs>
          <w:tab w:val="num" w:pos="2232"/>
        </w:tabs>
        <w:ind w:left="2232" w:hanging="576"/>
      </w:pPr>
      <w:rPr>
        <w:rFonts w:ascii="Symbol" w:hAnsi="Symbol" w:hint="default"/>
        <w:b w:val="0"/>
        <w:i w:val="0"/>
        <w:sz w:val="22"/>
      </w:rPr>
    </w:lvl>
  </w:abstractNum>
  <w:abstractNum w:abstractNumId="48" w15:restartNumberingAfterBreak="0">
    <w:nsid w:val="67D1186A"/>
    <w:multiLevelType w:val="hybridMultilevel"/>
    <w:tmpl w:val="9FE47318"/>
    <w:lvl w:ilvl="0" w:tplc="040C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C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9" w15:restartNumberingAfterBreak="0">
    <w:nsid w:val="68D92347"/>
    <w:multiLevelType w:val="hybridMultilevel"/>
    <w:tmpl w:val="151AF020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" w15:restartNumberingAfterBreak="0">
    <w:nsid w:val="6C293FAE"/>
    <w:multiLevelType w:val="hybridMultilevel"/>
    <w:tmpl w:val="76E0153C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" w15:restartNumberingAfterBreak="0">
    <w:nsid w:val="6C33286A"/>
    <w:multiLevelType w:val="hybridMultilevel"/>
    <w:tmpl w:val="6538A796"/>
    <w:lvl w:ilvl="0" w:tplc="A3A8D1FA">
      <w:start w:val="1"/>
      <w:numFmt w:val="bullet"/>
      <w:pStyle w:val="Para3C"/>
      <w:lvlText w:val="o"/>
      <w:lvlJc w:val="left"/>
      <w:pPr>
        <w:ind w:left="2214" w:hanging="360"/>
      </w:pPr>
      <w:rPr>
        <w:rFonts w:ascii="Courier New" w:hAnsi="Courier New" w:cs="Courier New" w:hint="default"/>
      </w:rPr>
    </w:lvl>
    <w:lvl w:ilvl="1" w:tplc="040C0003" w:tentative="1">
      <w:start w:val="1"/>
      <w:numFmt w:val="bullet"/>
      <w:lvlText w:val="o"/>
      <w:lvlJc w:val="left"/>
      <w:pPr>
        <w:ind w:left="2934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3654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4374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5094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5814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6534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7254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7974" w:hanging="360"/>
      </w:pPr>
      <w:rPr>
        <w:rFonts w:ascii="Wingdings" w:hAnsi="Wingdings" w:hint="default"/>
      </w:rPr>
    </w:lvl>
  </w:abstractNum>
  <w:abstractNum w:abstractNumId="52" w15:restartNumberingAfterBreak="0">
    <w:nsid w:val="6C857179"/>
    <w:multiLevelType w:val="hybridMultilevel"/>
    <w:tmpl w:val="04CC44E0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3" w15:restartNumberingAfterBreak="0">
    <w:nsid w:val="7295105F"/>
    <w:multiLevelType w:val="hybridMultilevel"/>
    <w:tmpl w:val="8378FE38"/>
    <w:lvl w:ilvl="0" w:tplc="301C13DE">
      <w:start w:val="1"/>
      <w:numFmt w:val="bullet"/>
      <w:pStyle w:val="Para2C"/>
      <w:lvlText w:val=""/>
      <w:lvlJc w:val="left"/>
      <w:pPr>
        <w:ind w:left="1494" w:hanging="360"/>
      </w:pPr>
      <w:rPr>
        <w:rFonts w:ascii="Symbol" w:hAnsi="Symbol" w:hint="default"/>
      </w:rPr>
    </w:lvl>
    <w:lvl w:ilvl="1" w:tplc="040C0003">
      <w:start w:val="1"/>
      <w:numFmt w:val="bullet"/>
      <w:lvlText w:val="o"/>
      <w:lvlJc w:val="left"/>
      <w:pPr>
        <w:ind w:left="2517" w:hanging="360"/>
      </w:pPr>
      <w:rPr>
        <w:rFonts w:ascii="Courier New" w:hAnsi="Courier New" w:cs="Courier New" w:hint="default"/>
      </w:rPr>
    </w:lvl>
    <w:lvl w:ilvl="2" w:tplc="65723FFA" w:tentative="1">
      <w:start w:val="1"/>
      <w:numFmt w:val="lowerRoman"/>
      <w:lvlText w:val="%3."/>
      <w:lvlJc w:val="right"/>
      <w:pPr>
        <w:ind w:left="3237" w:hanging="180"/>
      </w:pPr>
    </w:lvl>
    <w:lvl w:ilvl="3" w:tplc="DEEEEF58" w:tentative="1">
      <w:start w:val="1"/>
      <w:numFmt w:val="decimal"/>
      <w:lvlText w:val="%4."/>
      <w:lvlJc w:val="left"/>
      <w:pPr>
        <w:ind w:left="3957" w:hanging="360"/>
      </w:pPr>
    </w:lvl>
    <w:lvl w:ilvl="4" w:tplc="A3B4D30C" w:tentative="1">
      <w:start w:val="1"/>
      <w:numFmt w:val="lowerLetter"/>
      <w:lvlText w:val="%5."/>
      <w:lvlJc w:val="left"/>
      <w:pPr>
        <w:ind w:left="4677" w:hanging="360"/>
      </w:pPr>
    </w:lvl>
    <w:lvl w:ilvl="5" w:tplc="346465A4" w:tentative="1">
      <w:start w:val="1"/>
      <w:numFmt w:val="lowerRoman"/>
      <w:lvlText w:val="%6."/>
      <w:lvlJc w:val="right"/>
      <w:pPr>
        <w:ind w:left="5397" w:hanging="180"/>
      </w:pPr>
    </w:lvl>
    <w:lvl w:ilvl="6" w:tplc="E0CC9760" w:tentative="1">
      <w:start w:val="1"/>
      <w:numFmt w:val="decimal"/>
      <w:lvlText w:val="%7."/>
      <w:lvlJc w:val="left"/>
      <w:pPr>
        <w:ind w:left="6117" w:hanging="360"/>
      </w:pPr>
    </w:lvl>
    <w:lvl w:ilvl="7" w:tplc="D40C544C">
      <w:start w:val="1"/>
      <w:numFmt w:val="lowerLetter"/>
      <w:lvlText w:val="%8."/>
      <w:lvlJc w:val="left"/>
      <w:pPr>
        <w:ind w:left="6837" w:hanging="360"/>
      </w:pPr>
    </w:lvl>
    <w:lvl w:ilvl="8" w:tplc="47B669DE" w:tentative="1">
      <w:start w:val="1"/>
      <w:numFmt w:val="lowerRoman"/>
      <w:lvlText w:val="%9."/>
      <w:lvlJc w:val="right"/>
      <w:pPr>
        <w:ind w:left="7557" w:hanging="180"/>
      </w:pPr>
    </w:lvl>
  </w:abstractNum>
  <w:abstractNum w:abstractNumId="54" w15:restartNumberingAfterBreak="0">
    <w:nsid w:val="767D5E49"/>
    <w:multiLevelType w:val="hybridMultilevel"/>
    <w:tmpl w:val="8A4AB206"/>
    <w:lvl w:ilvl="0" w:tplc="040C0001">
      <w:start w:val="1"/>
      <w:numFmt w:val="bullet"/>
      <w:lvlText w:val=""/>
      <w:lvlJc w:val="left"/>
      <w:pPr>
        <w:ind w:left="78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55" w15:restartNumberingAfterBreak="0">
    <w:nsid w:val="7B87419A"/>
    <w:multiLevelType w:val="hybridMultilevel"/>
    <w:tmpl w:val="DBC47488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6" w15:restartNumberingAfterBreak="0">
    <w:nsid w:val="7FE12DD9"/>
    <w:multiLevelType w:val="hybridMultilevel"/>
    <w:tmpl w:val="2CC8498E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2"/>
  </w:num>
  <w:num w:numId="2">
    <w:abstractNumId w:val="46"/>
  </w:num>
  <w:num w:numId="3">
    <w:abstractNumId w:val="6"/>
  </w:num>
  <w:num w:numId="4">
    <w:abstractNumId w:val="28"/>
  </w:num>
  <w:num w:numId="5">
    <w:abstractNumId w:val="47"/>
  </w:num>
  <w:num w:numId="6">
    <w:abstractNumId w:val="14"/>
  </w:num>
  <w:num w:numId="7">
    <w:abstractNumId w:val="18"/>
  </w:num>
  <w:num w:numId="8">
    <w:abstractNumId w:val="38"/>
  </w:num>
  <w:num w:numId="9">
    <w:abstractNumId w:val="45"/>
    <w:lvlOverride w:ilvl="0">
      <w:startOverride w:val="4"/>
    </w:lvlOverride>
    <w:lvlOverride w:ilvl="1">
      <w:startOverride w:val="3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45"/>
  </w:num>
  <w:num w:numId="11">
    <w:abstractNumId w:val="20"/>
  </w:num>
  <w:num w:numId="12">
    <w:abstractNumId w:val="3"/>
  </w:num>
  <w:num w:numId="13">
    <w:abstractNumId w:val="2"/>
  </w:num>
  <w:num w:numId="14">
    <w:abstractNumId w:val="1"/>
  </w:num>
  <w:num w:numId="15">
    <w:abstractNumId w:val="0"/>
  </w:num>
  <w:num w:numId="16">
    <w:abstractNumId w:val="13"/>
  </w:num>
  <w:num w:numId="17">
    <w:abstractNumId w:val="9"/>
  </w:num>
  <w:num w:numId="18">
    <w:abstractNumId w:val="4"/>
  </w:num>
  <w:num w:numId="19">
    <w:abstractNumId w:val="22"/>
  </w:num>
  <w:num w:numId="20">
    <w:abstractNumId w:val="44"/>
  </w:num>
  <w:num w:numId="21">
    <w:abstractNumId w:val="53"/>
  </w:num>
  <w:num w:numId="22">
    <w:abstractNumId w:val="51"/>
  </w:num>
  <w:num w:numId="23">
    <w:abstractNumId w:val="17"/>
  </w:num>
  <w:num w:numId="24">
    <w:abstractNumId w:val="5"/>
  </w:num>
  <w:num w:numId="25">
    <w:abstractNumId w:val="54"/>
  </w:num>
  <w:num w:numId="26">
    <w:abstractNumId w:val="35"/>
  </w:num>
  <w:num w:numId="27">
    <w:abstractNumId w:val="7"/>
  </w:num>
  <w:num w:numId="28">
    <w:abstractNumId w:val="43"/>
  </w:num>
  <w:num w:numId="29">
    <w:abstractNumId w:val="39"/>
  </w:num>
  <w:num w:numId="30">
    <w:abstractNumId w:val="33"/>
  </w:num>
  <w:num w:numId="31">
    <w:abstractNumId w:val="41"/>
  </w:num>
  <w:num w:numId="32">
    <w:abstractNumId w:val="19"/>
  </w:num>
  <w:num w:numId="33">
    <w:abstractNumId w:val="34"/>
  </w:num>
  <w:num w:numId="34">
    <w:abstractNumId w:val="15"/>
  </w:num>
  <w:num w:numId="35">
    <w:abstractNumId w:val="48"/>
  </w:num>
  <w:num w:numId="36">
    <w:abstractNumId w:val="10"/>
  </w:num>
  <w:num w:numId="37">
    <w:abstractNumId w:val="21"/>
  </w:num>
  <w:num w:numId="38">
    <w:abstractNumId w:val="31"/>
  </w:num>
  <w:num w:numId="39">
    <w:abstractNumId w:val="27"/>
  </w:num>
  <w:num w:numId="40">
    <w:abstractNumId w:val="36"/>
  </w:num>
  <w:num w:numId="41">
    <w:abstractNumId w:val="50"/>
  </w:num>
  <w:num w:numId="42">
    <w:abstractNumId w:val="55"/>
  </w:num>
  <w:num w:numId="43">
    <w:abstractNumId w:val="56"/>
  </w:num>
  <w:num w:numId="44">
    <w:abstractNumId w:val="4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5">
    <w:abstractNumId w:val="23"/>
  </w:num>
  <w:num w:numId="46">
    <w:abstractNumId w:val="42"/>
  </w:num>
  <w:num w:numId="47">
    <w:abstractNumId w:val="24"/>
  </w:num>
  <w:num w:numId="48">
    <w:abstractNumId w:val="37"/>
  </w:num>
  <w:num w:numId="49">
    <w:abstractNumId w:val="45"/>
  </w:num>
  <w:num w:numId="50">
    <w:abstractNumId w:val="45"/>
  </w:num>
  <w:num w:numId="51">
    <w:abstractNumId w:val="45"/>
  </w:num>
  <w:num w:numId="52">
    <w:abstractNumId w:val="44"/>
  </w:num>
  <w:num w:numId="53">
    <w:abstractNumId w:val="44"/>
  </w:num>
  <w:num w:numId="54">
    <w:abstractNumId w:val="45"/>
  </w:num>
  <w:num w:numId="55">
    <w:abstractNumId w:val="26"/>
  </w:num>
  <w:num w:numId="56">
    <w:abstractNumId w:val="52"/>
  </w:num>
  <w:num w:numId="57">
    <w:abstractNumId w:val="29"/>
  </w:num>
  <w:num w:numId="58">
    <w:abstractNumId w:val="16"/>
  </w:num>
  <w:num w:numId="59">
    <w:abstractNumId w:val="40"/>
  </w:num>
  <w:num w:numId="60">
    <w:abstractNumId w:val="4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1">
    <w:abstractNumId w:val="45"/>
  </w:num>
  <w:num w:numId="62">
    <w:abstractNumId w:val="30"/>
  </w:num>
  <w:num w:numId="63">
    <w:abstractNumId w:val="32"/>
  </w:num>
  <w:num w:numId="64">
    <w:abstractNumId w:val="25"/>
  </w:num>
  <w:num w:numId="65">
    <w:abstractNumId w:val="45"/>
  </w:num>
  <w:num w:numId="66">
    <w:abstractNumId w:val="8"/>
  </w:num>
  <w:num w:numId="67">
    <w:abstractNumId w:val="49"/>
  </w:num>
  <w:num w:numId="68">
    <w:abstractNumId w:val="45"/>
  </w:num>
  <w:num w:numId="69">
    <w:abstractNumId w:val="11"/>
  </w:num>
  <w:numIdMacAtCleanup w:val="59"/>
</w:numbering>
</file>

<file path=word/people.xml><?xml version="1.0" encoding="utf-8"?>
<w15:people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person w15:author="Manu Delmarche">
    <w15:presenceInfo w15:providerId="AD" w15:userId="S-1-5-21-704250661-2998125040-2285375408-1251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val="bestFit" w:percent="305"/>
  <w:hideSpellingErrors/>
  <w:hideGrammaticalErrors/>
  <w:trackRevisions/>
  <w:defaultTabStop w:val="720"/>
  <w:hyphenationZone w:val="425"/>
  <w:evenAndOddHeaders/>
  <w:drawingGridHorizontalSpacing w:val="100"/>
  <w:displayHorizontalDrawingGridEvery w:val="2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82C90"/>
    <w:rsid w:val="0000198A"/>
    <w:rsid w:val="000020B2"/>
    <w:rsid w:val="0000336C"/>
    <w:rsid w:val="000049CB"/>
    <w:rsid w:val="0000589D"/>
    <w:rsid w:val="000061BB"/>
    <w:rsid w:val="00007E2A"/>
    <w:rsid w:val="00012D42"/>
    <w:rsid w:val="000152C5"/>
    <w:rsid w:val="00016757"/>
    <w:rsid w:val="00020496"/>
    <w:rsid w:val="00020E7C"/>
    <w:rsid w:val="00020EE2"/>
    <w:rsid w:val="00021873"/>
    <w:rsid w:val="000231B4"/>
    <w:rsid w:val="00026649"/>
    <w:rsid w:val="0003314D"/>
    <w:rsid w:val="00033254"/>
    <w:rsid w:val="00037C86"/>
    <w:rsid w:val="00040038"/>
    <w:rsid w:val="0004043B"/>
    <w:rsid w:val="0004283A"/>
    <w:rsid w:val="00043624"/>
    <w:rsid w:val="00044CA5"/>
    <w:rsid w:val="0005078C"/>
    <w:rsid w:val="000518B2"/>
    <w:rsid w:val="000540DC"/>
    <w:rsid w:val="00057C68"/>
    <w:rsid w:val="00070D6E"/>
    <w:rsid w:val="00072499"/>
    <w:rsid w:val="000736DA"/>
    <w:rsid w:val="000737F7"/>
    <w:rsid w:val="0007714E"/>
    <w:rsid w:val="000778EA"/>
    <w:rsid w:val="000779EE"/>
    <w:rsid w:val="00081B1D"/>
    <w:rsid w:val="000831AF"/>
    <w:rsid w:val="00083469"/>
    <w:rsid w:val="00085C38"/>
    <w:rsid w:val="00086D64"/>
    <w:rsid w:val="00090DE1"/>
    <w:rsid w:val="00091DF9"/>
    <w:rsid w:val="00093159"/>
    <w:rsid w:val="00093189"/>
    <w:rsid w:val="00094A76"/>
    <w:rsid w:val="00094B56"/>
    <w:rsid w:val="00095198"/>
    <w:rsid w:val="000962EB"/>
    <w:rsid w:val="00097FCB"/>
    <w:rsid w:val="000A091B"/>
    <w:rsid w:val="000A0E7A"/>
    <w:rsid w:val="000A1666"/>
    <w:rsid w:val="000A2899"/>
    <w:rsid w:val="000A2990"/>
    <w:rsid w:val="000A2AC5"/>
    <w:rsid w:val="000A37AA"/>
    <w:rsid w:val="000A671B"/>
    <w:rsid w:val="000A76EB"/>
    <w:rsid w:val="000A7C36"/>
    <w:rsid w:val="000B11C9"/>
    <w:rsid w:val="000B22AE"/>
    <w:rsid w:val="000B434A"/>
    <w:rsid w:val="000C0E5D"/>
    <w:rsid w:val="000C0E9D"/>
    <w:rsid w:val="000C1207"/>
    <w:rsid w:val="000C1444"/>
    <w:rsid w:val="000C2558"/>
    <w:rsid w:val="000C2BC3"/>
    <w:rsid w:val="000C3EF2"/>
    <w:rsid w:val="000C4189"/>
    <w:rsid w:val="000C4FFA"/>
    <w:rsid w:val="000C5DEF"/>
    <w:rsid w:val="000C63A4"/>
    <w:rsid w:val="000D180A"/>
    <w:rsid w:val="000D2174"/>
    <w:rsid w:val="000D23B8"/>
    <w:rsid w:val="000D278F"/>
    <w:rsid w:val="000D533E"/>
    <w:rsid w:val="000D7B6A"/>
    <w:rsid w:val="000E3496"/>
    <w:rsid w:val="000E478A"/>
    <w:rsid w:val="000F36B6"/>
    <w:rsid w:val="000F402F"/>
    <w:rsid w:val="000F4BF5"/>
    <w:rsid w:val="000F7437"/>
    <w:rsid w:val="000F7800"/>
    <w:rsid w:val="001001E1"/>
    <w:rsid w:val="0010076E"/>
    <w:rsid w:val="0010216F"/>
    <w:rsid w:val="00103F6D"/>
    <w:rsid w:val="00107C2F"/>
    <w:rsid w:val="00110332"/>
    <w:rsid w:val="00110586"/>
    <w:rsid w:val="00114949"/>
    <w:rsid w:val="00116005"/>
    <w:rsid w:val="00124080"/>
    <w:rsid w:val="00131B74"/>
    <w:rsid w:val="001320D1"/>
    <w:rsid w:val="001332CF"/>
    <w:rsid w:val="00134DC9"/>
    <w:rsid w:val="00140529"/>
    <w:rsid w:val="00141362"/>
    <w:rsid w:val="001417BA"/>
    <w:rsid w:val="00142495"/>
    <w:rsid w:val="00143980"/>
    <w:rsid w:val="0014570A"/>
    <w:rsid w:val="0014646F"/>
    <w:rsid w:val="001513A2"/>
    <w:rsid w:val="001517B9"/>
    <w:rsid w:val="00152223"/>
    <w:rsid w:val="0015386A"/>
    <w:rsid w:val="00154928"/>
    <w:rsid w:val="00154C76"/>
    <w:rsid w:val="00156207"/>
    <w:rsid w:val="001568FE"/>
    <w:rsid w:val="00156E1C"/>
    <w:rsid w:val="00160E59"/>
    <w:rsid w:val="001615A1"/>
    <w:rsid w:val="00161B29"/>
    <w:rsid w:val="001623C1"/>
    <w:rsid w:val="00164119"/>
    <w:rsid w:val="00164355"/>
    <w:rsid w:val="0016707A"/>
    <w:rsid w:val="00167AB4"/>
    <w:rsid w:val="001700AC"/>
    <w:rsid w:val="00170233"/>
    <w:rsid w:val="00170388"/>
    <w:rsid w:val="00172326"/>
    <w:rsid w:val="0018000B"/>
    <w:rsid w:val="00181222"/>
    <w:rsid w:val="00181533"/>
    <w:rsid w:val="00181C52"/>
    <w:rsid w:val="00182856"/>
    <w:rsid w:val="001856D0"/>
    <w:rsid w:val="001932C1"/>
    <w:rsid w:val="00193438"/>
    <w:rsid w:val="001934E1"/>
    <w:rsid w:val="00194E0B"/>
    <w:rsid w:val="001953EE"/>
    <w:rsid w:val="001955C4"/>
    <w:rsid w:val="001A0116"/>
    <w:rsid w:val="001A02EB"/>
    <w:rsid w:val="001A0604"/>
    <w:rsid w:val="001A06CD"/>
    <w:rsid w:val="001A1324"/>
    <w:rsid w:val="001A1436"/>
    <w:rsid w:val="001A1EFA"/>
    <w:rsid w:val="001A3103"/>
    <w:rsid w:val="001A3A7D"/>
    <w:rsid w:val="001A4251"/>
    <w:rsid w:val="001A6FBB"/>
    <w:rsid w:val="001A70EA"/>
    <w:rsid w:val="001A7636"/>
    <w:rsid w:val="001A79E7"/>
    <w:rsid w:val="001B05A7"/>
    <w:rsid w:val="001B208C"/>
    <w:rsid w:val="001B50C0"/>
    <w:rsid w:val="001B515E"/>
    <w:rsid w:val="001C04BF"/>
    <w:rsid w:val="001C07F7"/>
    <w:rsid w:val="001C0F00"/>
    <w:rsid w:val="001C3444"/>
    <w:rsid w:val="001C51D3"/>
    <w:rsid w:val="001C5568"/>
    <w:rsid w:val="001C7DC3"/>
    <w:rsid w:val="001D1056"/>
    <w:rsid w:val="001D1446"/>
    <w:rsid w:val="001D284C"/>
    <w:rsid w:val="001D3436"/>
    <w:rsid w:val="001E0E89"/>
    <w:rsid w:val="001E1344"/>
    <w:rsid w:val="001E14E3"/>
    <w:rsid w:val="001E1BD8"/>
    <w:rsid w:val="001E1C61"/>
    <w:rsid w:val="001E2589"/>
    <w:rsid w:val="001E3C48"/>
    <w:rsid w:val="001E5FDA"/>
    <w:rsid w:val="001F3826"/>
    <w:rsid w:val="001F3E89"/>
    <w:rsid w:val="001F5553"/>
    <w:rsid w:val="001F5F98"/>
    <w:rsid w:val="001F7A5E"/>
    <w:rsid w:val="001F7D5F"/>
    <w:rsid w:val="001F7D73"/>
    <w:rsid w:val="00202CD6"/>
    <w:rsid w:val="002051DD"/>
    <w:rsid w:val="00205EE4"/>
    <w:rsid w:val="002102FA"/>
    <w:rsid w:val="002212BF"/>
    <w:rsid w:val="00221329"/>
    <w:rsid w:val="002213C6"/>
    <w:rsid w:val="0022409E"/>
    <w:rsid w:val="00226CD8"/>
    <w:rsid w:val="002270A5"/>
    <w:rsid w:val="00230038"/>
    <w:rsid w:val="00232282"/>
    <w:rsid w:val="00232965"/>
    <w:rsid w:val="002347CA"/>
    <w:rsid w:val="0023659F"/>
    <w:rsid w:val="002418FC"/>
    <w:rsid w:val="00243260"/>
    <w:rsid w:val="00243970"/>
    <w:rsid w:val="00243A03"/>
    <w:rsid w:val="00246FA0"/>
    <w:rsid w:val="00250A45"/>
    <w:rsid w:val="00251A77"/>
    <w:rsid w:val="00251F13"/>
    <w:rsid w:val="00253848"/>
    <w:rsid w:val="002538A4"/>
    <w:rsid w:val="002551C3"/>
    <w:rsid w:val="00255D49"/>
    <w:rsid w:val="002561C7"/>
    <w:rsid w:val="0025683E"/>
    <w:rsid w:val="00256B3E"/>
    <w:rsid w:val="00261294"/>
    <w:rsid w:val="00261A7F"/>
    <w:rsid w:val="00262499"/>
    <w:rsid w:val="0026420A"/>
    <w:rsid w:val="002642B9"/>
    <w:rsid w:val="002643A2"/>
    <w:rsid w:val="0026661A"/>
    <w:rsid w:val="00266642"/>
    <w:rsid w:val="002712E8"/>
    <w:rsid w:val="00272A7B"/>
    <w:rsid w:val="00273693"/>
    <w:rsid w:val="00274489"/>
    <w:rsid w:val="00275716"/>
    <w:rsid w:val="00275E57"/>
    <w:rsid w:val="002763C1"/>
    <w:rsid w:val="002774D1"/>
    <w:rsid w:val="00277775"/>
    <w:rsid w:val="002816DF"/>
    <w:rsid w:val="00281A22"/>
    <w:rsid w:val="002830AD"/>
    <w:rsid w:val="00284478"/>
    <w:rsid w:val="00286FAD"/>
    <w:rsid w:val="002870EF"/>
    <w:rsid w:val="00287F63"/>
    <w:rsid w:val="00292B9D"/>
    <w:rsid w:val="00294710"/>
    <w:rsid w:val="002A00F0"/>
    <w:rsid w:val="002A363A"/>
    <w:rsid w:val="002B06F0"/>
    <w:rsid w:val="002B1C30"/>
    <w:rsid w:val="002B2057"/>
    <w:rsid w:val="002B4F6D"/>
    <w:rsid w:val="002B7664"/>
    <w:rsid w:val="002C2011"/>
    <w:rsid w:val="002C38B8"/>
    <w:rsid w:val="002C3C06"/>
    <w:rsid w:val="002C7DEF"/>
    <w:rsid w:val="002D0D54"/>
    <w:rsid w:val="002D2D49"/>
    <w:rsid w:val="002D4698"/>
    <w:rsid w:val="002D4A65"/>
    <w:rsid w:val="002D6578"/>
    <w:rsid w:val="002E171E"/>
    <w:rsid w:val="002E22AF"/>
    <w:rsid w:val="002E2312"/>
    <w:rsid w:val="002E288A"/>
    <w:rsid w:val="002E3A42"/>
    <w:rsid w:val="002E4901"/>
    <w:rsid w:val="002E5AA5"/>
    <w:rsid w:val="002E7346"/>
    <w:rsid w:val="002E7C75"/>
    <w:rsid w:val="002F0BD3"/>
    <w:rsid w:val="002F210E"/>
    <w:rsid w:val="002F3D35"/>
    <w:rsid w:val="002F5244"/>
    <w:rsid w:val="002F52FE"/>
    <w:rsid w:val="002F6CA2"/>
    <w:rsid w:val="00301113"/>
    <w:rsid w:val="003013D8"/>
    <w:rsid w:val="003014B0"/>
    <w:rsid w:val="003014E6"/>
    <w:rsid w:val="003021C0"/>
    <w:rsid w:val="00302600"/>
    <w:rsid w:val="00305898"/>
    <w:rsid w:val="003059BB"/>
    <w:rsid w:val="00305AC5"/>
    <w:rsid w:val="00312137"/>
    <w:rsid w:val="00312D7F"/>
    <w:rsid w:val="00315532"/>
    <w:rsid w:val="003166E5"/>
    <w:rsid w:val="00320D1A"/>
    <w:rsid w:val="003239FE"/>
    <w:rsid w:val="00323ABF"/>
    <w:rsid w:val="00325383"/>
    <w:rsid w:val="003266EE"/>
    <w:rsid w:val="00326CEF"/>
    <w:rsid w:val="00332B75"/>
    <w:rsid w:val="003341C7"/>
    <w:rsid w:val="003344A6"/>
    <w:rsid w:val="00335FCA"/>
    <w:rsid w:val="00336451"/>
    <w:rsid w:val="00336F8C"/>
    <w:rsid w:val="00341EED"/>
    <w:rsid w:val="00342032"/>
    <w:rsid w:val="00342458"/>
    <w:rsid w:val="0034428E"/>
    <w:rsid w:val="003514CB"/>
    <w:rsid w:val="00351555"/>
    <w:rsid w:val="003529D6"/>
    <w:rsid w:val="00354474"/>
    <w:rsid w:val="003545A5"/>
    <w:rsid w:val="00354DB7"/>
    <w:rsid w:val="003573C6"/>
    <w:rsid w:val="00357BDB"/>
    <w:rsid w:val="00361CC8"/>
    <w:rsid w:val="00362326"/>
    <w:rsid w:val="00362870"/>
    <w:rsid w:val="0036569E"/>
    <w:rsid w:val="00367FBF"/>
    <w:rsid w:val="00371B75"/>
    <w:rsid w:val="003724DE"/>
    <w:rsid w:val="00376035"/>
    <w:rsid w:val="00376535"/>
    <w:rsid w:val="003774AD"/>
    <w:rsid w:val="003800DD"/>
    <w:rsid w:val="003810E2"/>
    <w:rsid w:val="003839B7"/>
    <w:rsid w:val="00384005"/>
    <w:rsid w:val="00390822"/>
    <w:rsid w:val="00391FA3"/>
    <w:rsid w:val="00393FD1"/>
    <w:rsid w:val="003A02E3"/>
    <w:rsid w:val="003A049F"/>
    <w:rsid w:val="003A2620"/>
    <w:rsid w:val="003A2B79"/>
    <w:rsid w:val="003A5B0E"/>
    <w:rsid w:val="003A7CCD"/>
    <w:rsid w:val="003B00A0"/>
    <w:rsid w:val="003B3FF6"/>
    <w:rsid w:val="003B50E5"/>
    <w:rsid w:val="003B5328"/>
    <w:rsid w:val="003B6820"/>
    <w:rsid w:val="003B7943"/>
    <w:rsid w:val="003C1E5B"/>
    <w:rsid w:val="003C22CD"/>
    <w:rsid w:val="003C2E77"/>
    <w:rsid w:val="003C5033"/>
    <w:rsid w:val="003C5319"/>
    <w:rsid w:val="003C549B"/>
    <w:rsid w:val="003C64D4"/>
    <w:rsid w:val="003C7B53"/>
    <w:rsid w:val="003D5100"/>
    <w:rsid w:val="003D567A"/>
    <w:rsid w:val="003D58FE"/>
    <w:rsid w:val="003D5E30"/>
    <w:rsid w:val="003D7745"/>
    <w:rsid w:val="003E0CFE"/>
    <w:rsid w:val="003E5D11"/>
    <w:rsid w:val="003E7DEE"/>
    <w:rsid w:val="003F0292"/>
    <w:rsid w:val="003F0435"/>
    <w:rsid w:val="003F13C7"/>
    <w:rsid w:val="003F1C87"/>
    <w:rsid w:val="003F440C"/>
    <w:rsid w:val="003F5557"/>
    <w:rsid w:val="003F5C15"/>
    <w:rsid w:val="003F68FC"/>
    <w:rsid w:val="003F776E"/>
    <w:rsid w:val="00401296"/>
    <w:rsid w:val="00401A86"/>
    <w:rsid w:val="00404595"/>
    <w:rsid w:val="00404B9E"/>
    <w:rsid w:val="00405B38"/>
    <w:rsid w:val="004061EF"/>
    <w:rsid w:val="0041106F"/>
    <w:rsid w:val="004114DD"/>
    <w:rsid w:val="00411AD9"/>
    <w:rsid w:val="00412183"/>
    <w:rsid w:val="004121AC"/>
    <w:rsid w:val="0041248E"/>
    <w:rsid w:val="004162F9"/>
    <w:rsid w:val="00416BC5"/>
    <w:rsid w:val="004228EA"/>
    <w:rsid w:val="00423CB3"/>
    <w:rsid w:val="004257A5"/>
    <w:rsid w:val="00430281"/>
    <w:rsid w:val="00430604"/>
    <w:rsid w:val="00432384"/>
    <w:rsid w:val="004338DD"/>
    <w:rsid w:val="004351CA"/>
    <w:rsid w:val="00436D39"/>
    <w:rsid w:val="004378B5"/>
    <w:rsid w:val="004410CC"/>
    <w:rsid w:val="00442455"/>
    <w:rsid w:val="00443889"/>
    <w:rsid w:val="00444636"/>
    <w:rsid w:val="00444CEA"/>
    <w:rsid w:val="004469DB"/>
    <w:rsid w:val="00447720"/>
    <w:rsid w:val="004506BB"/>
    <w:rsid w:val="0045111F"/>
    <w:rsid w:val="00453728"/>
    <w:rsid w:val="00453FAC"/>
    <w:rsid w:val="00457F77"/>
    <w:rsid w:val="0046318A"/>
    <w:rsid w:val="00463D6D"/>
    <w:rsid w:val="004644D2"/>
    <w:rsid w:val="00464B20"/>
    <w:rsid w:val="004665A0"/>
    <w:rsid w:val="004713BF"/>
    <w:rsid w:val="00471958"/>
    <w:rsid w:val="004730E2"/>
    <w:rsid w:val="00473571"/>
    <w:rsid w:val="0047736B"/>
    <w:rsid w:val="00480AF1"/>
    <w:rsid w:val="00481043"/>
    <w:rsid w:val="0048577D"/>
    <w:rsid w:val="00485C11"/>
    <w:rsid w:val="00486F39"/>
    <w:rsid w:val="004877FA"/>
    <w:rsid w:val="00487F9F"/>
    <w:rsid w:val="004908AA"/>
    <w:rsid w:val="00490C80"/>
    <w:rsid w:val="00490D09"/>
    <w:rsid w:val="00494772"/>
    <w:rsid w:val="004A20FB"/>
    <w:rsid w:val="004A4CFA"/>
    <w:rsid w:val="004A52C3"/>
    <w:rsid w:val="004A7E16"/>
    <w:rsid w:val="004B1D84"/>
    <w:rsid w:val="004B4934"/>
    <w:rsid w:val="004B5A65"/>
    <w:rsid w:val="004B5FA9"/>
    <w:rsid w:val="004B7078"/>
    <w:rsid w:val="004C111A"/>
    <w:rsid w:val="004C1978"/>
    <w:rsid w:val="004C1EF1"/>
    <w:rsid w:val="004C24D8"/>
    <w:rsid w:val="004C3E42"/>
    <w:rsid w:val="004C67B4"/>
    <w:rsid w:val="004C71AE"/>
    <w:rsid w:val="004D1798"/>
    <w:rsid w:val="004D3AE0"/>
    <w:rsid w:val="004D5D03"/>
    <w:rsid w:val="004E04C8"/>
    <w:rsid w:val="004E0737"/>
    <w:rsid w:val="004E2614"/>
    <w:rsid w:val="004E3685"/>
    <w:rsid w:val="004E4159"/>
    <w:rsid w:val="004E42C2"/>
    <w:rsid w:val="004E6C41"/>
    <w:rsid w:val="004F0FBC"/>
    <w:rsid w:val="004F1C6A"/>
    <w:rsid w:val="004F253E"/>
    <w:rsid w:val="004F26D6"/>
    <w:rsid w:val="004F373B"/>
    <w:rsid w:val="004F4690"/>
    <w:rsid w:val="004F52BA"/>
    <w:rsid w:val="004F7BE9"/>
    <w:rsid w:val="00500FF4"/>
    <w:rsid w:val="0050473C"/>
    <w:rsid w:val="00505C38"/>
    <w:rsid w:val="00510328"/>
    <w:rsid w:val="00511095"/>
    <w:rsid w:val="00514A5F"/>
    <w:rsid w:val="005169AD"/>
    <w:rsid w:val="00517062"/>
    <w:rsid w:val="005170FD"/>
    <w:rsid w:val="00517A96"/>
    <w:rsid w:val="005219D5"/>
    <w:rsid w:val="005259B1"/>
    <w:rsid w:val="00527EC8"/>
    <w:rsid w:val="00530043"/>
    <w:rsid w:val="0053053C"/>
    <w:rsid w:val="00530F60"/>
    <w:rsid w:val="00535304"/>
    <w:rsid w:val="00535CF1"/>
    <w:rsid w:val="00540FF8"/>
    <w:rsid w:val="00542086"/>
    <w:rsid w:val="00542DE7"/>
    <w:rsid w:val="00543E9D"/>
    <w:rsid w:val="005445FB"/>
    <w:rsid w:val="00544C22"/>
    <w:rsid w:val="00545C6F"/>
    <w:rsid w:val="005468AB"/>
    <w:rsid w:val="00547284"/>
    <w:rsid w:val="005478A7"/>
    <w:rsid w:val="00547C16"/>
    <w:rsid w:val="00550013"/>
    <w:rsid w:val="00550284"/>
    <w:rsid w:val="0055145E"/>
    <w:rsid w:val="00552323"/>
    <w:rsid w:val="00554229"/>
    <w:rsid w:val="00554DDE"/>
    <w:rsid w:val="0055568F"/>
    <w:rsid w:val="005563A9"/>
    <w:rsid w:val="005565C1"/>
    <w:rsid w:val="005607C0"/>
    <w:rsid w:val="00561D63"/>
    <w:rsid w:val="00563DF3"/>
    <w:rsid w:val="00565570"/>
    <w:rsid w:val="00565D62"/>
    <w:rsid w:val="00567008"/>
    <w:rsid w:val="005719BA"/>
    <w:rsid w:val="0057281E"/>
    <w:rsid w:val="00572864"/>
    <w:rsid w:val="00574FDA"/>
    <w:rsid w:val="00577188"/>
    <w:rsid w:val="005775E9"/>
    <w:rsid w:val="00581083"/>
    <w:rsid w:val="00582813"/>
    <w:rsid w:val="00582C90"/>
    <w:rsid w:val="00584920"/>
    <w:rsid w:val="00585634"/>
    <w:rsid w:val="005901A9"/>
    <w:rsid w:val="0059027B"/>
    <w:rsid w:val="005902E6"/>
    <w:rsid w:val="00593201"/>
    <w:rsid w:val="0059428D"/>
    <w:rsid w:val="00596717"/>
    <w:rsid w:val="00596900"/>
    <w:rsid w:val="005A0A74"/>
    <w:rsid w:val="005A2A36"/>
    <w:rsid w:val="005A2B24"/>
    <w:rsid w:val="005A546B"/>
    <w:rsid w:val="005A5614"/>
    <w:rsid w:val="005A5CCB"/>
    <w:rsid w:val="005B04C7"/>
    <w:rsid w:val="005B0C92"/>
    <w:rsid w:val="005B2440"/>
    <w:rsid w:val="005B34A8"/>
    <w:rsid w:val="005B606F"/>
    <w:rsid w:val="005B6B07"/>
    <w:rsid w:val="005B6E62"/>
    <w:rsid w:val="005C183C"/>
    <w:rsid w:val="005C29E0"/>
    <w:rsid w:val="005C35C4"/>
    <w:rsid w:val="005C469B"/>
    <w:rsid w:val="005C4C4C"/>
    <w:rsid w:val="005C68FD"/>
    <w:rsid w:val="005C7CFF"/>
    <w:rsid w:val="005D0A77"/>
    <w:rsid w:val="005D34E3"/>
    <w:rsid w:val="005D46E0"/>
    <w:rsid w:val="005D5AAE"/>
    <w:rsid w:val="005D60D3"/>
    <w:rsid w:val="005D615D"/>
    <w:rsid w:val="005D6AAF"/>
    <w:rsid w:val="005D6FC3"/>
    <w:rsid w:val="005E1215"/>
    <w:rsid w:val="005E42FA"/>
    <w:rsid w:val="005E4823"/>
    <w:rsid w:val="005F0875"/>
    <w:rsid w:val="005F103D"/>
    <w:rsid w:val="005F3433"/>
    <w:rsid w:val="005F5245"/>
    <w:rsid w:val="005F6757"/>
    <w:rsid w:val="005F698B"/>
    <w:rsid w:val="005F6D03"/>
    <w:rsid w:val="00600AB6"/>
    <w:rsid w:val="0060125F"/>
    <w:rsid w:val="006027DC"/>
    <w:rsid w:val="00602DB9"/>
    <w:rsid w:val="00604164"/>
    <w:rsid w:val="006114A9"/>
    <w:rsid w:val="006132EB"/>
    <w:rsid w:val="00613738"/>
    <w:rsid w:val="00615021"/>
    <w:rsid w:val="00615395"/>
    <w:rsid w:val="006158EE"/>
    <w:rsid w:val="00616B8E"/>
    <w:rsid w:val="006170AB"/>
    <w:rsid w:val="006176D3"/>
    <w:rsid w:val="00617AAB"/>
    <w:rsid w:val="006204E5"/>
    <w:rsid w:val="00620CE4"/>
    <w:rsid w:val="006224AA"/>
    <w:rsid w:val="006225AE"/>
    <w:rsid w:val="00623814"/>
    <w:rsid w:val="006241AE"/>
    <w:rsid w:val="0062512A"/>
    <w:rsid w:val="006256D5"/>
    <w:rsid w:val="00627C8D"/>
    <w:rsid w:val="00627E93"/>
    <w:rsid w:val="00630EFB"/>
    <w:rsid w:val="006321DC"/>
    <w:rsid w:val="00636087"/>
    <w:rsid w:val="006374E0"/>
    <w:rsid w:val="0064168A"/>
    <w:rsid w:val="00642620"/>
    <w:rsid w:val="00643DA6"/>
    <w:rsid w:val="00644D17"/>
    <w:rsid w:val="00646D62"/>
    <w:rsid w:val="006474FC"/>
    <w:rsid w:val="00647CEE"/>
    <w:rsid w:val="006509B8"/>
    <w:rsid w:val="006554F2"/>
    <w:rsid w:val="0066164E"/>
    <w:rsid w:val="00665673"/>
    <w:rsid w:val="00667B4E"/>
    <w:rsid w:val="00667D65"/>
    <w:rsid w:val="00671514"/>
    <w:rsid w:val="006729F2"/>
    <w:rsid w:val="0067407A"/>
    <w:rsid w:val="0067736D"/>
    <w:rsid w:val="00680395"/>
    <w:rsid w:val="00680D7A"/>
    <w:rsid w:val="00684891"/>
    <w:rsid w:val="00684D64"/>
    <w:rsid w:val="00684F9A"/>
    <w:rsid w:val="006868B7"/>
    <w:rsid w:val="0069079B"/>
    <w:rsid w:val="00691A00"/>
    <w:rsid w:val="00691DF5"/>
    <w:rsid w:val="006934CA"/>
    <w:rsid w:val="00693C27"/>
    <w:rsid w:val="00697FAA"/>
    <w:rsid w:val="006A1844"/>
    <w:rsid w:val="006A6A79"/>
    <w:rsid w:val="006B12CE"/>
    <w:rsid w:val="006B2879"/>
    <w:rsid w:val="006B2B42"/>
    <w:rsid w:val="006B601D"/>
    <w:rsid w:val="006B6BFB"/>
    <w:rsid w:val="006B6D72"/>
    <w:rsid w:val="006C1492"/>
    <w:rsid w:val="006C24A5"/>
    <w:rsid w:val="006C40CF"/>
    <w:rsid w:val="006C61C3"/>
    <w:rsid w:val="006C6581"/>
    <w:rsid w:val="006C6EDB"/>
    <w:rsid w:val="006D531A"/>
    <w:rsid w:val="006D547B"/>
    <w:rsid w:val="006D54DB"/>
    <w:rsid w:val="006E14DF"/>
    <w:rsid w:val="006E1C1E"/>
    <w:rsid w:val="006E428A"/>
    <w:rsid w:val="006E4604"/>
    <w:rsid w:val="006E621F"/>
    <w:rsid w:val="006E6B17"/>
    <w:rsid w:val="006E6F73"/>
    <w:rsid w:val="006E7CB1"/>
    <w:rsid w:val="006F046F"/>
    <w:rsid w:val="006F0749"/>
    <w:rsid w:val="006F123F"/>
    <w:rsid w:val="006F1463"/>
    <w:rsid w:val="006F1B62"/>
    <w:rsid w:val="006F1CF7"/>
    <w:rsid w:val="006F21CE"/>
    <w:rsid w:val="006F40E7"/>
    <w:rsid w:val="006F582A"/>
    <w:rsid w:val="00700A8A"/>
    <w:rsid w:val="007018C9"/>
    <w:rsid w:val="00703E05"/>
    <w:rsid w:val="00703FD3"/>
    <w:rsid w:val="00707D9A"/>
    <w:rsid w:val="007100C4"/>
    <w:rsid w:val="00711C5B"/>
    <w:rsid w:val="00711CE3"/>
    <w:rsid w:val="00711EC9"/>
    <w:rsid w:val="007154DF"/>
    <w:rsid w:val="00720D34"/>
    <w:rsid w:val="007215B5"/>
    <w:rsid w:val="00721C74"/>
    <w:rsid w:val="007244A4"/>
    <w:rsid w:val="007254A7"/>
    <w:rsid w:val="00726E10"/>
    <w:rsid w:val="00730F93"/>
    <w:rsid w:val="007325C3"/>
    <w:rsid w:val="0073305F"/>
    <w:rsid w:val="0073380B"/>
    <w:rsid w:val="00741BE1"/>
    <w:rsid w:val="00746ABC"/>
    <w:rsid w:val="00750DFD"/>
    <w:rsid w:val="007536B1"/>
    <w:rsid w:val="00756584"/>
    <w:rsid w:val="00757AD5"/>
    <w:rsid w:val="00760088"/>
    <w:rsid w:val="007605BE"/>
    <w:rsid w:val="00761032"/>
    <w:rsid w:val="00762F70"/>
    <w:rsid w:val="00763C3C"/>
    <w:rsid w:val="00765AC3"/>
    <w:rsid w:val="0076670A"/>
    <w:rsid w:val="007718F6"/>
    <w:rsid w:val="007720FA"/>
    <w:rsid w:val="0077231F"/>
    <w:rsid w:val="00772D70"/>
    <w:rsid w:val="00774745"/>
    <w:rsid w:val="00774798"/>
    <w:rsid w:val="00780FB1"/>
    <w:rsid w:val="0078238C"/>
    <w:rsid w:val="0078292D"/>
    <w:rsid w:val="00784DBB"/>
    <w:rsid w:val="00785F21"/>
    <w:rsid w:val="007872C2"/>
    <w:rsid w:val="007875A8"/>
    <w:rsid w:val="00790DF4"/>
    <w:rsid w:val="007915A2"/>
    <w:rsid w:val="00791C99"/>
    <w:rsid w:val="00792F9E"/>
    <w:rsid w:val="00793D5D"/>
    <w:rsid w:val="007A6114"/>
    <w:rsid w:val="007A73EF"/>
    <w:rsid w:val="007B122F"/>
    <w:rsid w:val="007B15B6"/>
    <w:rsid w:val="007B1CA5"/>
    <w:rsid w:val="007B3DD8"/>
    <w:rsid w:val="007B481B"/>
    <w:rsid w:val="007B4CCD"/>
    <w:rsid w:val="007B537B"/>
    <w:rsid w:val="007B7D16"/>
    <w:rsid w:val="007C2CC9"/>
    <w:rsid w:val="007C6275"/>
    <w:rsid w:val="007C645A"/>
    <w:rsid w:val="007D0B12"/>
    <w:rsid w:val="007D1F8F"/>
    <w:rsid w:val="007D60B9"/>
    <w:rsid w:val="007D73EE"/>
    <w:rsid w:val="007E4720"/>
    <w:rsid w:val="007E6A6E"/>
    <w:rsid w:val="007F30B3"/>
    <w:rsid w:val="007F43D9"/>
    <w:rsid w:val="007F5B22"/>
    <w:rsid w:val="00800118"/>
    <w:rsid w:val="00800F67"/>
    <w:rsid w:val="0080192A"/>
    <w:rsid w:val="008022E6"/>
    <w:rsid w:val="00803FA9"/>
    <w:rsid w:val="0080405A"/>
    <w:rsid w:val="0080475E"/>
    <w:rsid w:val="00806E24"/>
    <w:rsid w:val="008070D3"/>
    <w:rsid w:val="00810981"/>
    <w:rsid w:val="008114C3"/>
    <w:rsid w:val="0081432E"/>
    <w:rsid w:val="00814E14"/>
    <w:rsid w:val="00815BBC"/>
    <w:rsid w:val="00815ECF"/>
    <w:rsid w:val="00817870"/>
    <w:rsid w:val="00820D46"/>
    <w:rsid w:val="00820E8D"/>
    <w:rsid w:val="008216EC"/>
    <w:rsid w:val="008219EF"/>
    <w:rsid w:val="00822F49"/>
    <w:rsid w:val="00823750"/>
    <w:rsid w:val="00823860"/>
    <w:rsid w:val="00823AD5"/>
    <w:rsid w:val="00824F41"/>
    <w:rsid w:val="0082610C"/>
    <w:rsid w:val="00826CB9"/>
    <w:rsid w:val="0083406B"/>
    <w:rsid w:val="00835072"/>
    <w:rsid w:val="008370FF"/>
    <w:rsid w:val="00841990"/>
    <w:rsid w:val="008454FF"/>
    <w:rsid w:val="0084563D"/>
    <w:rsid w:val="00845E65"/>
    <w:rsid w:val="008463B0"/>
    <w:rsid w:val="0084724A"/>
    <w:rsid w:val="008474FB"/>
    <w:rsid w:val="00847CAA"/>
    <w:rsid w:val="0085012A"/>
    <w:rsid w:val="00851036"/>
    <w:rsid w:val="00851F81"/>
    <w:rsid w:val="00852440"/>
    <w:rsid w:val="00852629"/>
    <w:rsid w:val="00856597"/>
    <w:rsid w:val="0085688B"/>
    <w:rsid w:val="00857EC4"/>
    <w:rsid w:val="00857FDC"/>
    <w:rsid w:val="0086047A"/>
    <w:rsid w:val="00860F79"/>
    <w:rsid w:val="0086169E"/>
    <w:rsid w:val="00863E72"/>
    <w:rsid w:val="0086666F"/>
    <w:rsid w:val="008666E7"/>
    <w:rsid w:val="00867146"/>
    <w:rsid w:val="00867CC6"/>
    <w:rsid w:val="0087108E"/>
    <w:rsid w:val="00871B1B"/>
    <w:rsid w:val="00872A2D"/>
    <w:rsid w:val="00872BB8"/>
    <w:rsid w:val="00873FDD"/>
    <w:rsid w:val="00874933"/>
    <w:rsid w:val="00875BFD"/>
    <w:rsid w:val="00877F24"/>
    <w:rsid w:val="00880A5B"/>
    <w:rsid w:val="00881DE5"/>
    <w:rsid w:val="00882F0B"/>
    <w:rsid w:val="0088399F"/>
    <w:rsid w:val="00883AD0"/>
    <w:rsid w:val="00883E26"/>
    <w:rsid w:val="00883E9B"/>
    <w:rsid w:val="00886CFE"/>
    <w:rsid w:val="00886D2C"/>
    <w:rsid w:val="00887C1C"/>
    <w:rsid w:val="00887E8C"/>
    <w:rsid w:val="00887F78"/>
    <w:rsid w:val="008902D6"/>
    <w:rsid w:val="00892529"/>
    <w:rsid w:val="00892F77"/>
    <w:rsid w:val="00893E30"/>
    <w:rsid w:val="00895C24"/>
    <w:rsid w:val="008967A5"/>
    <w:rsid w:val="00896E3B"/>
    <w:rsid w:val="008A3A87"/>
    <w:rsid w:val="008A4AF6"/>
    <w:rsid w:val="008A549D"/>
    <w:rsid w:val="008A6AA4"/>
    <w:rsid w:val="008B2162"/>
    <w:rsid w:val="008B2758"/>
    <w:rsid w:val="008B3356"/>
    <w:rsid w:val="008B376D"/>
    <w:rsid w:val="008B406D"/>
    <w:rsid w:val="008B43D0"/>
    <w:rsid w:val="008C020D"/>
    <w:rsid w:val="008C0D10"/>
    <w:rsid w:val="008C1DE1"/>
    <w:rsid w:val="008C39D6"/>
    <w:rsid w:val="008C48DB"/>
    <w:rsid w:val="008C4B9A"/>
    <w:rsid w:val="008C5139"/>
    <w:rsid w:val="008C6896"/>
    <w:rsid w:val="008D0B41"/>
    <w:rsid w:val="008D2118"/>
    <w:rsid w:val="008D38C0"/>
    <w:rsid w:val="008D3DB0"/>
    <w:rsid w:val="008D4626"/>
    <w:rsid w:val="008D6008"/>
    <w:rsid w:val="008D67F8"/>
    <w:rsid w:val="008D7D54"/>
    <w:rsid w:val="008E1F6B"/>
    <w:rsid w:val="008E20E3"/>
    <w:rsid w:val="008E3F8F"/>
    <w:rsid w:val="008E3FC8"/>
    <w:rsid w:val="008E573B"/>
    <w:rsid w:val="008E5D84"/>
    <w:rsid w:val="008E6962"/>
    <w:rsid w:val="008E6AAD"/>
    <w:rsid w:val="008E728B"/>
    <w:rsid w:val="008E7A4C"/>
    <w:rsid w:val="008F0EF2"/>
    <w:rsid w:val="008F33F5"/>
    <w:rsid w:val="008F3CA5"/>
    <w:rsid w:val="009006C3"/>
    <w:rsid w:val="00901008"/>
    <w:rsid w:val="0090398B"/>
    <w:rsid w:val="00905B7A"/>
    <w:rsid w:val="00907D39"/>
    <w:rsid w:val="00907EA1"/>
    <w:rsid w:val="00911EB0"/>
    <w:rsid w:val="009125B8"/>
    <w:rsid w:val="00912744"/>
    <w:rsid w:val="00912F75"/>
    <w:rsid w:val="00914419"/>
    <w:rsid w:val="00915F09"/>
    <w:rsid w:val="00916148"/>
    <w:rsid w:val="009165DD"/>
    <w:rsid w:val="0091778B"/>
    <w:rsid w:val="00921531"/>
    <w:rsid w:val="0092291B"/>
    <w:rsid w:val="00922C7F"/>
    <w:rsid w:val="0092363B"/>
    <w:rsid w:val="00923C42"/>
    <w:rsid w:val="009304F1"/>
    <w:rsid w:val="00931834"/>
    <w:rsid w:val="00932FD0"/>
    <w:rsid w:val="00933D38"/>
    <w:rsid w:val="009351ED"/>
    <w:rsid w:val="0093655C"/>
    <w:rsid w:val="00936722"/>
    <w:rsid w:val="00940CBB"/>
    <w:rsid w:val="00945CFF"/>
    <w:rsid w:val="00946076"/>
    <w:rsid w:val="00947AF7"/>
    <w:rsid w:val="009500BA"/>
    <w:rsid w:val="00950560"/>
    <w:rsid w:val="009515BF"/>
    <w:rsid w:val="00952231"/>
    <w:rsid w:val="00957907"/>
    <w:rsid w:val="00957E30"/>
    <w:rsid w:val="009639A5"/>
    <w:rsid w:val="00966C8A"/>
    <w:rsid w:val="00970DF5"/>
    <w:rsid w:val="009710D9"/>
    <w:rsid w:val="009758C0"/>
    <w:rsid w:val="00975946"/>
    <w:rsid w:val="00977A46"/>
    <w:rsid w:val="0098167C"/>
    <w:rsid w:val="00982459"/>
    <w:rsid w:val="00982701"/>
    <w:rsid w:val="0098271F"/>
    <w:rsid w:val="009829F8"/>
    <w:rsid w:val="0098327A"/>
    <w:rsid w:val="00983D2B"/>
    <w:rsid w:val="0098613E"/>
    <w:rsid w:val="00986CD8"/>
    <w:rsid w:val="00992AE8"/>
    <w:rsid w:val="00992FAA"/>
    <w:rsid w:val="00994D44"/>
    <w:rsid w:val="0099771F"/>
    <w:rsid w:val="00997A11"/>
    <w:rsid w:val="00997DA0"/>
    <w:rsid w:val="00997EBE"/>
    <w:rsid w:val="009A0D9F"/>
    <w:rsid w:val="009A32F0"/>
    <w:rsid w:val="009A3333"/>
    <w:rsid w:val="009A39B2"/>
    <w:rsid w:val="009A490A"/>
    <w:rsid w:val="009A4B75"/>
    <w:rsid w:val="009A5109"/>
    <w:rsid w:val="009A5C82"/>
    <w:rsid w:val="009A7122"/>
    <w:rsid w:val="009A73F7"/>
    <w:rsid w:val="009A750F"/>
    <w:rsid w:val="009B0E6C"/>
    <w:rsid w:val="009B11FE"/>
    <w:rsid w:val="009B2F02"/>
    <w:rsid w:val="009B31E7"/>
    <w:rsid w:val="009B4C36"/>
    <w:rsid w:val="009B68D6"/>
    <w:rsid w:val="009B7621"/>
    <w:rsid w:val="009C0C7F"/>
    <w:rsid w:val="009C12FE"/>
    <w:rsid w:val="009C22AC"/>
    <w:rsid w:val="009C4B8E"/>
    <w:rsid w:val="009C4E15"/>
    <w:rsid w:val="009C6624"/>
    <w:rsid w:val="009C7EBD"/>
    <w:rsid w:val="009D0589"/>
    <w:rsid w:val="009D3FB2"/>
    <w:rsid w:val="009D4A03"/>
    <w:rsid w:val="009D55CD"/>
    <w:rsid w:val="009D5973"/>
    <w:rsid w:val="009D6083"/>
    <w:rsid w:val="009E1F8E"/>
    <w:rsid w:val="009E458E"/>
    <w:rsid w:val="009F1941"/>
    <w:rsid w:val="009F2E37"/>
    <w:rsid w:val="009F3777"/>
    <w:rsid w:val="009F56F1"/>
    <w:rsid w:val="009F57DC"/>
    <w:rsid w:val="00A00EB5"/>
    <w:rsid w:val="00A0138D"/>
    <w:rsid w:val="00A03028"/>
    <w:rsid w:val="00A04C2C"/>
    <w:rsid w:val="00A05D0B"/>
    <w:rsid w:val="00A05DED"/>
    <w:rsid w:val="00A06EFA"/>
    <w:rsid w:val="00A07BAB"/>
    <w:rsid w:val="00A12891"/>
    <w:rsid w:val="00A1385F"/>
    <w:rsid w:val="00A13A48"/>
    <w:rsid w:val="00A1415D"/>
    <w:rsid w:val="00A1493C"/>
    <w:rsid w:val="00A14D82"/>
    <w:rsid w:val="00A15173"/>
    <w:rsid w:val="00A15B68"/>
    <w:rsid w:val="00A17D86"/>
    <w:rsid w:val="00A209CD"/>
    <w:rsid w:val="00A2390E"/>
    <w:rsid w:val="00A2411F"/>
    <w:rsid w:val="00A24BDD"/>
    <w:rsid w:val="00A252EB"/>
    <w:rsid w:val="00A256BA"/>
    <w:rsid w:val="00A25C22"/>
    <w:rsid w:val="00A26F32"/>
    <w:rsid w:val="00A30895"/>
    <w:rsid w:val="00A30899"/>
    <w:rsid w:val="00A31EAA"/>
    <w:rsid w:val="00A32495"/>
    <w:rsid w:val="00A33666"/>
    <w:rsid w:val="00A34B9E"/>
    <w:rsid w:val="00A45F5E"/>
    <w:rsid w:val="00A5079E"/>
    <w:rsid w:val="00A51350"/>
    <w:rsid w:val="00A52EC7"/>
    <w:rsid w:val="00A543F7"/>
    <w:rsid w:val="00A56ED1"/>
    <w:rsid w:val="00A6153C"/>
    <w:rsid w:val="00A623A0"/>
    <w:rsid w:val="00A62B64"/>
    <w:rsid w:val="00A62CFF"/>
    <w:rsid w:val="00A6357B"/>
    <w:rsid w:val="00A6388B"/>
    <w:rsid w:val="00A64BFC"/>
    <w:rsid w:val="00A6501B"/>
    <w:rsid w:val="00A65740"/>
    <w:rsid w:val="00A66DC0"/>
    <w:rsid w:val="00A7081C"/>
    <w:rsid w:val="00A70FAC"/>
    <w:rsid w:val="00A713BF"/>
    <w:rsid w:val="00A7246C"/>
    <w:rsid w:val="00A746E6"/>
    <w:rsid w:val="00A77121"/>
    <w:rsid w:val="00A77534"/>
    <w:rsid w:val="00A81041"/>
    <w:rsid w:val="00A82585"/>
    <w:rsid w:val="00A82D3E"/>
    <w:rsid w:val="00A86D76"/>
    <w:rsid w:val="00A873B8"/>
    <w:rsid w:val="00A87AA9"/>
    <w:rsid w:val="00A90562"/>
    <w:rsid w:val="00A913E2"/>
    <w:rsid w:val="00A9177D"/>
    <w:rsid w:val="00A923C4"/>
    <w:rsid w:val="00A92D3A"/>
    <w:rsid w:val="00A9320C"/>
    <w:rsid w:val="00A959AE"/>
    <w:rsid w:val="00AA09EF"/>
    <w:rsid w:val="00AA1759"/>
    <w:rsid w:val="00AA300A"/>
    <w:rsid w:val="00AA6D12"/>
    <w:rsid w:val="00AA7176"/>
    <w:rsid w:val="00AA7F2E"/>
    <w:rsid w:val="00AB0432"/>
    <w:rsid w:val="00AB0C99"/>
    <w:rsid w:val="00AC11A0"/>
    <w:rsid w:val="00AC3297"/>
    <w:rsid w:val="00AC4A03"/>
    <w:rsid w:val="00AC65B3"/>
    <w:rsid w:val="00AD0E7A"/>
    <w:rsid w:val="00AD151C"/>
    <w:rsid w:val="00AD3024"/>
    <w:rsid w:val="00AD570A"/>
    <w:rsid w:val="00AD5722"/>
    <w:rsid w:val="00AD5F70"/>
    <w:rsid w:val="00AD6B0A"/>
    <w:rsid w:val="00AD6DD1"/>
    <w:rsid w:val="00AD7B69"/>
    <w:rsid w:val="00AE0843"/>
    <w:rsid w:val="00AE09C4"/>
    <w:rsid w:val="00AE30D4"/>
    <w:rsid w:val="00AE549D"/>
    <w:rsid w:val="00AE7654"/>
    <w:rsid w:val="00AF2AAA"/>
    <w:rsid w:val="00AF327B"/>
    <w:rsid w:val="00AF488B"/>
    <w:rsid w:val="00AF7A3C"/>
    <w:rsid w:val="00B0242C"/>
    <w:rsid w:val="00B03704"/>
    <w:rsid w:val="00B04DC2"/>
    <w:rsid w:val="00B06D8D"/>
    <w:rsid w:val="00B12659"/>
    <w:rsid w:val="00B128C6"/>
    <w:rsid w:val="00B13A2A"/>
    <w:rsid w:val="00B13EB6"/>
    <w:rsid w:val="00B140CE"/>
    <w:rsid w:val="00B1596D"/>
    <w:rsid w:val="00B15EC1"/>
    <w:rsid w:val="00B16301"/>
    <w:rsid w:val="00B16917"/>
    <w:rsid w:val="00B17966"/>
    <w:rsid w:val="00B2089D"/>
    <w:rsid w:val="00B21F27"/>
    <w:rsid w:val="00B249FE"/>
    <w:rsid w:val="00B2589E"/>
    <w:rsid w:val="00B31275"/>
    <w:rsid w:val="00B31F55"/>
    <w:rsid w:val="00B349EA"/>
    <w:rsid w:val="00B34E93"/>
    <w:rsid w:val="00B3561C"/>
    <w:rsid w:val="00B35D47"/>
    <w:rsid w:val="00B43CDB"/>
    <w:rsid w:val="00B44269"/>
    <w:rsid w:val="00B453B1"/>
    <w:rsid w:val="00B45B47"/>
    <w:rsid w:val="00B45C73"/>
    <w:rsid w:val="00B51528"/>
    <w:rsid w:val="00B52B1B"/>
    <w:rsid w:val="00B53370"/>
    <w:rsid w:val="00B549BB"/>
    <w:rsid w:val="00B55480"/>
    <w:rsid w:val="00B563E6"/>
    <w:rsid w:val="00B56972"/>
    <w:rsid w:val="00B57EE2"/>
    <w:rsid w:val="00B6151D"/>
    <w:rsid w:val="00B67EAD"/>
    <w:rsid w:val="00B707CD"/>
    <w:rsid w:val="00B7208A"/>
    <w:rsid w:val="00B80361"/>
    <w:rsid w:val="00B8062A"/>
    <w:rsid w:val="00B80F0B"/>
    <w:rsid w:val="00B813DC"/>
    <w:rsid w:val="00B81553"/>
    <w:rsid w:val="00B82C43"/>
    <w:rsid w:val="00B83C9B"/>
    <w:rsid w:val="00B87C98"/>
    <w:rsid w:val="00B91295"/>
    <w:rsid w:val="00B91A26"/>
    <w:rsid w:val="00B91BC4"/>
    <w:rsid w:val="00B93061"/>
    <w:rsid w:val="00B94FDC"/>
    <w:rsid w:val="00B962CB"/>
    <w:rsid w:val="00BA0DF9"/>
    <w:rsid w:val="00BA525C"/>
    <w:rsid w:val="00BA7838"/>
    <w:rsid w:val="00BA7BB8"/>
    <w:rsid w:val="00BB06C6"/>
    <w:rsid w:val="00BB5027"/>
    <w:rsid w:val="00BB5CCB"/>
    <w:rsid w:val="00BB6122"/>
    <w:rsid w:val="00BB734D"/>
    <w:rsid w:val="00BB78D0"/>
    <w:rsid w:val="00BB7C50"/>
    <w:rsid w:val="00BC0E86"/>
    <w:rsid w:val="00BC214D"/>
    <w:rsid w:val="00BC284C"/>
    <w:rsid w:val="00BC2ECE"/>
    <w:rsid w:val="00BC48AE"/>
    <w:rsid w:val="00BC5100"/>
    <w:rsid w:val="00BC7F31"/>
    <w:rsid w:val="00BD2C08"/>
    <w:rsid w:val="00BD5DDB"/>
    <w:rsid w:val="00BD7AE3"/>
    <w:rsid w:val="00BE0074"/>
    <w:rsid w:val="00BE4E6D"/>
    <w:rsid w:val="00BE6D24"/>
    <w:rsid w:val="00BF0F2F"/>
    <w:rsid w:val="00BF2116"/>
    <w:rsid w:val="00BF242C"/>
    <w:rsid w:val="00BF2F56"/>
    <w:rsid w:val="00BF45CB"/>
    <w:rsid w:val="00BF490A"/>
    <w:rsid w:val="00BF4FB3"/>
    <w:rsid w:val="00BF58BA"/>
    <w:rsid w:val="00BF6B1D"/>
    <w:rsid w:val="00BF6D84"/>
    <w:rsid w:val="00BF6F53"/>
    <w:rsid w:val="00BF78BC"/>
    <w:rsid w:val="00C00F8C"/>
    <w:rsid w:val="00C01A49"/>
    <w:rsid w:val="00C02C7B"/>
    <w:rsid w:val="00C02CF8"/>
    <w:rsid w:val="00C0326F"/>
    <w:rsid w:val="00C0431D"/>
    <w:rsid w:val="00C0650F"/>
    <w:rsid w:val="00C1058C"/>
    <w:rsid w:val="00C11CFE"/>
    <w:rsid w:val="00C127B9"/>
    <w:rsid w:val="00C20D6C"/>
    <w:rsid w:val="00C213B8"/>
    <w:rsid w:val="00C22553"/>
    <w:rsid w:val="00C233D5"/>
    <w:rsid w:val="00C24953"/>
    <w:rsid w:val="00C272D8"/>
    <w:rsid w:val="00C27B31"/>
    <w:rsid w:val="00C31A97"/>
    <w:rsid w:val="00C32874"/>
    <w:rsid w:val="00C34796"/>
    <w:rsid w:val="00C36C7B"/>
    <w:rsid w:val="00C37EB0"/>
    <w:rsid w:val="00C40150"/>
    <w:rsid w:val="00C40C43"/>
    <w:rsid w:val="00C41FD8"/>
    <w:rsid w:val="00C42685"/>
    <w:rsid w:val="00C439E6"/>
    <w:rsid w:val="00C45F12"/>
    <w:rsid w:val="00C477E3"/>
    <w:rsid w:val="00C505DF"/>
    <w:rsid w:val="00C51D02"/>
    <w:rsid w:val="00C52956"/>
    <w:rsid w:val="00C55D00"/>
    <w:rsid w:val="00C57A5E"/>
    <w:rsid w:val="00C57F94"/>
    <w:rsid w:val="00C60A4F"/>
    <w:rsid w:val="00C63B6D"/>
    <w:rsid w:val="00C65087"/>
    <w:rsid w:val="00C65FAE"/>
    <w:rsid w:val="00C67624"/>
    <w:rsid w:val="00C67690"/>
    <w:rsid w:val="00C67B5A"/>
    <w:rsid w:val="00C70C47"/>
    <w:rsid w:val="00C726D2"/>
    <w:rsid w:val="00C72E06"/>
    <w:rsid w:val="00C73718"/>
    <w:rsid w:val="00C82FEE"/>
    <w:rsid w:val="00C831A4"/>
    <w:rsid w:val="00C83E6E"/>
    <w:rsid w:val="00C84305"/>
    <w:rsid w:val="00C84648"/>
    <w:rsid w:val="00C84C55"/>
    <w:rsid w:val="00C8545C"/>
    <w:rsid w:val="00C87203"/>
    <w:rsid w:val="00C872FA"/>
    <w:rsid w:val="00C9010D"/>
    <w:rsid w:val="00C90AFA"/>
    <w:rsid w:val="00C95791"/>
    <w:rsid w:val="00CA0000"/>
    <w:rsid w:val="00CA0D48"/>
    <w:rsid w:val="00CA1453"/>
    <w:rsid w:val="00CA3773"/>
    <w:rsid w:val="00CA4671"/>
    <w:rsid w:val="00CA4E22"/>
    <w:rsid w:val="00CA54F9"/>
    <w:rsid w:val="00CA5C2C"/>
    <w:rsid w:val="00CA61AC"/>
    <w:rsid w:val="00CA63CD"/>
    <w:rsid w:val="00CA6561"/>
    <w:rsid w:val="00CA79D4"/>
    <w:rsid w:val="00CB0CC7"/>
    <w:rsid w:val="00CB307A"/>
    <w:rsid w:val="00CB361F"/>
    <w:rsid w:val="00CB6883"/>
    <w:rsid w:val="00CB6D76"/>
    <w:rsid w:val="00CB6F3B"/>
    <w:rsid w:val="00CB7293"/>
    <w:rsid w:val="00CB79AD"/>
    <w:rsid w:val="00CB7D56"/>
    <w:rsid w:val="00CC06A7"/>
    <w:rsid w:val="00CC451E"/>
    <w:rsid w:val="00CC69A4"/>
    <w:rsid w:val="00CD265D"/>
    <w:rsid w:val="00CD274B"/>
    <w:rsid w:val="00CD2984"/>
    <w:rsid w:val="00CE3CCC"/>
    <w:rsid w:val="00CE54EB"/>
    <w:rsid w:val="00CE657A"/>
    <w:rsid w:val="00CF0C45"/>
    <w:rsid w:val="00CF3731"/>
    <w:rsid w:val="00D029EA"/>
    <w:rsid w:val="00D04865"/>
    <w:rsid w:val="00D04E60"/>
    <w:rsid w:val="00D05399"/>
    <w:rsid w:val="00D05C5D"/>
    <w:rsid w:val="00D15622"/>
    <w:rsid w:val="00D162DA"/>
    <w:rsid w:val="00D17409"/>
    <w:rsid w:val="00D17B5F"/>
    <w:rsid w:val="00D23613"/>
    <w:rsid w:val="00D25D57"/>
    <w:rsid w:val="00D26972"/>
    <w:rsid w:val="00D2740C"/>
    <w:rsid w:val="00D27DD0"/>
    <w:rsid w:val="00D30C30"/>
    <w:rsid w:val="00D31BF6"/>
    <w:rsid w:val="00D31E87"/>
    <w:rsid w:val="00D321A9"/>
    <w:rsid w:val="00D322B6"/>
    <w:rsid w:val="00D32921"/>
    <w:rsid w:val="00D332B0"/>
    <w:rsid w:val="00D34005"/>
    <w:rsid w:val="00D36378"/>
    <w:rsid w:val="00D36AFF"/>
    <w:rsid w:val="00D37100"/>
    <w:rsid w:val="00D3733E"/>
    <w:rsid w:val="00D40543"/>
    <w:rsid w:val="00D4090B"/>
    <w:rsid w:val="00D409E8"/>
    <w:rsid w:val="00D423A2"/>
    <w:rsid w:val="00D42727"/>
    <w:rsid w:val="00D54A7D"/>
    <w:rsid w:val="00D55685"/>
    <w:rsid w:val="00D60272"/>
    <w:rsid w:val="00D60B54"/>
    <w:rsid w:val="00D644A6"/>
    <w:rsid w:val="00D64DF6"/>
    <w:rsid w:val="00D6516C"/>
    <w:rsid w:val="00D66B31"/>
    <w:rsid w:val="00D71665"/>
    <w:rsid w:val="00D72767"/>
    <w:rsid w:val="00D73060"/>
    <w:rsid w:val="00D76A2E"/>
    <w:rsid w:val="00D77B8A"/>
    <w:rsid w:val="00D80037"/>
    <w:rsid w:val="00D801FD"/>
    <w:rsid w:val="00D83601"/>
    <w:rsid w:val="00D83DF7"/>
    <w:rsid w:val="00D9024A"/>
    <w:rsid w:val="00D90A67"/>
    <w:rsid w:val="00D9199F"/>
    <w:rsid w:val="00D91CC7"/>
    <w:rsid w:val="00D926D4"/>
    <w:rsid w:val="00D931CE"/>
    <w:rsid w:val="00D94B97"/>
    <w:rsid w:val="00D94DE1"/>
    <w:rsid w:val="00D96D06"/>
    <w:rsid w:val="00D97421"/>
    <w:rsid w:val="00DA1A7A"/>
    <w:rsid w:val="00DA2768"/>
    <w:rsid w:val="00DB0222"/>
    <w:rsid w:val="00DB279F"/>
    <w:rsid w:val="00DB32FD"/>
    <w:rsid w:val="00DB3C6A"/>
    <w:rsid w:val="00DB4ACC"/>
    <w:rsid w:val="00DB576C"/>
    <w:rsid w:val="00DB5D1D"/>
    <w:rsid w:val="00DC0BB8"/>
    <w:rsid w:val="00DC25DF"/>
    <w:rsid w:val="00DC27A2"/>
    <w:rsid w:val="00DC34F1"/>
    <w:rsid w:val="00DC3EA1"/>
    <w:rsid w:val="00DC419E"/>
    <w:rsid w:val="00DC56DF"/>
    <w:rsid w:val="00DC6769"/>
    <w:rsid w:val="00DD28E8"/>
    <w:rsid w:val="00DD2997"/>
    <w:rsid w:val="00DD3714"/>
    <w:rsid w:val="00DD3A6E"/>
    <w:rsid w:val="00DD3CDF"/>
    <w:rsid w:val="00DE0A46"/>
    <w:rsid w:val="00DE0F4D"/>
    <w:rsid w:val="00DE1FFB"/>
    <w:rsid w:val="00DE201B"/>
    <w:rsid w:val="00DE2369"/>
    <w:rsid w:val="00DE27D1"/>
    <w:rsid w:val="00DE4112"/>
    <w:rsid w:val="00DE7F6C"/>
    <w:rsid w:val="00DF2827"/>
    <w:rsid w:val="00DF2BD1"/>
    <w:rsid w:val="00DF2F9D"/>
    <w:rsid w:val="00DF5797"/>
    <w:rsid w:val="00DF6662"/>
    <w:rsid w:val="00DF6AD3"/>
    <w:rsid w:val="00DF7D1E"/>
    <w:rsid w:val="00DF7D1F"/>
    <w:rsid w:val="00E0421A"/>
    <w:rsid w:val="00E047EA"/>
    <w:rsid w:val="00E0665F"/>
    <w:rsid w:val="00E11787"/>
    <w:rsid w:val="00E11E06"/>
    <w:rsid w:val="00E165FE"/>
    <w:rsid w:val="00E1796E"/>
    <w:rsid w:val="00E17A9C"/>
    <w:rsid w:val="00E17B6C"/>
    <w:rsid w:val="00E231BD"/>
    <w:rsid w:val="00E26AAF"/>
    <w:rsid w:val="00E308CF"/>
    <w:rsid w:val="00E30FFD"/>
    <w:rsid w:val="00E3182E"/>
    <w:rsid w:val="00E31F5F"/>
    <w:rsid w:val="00E330E1"/>
    <w:rsid w:val="00E334BA"/>
    <w:rsid w:val="00E34191"/>
    <w:rsid w:val="00E35B0B"/>
    <w:rsid w:val="00E3632A"/>
    <w:rsid w:val="00E37964"/>
    <w:rsid w:val="00E42DFD"/>
    <w:rsid w:val="00E4625F"/>
    <w:rsid w:val="00E46949"/>
    <w:rsid w:val="00E46D33"/>
    <w:rsid w:val="00E46F48"/>
    <w:rsid w:val="00E46FD9"/>
    <w:rsid w:val="00E47AFC"/>
    <w:rsid w:val="00E5267E"/>
    <w:rsid w:val="00E5287C"/>
    <w:rsid w:val="00E53736"/>
    <w:rsid w:val="00E539D4"/>
    <w:rsid w:val="00E55C0F"/>
    <w:rsid w:val="00E579D8"/>
    <w:rsid w:val="00E610DE"/>
    <w:rsid w:val="00E64BDA"/>
    <w:rsid w:val="00E665F6"/>
    <w:rsid w:val="00E70ED3"/>
    <w:rsid w:val="00E70F5B"/>
    <w:rsid w:val="00E71A5C"/>
    <w:rsid w:val="00E71B3F"/>
    <w:rsid w:val="00E71BF5"/>
    <w:rsid w:val="00E72EE0"/>
    <w:rsid w:val="00E765F7"/>
    <w:rsid w:val="00E77245"/>
    <w:rsid w:val="00E81323"/>
    <w:rsid w:val="00E82568"/>
    <w:rsid w:val="00E82C38"/>
    <w:rsid w:val="00E8727A"/>
    <w:rsid w:val="00E9207D"/>
    <w:rsid w:val="00E94DEB"/>
    <w:rsid w:val="00E950A5"/>
    <w:rsid w:val="00EA150A"/>
    <w:rsid w:val="00EA1576"/>
    <w:rsid w:val="00EA321C"/>
    <w:rsid w:val="00EA6711"/>
    <w:rsid w:val="00EB0427"/>
    <w:rsid w:val="00EB1240"/>
    <w:rsid w:val="00EB1584"/>
    <w:rsid w:val="00EB1F8D"/>
    <w:rsid w:val="00EB4203"/>
    <w:rsid w:val="00EB474B"/>
    <w:rsid w:val="00EB78CC"/>
    <w:rsid w:val="00EC0429"/>
    <w:rsid w:val="00EC1117"/>
    <w:rsid w:val="00EC2A5F"/>
    <w:rsid w:val="00EC7822"/>
    <w:rsid w:val="00ED03E6"/>
    <w:rsid w:val="00ED08E5"/>
    <w:rsid w:val="00ED22BD"/>
    <w:rsid w:val="00ED2555"/>
    <w:rsid w:val="00ED4DF0"/>
    <w:rsid w:val="00EE044A"/>
    <w:rsid w:val="00EE04D0"/>
    <w:rsid w:val="00EE38B0"/>
    <w:rsid w:val="00EE46C6"/>
    <w:rsid w:val="00EE602E"/>
    <w:rsid w:val="00EE78BA"/>
    <w:rsid w:val="00EF05EA"/>
    <w:rsid w:val="00EF250B"/>
    <w:rsid w:val="00EF3C55"/>
    <w:rsid w:val="00EF40C0"/>
    <w:rsid w:val="00EF5D6E"/>
    <w:rsid w:val="00EF6A15"/>
    <w:rsid w:val="00F02011"/>
    <w:rsid w:val="00F021F6"/>
    <w:rsid w:val="00F02235"/>
    <w:rsid w:val="00F0238D"/>
    <w:rsid w:val="00F030BF"/>
    <w:rsid w:val="00F04815"/>
    <w:rsid w:val="00F04938"/>
    <w:rsid w:val="00F04E5F"/>
    <w:rsid w:val="00F07BE3"/>
    <w:rsid w:val="00F07E2E"/>
    <w:rsid w:val="00F155D4"/>
    <w:rsid w:val="00F15E28"/>
    <w:rsid w:val="00F17C19"/>
    <w:rsid w:val="00F17F23"/>
    <w:rsid w:val="00F20579"/>
    <w:rsid w:val="00F20BB8"/>
    <w:rsid w:val="00F219EF"/>
    <w:rsid w:val="00F221D9"/>
    <w:rsid w:val="00F23AF2"/>
    <w:rsid w:val="00F24DDA"/>
    <w:rsid w:val="00F26A80"/>
    <w:rsid w:val="00F273E6"/>
    <w:rsid w:val="00F30E7B"/>
    <w:rsid w:val="00F31C2E"/>
    <w:rsid w:val="00F36C07"/>
    <w:rsid w:val="00F41E3B"/>
    <w:rsid w:val="00F43221"/>
    <w:rsid w:val="00F43A7B"/>
    <w:rsid w:val="00F517CA"/>
    <w:rsid w:val="00F54A80"/>
    <w:rsid w:val="00F54DA8"/>
    <w:rsid w:val="00F5680F"/>
    <w:rsid w:val="00F57CCC"/>
    <w:rsid w:val="00F613FA"/>
    <w:rsid w:val="00F618EF"/>
    <w:rsid w:val="00F62AF1"/>
    <w:rsid w:val="00F62E41"/>
    <w:rsid w:val="00F64872"/>
    <w:rsid w:val="00F659D9"/>
    <w:rsid w:val="00F66513"/>
    <w:rsid w:val="00F67883"/>
    <w:rsid w:val="00F67A4C"/>
    <w:rsid w:val="00F70315"/>
    <w:rsid w:val="00F704C1"/>
    <w:rsid w:val="00F709BA"/>
    <w:rsid w:val="00F721FA"/>
    <w:rsid w:val="00F722F8"/>
    <w:rsid w:val="00F7283B"/>
    <w:rsid w:val="00F73397"/>
    <w:rsid w:val="00F75910"/>
    <w:rsid w:val="00F75B66"/>
    <w:rsid w:val="00F8067C"/>
    <w:rsid w:val="00F81DE8"/>
    <w:rsid w:val="00F82183"/>
    <w:rsid w:val="00F83C0B"/>
    <w:rsid w:val="00F86E49"/>
    <w:rsid w:val="00F919EE"/>
    <w:rsid w:val="00F92839"/>
    <w:rsid w:val="00F9357F"/>
    <w:rsid w:val="00F9402A"/>
    <w:rsid w:val="00F9424F"/>
    <w:rsid w:val="00F9487D"/>
    <w:rsid w:val="00F95065"/>
    <w:rsid w:val="00F96A4F"/>
    <w:rsid w:val="00F9722A"/>
    <w:rsid w:val="00FA09AF"/>
    <w:rsid w:val="00FA211A"/>
    <w:rsid w:val="00FA4360"/>
    <w:rsid w:val="00FA6BBD"/>
    <w:rsid w:val="00FA7267"/>
    <w:rsid w:val="00FB3E00"/>
    <w:rsid w:val="00FB40AD"/>
    <w:rsid w:val="00FB40D5"/>
    <w:rsid w:val="00FC046D"/>
    <w:rsid w:val="00FC0A0D"/>
    <w:rsid w:val="00FC1505"/>
    <w:rsid w:val="00FC2246"/>
    <w:rsid w:val="00FC2FCA"/>
    <w:rsid w:val="00FC4D10"/>
    <w:rsid w:val="00FD26F1"/>
    <w:rsid w:val="00FD2B35"/>
    <w:rsid w:val="00FD30E5"/>
    <w:rsid w:val="00FD46EE"/>
    <w:rsid w:val="00FD615D"/>
    <w:rsid w:val="00FE11C8"/>
    <w:rsid w:val="00FE1D87"/>
    <w:rsid w:val="00FE1EAC"/>
    <w:rsid w:val="00FE271A"/>
    <w:rsid w:val="00FE28A1"/>
    <w:rsid w:val="00FE2CE6"/>
    <w:rsid w:val="00FE370C"/>
    <w:rsid w:val="00FE3AEA"/>
    <w:rsid w:val="00FE6BC8"/>
    <w:rsid w:val="00FF22E8"/>
    <w:rsid w:val="00FF3025"/>
    <w:rsid w:val="00FF58A8"/>
    <w:rsid w:val="00FF6A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5:docId w15:val="{27CE8548-75B1-43AE-BFF8-8BED3CA1C0C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Times New Roman" w:hAnsi="Times New Roman" w:cs="Times New Roman"/>
        <w:lang w:val="fr-FR" w:eastAsia="fr-FR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0" w:qFormat="1"/>
    <w:lsdException w:name="heading 6" w:uiPriority="0" w:qFormat="1"/>
    <w:lsdException w:name="heading 7" w:uiPriority="0" w:qFormat="1"/>
    <w:lsdException w:name="heading 8" w:uiPriority="0" w:qFormat="1"/>
    <w:lsdException w:name="heading 9" w:uiPriority="0" w:qFormat="1"/>
    <w:lsdException w:name="index 1" w:semiHidden="1" w:uiPriority="0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iPriority="0" w:unhideWhenUsed="1"/>
    <w:lsdException w:name="annotation text" w:semiHidden="1" w:uiPriority="0" w:unhideWhenUsed="1"/>
    <w:lsdException w:name="header" w:semiHidden="1" w:uiPriority="0" w:unhideWhenUsed="1"/>
    <w:lsdException w:name="footer" w:semiHidden="1" w:uiPriority="0" w:unhideWhenUsed="1"/>
    <w:lsdException w:name="index heading" w:semiHidden="1" w:uiPriority="0" w:unhideWhenUsed="1"/>
    <w:lsdException w:name="caption" w:uiPriority="0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iPriority="0" w:unhideWhenUsed="1"/>
    <w:lsdException w:name="annotation reference" w:semiHidden="1" w:uiPriority="0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0" w:unhideWhenUsed="1"/>
    <w:lsdException w:name="List Number" w:semiHidden="1" w:uiPriority="0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iPriority="0" w:unhideWhenUsed="1"/>
    <w:lsdException w:name="List Bullet 3" w:semiHidden="1" w:uiPriority="0" w:unhideWhenUsed="1"/>
    <w:lsdException w:name="List Bullet 4" w:semiHidden="1" w:uiPriority="0" w:unhideWhenUsed="1"/>
    <w:lsdException w:name="List Bullet 5" w:semiHidden="1" w:uiPriority="0" w:unhideWhenUsed="1"/>
    <w:lsdException w:name="List Number 2" w:semiHidden="1" w:uiPriority="0" w:unhideWhenUsed="1"/>
    <w:lsdException w:name="List Number 3" w:semiHidden="1" w:unhideWhenUsed="1"/>
    <w:lsdException w:name="List Number 4" w:semiHidden="1" w:uiPriority="0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/>
    <w:lsdException w:name="Body Text 3" w:semiHidden="1" w:uiPriority="0" w:unhideWhenUsed="1"/>
    <w:lsdException w:name="Body Text Indent 2" w:semiHidden="1" w:unhideWhenUsed="1"/>
    <w:lsdException w:name="Body Text Indent 3" w:semiHidden="1" w:unhideWhenUsed="1"/>
    <w:lsdException w:name="Block Text" w:semiHidden="1" w:uiPriority="0" w:unhideWhenUsed="1"/>
    <w:lsdException w:name="Hyperlink" w:semiHidden="1" w:unhideWhenUsed="1"/>
    <w:lsdException w:name="FollowedHyperlink" w:semiHidden="1" w:uiPriority="0" w:unhideWhenUsed="1"/>
    <w:lsdException w:name="Strong" w:uiPriority="22" w:qFormat="1"/>
    <w:lsdException w:name="Emphasis" w:uiPriority="20" w:qFormat="1"/>
    <w:lsdException w:name="Document Map" w:semiHidden="1" w:uiPriority="0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iPriority="0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0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0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915F09"/>
    <w:pPr>
      <w:spacing w:before="80" w:after="120"/>
      <w:jc w:val="both"/>
    </w:pPr>
    <w:rPr>
      <w:rFonts w:ascii="Arial" w:hAnsi="Arial"/>
      <w:lang w:val="en-GB" w:eastAsia="en-US"/>
    </w:rPr>
  </w:style>
  <w:style w:type="paragraph" w:styleId="Heading1">
    <w:name w:val="heading 1"/>
    <w:aliases w:val="titolo liv 1,level 1,1,h1,Level 1,Heading Annex0,hl1,Para level 1,hd1,Heading 1A,11,12,level 11,Level 11,13,14,111,level 12,Level 12,121,level 111,Level 111,131,1.,1 Heading 1,heading 1,dstl_hd1,Heading1,h11,h12,Heading,ctf3451,Main,t1,ARC 1,P"/>
    <w:basedOn w:val="Normal"/>
    <w:next w:val="Normal"/>
    <w:qFormat/>
    <w:pPr>
      <w:keepNext/>
      <w:numPr>
        <w:numId w:val="10"/>
      </w:numPr>
      <w:tabs>
        <w:tab w:val="left" w:pos="144"/>
        <w:tab w:val="left" w:pos="288"/>
        <w:tab w:val="left" w:pos="576"/>
      </w:tabs>
      <w:spacing w:before="240" w:after="240"/>
      <w:jc w:val="center"/>
      <w:outlineLvl w:val="0"/>
    </w:pPr>
    <w:rPr>
      <w:rFonts w:ascii="Arial Bold" w:hAnsi="Arial Bold"/>
      <w:b/>
      <w:caps/>
      <w:color w:val="0000FF"/>
      <w:kern w:val="28"/>
      <w:sz w:val="28"/>
    </w:rPr>
  </w:style>
  <w:style w:type="paragraph" w:styleId="Heading2">
    <w:name w:val="heading 2"/>
    <w:aliases w:val="ARC 2,GKM 2,H2,2,sub-sect,level 2,h2,Level 2,w2,hl2,Para level 2,hd2,21,22,23,24,211,221,231,a.,.p2,heading 2,Titre 2 ,dstl_hd2,headi,heading2,h21,h22,Heading 2a,Numbered - 2,h 3,h 4,Fujitsu,Reset numbering,PA Major Section,l2,ARC 21,H,GKM 21"/>
    <w:basedOn w:val="Normal"/>
    <w:next w:val="Normal"/>
    <w:qFormat/>
    <w:pPr>
      <w:keepNext/>
      <w:numPr>
        <w:ilvl w:val="1"/>
        <w:numId w:val="10"/>
      </w:numPr>
      <w:tabs>
        <w:tab w:val="left" w:pos="1440"/>
      </w:tabs>
      <w:spacing w:before="240"/>
      <w:jc w:val="left"/>
      <w:outlineLvl w:val="1"/>
    </w:pPr>
    <w:rPr>
      <w:rFonts w:ascii="Arial Bold" w:hAnsi="Arial Bold"/>
      <w:b/>
      <w:caps/>
      <w:color w:val="0000FF"/>
      <w:sz w:val="28"/>
    </w:rPr>
  </w:style>
  <w:style w:type="paragraph" w:styleId="Heading3">
    <w:name w:val="heading 3"/>
    <w:aliases w:val="ARC 3,GKM 3,H3,3,sub-sub,titolo liv 3,level 3,h3,hl3,Para level 3,l3,l 3,Memo 3,hd3,31,32,33,34,35,311,321,331,341,(1),.p3,heading 3,dstl_hd3,Para Level 3,h31,h32,a,(Level 3 Heading),ARC 31,GKM 31,H31,ARC 32,GKM 32,H32,ARC 33,GKM 33,b,Map,H33"/>
    <w:basedOn w:val="Normal"/>
    <w:next w:val="Normal"/>
    <w:qFormat/>
    <w:pPr>
      <w:keepNext/>
      <w:numPr>
        <w:ilvl w:val="2"/>
        <w:numId w:val="10"/>
      </w:numPr>
      <w:tabs>
        <w:tab w:val="left" w:pos="1440"/>
      </w:tabs>
      <w:spacing w:before="240"/>
      <w:jc w:val="left"/>
      <w:outlineLvl w:val="2"/>
    </w:pPr>
    <w:rPr>
      <w:rFonts w:ascii="Arial Bold" w:hAnsi="Arial Bold"/>
      <w:b/>
      <w:color w:val="0000FF"/>
      <w:sz w:val="28"/>
    </w:rPr>
  </w:style>
  <w:style w:type="paragraph" w:styleId="Heading4">
    <w:name w:val="heading 4"/>
    <w:aliases w:val="ARC 4,GKM 4,H4,titolo liv 4,4,h4,hl4,Para level 4,hd4,41,42,43,44,45,46,47,48,411,421,431,441,451,461,471,(a),heading 4,dstl_hd4,text2,figure,fig,fi,l4,table,(Level 4 Heading),ARC 41,GKM 41,H41,ARC 42,GKM 42,H42,ARC 43,GKM 43,H43,H44,l,SPara"/>
    <w:basedOn w:val="Normal"/>
    <w:next w:val="Normal"/>
    <w:qFormat/>
    <w:pPr>
      <w:keepNext/>
      <w:numPr>
        <w:ilvl w:val="3"/>
        <w:numId w:val="10"/>
      </w:numPr>
      <w:tabs>
        <w:tab w:val="left" w:pos="1440"/>
      </w:tabs>
      <w:spacing w:before="240"/>
      <w:jc w:val="left"/>
      <w:outlineLvl w:val="3"/>
    </w:pPr>
    <w:rPr>
      <w:rFonts w:ascii="Arial Bold" w:hAnsi="Arial Bold"/>
      <w:b/>
      <w:color w:val="0000FF"/>
      <w:sz w:val="24"/>
    </w:rPr>
  </w:style>
  <w:style w:type="paragraph" w:styleId="Heading5">
    <w:name w:val="heading 5"/>
    <w:aliases w:val="ARC 5,GKM 5,sous-titre,hl5,i.,Unused,dstl_annxhd1,h5,(Level 5 Heading),5,ARC 51,GKM 51,ARC 52,GKM 52,ARC 53,GKM 53,ARC 54,GKM 54,ARC 55,GKM 55,ARC 511,GKM 511,ARC 521,GKM 521,ARC 531,GKM 531,ARC 541,GKM 541,ARC 56,GKM 56,ARC 512,GKM 512,h51,H5"/>
    <w:basedOn w:val="Normal"/>
    <w:next w:val="Normal"/>
    <w:qFormat/>
    <w:pPr>
      <w:keepNext/>
      <w:numPr>
        <w:ilvl w:val="4"/>
        <w:numId w:val="10"/>
      </w:numPr>
      <w:tabs>
        <w:tab w:val="left" w:pos="1440"/>
      </w:tabs>
      <w:spacing w:before="240"/>
      <w:jc w:val="left"/>
      <w:outlineLvl w:val="4"/>
    </w:pPr>
    <w:rPr>
      <w:rFonts w:ascii="Arial Bold" w:hAnsi="Arial Bold"/>
      <w:b/>
      <w:color w:val="0000FF"/>
    </w:rPr>
  </w:style>
  <w:style w:type="paragraph" w:styleId="Heading6">
    <w:name w:val="heading 6"/>
    <w:aliases w:val="ARC 6,GKM 6,hl6,Appendix 1,dstl_annxhd2,(Level 6 Heading),ARC 61,GKM 61,ARC 62,GKM 62,ARC 63,GKM 63,ARC 64,GKM 64,ARC 65,GKM 65,ARC 611,GKM 611,ARC 621,GKM 621,ARC 631,GKM 631,ARC 641,GKM 641,ARC 66,GKM 66,ARC 612,GKM 612,ARC 622,GKM 622,h6,6"/>
    <w:basedOn w:val="Normal"/>
    <w:next w:val="Normal"/>
    <w:qFormat/>
    <w:pPr>
      <w:keepNext/>
      <w:numPr>
        <w:ilvl w:val="5"/>
        <w:numId w:val="10"/>
      </w:numPr>
      <w:tabs>
        <w:tab w:val="left" w:pos="1440"/>
      </w:tabs>
      <w:spacing w:before="240"/>
      <w:jc w:val="left"/>
      <w:outlineLvl w:val="5"/>
    </w:pPr>
    <w:rPr>
      <w:rFonts w:ascii="Arial Bold" w:hAnsi="Arial Bold"/>
      <w:b/>
      <w:i/>
      <w:color w:val="0000FF"/>
    </w:rPr>
  </w:style>
  <w:style w:type="paragraph" w:styleId="Heading7">
    <w:name w:val="heading 7"/>
    <w:basedOn w:val="Normal"/>
    <w:next w:val="Normal"/>
    <w:qFormat/>
    <w:pPr>
      <w:spacing w:before="240" w:after="60"/>
      <w:outlineLvl w:val="6"/>
    </w:pPr>
  </w:style>
  <w:style w:type="paragraph" w:styleId="Heading8">
    <w:name w:val="heading 8"/>
    <w:aliases w:val="Titre général"/>
    <w:basedOn w:val="Normal"/>
    <w:next w:val="Normal"/>
    <w:qFormat/>
    <w:pPr>
      <w:spacing w:before="240" w:after="60"/>
      <w:outlineLvl w:val="7"/>
    </w:pPr>
    <w:rPr>
      <w:i/>
    </w:rPr>
  </w:style>
  <w:style w:type="paragraph" w:styleId="Heading9">
    <w:name w:val="heading 9"/>
    <w:basedOn w:val="Normal"/>
    <w:next w:val="Normal"/>
    <w:qFormat/>
    <w:pPr>
      <w:spacing w:before="240" w:after="60"/>
      <w:outlineLvl w:val="8"/>
    </w:pPr>
    <w:rPr>
      <w:b/>
      <w:i/>
      <w:sz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ABB-1">
    <w:name w:val="ABB-1"/>
    <w:pPr>
      <w:tabs>
        <w:tab w:val="left" w:pos="1526"/>
      </w:tabs>
      <w:ind w:left="1526" w:hanging="1526"/>
      <w:jc w:val="both"/>
    </w:pPr>
    <w:rPr>
      <w:rFonts w:ascii="Arial" w:hAnsi="Arial"/>
      <w:snapToGrid w:val="0"/>
      <w:lang w:val="en-GB" w:eastAsia="en-US"/>
    </w:rPr>
  </w:style>
  <w:style w:type="paragraph" w:customStyle="1" w:styleId="actioncaption">
    <w:name w:val="action caption"/>
    <w:basedOn w:val="Normal"/>
    <w:next w:val="Normal"/>
    <w:pPr>
      <w:spacing w:before="0"/>
      <w:jc w:val="center"/>
    </w:pPr>
    <w:rPr>
      <w:i/>
      <w:sz w:val="16"/>
    </w:rPr>
  </w:style>
  <w:style w:type="paragraph" w:customStyle="1" w:styleId="ADDRESS">
    <w:name w:val="ADDRESS"/>
    <w:pPr>
      <w:widowControl w:val="0"/>
      <w:tabs>
        <w:tab w:val="left" w:pos="0"/>
      </w:tabs>
      <w:spacing w:before="49" w:after="144" w:line="263" w:lineRule="atLeast"/>
      <w:jc w:val="center"/>
    </w:pPr>
    <w:rPr>
      <w:rFonts w:ascii="Arial" w:hAnsi="Arial"/>
      <w:caps/>
      <w:snapToGrid w:val="0"/>
      <w:lang w:val="en-GB" w:eastAsia="en-US"/>
    </w:rPr>
  </w:style>
  <w:style w:type="paragraph" w:customStyle="1" w:styleId="AddressBlock">
    <w:name w:val="Address Block"/>
    <w:basedOn w:val="Normal"/>
    <w:pPr>
      <w:spacing w:before="0" w:after="0"/>
      <w:jc w:val="center"/>
    </w:pPr>
  </w:style>
  <w:style w:type="paragraph" w:customStyle="1" w:styleId="annex1">
    <w:name w:val="annex 1"/>
    <w:basedOn w:val="Normal"/>
    <w:next w:val="Normal"/>
    <w:pPr>
      <w:keepNext/>
      <w:numPr>
        <w:numId w:val="1"/>
      </w:numPr>
      <w:tabs>
        <w:tab w:val="left" w:pos="1440"/>
      </w:tabs>
      <w:spacing w:before="240" w:after="240"/>
      <w:jc w:val="center"/>
    </w:pPr>
    <w:rPr>
      <w:rFonts w:ascii="Arial Bold" w:hAnsi="Arial Bold"/>
      <w:b/>
      <w:caps/>
      <w:color w:val="0000FF"/>
      <w:sz w:val="28"/>
    </w:rPr>
  </w:style>
  <w:style w:type="paragraph" w:customStyle="1" w:styleId="annex2">
    <w:name w:val="annex 2"/>
    <w:basedOn w:val="Normal"/>
    <w:next w:val="Normal"/>
    <w:pPr>
      <w:keepNext/>
      <w:numPr>
        <w:ilvl w:val="1"/>
        <w:numId w:val="1"/>
      </w:numPr>
      <w:spacing w:before="240"/>
      <w:jc w:val="left"/>
    </w:pPr>
    <w:rPr>
      <w:rFonts w:ascii="Arial Bold" w:hAnsi="Arial Bold"/>
      <w:b/>
      <w:caps/>
      <w:color w:val="0000FF"/>
      <w:sz w:val="28"/>
    </w:rPr>
  </w:style>
  <w:style w:type="paragraph" w:customStyle="1" w:styleId="Annex2sub">
    <w:name w:val="Annex 2sub"/>
    <w:basedOn w:val="Normal"/>
    <w:pPr>
      <w:numPr>
        <w:ilvl w:val="8"/>
        <w:numId w:val="1"/>
      </w:numPr>
    </w:pPr>
  </w:style>
  <w:style w:type="paragraph" w:customStyle="1" w:styleId="annex3">
    <w:name w:val="annex 3"/>
    <w:basedOn w:val="Normal"/>
    <w:next w:val="Normal"/>
    <w:pPr>
      <w:keepNext/>
      <w:numPr>
        <w:ilvl w:val="2"/>
        <w:numId w:val="1"/>
      </w:numPr>
      <w:spacing w:before="240"/>
      <w:jc w:val="left"/>
    </w:pPr>
    <w:rPr>
      <w:rFonts w:ascii="Arial Bold" w:hAnsi="Arial Bold"/>
      <w:b/>
      <w:color w:val="0000FF"/>
      <w:sz w:val="28"/>
    </w:rPr>
  </w:style>
  <w:style w:type="paragraph" w:customStyle="1" w:styleId="Annex4">
    <w:name w:val="Annex 4"/>
    <w:basedOn w:val="Normal"/>
    <w:next w:val="Normal"/>
    <w:pPr>
      <w:keepNext/>
      <w:numPr>
        <w:ilvl w:val="3"/>
        <w:numId w:val="1"/>
      </w:numPr>
      <w:spacing w:before="240"/>
      <w:jc w:val="left"/>
    </w:pPr>
    <w:rPr>
      <w:rFonts w:ascii="Arial Bold" w:hAnsi="Arial Bold"/>
      <w:b/>
      <w:color w:val="0000FF"/>
      <w:sz w:val="24"/>
    </w:rPr>
  </w:style>
  <w:style w:type="paragraph" w:customStyle="1" w:styleId="annex5">
    <w:name w:val="annex 5"/>
    <w:basedOn w:val="Normal"/>
    <w:next w:val="Normal"/>
    <w:pPr>
      <w:keepNext/>
      <w:numPr>
        <w:ilvl w:val="4"/>
        <w:numId w:val="1"/>
      </w:numPr>
      <w:spacing w:before="240"/>
      <w:jc w:val="left"/>
    </w:pPr>
    <w:rPr>
      <w:rFonts w:ascii="Arial Bold" w:hAnsi="Arial Bold"/>
      <w:b/>
      <w:color w:val="0000FF"/>
    </w:rPr>
  </w:style>
  <w:style w:type="paragraph" w:customStyle="1" w:styleId="Annex6">
    <w:name w:val="Annex 6"/>
    <w:basedOn w:val="Normal"/>
    <w:pPr>
      <w:keepNext/>
      <w:numPr>
        <w:ilvl w:val="5"/>
        <w:numId w:val="1"/>
      </w:numPr>
      <w:spacing w:before="240"/>
      <w:jc w:val="left"/>
    </w:pPr>
    <w:rPr>
      <w:rFonts w:ascii="Arial Bold" w:hAnsi="Arial Bold"/>
      <w:b/>
      <w:i/>
      <w:color w:val="0000FF"/>
    </w:rPr>
  </w:style>
  <w:style w:type="paragraph" w:customStyle="1" w:styleId="annexsub">
    <w:name w:val="annex sub"/>
    <w:basedOn w:val="Normal"/>
    <w:pPr>
      <w:numPr>
        <w:ilvl w:val="7"/>
        <w:numId w:val="1"/>
      </w:numPr>
    </w:pPr>
  </w:style>
  <w:style w:type="paragraph" w:customStyle="1" w:styleId="ANNEXTEXT">
    <w:name w:val="ANNEX TEXT"/>
    <w:basedOn w:val="Normal"/>
    <w:pPr>
      <w:numPr>
        <w:ilvl w:val="6"/>
        <w:numId w:val="1"/>
      </w:numPr>
      <w:spacing w:before="120"/>
    </w:pPr>
  </w:style>
  <w:style w:type="paragraph" w:customStyle="1" w:styleId="appendix1">
    <w:name w:val="appendix 1"/>
    <w:basedOn w:val="Normal"/>
    <w:next w:val="Normal"/>
    <w:pPr>
      <w:keepNext/>
      <w:numPr>
        <w:numId w:val="2"/>
      </w:numPr>
      <w:tabs>
        <w:tab w:val="left" w:pos="1872"/>
      </w:tabs>
      <w:spacing w:before="240" w:after="240"/>
      <w:jc w:val="center"/>
    </w:pPr>
    <w:rPr>
      <w:rFonts w:ascii="Arial Bold" w:hAnsi="Arial Bold"/>
      <w:b/>
      <w:caps/>
      <w:color w:val="0000FF"/>
      <w:sz w:val="28"/>
    </w:rPr>
  </w:style>
  <w:style w:type="paragraph" w:customStyle="1" w:styleId="appendix2">
    <w:name w:val="appendix 2"/>
    <w:basedOn w:val="Normal"/>
    <w:next w:val="Normal"/>
    <w:pPr>
      <w:keepNext/>
      <w:numPr>
        <w:ilvl w:val="1"/>
        <w:numId w:val="2"/>
      </w:numPr>
      <w:spacing w:before="240"/>
      <w:jc w:val="left"/>
    </w:pPr>
    <w:rPr>
      <w:rFonts w:ascii="Arial Bold" w:hAnsi="Arial Bold"/>
      <w:b/>
      <w:caps/>
      <w:color w:val="0000FF"/>
      <w:sz w:val="28"/>
    </w:rPr>
  </w:style>
  <w:style w:type="paragraph" w:customStyle="1" w:styleId="appendix2sub">
    <w:name w:val="appendix 2sub"/>
    <w:basedOn w:val="Normal"/>
    <w:pPr>
      <w:numPr>
        <w:ilvl w:val="8"/>
        <w:numId w:val="2"/>
      </w:numPr>
    </w:pPr>
  </w:style>
  <w:style w:type="paragraph" w:customStyle="1" w:styleId="appendix3">
    <w:name w:val="appendix 3"/>
    <w:basedOn w:val="Normal"/>
    <w:next w:val="Normal"/>
    <w:pPr>
      <w:keepNext/>
      <w:numPr>
        <w:ilvl w:val="2"/>
        <w:numId w:val="2"/>
      </w:numPr>
      <w:spacing w:before="240"/>
      <w:jc w:val="left"/>
    </w:pPr>
    <w:rPr>
      <w:rFonts w:ascii="Arial Bold" w:hAnsi="Arial Bold"/>
      <w:b/>
      <w:color w:val="0000FF"/>
      <w:sz w:val="28"/>
    </w:rPr>
  </w:style>
  <w:style w:type="paragraph" w:customStyle="1" w:styleId="appendix4">
    <w:name w:val="appendix 4"/>
    <w:basedOn w:val="Normal"/>
    <w:next w:val="Normal"/>
    <w:pPr>
      <w:keepNext/>
      <w:numPr>
        <w:ilvl w:val="3"/>
        <w:numId w:val="2"/>
      </w:numPr>
      <w:spacing w:before="240"/>
      <w:jc w:val="left"/>
    </w:pPr>
    <w:rPr>
      <w:rFonts w:ascii="Arial Bold" w:hAnsi="Arial Bold"/>
      <w:b/>
      <w:color w:val="0000FF"/>
      <w:sz w:val="24"/>
    </w:rPr>
  </w:style>
  <w:style w:type="paragraph" w:customStyle="1" w:styleId="appendix5">
    <w:name w:val="appendix 5"/>
    <w:basedOn w:val="Normal"/>
    <w:next w:val="Normal"/>
    <w:pPr>
      <w:keepNext/>
      <w:numPr>
        <w:ilvl w:val="4"/>
        <w:numId w:val="2"/>
      </w:numPr>
      <w:spacing w:before="240"/>
      <w:jc w:val="left"/>
    </w:pPr>
    <w:rPr>
      <w:rFonts w:ascii="Arial Bold" w:hAnsi="Arial Bold"/>
      <w:b/>
      <w:color w:val="0000FF"/>
    </w:rPr>
  </w:style>
  <w:style w:type="paragraph" w:customStyle="1" w:styleId="appendix6">
    <w:name w:val="appendix 6"/>
    <w:basedOn w:val="Normal"/>
    <w:next w:val="Normal"/>
    <w:pPr>
      <w:keepNext/>
      <w:numPr>
        <w:ilvl w:val="5"/>
        <w:numId w:val="2"/>
      </w:numPr>
      <w:spacing w:before="240"/>
      <w:jc w:val="left"/>
    </w:pPr>
    <w:rPr>
      <w:rFonts w:ascii="Arial Bold" w:hAnsi="Arial Bold"/>
      <w:b/>
      <w:i/>
      <w:color w:val="0000FF"/>
    </w:rPr>
  </w:style>
  <w:style w:type="paragraph" w:customStyle="1" w:styleId="appendixsub">
    <w:name w:val="appendix sub"/>
    <w:basedOn w:val="Normal"/>
    <w:pPr>
      <w:numPr>
        <w:ilvl w:val="7"/>
        <w:numId w:val="2"/>
      </w:numPr>
    </w:pPr>
  </w:style>
  <w:style w:type="paragraph" w:customStyle="1" w:styleId="APPENDIXTEXT">
    <w:name w:val="APPENDIX TEXT"/>
    <w:basedOn w:val="Normal"/>
    <w:pPr>
      <w:numPr>
        <w:ilvl w:val="6"/>
        <w:numId w:val="2"/>
      </w:numPr>
      <w:spacing w:before="120"/>
    </w:pPr>
  </w:style>
  <w:style w:type="paragraph" w:customStyle="1" w:styleId="BlankStyle">
    <w:name w:val="Blank Style"/>
    <w:basedOn w:val="Normal"/>
    <w:next w:val="Normal"/>
    <w:pPr>
      <w:jc w:val="center"/>
    </w:pPr>
  </w:style>
  <w:style w:type="paragraph" w:styleId="BlockText">
    <w:name w:val="Block Text"/>
    <w:basedOn w:val="Normal"/>
    <w:semiHidden/>
    <w:pPr>
      <w:spacing w:before="60" w:after="60"/>
    </w:pPr>
    <w:rPr>
      <w:snapToGrid w:val="0"/>
    </w:rPr>
  </w:style>
  <w:style w:type="paragraph" w:styleId="BodyText">
    <w:name w:val="Body Text"/>
    <w:aliases w:val="CV Body Text,bt,body text,bt1,body text1,bt2,body text2,bt11,body text11,bt3,body text3,bt12,body text12,bt4,body text4,bt13,body text13,t,Block text,tx,sp,BODY TEXT,text,sbs,Resume Text,RFP Text,Text,bt5,body text5,block text,txt1,T1"/>
    <w:basedOn w:val="Normal"/>
    <w:pPr>
      <w:jc w:val="center"/>
    </w:pPr>
    <w:rPr>
      <w:sz w:val="16"/>
    </w:rPr>
  </w:style>
  <w:style w:type="character" w:customStyle="1" w:styleId="bold">
    <w:name w:val="bold"/>
    <w:rPr>
      <w:b/>
    </w:rPr>
  </w:style>
  <w:style w:type="paragraph" w:customStyle="1" w:styleId="BULL1">
    <w:name w:val="BULL1"/>
    <w:basedOn w:val="Normal"/>
    <w:pPr>
      <w:numPr>
        <w:numId w:val="4"/>
      </w:numPr>
      <w:spacing w:before="60" w:after="60"/>
    </w:pPr>
  </w:style>
  <w:style w:type="paragraph" w:customStyle="1" w:styleId="BULL2">
    <w:name w:val="BULL2"/>
    <w:basedOn w:val="Normal"/>
    <w:pPr>
      <w:numPr>
        <w:numId w:val="5"/>
      </w:numPr>
      <w:spacing w:before="60" w:after="60"/>
    </w:pPr>
  </w:style>
  <w:style w:type="paragraph" w:customStyle="1" w:styleId="BULL3">
    <w:name w:val="BULL3"/>
    <w:basedOn w:val="Normal"/>
    <w:pPr>
      <w:numPr>
        <w:numId w:val="6"/>
      </w:numPr>
      <w:spacing w:before="60" w:after="60"/>
    </w:pPr>
  </w:style>
  <w:style w:type="paragraph" w:customStyle="1" w:styleId="BULL4">
    <w:name w:val="BULL4"/>
    <w:basedOn w:val="Normal"/>
    <w:pPr>
      <w:numPr>
        <w:numId w:val="7"/>
      </w:numPr>
      <w:spacing w:before="60" w:after="60"/>
    </w:pPr>
  </w:style>
  <w:style w:type="paragraph" w:styleId="Caption">
    <w:name w:val="caption"/>
    <w:basedOn w:val="Normal"/>
    <w:next w:val="Normal"/>
    <w:qFormat/>
    <w:pPr>
      <w:spacing w:before="120"/>
    </w:pPr>
    <w:rPr>
      <w:b/>
      <w:sz w:val="22"/>
    </w:rPr>
  </w:style>
  <w:style w:type="paragraph" w:customStyle="1" w:styleId="CAUTION">
    <w:name w:val="CAUTION"/>
    <w:basedOn w:val="Normal"/>
    <w:next w:val="Normal"/>
    <w:pPr>
      <w:tabs>
        <w:tab w:val="left" w:pos="1512"/>
      </w:tabs>
      <w:ind w:left="1512" w:hanging="1512"/>
    </w:pPr>
    <w:rPr>
      <w:b/>
    </w:rPr>
  </w:style>
  <w:style w:type="paragraph" w:customStyle="1" w:styleId="company">
    <w:name w:val="company"/>
    <w:basedOn w:val="Normal"/>
    <w:pPr>
      <w:spacing w:after="72" w:line="240" w:lineRule="atLeast"/>
    </w:pPr>
    <w:rPr>
      <w:rFonts w:ascii="Arial Bold" w:hAnsi="Arial Bold"/>
      <w:b/>
      <w:snapToGrid w:val="0"/>
      <w:color w:val="000000"/>
      <w:sz w:val="32"/>
      <w:lang w:val="en-US"/>
    </w:rPr>
  </w:style>
  <w:style w:type="paragraph" w:customStyle="1" w:styleId="contcont">
    <w:name w:val="cont cont"/>
    <w:basedOn w:val="Normal"/>
    <w:pPr>
      <w:pageBreakBefore/>
      <w:tabs>
        <w:tab w:val="right" w:pos="9000"/>
      </w:tabs>
    </w:pPr>
    <w:rPr>
      <w:color w:val="0000FF"/>
    </w:rPr>
  </w:style>
  <w:style w:type="paragraph" w:customStyle="1" w:styleId="contentscentretitle">
    <w:name w:val="contents centre title"/>
    <w:basedOn w:val="Normal"/>
    <w:pPr>
      <w:spacing w:before="60"/>
      <w:jc w:val="center"/>
    </w:pPr>
    <w:rPr>
      <w:rFonts w:ascii="Arial Bold" w:hAnsi="Arial Bold"/>
      <w:b/>
      <w:color w:val="0000FF"/>
      <w:sz w:val="22"/>
    </w:rPr>
  </w:style>
  <w:style w:type="paragraph" w:customStyle="1" w:styleId="contentssideline">
    <w:name w:val="contents sideline"/>
    <w:basedOn w:val="Normal"/>
    <w:pPr>
      <w:widowControl w:val="0"/>
      <w:tabs>
        <w:tab w:val="left" w:pos="0"/>
        <w:tab w:val="left" w:pos="1440"/>
      </w:tabs>
      <w:spacing w:before="40" w:line="288" w:lineRule="atLeast"/>
    </w:pPr>
    <w:rPr>
      <w:rFonts w:ascii="Arial Bold" w:hAnsi="Arial Bold"/>
      <w:b/>
      <w:snapToGrid w:val="0"/>
      <w:color w:val="0000FF"/>
      <w:sz w:val="22"/>
    </w:rPr>
  </w:style>
  <w:style w:type="paragraph" w:customStyle="1" w:styleId="ContinuePage">
    <w:name w:val="Continue Page"/>
    <w:basedOn w:val="Normal"/>
    <w:pPr>
      <w:widowControl w:val="0"/>
      <w:tabs>
        <w:tab w:val="right" w:pos="9000"/>
      </w:tabs>
      <w:spacing w:line="288" w:lineRule="atLeast"/>
    </w:pPr>
    <w:rPr>
      <w:rFonts w:ascii="Arial Bold" w:hAnsi="Arial Bold"/>
      <w:b/>
      <w:snapToGrid w:val="0"/>
      <w:sz w:val="24"/>
    </w:rPr>
  </w:style>
  <w:style w:type="paragraph" w:customStyle="1" w:styleId="contract">
    <w:name w:val="contract"/>
    <w:pPr>
      <w:widowControl w:val="0"/>
      <w:tabs>
        <w:tab w:val="left" w:pos="0"/>
        <w:tab w:val="left" w:pos="1418"/>
        <w:tab w:val="left" w:pos="2835"/>
        <w:tab w:val="left" w:pos="4252"/>
      </w:tabs>
      <w:spacing w:before="480" w:after="72" w:line="288" w:lineRule="atLeast"/>
      <w:jc w:val="center"/>
    </w:pPr>
    <w:rPr>
      <w:rFonts w:ascii="Arial" w:hAnsi="Arial"/>
      <w:i/>
      <w:snapToGrid w:val="0"/>
      <w:sz w:val="24"/>
      <w:lang w:val="en-GB" w:eastAsia="en-US"/>
    </w:rPr>
  </w:style>
  <w:style w:type="paragraph" w:customStyle="1" w:styleId="COPY-NO">
    <w:name w:val="COPY-NO"/>
    <w:pPr>
      <w:widowControl w:val="0"/>
      <w:tabs>
        <w:tab w:val="left" w:pos="0"/>
        <w:tab w:val="left" w:pos="1418"/>
        <w:tab w:val="left" w:pos="2835"/>
        <w:tab w:val="left" w:pos="4251"/>
      </w:tabs>
      <w:spacing w:line="288" w:lineRule="atLeast"/>
      <w:jc w:val="right"/>
    </w:pPr>
    <w:rPr>
      <w:rFonts w:ascii="Arial Bold" w:hAnsi="Arial Bold"/>
      <w:b/>
      <w:snapToGrid w:val="0"/>
      <w:color w:val="0000FF"/>
      <w:sz w:val="22"/>
      <w:lang w:val="en-GB" w:eastAsia="en-US"/>
    </w:rPr>
  </w:style>
  <w:style w:type="paragraph" w:styleId="Title">
    <w:name w:val="Title"/>
    <w:basedOn w:val="Normal"/>
    <w:qFormat/>
    <w:pPr>
      <w:spacing w:before="240" w:after="60"/>
      <w:jc w:val="center"/>
      <w:outlineLvl w:val="0"/>
    </w:pPr>
    <w:rPr>
      <w:b/>
      <w:kern w:val="28"/>
      <w:sz w:val="32"/>
    </w:rPr>
  </w:style>
  <w:style w:type="paragraph" w:customStyle="1" w:styleId="covercontract">
    <w:name w:val="cover contract"/>
    <w:basedOn w:val="Title"/>
    <w:pPr>
      <w:jc w:val="right"/>
    </w:pPr>
    <w:rPr>
      <w:smallCaps/>
      <w:color w:val="0000FF"/>
      <w:sz w:val="24"/>
    </w:rPr>
  </w:style>
  <w:style w:type="paragraph" w:customStyle="1" w:styleId="covertitle">
    <w:name w:val="cover title"/>
    <w:basedOn w:val="Normal"/>
    <w:pPr>
      <w:widowControl w:val="0"/>
      <w:tabs>
        <w:tab w:val="left" w:pos="0"/>
        <w:tab w:val="left" w:pos="1418"/>
        <w:tab w:val="left" w:pos="2835"/>
        <w:tab w:val="left" w:pos="4252"/>
      </w:tabs>
      <w:spacing w:before="2000" w:after="72" w:line="336" w:lineRule="atLeast"/>
      <w:jc w:val="center"/>
    </w:pPr>
    <w:rPr>
      <w:rFonts w:ascii="Arial Bold" w:hAnsi="Arial Bold"/>
      <w:b/>
      <w:caps/>
      <w:snapToGrid w:val="0"/>
      <w:color w:val="000080"/>
      <w:sz w:val="28"/>
    </w:rPr>
  </w:style>
  <w:style w:type="paragraph" w:customStyle="1" w:styleId="dec">
    <w:name w:val="dec"/>
    <w:basedOn w:val="Normal"/>
    <w:pPr>
      <w:spacing w:after="72" w:line="240" w:lineRule="atLeast"/>
    </w:pPr>
    <w:rPr>
      <w:i/>
      <w:snapToGrid w:val="0"/>
      <w:color w:val="000000"/>
    </w:rPr>
  </w:style>
  <w:style w:type="paragraph" w:customStyle="1" w:styleId="DeletedLine">
    <w:name w:val="Deleted Line"/>
    <w:basedOn w:val="Normal"/>
    <w:pPr>
      <w:jc w:val="center"/>
    </w:pPr>
    <w:rPr>
      <w:color w:val="00FF00"/>
      <w:sz w:val="16"/>
    </w:rPr>
  </w:style>
  <w:style w:type="paragraph" w:customStyle="1" w:styleId="docref">
    <w:name w:val="doc ref"/>
    <w:pPr>
      <w:widowControl w:val="0"/>
      <w:tabs>
        <w:tab w:val="left" w:pos="0"/>
        <w:tab w:val="left" w:pos="1418"/>
        <w:tab w:val="left" w:pos="2835"/>
        <w:tab w:val="left" w:pos="4252"/>
      </w:tabs>
      <w:spacing w:before="576" w:after="72" w:line="240" w:lineRule="atLeast"/>
      <w:jc w:val="center"/>
    </w:pPr>
    <w:rPr>
      <w:rFonts w:ascii="Arial" w:hAnsi="Arial"/>
      <w:snapToGrid w:val="0"/>
      <w:lang w:val="en-GB" w:eastAsia="en-US"/>
    </w:rPr>
  </w:style>
  <w:style w:type="paragraph" w:customStyle="1" w:styleId="ECO">
    <w:name w:val="ECO"/>
    <w:pPr>
      <w:widowControl w:val="0"/>
      <w:tabs>
        <w:tab w:val="left" w:pos="0"/>
        <w:tab w:val="left" w:pos="1418"/>
        <w:tab w:val="left" w:pos="2835"/>
        <w:tab w:val="left" w:pos="4252"/>
      </w:tabs>
      <w:spacing w:before="480" w:after="72" w:line="240" w:lineRule="atLeast"/>
      <w:jc w:val="center"/>
    </w:pPr>
    <w:rPr>
      <w:rFonts w:ascii="Arial" w:hAnsi="Arial"/>
      <w:snapToGrid w:val="0"/>
      <w:lang w:val="en-GB" w:eastAsia="en-US"/>
    </w:rPr>
  </w:style>
  <w:style w:type="paragraph" w:customStyle="1" w:styleId="EOFStyle">
    <w:name w:val="EOFStyle"/>
    <w:basedOn w:val="Normal"/>
    <w:pPr>
      <w:jc w:val="center"/>
    </w:pPr>
    <w:rPr>
      <w:color w:val="FF0000"/>
      <w:sz w:val="16"/>
    </w:rPr>
  </w:style>
  <w:style w:type="paragraph" w:customStyle="1" w:styleId="FCcopyno">
    <w:name w:val="FC copy no"/>
    <w:basedOn w:val="Normal"/>
    <w:pPr>
      <w:spacing w:before="240" w:after="480"/>
      <w:jc w:val="right"/>
    </w:pPr>
    <w:rPr>
      <w:color w:val="000080"/>
      <w:sz w:val="24"/>
    </w:rPr>
  </w:style>
  <w:style w:type="paragraph" w:customStyle="1" w:styleId="FCdocref">
    <w:name w:val="FC doc ref"/>
    <w:basedOn w:val="COPY-NO"/>
    <w:pPr>
      <w:tabs>
        <w:tab w:val="clear" w:pos="0"/>
      </w:tabs>
      <w:spacing w:before="120" w:after="120"/>
      <w:ind w:left="1890"/>
    </w:pPr>
    <w:rPr>
      <w:rFonts w:ascii="Arial" w:hAnsi="Arial"/>
      <w:b w:val="0"/>
      <w:color w:val="000080"/>
      <w:sz w:val="24"/>
    </w:rPr>
  </w:style>
  <w:style w:type="paragraph" w:customStyle="1" w:styleId="FCdocNo">
    <w:name w:val="FC doc No"/>
    <w:basedOn w:val="FCdocref"/>
    <w:rPr>
      <w:b/>
    </w:rPr>
  </w:style>
  <w:style w:type="paragraph" w:customStyle="1" w:styleId="FCdocrefJustified">
    <w:name w:val="FC doc ref + Justified"/>
    <w:aliases w:val="Before:  14.45 pt,Line spacing:  single"/>
    <w:basedOn w:val="FCdocref"/>
    <w:pPr>
      <w:keepNext/>
      <w:widowControl/>
      <w:tabs>
        <w:tab w:val="clear" w:pos="1418"/>
        <w:tab w:val="clear" w:pos="2835"/>
        <w:tab w:val="clear" w:pos="4251"/>
      </w:tabs>
      <w:spacing w:before="289" w:line="240" w:lineRule="auto"/>
      <w:ind w:left="0"/>
      <w:jc w:val="both"/>
    </w:pPr>
  </w:style>
  <w:style w:type="paragraph" w:customStyle="1" w:styleId="FCName">
    <w:name w:val="FC Name"/>
    <w:basedOn w:val="FCcopyno"/>
    <w:pPr>
      <w:spacing w:before="120" w:after="0"/>
    </w:pPr>
    <w:rPr>
      <w:sz w:val="20"/>
    </w:rPr>
  </w:style>
  <w:style w:type="paragraph" w:customStyle="1" w:styleId="FCNameBlack">
    <w:name w:val="FC Name Black"/>
    <w:basedOn w:val="FCName"/>
    <w:rPr>
      <w:color w:val="000000"/>
    </w:rPr>
  </w:style>
  <w:style w:type="paragraph" w:customStyle="1" w:styleId="FCNameleft">
    <w:name w:val="FC Name left"/>
    <w:basedOn w:val="FCName"/>
    <w:pPr>
      <w:jc w:val="left"/>
    </w:pPr>
  </w:style>
  <w:style w:type="paragraph" w:customStyle="1" w:styleId="FCtitle">
    <w:name w:val="FC title"/>
    <w:basedOn w:val="covertitle"/>
    <w:pPr>
      <w:tabs>
        <w:tab w:val="clear" w:pos="0"/>
      </w:tabs>
      <w:spacing w:before="1500" w:after="1000" w:line="240" w:lineRule="atLeast"/>
      <w:ind w:left="1886"/>
      <w:jc w:val="right"/>
    </w:pPr>
    <w:rPr>
      <w:caps w:val="0"/>
      <w:sz w:val="48"/>
    </w:rPr>
  </w:style>
  <w:style w:type="paragraph" w:customStyle="1" w:styleId="FCVolNo">
    <w:name w:val="FC Vol No"/>
    <w:basedOn w:val="Normal"/>
    <w:next w:val="FCdocref"/>
    <w:pPr>
      <w:widowControl w:val="0"/>
      <w:tabs>
        <w:tab w:val="left" w:pos="0"/>
        <w:tab w:val="left" w:pos="1418"/>
        <w:tab w:val="left" w:pos="2835"/>
        <w:tab w:val="left" w:pos="4252"/>
      </w:tabs>
      <w:spacing w:before="120" w:line="288" w:lineRule="atLeast"/>
      <w:jc w:val="right"/>
    </w:pPr>
    <w:rPr>
      <w:rFonts w:ascii="Arial Bold" w:hAnsi="Arial Bold"/>
      <w:b/>
      <w:snapToGrid w:val="0"/>
      <w:color w:val="000080"/>
      <w:sz w:val="36"/>
    </w:rPr>
  </w:style>
  <w:style w:type="paragraph" w:customStyle="1" w:styleId="figureanchor">
    <w:name w:val="figure anchor"/>
    <w:basedOn w:val="Normal"/>
    <w:next w:val="Normal"/>
    <w:pPr>
      <w:keepNext/>
      <w:spacing w:before="0" w:after="0"/>
      <w:jc w:val="center"/>
    </w:pPr>
    <w:rPr>
      <w:sz w:val="12"/>
    </w:rPr>
  </w:style>
  <w:style w:type="paragraph" w:customStyle="1" w:styleId="figureanchorright">
    <w:name w:val="figure anchor right"/>
    <w:basedOn w:val="figureanchor"/>
    <w:pPr>
      <w:jc w:val="right"/>
    </w:pPr>
  </w:style>
  <w:style w:type="paragraph" w:customStyle="1" w:styleId="tabletitle">
    <w:name w:val="table title"/>
    <w:basedOn w:val="Normal"/>
    <w:pPr>
      <w:keepNext/>
      <w:spacing w:before="120" w:after="240"/>
      <w:jc w:val="center"/>
    </w:pPr>
    <w:rPr>
      <w:caps/>
      <w:color w:val="0000FF"/>
    </w:rPr>
  </w:style>
  <w:style w:type="paragraph" w:customStyle="1" w:styleId="figuretitle">
    <w:name w:val="figure title"/>
    <w:basedOn w:val="tabletitle"/>
    <w:next w:val="Normal"/>
    <w:pPr>
      <w:keepNext w:val="0"/>
    </w:pPr>
    <w:rPr>
      <w:rFonts w:ascii="Arial Bold" w:hAnsi="Arial Bold"/>
      <w:b/>
      <w:caps w:val="0"/>
    </w:rPr>
  </w:style>
  <w:style w:type="paragraph" w:styleId="Footer">
    <w:name w:val="footer"/>
    <w:semiHidden/>
    <w:pPr>
      <w:tabs>
        <w:tab w:val="center" w:pos="4536"/>
        <w:tab w:val="right" w:pos="9072"/>
      </w:tabs>
      <w:spacing w:before="120" w:after="120"/>
      <w:jc w:val="center"/>
    </w:pPr>
    <w:rPr>
      <w:rFonts w:ascii="Arial" w:hAnsi="Arial"/>
      <w:noProof/>
      <w:lang w:val="en-US" w:eastAsia="en-US"/>
    </w:rPr>
  </w:style>
  <w:style w:type="paragraph" w:customStyle="1" w:styleId="Footerleft">
    <w:name w:val="Footer left"/>
    <w:basedOn w:val="Footer"/>
    <w:pPr>
      <w:jc w:val="left"/>
    </w:pPr>
    <w:rPr>
      <w:noProof w:val="0"/>
      <w:lang w:val="en-GB"/>
    </w:rPr>
  </w:style>
  <w:style w:type="paragraph" w:customStyle="1" w:styleId="footerrear">
    <w:name w:val="footer rear"/>
    <w:basedOn w:val="Normal"/>
    <w:pPr>
      <w:tabs>
        <w:tab w:val="left" w:pos="6480"/>
      </w:tabs>
      <w:spacing w:after="240"/>
      <w:jc w:val="center"/>
    </w:pPr>
    <w:rPr>
      <w:sz w:val="56"/>
    </w:rPr>
  </w:style>
  <w:style w:type="paragraph" w:customStyle="1" w:styleId="Footerright">
    <w:name w:val="Footer right"/>
    <w:basedOn w:val="Footer"/>
    <w:pPr>
      <w:jc w:val="right"/>
    </w:pPr>
  </w:style>
  <w:style w:type="paragraph" w:customStyle="1" w:styleId="GraphicText">
    <w:name w:val="Graphic Text"/>
    <w:pPr>
      <w:spacing w:before="120" w:after="120"/>
    </w:pPr>
    <w:rPr>
      <w:rFonts w:ascii="Arial" w:hAnsi="Arial"/>
      <w:noProof/>
      <w:lang w:val="en-US" w:eastAsia="en-US"/>
    </w:rPr>
  </w:style>
  <w:style w:type="paragraph" w:customStyle="1" w:styleId="GraphicTextcentred">
    <w:name w:val="Graphic Text centred"/>
    <w:pPr>
      <w:spacing w:before="120" w:after="120"/>
      <w:jc w:val="center"/>
    </w:pPr>
    <w:rPr>
      <w:rFonts w:ascii="Arial" w:hAnsi="Arial"/>
      <w:noProof/>
      <w:lang w:val="en-US" w:eastAsia="en-US"/>
    </w:rPr>
  </w:style>
  <w:style w:type="paragraph" w:customStyle="1" w:styleId="GraphicTextcentredNarrow">
    <w:name w:val="Graphic Text centred Narrow"/>
    <w:basedOn w:val="GraphicTextcentred"/>
    <w:pPr>
      <w:spacing w:before="0" w:after="0"/>
    </w:pPr>
  </w:style>
  <w:style w:type="paragraph" w:customStyle="1" w:styleId="GraphicTextcentredNarrowSmall">
    <w:name w:val="Graphic Text centred Narrow Small"/>
    <w:basedOn w:val="GraphicTextcentredNarrow"/>
    <w:rPr>
      <w:sz w:val="16"/>
    </w:rPr>
  </w:style>
  <w:style w:type="paragraph" w:customStyle="1" w:styleId="GraphicTextcentredSmall">
    <w:name w:val="Graphic Text centred Small"/>
    <w:basedOn w:val="GraphicTextcentred"/>
    <w:rPr>
      <w:sz w:val="16"/>
    </w:rPr>
  </w:style>
  <w:style w:type="paragraph" w:customStyle="1" w:styleId="GraphicTextNarrow">
    <w:name w:val="Graphic Text Narrow"/>
    <w:basedOn w:val="GraphicText"/>
    <w:pPr>
      <w:spacing w:before="0" w:after="0"/>
    </w:pPr>
  </w:style>
  <w:style w:type="paragraph" w:customStyle="1" w:styleId="GraphicTextNarrowSmall">
    <w:name w:val="Graphic Text Narrow Small"/>
    <w:basedOn w:val="GraphicTextNarrow"/>
    <w:rPr>
      <w:sz w:val="16"/>
    </w:rPr>
  </w:style>
  <w:style w:type="paragraph" w:customStyle="1" w:styleId="GraphicTextSmall">
    <w:name w:val="Graphic Text Small"/>
    <w:basedOn w:val="GraphicText"/>
    <w:rPr>
      <w:sz w:val="16"/>
    </w:rPr>
  </w:style>
  <w:style w:type="paragraph" w:styleId="Header">
    <w:name w:val="header"/>
    <w:basedOn w:val="Normal"/>
    <w:semiHidden/>
    <w:pPr>
      <w:tabs>
        <w:tab w:val="center" w:pos="4536"/>
        <w:tab w:val="right" w:pos="9072"/>
      </w:tabs>
      <w:spacing w:before="120"/>
      <w:jc w:val="center"/>
    </w:pPr>
  </w:style>
  <w:style w:type="paragraph" w:customStyle="1" w:styleId="Headerleft">
    <w:name w:val="Header left"/>
    <w:basedOn w:val="Header"/>
    <w:pPr>
      <w:jc w:val="left"/>
    </w:pPr>
    <w:rPr>
      <w:rFonts w:ascii="Arial Bold" w:hAnsi="Arial Bold"/>
      <w:b/>
      <w:color w:val="000080"/>
      <w:sz w:val="24"/>
    </w:rPr>
  </w:style>
  <w:style w:type="paragraph" w:customStyle="1" w:styleId="Headerright">
    <w:name w:val="Header right"/>
    <w:basedOn w:val="Header"/>
    <w:pPr>
      <w:jc w:val="right"/>
    </w:pPr>
    <w:rPr>
      <w:rFonts w:ascii="Arial Bold" w:hAnsi="Arial Bold"/>
      <w:b/>
      <w:color w:val="000080"/>
      <w:sz w:val="24"/>
    </w:rPr>
  </w:style>
  <w:style w:type="paragraph" w:customStyle="1" w:styleId="HeaderProject">
    <w:name w:val="HeaderProject"/>
    <w:basedOn w:val="Normal"/>
    <w:pPr>
      <w:tabs>
        <w:tab w:val="center" w:pos="4536"/>
        <w:tab w:val="right" w:pos="9072"/>
      </w:tabs>
      <w:jc w:val="right"/>
    </w:pPr>
    <w:rPr>
      <w:rFonts w:ascii="Arial Bold" w:hAnsi="Arial Bold"/>
      <w:b/>
      <w:color w:val="0000FF"/>
      <w:sz w:val="24"/>
    </w:rPr>
  </w:style>
  <w:style w:type="character" w:styleId="Hyperlink">
    <w:name w:val="Hyperlink"/>
    <w:uiPriority w:val="99"/>
    <w:rPr>
      <w:color w:val="0000FF"/>
      <w:u w:val="single"/>
    </w:rPr>
  </w:style>
  <w:style w:type="paragraph" w:styleId="Index1">
    <w:name w:val="index 1"/>
    <w:basedOn w:val="Normal"/>
    <w:next w:val="Normal"/>
    <w:autoRedefine/>
    <w:semiHidden/>
    <w:pPr>
      <w:ind w:left="200" w:hanging="200"/>
    </w:pPr>
  </w:style>
  <w:style w:type="paragraph" w:styleId="IndexHeading">
    <w:name w:val="index heading"/>
    <w:basedOn w:val="Normal"/>
    <w:next w:val="Index1"/>
    <w:semiHidden/>
    <w:rPr>
      <w:sz w:val="22"/>
    </w:rPr>
  </w:style>
  <w:style w:type="character" w:customStyle="1" w:styleId="Italic">
    <w:name w:val="Italic"/>
    <w:rPr>
      <w:i/>
    </w:rPr>
  </w:style>
  <w:style w:type="paragraph" w:customStyle="1" w:styleId="ListItem">
    <w:name w:val="List Item"/>
    <w:pPr>
      <w:numPr>
        <w:numId w:val="3"/>
      </w:numPr>
      <w:spacing w:before="60" w:after="60"/>
    </w:pPr>
    <w:rPr>
      <w:rFonts w:ascii="Arial" w:hAnsi="Arial"/>
      <w:noProof/>
      <w:lang w:val="en-US" w:eastAsia="en-US"/>
    </w:rPr>
  </w:style>
  <w:style w:type="character" w:customStyle="1" w:styleId="LogoBlue">
    <w:name w:val="Logo Blue"/>
    <w:rPr>
      <w:rFonts w:ascii="Thales Logo" w:hAnsi="Thales Logo"/>
      <w:color w:val="000080"/>
      <w:sz w:val="36"/>
    </w:rPr>
  </w:style>
  <w:style w:type="paragraph" w:customStyle="1" w:styleId="name">
    <w:name w:val="name"/>
    <w:pPr>
      <w:widowControl w:val="0"/>
      <w:tabs>
        <w:tab w:val="left" w:pos="3240"/>
        <w:tab w:val="center" w:pos="4968"/>
      </w:tabs>
      <w:spacing w:line="190" w:lineRule="atLeast"/>
      <w:jc w:val="center"/>
    </w:pPr>
    <w:rPr>
      <w:rFonts w:ascii="Arial" w:hAnsi="Arial"/>
      <w:snapToGrid w:val="0"/>
      <w:sz w:val="19"/>
      <w:lang w:val="en-GB" w:eastAsia="en-US"/>
    </w:rPr>
  </w:style>
  <w:style w:type="paragraph" w:customStyle="1" w:styleId="NAME0">
    <w:name w:val="NAME"/>
    <w:pPr>
      <w:widowControl w:val="0"/>
      <w:tabs>
        <w:tab w:val="left" w:pos="0"/>
        <w:tab w:val="left" w:pos="3402"/>
        <w:tab w:val="center" w:pos="8640"/>
      </w:tabs>
      <w:spacing w:before="60" w:after="60" w:line="264" w:lineRule="atLeast"/>
      <w:jc w:val="both"/>
    </w:pPr>
    <w:rPr>
      <w:rFonts w:ascii="Arial" w:hAnsi="Arial"/>
      <w:snapToGrid w:val="0"/>
      <w:lang w:val="en-GB" w:eastAsia="en-US"/>
    </w:rPr>
  </w:style>
  <w:style w:type="paragraph" w:customStyle="1" w:styleId="NAMEsidelined">
    <w:name w:val="NAME sidelined"/>
    <w:basedOn w:val="NAME0"/>
    <w:rPr>
      <w:b/>
      <w:color w:val="0000FF"/>
    </w:rPr>
  </w:style>
  <w:style w:type="paragraph" w:customStyle="1" w:styleId="NOTE1">
    <w:name w:val="NOTE1"/>
    <w:basedOn w:val="Normal"/>
    <w:pPr>
      <w:tabs>
        <w:tab w:val="left" w:pos="1080"/>
      </w:tabs>
      <w:ind w:left="1080" w:hanging="1080"/>
    </w:pPr>
  </w:style>
  <w:style w:type="paragraph" w:customStyle="1" w:styleId="NOTE2">
    <w:name w:val="NOTE2"/>
    <w:basedOn w:val="NOTE1"/>
    <w:pPr>
      <w:tabs>
        <w:tab w:val="clear" w:pos="1080"/>
        <w:tab w:val="left" w:pos="2232"/>
      </w:tabs>
      <w:ind w:left="2232" w:hanging="1152"/>
    </w:pPr>
  </w:style>
  <w:style w:type="paragraph" w:customStyle="1" w:styleId="NOTE3">
    <w:name w:val="NOTE3"/>
    <w:basedOn w:val="NOTE1"/>
    <w:pPr>
      <w:tabs>
        <w:tab w:val="clear" w:pos="1080"/>
        <w:tab w:val="left" w:pos="2808"/>
      </w:tabs>
      <w:ind w:left="2808" w:hanging="1152"/>
    </w:pPr>
  </w:style>
  <w:style w:type="paragraph" w:customStyle="1" w:styleId="PageNo">
    <w:name w:val="Page No"/>
    <w:pPr>
      <w:widowControl w:val="0"/>
      <w:tabs>
        <w:tab w:val="left" w:pos="0"/>
        <w:tab w:val="left" w:pos="1440"/>
      </w:tabs>
      <w:spacing w:line="288" w:lineRule="atLeast"/>
      <w:jc w:val="right"/>
    </w:pPr>
    <w:rPr>
      <w:rFonts w:ascii="Arial Bold" w:hAnsi="Arial Bold"/>
      <w:b/>
      <w:snapToGrid w:val="0"/>
      <w:color w:val="0000FF"/>
      <w:sz w:val="22"/>
      <w:lang w:val="en-GB" w:eastAsia="en-US"/>
    </w:rPr>
  </w:style>
  <w:style w:type="character" w:styleId="PageNumber">
    <w:name w:val="page number"/>
    <w:semiHidden/>
    <w:rPr>
      <w:rFonts w:ascii="Arial" w:hAnsi="Arial"/>
    </w:rPr>
  </w:style>
  <w:style w:type="paragraph" w:customStyle="1" w:styleId="Para1">
    <w:name w:val="Para1"/>
    <w:basedOn w:val="Normal"/>
    <w:pPr>
      <w:numPr>
        <w:ilvl w:val="6"/>
        <w:numId w:val="10"/>
      </w:numPr>
      <w:tabs>
        <w:tab w:val="left" w:pos="1077"/>
      </w:tabs>
      <w:spacing w:before="120"/>
    </w:pPr>
  </w:style>
  <w:style w:type="character" w:customStyle="1" w:styleId="Para1Car">
    <w:name w:val="Para1 Car"/>
    <w:rPr>
      <w:rFonts w:ascii="Arial" w:hAnsi="Arial"/>
      <w:lang w:val="en-GB" w:eastAsia="en-US" w:bidi="ar-SA"/>
    </w:rPr>
  </w:style>
  <w:style w:type="paragraph" w:customStyle="1" w:styleId="Para1-frig">
    <w:name w:val="Para1-frig"/>
    <w:basedOn w:val="Normal"/>
    <w:pPr>
      <w:tabs>
        <w:tab w:val="num" w:pos="1080"/>
      </w:tabs>
      <w:spacing w:before="120"/>
      <w:ind w:left="1080" w:hanging="1080"/>
    </w:pPr>
  </w:style>
  <w:style w:type="paragraph" w:customStyle="1" w:styleId="Para1-no">
    <w:name w:val="Para1-no"/>
    <w:basedOn w:val="Normal"/>
    <w:pPr>
      <w:tabs>
        <w:tab w:val="num" w:pos="1576"/>
      </w:tabs>
      <w:ind w:left="1576" w:hanging="576"/>
    </w:pPr>
  </w:style>
  <w:style w:type="paragraph" w:customStyle="1" w:styleId="Para2">
    <w:name w:val="Para2"/>
    <w:basedOn w:val="Normal"/>
    <w:autoRedefine/>
    <w:rsid w:val="00490C80"/>
    <w:pPr>
      <w:numPr>
        <w:numId w:val="23"/>
      </w:numPr>
    </w:pPr>
    <w:rPr>
      <w:bCs/>
      <w:color w:val="000000"/>
    </w:rPr>
  </w:style>
  <w:style w:type="paragraph" w:customStyle="1" w:styleId="Para2-frig">
    <w:name w:val="Para2-frig"/>
    <w:basedOn w:val="Para2"/>
    <w:pPr>
      <w:numPr>
        <w:numId w:val="0"/>
      </w:numPr>
      <w:tabs>
        <w:tab w:val="num" w:pos="1656"/>
      </w:tabs>
      <w:ind w:left="1656" w:hanging="576"/>
    </w:pPr>
  </w:style>
  <w:style w:type="paragraph" w:customStyle="1" w:styleId="Para2-no">
    <w:name w:val="Para2-no"/>
    <w:basedOn w:val="Normal"/>
    <w:pPr>
      <w:numPr>
        <w:ilvl w:val="8"/>
        <w:numId w:val="10"/>
      </w:numPr>
    </w:pPr>
  </w:style>
  <w:style w:type="paragraph" w:customStyle="1" w:styleId="Para3">
    <w:name w:val="Para3"/>
    <w:basedOn w:val="Normal"/>
    <w:pPr>
      <w:numPr>
        <w:numId w:val="11"/>
      </w:numPr>
    </w:pPr>
  </w:style>
  <w:style w:type="paragraph" w:customStyle="1" w:styleId="Para3-frig">
    <w:name w:val="Para3-frig"/>
    <w:basedOn w:val="Para3"/>
  </w:style>
  <w:style w:type="paragraph" w:customStyle="1" w:styleId="Para3-no">
    <w:name w:val="Para3-no"/>
    <w:basedOn w:val="Normal"/>
    <w:pPr>
      <w:ind w:left="2232"/>
    </w:pPr>
  </w:style>
  <w:style w:type="paragraph" w:customStyle="1" w:styleId="PrelimTITLE">
    <w:name w:val="Prelim TITLE"/>
    <w:basedOn w:val="Normal"/>
    <w:pPr>
      <w:widowControl w:val="0"/>
      <w:tabs>
        <w:tab w:val="left" w:pos="0"/>
        <w:tab w:val="left" w:pos="1411"/>
        <w:tab w:val="left" w:pos="2837"/>
        <w:tab w:val="left" w:pos="4248"/>
      </w:tabs>
      <w:spacing w:before="0" w:after="280" w:line="240" w:lineRule="atLeast"/>
      <w:jc w:val="center"/>
    </w:pPr>
    <w:rPr>
      <w:rFonts w:ascii="Arial Bold" w:hAnsi="Arial Bold"/>
      <w:b/>
      <w:caps/>
      <w:snapToGrid w:val="0"/>
      <w:color w:val="0000FF"/>
      <w:sz w:val="28"/>
    </w:rPr>
  </w:style>
  <w:style w:type="paragraph" w:customStyle="1" w:styleId="RearStyle">
    <w:name w:val="Rear Style"/>
    <w:basedOn w:val="BlankStyle"/>
    <w:next w:val="Normal"/>
    <w:rPr>
      <w:rFonts w:ascii="Arial Bold" w:hAnsi="Arial Bold"/>
      <w:b/>
      <w:sz w:val="28"/>
    </w:rPr>
  </w:style>
  <w:style w:type="paragraph" w:customStyle="1" w:styleId="ReferenceNumber">
    <w:name w:val="Reference_Number"/>
    <w:basedOn w:val="Normal"/>
    <w:pPr>
      <w:tabs>
        <w:tab w:val="left" w:pos="864"/>
      </w:tabs>
      <w:spacing w:before="110" w:after="110"/>
      <w:ind w:left="360" w:hanging="360"/>
      <w:jc w:val="center"/>
    </w:pPr>
  </w:style>
  <w:style w:type="paragraph" w:customStyle="1" w:styleId="Requirement">
    <w:name w:val="Requirement"/>
    <w:basedOn w:val="Normal"/>
    <w:pPr>
      <w:spacing w:before="0" w:after="0"/>
      <w:jc w:val="right"/>
    </w:pPr>
    <w:rPr>
      <w:b/>
      <w:i/>
    </w:rPr>
  </w:style>
  <w:style w:type="paragraph" w:customStyle="1" w:styleId="Signature1">
    <w:name w:val="Signature1"/>
    <w:pPr>
      <w:widowControl w:val="0"/>
      <w:tabs>
        <w:tab w:val="left" w:pos="1800"/>
        <w:tab w:val="left" w:pos="3240"/>
      </w:tabs>
      <w:spacing w:before="600" w:after="72" w:line="228" w:lineRule="atLeast"/>
      <w:jc w:val="center"/>
    </w:pPr>
    <w:rPr>
      <w:rFonts w:ascii="Arial" w:hAnsi="Arial"/>
      <w:snapToGrid w:val="0"/>
      <w:sz w:val="19"/>
      <w:lang w:val="en-GB" w:eastAsia="en-US"/>
    </w:rPr>
  </w:style>
  <w:style w:type="paragraph" w:customStyle="1" w:styleId="smalladdr">
    <w:name w:val="small addr"/>
    <w:basedOn w:val="Normal"/>
    <w:pPr>
      <w:tabs>
        <w:tab w:val="right" w:pos="9072"/>
      </w:tabs>
      <w:spacing w:before="0" w:after="72"/>
      <w:jc w:val="left"/>
    </w:pPr>
    <w:rPr>
      <w:snapToGrid w:val="0"/>
      <w:color w:val="000000"/>
      <w:sz w:val="16"/>
    </w:rPr>
  </w:style>
  <w:style w:type="character" w:customStyle="1" w:styleId="StyleType">
    <w:name w:val="Style Type"/>
    <w:rPr>
      <w:rFonts w:ascii="Times New Roman Bold" w:hAnsi="Times New Roman Bold"/>
      <w:b/>
      <w:i/>
      <w:color w:val="FF0000"/>
      <w:sz w:val="16"/>
    </w:rPr>
  </w:style>
  <w:style w:type="paragraph" w:customStyle="1" w:styleId="tableheading">
    <w:name w:val="table heading"/>
    <w:basedOn w:val="Normal"/>
    <w:pPr>
      <w:keepNext/>
      <w:spacing w:before="110" w:after="110"/>
      <w:jc w:val="center"/>
    </w:pPr>
    <w:rPr>
      <w:rFonts w:ascii="Arial Bold" w:hAnsi="Arial Bold"/>
      <w:b/>
    </w:rPr>
  </w:style>
  <w:style w:type="paragraph" w:customStyle="1" w:styleId="TableList">
    <w:name w:val="Table List"/>
    <w:basedOn w:val="Normal"/>
    <w:pPr>
      <w:widowControl w:val="0"/>
      <w:tabs>
        <w:tab w:val="left" w:pos="0"/>
        <w:tab w:val="left" w:pos="1440"/>
      </w:tabs>
      <w:spacing w:before="24" w:line="288" w:lineRule="atLeast"/>
      <w:jc w:val="left"/>
    </w:pPr>
    <w:rPr>
      <w:rFonts w:ascii="Arial Bold" w:hAnsi="Arial Bold"/>
      <w:b/>
      <w:snapToGrid w:val="0"/>
      <w:sz w:val="24"/>
    </w:rPr>
  </w:style>
  <w:style w:type="paragraph" w:styleId="TableofFigures">
    <w:name w:val="table of figures"/>
    <w:basedOn w:val="Normal"/>
    <w:next w:val="Normal"/>
    <w:uiPriority w:val="99"/>
    <w:pPr>
      <w:tabs>
        <w:tab w:val="center" w:pos="360"/>
        <w:tab w:val="left" w:pos="1080"/>
        <w:tab w:val="right" w:pos="9015"/>
      </w:tabs>
      <w:spacing w:before="0"/>
      <w:ind w:left="1080" w:hanging="1080"/>
      <w:jc w:val="left"/>
    </w:pPr>
    <w:rPr>
      <w:noProof/>
    </w:rPr>
  </w:style>
  <w:style w:type="paragraph" w:customStyle="1" w:styleId="tabletext">
    <w:name w:val="table text"/>
    <w:aliases w:val="tt"/>
    <w:basedOn w:val="Normal"/>
    <w:pPr>
      <w:spacing w:before="110" w:after="110"/>
      <w:jc w:val="left"/>
    </w:pPr>
  </w:style>
  <w:style w:type="paragraph" w:customStyle="1" w:styleId="tabletextcentred">
    <w:name w:val="table text centred"/>
    <w:basedOn w:val="tabletext"/>
    <w:pPr>
      <w:jc w:val="center"/>
    </w:pPr>
  </w:style>
  <w:style w:type="character" w:customStyle="1" w:styleId="Teal">
    <w:name w:val="Teal"/>
    <w:rPr>
      <w:rFonts w:ascii="Thales Logo" w:hAnsi="Thales Logo"/>
      <w:color w:val="008080"/>
      <w:sz w:val="36"/>
    </w:rPr>
  </w:style>
  <w:style w:type="paragraph" w:customStyle="1" w:styleId="ThalesLogo">
    <w:name w:val="Thales Logo"/>
    <w:basedOn w:val="Normal"/>
    <w:rPr>
      <w:rFonts w:ascii="Thales Logo" w:hAnsi="Thales Logo"/>
      <w:color w:val="000080"/>
      <w:sz w:val="36"/>
    </w:rPr>
  </w:style>
  <w:style w:type="paragraph" w:customStyle="1" w:styleId="Title1">
    <w:name w:val="Title1"/>
    <w:pPr>
      <w:widowControl w:val="0"/>
      <w:tabs>
        <w:tab w:val="left" w:pos="0"/>
        <w:tab w:val="left" w:pos="1418"/>
        <w:tab w:val="left" w:pos="2835"/>
        <w:tab w:val="left" w:pos="4252"/>
      </w:tabs>
      <w:spacing w:before="1294" w:after="72" w:line="336" w:lineRule="atLeast"/>
      <w:jc w:val="center"/>
    </w:pPr>
    <w:rPr>
      <w:rFonts w:ascii="Arial Bold" w:hAnsi="Arial Bold"/>
      <w:b/>
      <w:caps/>
      <w:snapToGrid w:val="0"/>
      <w:sz w:val="28"/>
      <w:lang w:val="en-GB" w:eastAsia="en-US"/>
    </w:rPr>
  </w:style>
  <w:style w:type="paragraph" w:customStyle="1" w:styleId="Title2">
    <w:name w:val="Title2"/>
    <w:autoRedefine/>
    <w:pPr>
      <w:widowControl w:val="0"/>
      <w:tabs>
        <w:tab w:val="left" w:pos="0"/>
        <w:tab w:val="left" w:pos="1411"/>
        <w:tab w:val="left" w:pos="2837"/>
        <w:tab w:val="left" w:pos="4248"/>
      </w:tabs>
      <w:spacing w:after="288" w:line="336" w:lineRule="atLeast"/>
      <w:jc w:val="center"/>
    </w:pPr>
    <w:rPr>
      <w:rFonts w:ascii="Arial Bold" w:hAnsi="Arial Bold"/>
      <w:b/>
      <w:caps/>
      <w:snapToGrid w:val="0"/>
      <w:sz w:val="28"/>
      <w:lang w:val="en-GB" w:eastAsia="en-US"/>
    </w:rPr>
  </w:style>
  <w:style w:type="paragraph" w:styleId="TOC1">
    <w:name w:val="toc 1"/>
    <w:basedOn w:val="Normal"/>
    <w:next w:val="Normal"/>
    <w:autoRedefine/>
    <w:uiPriority w:val="39"/>
    <w:pPr>
      <w:tabs>
        <w:tab w:val="left" w:pos="1080"/>
        <w:tab w:val="right" w:pos="9015"/>
      </w:tabs>
      <w:spacing w:before="120"/>
      <w:ind w:left="1080" w:hanging="1080"/>
      <w:jc w:val="left"/>
    </w:pPr>
    <w:rPr>
      <w:caps/>
      <w:noProof/>
    </w:rPr>
  </w:style>
  <w:style w:type="paragraph" w:styleId="TOC2">
    <w:name w:val="toc 2"/>
    <w:basedOn w:val="Normal"/>
    <w:next w:val="Normal"/>
    <w:autoRedefine/>
    <w:uiPriority w:val="39"/>
    <w:pPr>
      <w:tabs>
        <w:tab w:val="left" w:pos="1890"/>
        <w:tab w:val="left" w:pos="2250"/>
        <w:tab w:val="right" w:pos="9015"/>
      </w:tabs>
      <w:spacing w:before="60" w:after="60"/>
      <w:ind w:left="1890" w:hanging="810"/>
      <w:jc w:val="left"/>
    </w:pPr>
    <w:rPr>
      <w:noProof/>
    </w:rPr>
  </w:style>
  <w:style w:type="paragraph" w:styleId="TOC3">
    <w:name w:val="toc 3"/>
    <w:basedOn w:val="Normal"/>
    <w:next w:val="Normal"/>
    <w:autoRedefine/>
    <w:uiPriority w:val="39"/>
    <w:pPr>
      <w:tabs>
        <w:tab w:val="left" w:pos="2610"/>
        <w:tab w:val="right" w:pos="9015"/>
      </w:tabs>
      <w:spacing w:before="60" w:after="60"/>
      <w:ind w:left="2610" w:hanging="738"/>
      <w:jc w:val="left"/>
    </w:pPr>
    <w:rPr>
      <w:noProof/>
      <w:color w:val="000000"/>
    </w:rPr>
  </w:style>
  <w:style w:type="paragraph" w:styleId="TOC4">
    <w:name w:val="toc 4"/>
    <w:basedOn w:val="Normal"/>
    <w:next w:val="Normal"/>
    <w:autoRedefine/>
    <w:uiPriority w:val="39"/>
    <w:pPr>
      <w:tabs>
        <w:tab w:val="left" w:pos="2250"/>
        <w:tab w:val="right" w:pos="9014"/>
      </w:tabs>
      <w:spacing w:before="0"/>
      <w:ind w:left="1080"/>
      <w:jc w:val="left"/>
    </w:pPr>
  </w:style>
  <w:style w:type="paragraph" w:styleId="TOC5">
    <w:name w:val="toc 5"/>
    <w:basedOn w:val="Normal"/>
    <w:next w:val="Normal"/>
    <w:autoRedefine/>
    <w:uiPriority w:val="39"/>
    <w:pPr>
      <w:tabs>
        <w:tab w:val="left" w:pos="2250"/>
        <w:tab w:val="right" w:pos="9014"/>
      </w:tabs>
      <w:spacing w:before="0"/>
      <w:ind w:left="1080"/>
      <w:jc w:val="left"/>
    </w:pPr>
  </w:style>
  <w:style w:type="paragraph" w:styleId="TOC6">
    <w:name w:val="toc 6"/>
    <w:basedOn w:val="Normal"/>
    <w:next w:val="Normal"/>
    <w:autoRedefine/>
    <w:uiPriority w:val="39"/>
    <w:pPr>
      <w:ind w:left="1100"/>
    </w:pPr>
  </w:style>
  <w:style w:type="paragraph" w:styleId="TOC7">
    <w:name w:val="toc 7"/>
    <w:basedOn w:val="Normal"/>
    <w:next w:val="Normal"/>
    <w:autoRedefine/>
    <w:uiPriority w:val="39"/>
    <w:pPr>
      <w:ind w:left="1320"/>
    </w:pPr>
  </w:style>
  <w:style w:type="paragraph" w:styleId="TOC8">
    <w:name w:val="toc 8"/>
    <w:basedOn w:val="Normal"/>
    <w:next w:val="Normal"/>
    <w:autoRedefine/>
    <w:uiPriority w:val="39"/>
    <w:pPr>
      <w:ind w:left="1540"/>
    </w:pPr>
  </w:style>
  <w:style w:type="paragraph" w:styleId="TOC9">
    <w:name w:val="toc 9"/>
    <w:basedOn w:val="Normal"/>
    <w:next w:val="Normal"/>
    <w:autoRedefine/>
    <w:uiPriority w:val="39"/>
    <w:pPr>
      <w:ind w:left="1760"/>
    </w:pPr>
  </w:style>
  <w:style w:type="character" w:customStyle="1" w:styleId="Undeline">
    <w:name w:val="Undeline"/>
    <w:rPr>
      <w:u w:val="single"/>
    </w:rPr>
  </w:style>
  <w:style w:type="paragraph" w:customStyle="1" w:styleId="VolNo">
    <w:name w:val="Vol No"/>
    <w:basedOn w:val="contract"/>
  </w:style>
  <w:style w:type="paragraph" w:customStyle="1" w:styleId="WARNING">
    <w:name w:val="WARNING"/>
    <w:basedOn w:val="Normal"/>
    <w:next w:val="Normal"/>
    <w:pPr>
      <w:tabs>
        <w:tab w:val="left" w:pos="1512"/>
      </w:tabs>
      <w:ind w:left="1512" w:hanging="1512"/>
    </w:pPr>
    <w:rPr>
      <w:b/>
      <w:caps/>
    </w:rPr>
  </w:style>
  <w:style w:type="paragraph" w:customStyle="1" w:styleId="WinTheme">
    <w:name w:val="Win Theme"/>
    <w:basedOn w:val="Normal"/>
    <w:next w:val="Normal"/>
    <w:pPr>
      <w:pBdr>
        <w:top w:val="double" w:sz="4" w:space="1" w:color="0000FF"/>
        <w:left w:val="double" w:sz="4" w:space="1" w:color="0000FF"/>
        <w:bottom w:val="double" w:sz="4" w:space="1" w:color="0000FF"/>
        <w:right w:val="double" w:sz="4" w:space="1" w:color="0000FF"/>
      </w:pBdr>
      <w:spacing w:before="60" w:after="60"/>
      <w:ind w:left="1440" w:right="1440"/>
      <w:jc w:val="center"/>
    </w:pPr>
    <w:rPr>
      <w:color w:val="0000FF"/>
    </w:rPr>
  </w:style>
  <w:style w:type="paragraph" w:styleId="BodyText3">
    <w:name w:val="Body Text 3"/>
    <w:basedOn w:val="Normal"/>
    <w:semiHidden/>
    <w:rPr>
      <w:color w:val="FF0000"/>
    </w:rPr>
  </w:style>
  <w:style w:type="character" w:styleId="FollowedHyperlink">
    <w:name w:val="FollowedHyperlink"/>
    <w:semiHidden/>
    <w:rPr>
      <w:color w:val="800080"/>
      <w:u w:val="single"/>
    </w:rPr>
  </w:style>
  <w:style w:type="paragraph" w:customStyle="1" w:styleId="MyPara1">
    <w:name w:val="MyPara 1"/>
    <w:basedOn w:val="PlainText"/>
    <w:rPr>
      <w:rFonts w:ascii="Helvetica" w:hAnsi="Helvetica" w:cs="Times New Roman"/>
    </w:rPr>
  </w:style>
  <w:style w:type="paragraph" w:styleId="PlainText">
    <w:name w:val="Plain Text"/>
    <w:basedOn w:val="Normal"/>
    <w:semiHidden/>
    <w:rPr>
      <w:rFonts w:ascii="Courier New" w:hAnsi="Courier New" w:cs="Helvetica"/>
    </w:rPr>
  </w:style>
  <w:style w:type="paragraph" w:styleId="BodyText2">
    <w:name w:val="Body Text 2"/>
    <w:basedOn w:val="Normal"/>
    <w:semiHidden/>
    <w:rPr>
      <w:i/>
      <w:color w:val="FF0000"/>
    </w:rPr>
  </w:style>
  <w:style w:type="paragraph" w:customStyle="1" w:styleId="Enum1">
    <w:name w:val="Enum (1)"/>
    <w:basedOn w:val="Normal"/>
    <w:pPr>
      <w:spacing w:before="0"/>
      <w:ind w:left="573" w:hanging="573"/>
    </w:pPr>
    <w:rPr>
      <w:lang w:eastAsia="fr-FR"/>
    </w:rPr>
  </w:style>
  <w:style w:type="paragraph" w:customStyle="1" w:styleId="ENUMa">
    <w:name w:val="ENUM a."/>
    <w:pPr>
      <w:tabs>
        <w:tab w:val="num" w:pos="1003"/>
      </w:tabs>
      <w:spacing w:after="120"/>
      <w:ind w:left="1003" w:hanging="362"/>
      <w:jc w:val="both"/>
    </w:pPr>
    <w:rPr>
      <w:rFonts w:ascii="Arial" w:hAnsi="Arial"/>
      <w:lang w:val="en-GB"/>
    </w:rPr>
  </w:style>
  <w:style w:type="paragraph" w:customStyle="1" w:styleId="Paragraphe">
    <w:name w:val="Paragraphe"/>
    <w:basedOn w:val="Normal"/>
    <w:qFormat/>
    <w:pPr>
      <w:keepLines/>
      <w:shd w:val="clear" w:color="FFFF00" w:fill="auto"/>
      <w:spacing w:before="40" w:after="40" w:line="360" w:lineRule="auto"/>
    </w:pPr>
    <w:rPr>
      <w:rFonts w:ascii="Comic Sans MS" w:hAnsi="Comic Sans MS"/>
      <w:color w:val="000000"/>
      <w:sz w:val="22"/>
      <w:lang w:val="fr-FR"/>
    </w:rPr>
  </w:style>
  <w:style w:type="character" w:customStyle="1" w:styleId="Para1Char">
    <w:name w:val="Para1 Char"/>
    <w:rPr>
      <w:rFonts w:ascii="Arial" w:hAnsi="Arial"/>
      <w:noProof w:val="0"/>
      <w:lang w:val="en-GB" w:eastAsia="en-US" w:bidi="ar-SA"/>
    </w:rPr>
  </w:style>
  <w:style w:type="paragraph" w:customStyle="1" w:styleId="PRE">
    <w:name w:val="PRE"/>
    <w:basedOn w:val="Normal"/>
    <w:pPr>
      <w:tabs>
        <w:tab w:val="num" w:pos="432"/>
        <w:tab w:val="num" w:pos="1440"/>
      </w:tabs>
      <w:spacing w:before="120"/>
      <w:ind w:left="1440" w:hanging="1440"/>
    </w:pPr>
    <w:rPr>
      <w:rFonts w:ascii="Times New Roman" w:hAnsi="Times New Roman"/>
      <w:sz w:val="24"/>
      <w:szCs w:val="24"/>
    </w:rPr>
  </w:style>
  <w:style w:type="paragraph" w:customStyle="1" w:styleId="SUP">
    <w:name w:val="SUP"/>
    <w:basedOn w:val="Normal"/>
    <w:pPr>
      <w:tabs>
        <w:tab w:val="num" w:pos="1418"/>
      </w:tabs>
      <w:spacing w:before="120"/>
      <w:ind w:left="1440" w:hanging="1440"/>
      <w:jc w:val="left"/>
    </w:pPr>
    <w:rPr>
      <w:rFonts w:ascii="Times New Roman" w:hAnsi="Times New Roman"/>
      <w:snapToGrid w:val="0"/>
      <w:sz w:val="24"/>
      <w:szCs w:val="24"/>
    </w:rPr>
  </w:style>
  <w:style w:type="paragraph" w:customStyle="1" w:styleId="sseng">
    <w:name w:val="ss eng"/>
    <w:basedOn w:val="Normal"/>
    <w:pPr>
      <w:tabs>
        <w:tab w:val="num" w:pos="2040"/>
      </w:tabs>
      <w:spacing w:before="120"/>
      <w:ind w:left="2040" w:hanging="600"/>
      <w:jc w:val="left"/>
    </w:pPr>
    <w:rPr>
      <w:rFonts w:ascii="Times New Roman" w:hAnsi="Times New Roman"/>
      <w:sz w:val="24"/>
      <w:szCs w:val="24"/>
    </w:rPr>
  </w:style>
  <w:style w:type="paragraph" w:customStyle="1" w:styleId="ENG">
    <w:name w:val="ENG"/>
    <w:basedOn w:val="Normal"/>
    <w:pPr>
      <w:tabs>
        <w:tab w:val="num" w:pos="757"/>
        <w:tab w:val="left" w:pos="1440"/>
      </w:tabs>
      <w:spacing w:before="120"/>
      <w:ind w:left="360" w:firstLine="37"/>
      <w:jc w:val="left"/>
    </w:pPr>
    <w:rPr>
      <w:rFonts w:ascii="Times New Roman" w:hAnsi="Times New Roman"/>
      <w:sz w:val="24"/>
      <w:szCs w:val="24"/>
    </w:rPr>
  </w:style>
  <w:style w:type="paragraph" w:customStyle="1" w:styleId="Tableautitre">
    <w:name w:val="Tableau_titre"/>
    <w:pPr>
      <w:suppressAutoHyphens/>
      <w:spacing w:before="240" w:after="240"/>
      <w:jc w:val="center"/>
    </w:pPr>
    <w:rPr>
      <w:rFonts w:ascii="Arial" w:hAnsi="Arial" w:cs="Arial"/>
      <w:b/>
      <w:caps/>
      <w:sz w:val="24"/>
      <w:lang w:val="en-US" w:eastAsia="ar-SA"/>
    </w:rPr>
  </w:style>
  <w:style w:type="paragraph" w:styleId="DocumentMap">
    <w:name w:val="Document Map"/>
    <w:basedOn w:val="Normal"/>
    <w:semiHidden/>
    <w:pPr>
      <w:shd w:val="clear" w:color="auto" w:fill="000080"/>
    </w:pPr>
    <w:rPr>
      <w:rFonts w:ascii="Tahoma" w:hAnsi="Tahoma" w:cs="Tahoma"/>
    </w:rPr>
  </w:style>
  <w:style w:type="paragraph" w:customStyle="1" w:styleId="Bullet">
    <w:name w:val="Bullet"/>
    <w:basedOn w:val="Normal"/>
    <w:pPr>
      <w:tabs>
        <w:tab w:val="num" w:pos="360"/>
      </w:tabs>
      <w:spacing w:before="0" w:after="0"/>
      <w:ind w:left="360" w:hanging="360"/>
      <w:jc w:val="left"/>
    </w:pPr>
    <w:rPr>
      <w:rFonts w:ascii="Times New Roman" w:hAnsi="Times New Roman"/>
      <w:sz w:val="24"/>
    </w:rPr>
  </w:style>
  <w:style w:type="paragraph" w:customStyle="1" w:styleId="Style3">
    <w:name w:val="Style 3"/>
    <w:basedOn w:val="Normal"/>
    <w:pPr>
      <w:widowControl w:val="0"/>
      <w:autoSpaceDE w:val="0"/>
      <w:autoSpaceDN w:val="0"/>
      <w:spacing w:before="0" w:after="0"/>
      <w:ind w:left="432"/>
      <w:jc w:val="left"/>
    </w:pPr>
    <w:rPr>
      <w:rFonts w:ascii="Times New Roman" w:hAnsi="Times New Roman"/>
      <w:sz w:val="24"/>
      <w:szCs w:val="24"/>
      <w:lang w:val="en-US" w:eastAsia="en-GB"/>
    </w:rPr>
  </w:style>
  <w:style w:type="paragraph" w:customStyle="1" w:styleId="sspre">
    <w:name w:val="ss pre"/>
    <w:basedOn w:val="Normal"/>
    <w:autoRedefine/>
    <w:pPr>
      <w:tabs>
        <w:tab w:val="num" w:pos="1080"/>
        <w:tab w:val="num" w:pos="2040"/>
      </w:tabs>
      <w:spacing w:before="120"/>
      <w:ind w:left="2040" w:hanging="600"/>
      <w:jc w:val="left"/>
    </w:pPr>
    <w:rPr>
      <w:rFonts w:ascii="Times New Roman" w:hAnsi="Times New Roman"/>
      <w:snapToGrid w:val="0"/>
      <w:sz w:val="24"/>
    </w:rPr>
  </w:style>
  <w:style w:type="paragraph" w:customStyle="1" w:styleId="ssspre">
    <w:name w:val="sss pre"/>
    <w:basedOn w:val="Normal"/>
    <w:pPr>
      <w:tabs>
        <w:tab w:val="num" w:pos="1080"/>
        <w:tab w:val="num" w:pos="2280"/>
      </w:tabs>
      <w:spacing w:before="0" w:after="0"/>
      <w:ind w:left="2280" w:hanging="480"/>
      <w:jc w:val="left"/>
    </w:pPr>
    <w:rPr>
      <w:rFonts w:ascii="Times New Roman" w:hAnsi="Times New Roman"/>
      <w:sz w:val="24"/>
    </w:rPr>
  </w:style>
  <w:style w:type="paragraph" w:customStyle="1" w:styleId="stylearticle">
    <w:name w:val="style article"/>
    <w:basedOn w:val="Normal"/>
    <w:autoRedefine/>
    <w:pPr>
      <w:tabs>
        <w:tab w:val="num" w:pos="840"/>
      </w:tabs>
      <w:spacing w:before="0" w:after="0"/>
      <w:jc w:val="left"/>
    </w:pPr>
    <w:rPr>
      <w:rFonts w:ascii="Times New Roman" w:hAnsi="Times New Roman"/>
      <w:sz w:val="24"/>
    </w:rPr>
  </w:style>
  <w:style w:type="paragraph" w:customStyle="1" w:styleId="MAN">
    <w:name w:val="MAN"/>
    <w:basedOn w:val="Normal"/>
    <w:autoRedefine/>
    <w:pPr>
      <w:tabs>
        <w:tab w:val="num" w:pos="432"/>
      </w:tabs>
      <w:spacing w:before="120"/>
      <w:ind w:left="1440" w:hanging="1440"/>
    </w:pPr>
    <w:rPr>
      <w:rFonts w:ascii="Times New Roman" w:hAnsi="Times New Roman"/>
      <w:snapToGrid w:val="0"/>
      <w:sz w:val="24"/>
      <w:szCs w:val="24"/>
      <w:lang w:eastAsia="fr-FR"/>
    </w:rPr>
  </w:style>
  <w:style w:type="paragraph" w:customStyle="1" w:styleId="Figure">
    <w:name w:val="Figure"/>
    <w:basedOn w:val="Normal"/>
    <w:pPr>
      <w:tabs>
        <w:tab w:val="num" w:pos="3240"/>
      </w:tabs>
      <w:spacing w:before="120" w:after="480"/>
      <w:ind w:left="2517" w:hanging="357"/>
      <w:jc w:val="center"/>
    </w:pPr>
    <w:rPr>
      <w:rFonts w:ascii="Times New Roman" w:hAnsi="Times New Roman"/>
      <w:i/>
      <w:iCs/>
      <w:sz w:val="24"/>
      <w:szCs w:val="24"/>
    </w:rPr>
  </w:style>
  <w:style w:type="paragraph" w:customStyle="1" w:styleId="ssman">
    <w:name w:val="ss man"/>
    <w:basedOn w:val="Normal"/>
    <w:pPr>
      <w:tabs>
        <w:tab w:val="num" w:pos="2040"/>
      </w:tabs>
      <w:spacing w:before="120"/>
      <w:ind w:left="2041" w:hanging="601"/>
      <w:jc w:val="left"/>
    </w:pPr>
    <w:rPr>
      <w:rFonts w:ascii="Times New Roman" w:hAnsi="Times New Roman"/>
      <w:snapToGrid w:val="0"/>
      <w:sz w:val="24"/>
      <w:szCs w:val="24"/>
      <w:lang w:eastAsia="fr-FR"/>
    </w:rPr>
  </w:style>
  <w:style w:type="paragraph" w:customStyle="1" w:styleId="BodyTextbull">
    <w:name w:val="Body Text bull"/>
    <w:basedOn w:val="BodyText"/>
    <w:pPr>
      <w:tabs>
        <w:tab w:val="num" w:pos="360"/>
      </w:tabs>
      <w:spacing w:before="0" w:after="0"/>
      <w:ind w:left="360" w:hanging="360"/>
      <w:jc w:val="left"/>
    </w:pPr>
    <w:rPr>
      <w:rFonts w:ascii="Comic Sans MS" w:hAnsi="Comic Sans MS"/>
      <w:sz w:val="20"/>
    </w:rPr>
  </w:style>
  <w:style w:type="paragraph" w:styleId="ListNumber">
    <w:name w:val="List Number"/>
    <w:basedOn w:val="Normal"/>
    <w:semiHidden/>
    <w:pPr>
      <w:tabs>
        <w:tab w:val="num" w:pos="360"/>
      </w:tabs>
      <w:spacing w:before="0" w:after="0"/>
      <w:ind w:left="360" w:hanging="360"/>
      <w:jc w:val="left"/>
    </w:pPr>
    <w:rPr>
      <w:rFonts w:ascii="Times New Roman" w:hAnsi="Times New Roman"/>
      <w:sz w:val="24"/>
    </w:rPr>
  </w:style>
  <w:style w:type="paragraph" w:customStyle="1" w:styleId="TitreTab">
    <w:name w:val="TitreTab"/>
    <w:basedOn w:val="Normal"/>
    <w:pPr>
      <w:spacing w:before="0" w:after="0" w:line="360" w:lineRule="auto"/>
      <w:jc w:val="left"/>
    </w:pPr>
    <w:rPr>
      <w:b/>
      <w:color w:val="000080"/>
      <w:lang w:val="fr-FR"/>
    </w:rPr>
  </w:style>
  <w:style w:type="paragraph" w:customStyle="1" w:styleId="ParTab">
    <w:name w:val="ParTab"/>
    <w:basedOn w:val="Normal"/>
    <w:pPr>
      <w:keepLines/>
      <w:spacing w:before="120" w:after="0" w:line="360" w:lineRule="auto"/>
    </w:pPr>
    <w:rPr>
      <w:sz w:val="22"/>
      <w:lang w:val="fr-FR"/>
    </w:rPr>
  </w:style>
  <w:style w:type="paragraph" w:styleId="ListBullet3">
    <w:name w:val="List Bullet 3"/>
    <w:basedOn w:val="Normal"/>
    <w:semiHidden/>
    <w:pPr>
      <w:tabs>
        <w:tab w:val="num" w:pos="926"/>
        <w:tab w:val="left" w:pos="1080"/>
      </w:tabs>
      <w:spacing w:before="0" w:line="360" w:lineRule="auto"/>
      <w:ind w:left="926" w:hanging="360"/>
    </w:pPr>
  </w:style>
  <w:style w:type="paragraph" w:customStyle="1" w:styleId="Annex20">
    <w:name w:val="Annex 2"/>
    <w:basedOn w:val="Normal"/>
    <w:pPr>
      <w:numPr>
        <w:ilvl w:val="1"/>
        <w:numId w:val="8"/>
      </w:numPr>
      <w:spacing w:before="0" w:after="0"/>
      <w:jc w:val="left"/>
    </w:pPr>
    <w:rPr>
      <w:rFonts w:ascii="Times New Roman" w:hAnsi="Times New Roman"/>
      <w:b/>
      <w:bCs/>
      <w:sz w:val="32"/>
      <w:szCs w:val="32"/>
    </w:rPr>
  </w:style>
  <w:style w:type="paragraph" w:customStyle="1" w:styleId="Annex10">
    <w:name w:val="Annex 1"/>
    <w:pPr>
      <w:numPr>
        <w:numId w:val="8"/>
      </w:numPr>
    </w:pPr>
    <w:rPr>
      <w:b/>
      <w:sz w:val="32"/>
      <w:szCs w:val="24"/>
    </w:rPr>
  </w:style>
  <w:style w:type="paragraph" w:customStyle="1" w:styleId="BidC">
    <w:name w:val="BidC"/>
    <w:basedOn w:val="Normal"/>
    <w:pPr>
      <w:spacing w:before="120"/>
      <w:ind w:left="1440" w:hanging="1440"/>
      <w:jc w:val="left"/>
    </w:pPr>
    <w:rPr>
      <w:rFonts w:ascii="Times New Roman" w:hAnsi="Times New Roman"/>
      <w:sz w:val="24"/>
    </w:rPr>
  </w:style>
  <w:style w:type="paragraph" w:customStyle="1" w:styleId="ssBidE">
    <w:name w:val="ss BidE"/>
    <w:basedOn w:val="Normal"/>
    <w:autoRedefine/>
    <w:pPr>
      <w:tabs>
        <w:tab w:val="num" w:pos="0"/>
      </w:tabs>
      <w:spacing w:before="60" w:after="60"/>
      <w:ind w:hanging="360"/>
      <w:jc w:val="left"/>
    </w:pPr>
    <w:rPr>
      <w:rFonts w:ascii="Times New Roman" w:hAnsi="Times New Roman"/>
      <w:sz w:val="24"/>
    </w:rPr>
  </w:style>
  <w:style w:type="paragraph" w:styleId="ListBullet2">
    <w:name w:val="List Bullet 2"/>
    <w:basedOn w:val="Normal"/>
    <w:autoRedefine/>
    <w:semiHidden/>
    <w:pPr>
      <w:tabs>
        <w:tab w:val="num" w:pos="720"/>
      </w:tabs>
      <w:ind w:left="720" w:hanging="360"/>
    </w:pPr>
  </w:style>
  <w:style w:type="paragraph" w:customStyle="1" w:styleId="FocusBoxBullet">
    <w:name w:val="Focus Box Bullet"/>
    <w:basedOn w:val="Normal"/>
    <w:pPr>
      <w:tabs>
        <w:tab w:val="left" w:pos="576"/>
      </w:tabs>
      <w:spacing w:before="40" w:after="40"/>
      <w:ind w:left="576" w:hanging="288"/>
    </w:pPr>
    <w:rPr>
      <w:color w:val="000080"/>
      <w:lang w:eastAsia="fr-FR"/>
    </w:rPr>
  </w:style>
  <w:style w:type="paragraph" w:styleId="BodyTextIndent">
    <w:name w:val="Body Text Indent"/>
    <w:basedOn w:val="Normal"/>
    <w:semiHidden/>
    <w:pPr>
      <w:ind w:left="112"/>
    </w:pPr>
    <w:rPr>
      <w:bCs/>
      <w:sz w:val="18"/>
    </w:rPr>
  </w:style>
  <w:style w:type="paragraph" w:customStyle="1" w:styleId="ParagrapheStandard">
    <w:name w:val="Paragraphe Standard"/>
    <w:pPr>
      <w:keepLines/>
      <w:widowControl w:val="0"/>
      <w:spacing w:before="240"/>
      <w:ind w:left="851"/>
      <w:jc w:val="both"/>
    </w:pPr>
    <w:rPr>
      <w:rFonts w:ascii="Arial" w:hAnsi="Arial"/>
    </w:rPr>
  </w:style>
  <w:style w:type="paragraph" w:customStyle="1" w:styleId="STDFicheTitre">
    <w:name w:val="STD_FicheTitre"/>
    <w:basedOn w:val="Paragraphe"/>
    <w:pPr>
      <w:keepLines w:val="0"/>
      <w:shd w:val="clear" w:color="auto" w:fill="auto"/>
      <w:spacing w:before="60" w:after="120"/>
      <w:jc w:val="left"/>
      <w:outlineLvl w:val="1"/>
    </w:pPr>
    <w:rPr>
      <w:rFonts w:ascii="Arial" w:hAnsi="Arial"/>
      <w:b/>
      <w:color w:val="008080"/>
      <w:sz w:val="28"/>
      <w:lang w:eastAsia="fr-FR"/>
    </w:rPr>
  </w:style>
  <w:style w:type="paragraph" w:customStyle="1" w:styleId="STDListeExigTest">
    <w:name w:val="STD_Liste_Exig_Test"/>
    <w:basedOn w:val="ParTab"/>
    <w:pPr>
      <w:keepLines w:val="0"/>
      <w:spacing w:before="0"/>
      <w:jc w:val="center"/>
    </w:pPr>
    <w:rPr>
      <w:b/>
      <w:smallCaps/>
      <w:color w:val="800080"/>
      <w:sz w:val="12"/>
      <w:lang w:eastAsia="fr-FR"/>
    </w:rPr>
  </w:style>
  <w:style w:type="paragraph" w:customStyle="1" w:styleId="ParAction">
    <w:name w:val="ParAction"/>
    <w:basedOn w:val="ParTab"/>
    <w:pPr>
      <w:keepNext/>
      <w:spacing w:after="60"/>
      <w:jc w:val="left"/>
      <w:outlineLvl w:val="3"/>
    </w:pPr>
    <w:rPr>
      <w:color w:val="000080"/>
      <w:lang w:eastAsia="fr-FR"/>
    </w:rPr>
  </w:style>
  <w:style w:type="paragraph" w:customStyle="1" w:styleId="STDNumExig">
    <w:name w:val="STD_NumExig"/>
    <w:basedOn w:val="Normal"/>
    <w:pPr>
      <w:spacing w:before="0" w:after="0" w:line="360" w:lineRule="auto"/>
      <w:jc w:val="center"/>
    </w:pPr>
    <w:rPr>
      <w:color w:val="800080"/>
      <w:lang w:val="fr-FR" w:eastAsia="fr-FR"/>
    </w:rPr>
  </w:style>
  <w:style w:type="paragraph" w:customStyle="1" w:styleId="STDNumRs">
    <w:name w:val="STD_NumRés"/>
    <w:basedOn w:val="Normal"/>
    <w:pPr>
      <w:spacing w:before="0" w:after="0" w:line="360" w:lineRule="auto"/>
      <w:jc w:val="left"/>
    </w:pPr>
    <w:rPr>
      <w:color w:val="008000"/>
      <w:sz w:val="22"/>
      <w:lang w:val="fr-FR" w:eastAsia="fr-FR"/>
    </w:rPr>
  </w:style>
  <w:style w:type="paragraph" w:customStyle="1" w:styleId="STDTexteExig">
    <w:name w:val="STD_TexteExig"/>
    <w:basedOn w:val="Normal"/>
    <w:pPr>
      <w:spacing w:before="0" w:after="0" w:line="360" w:lineRule="auto"/>
      <w:jc w:val="left"/>
      <w:outlineLvl w:val="4"/>
    </w:pPr>
    <w:rPr>
      <w:color w:val="800080"/>
      <w:lang w:val="fr-FR" w:eastAsia="fr-FR"/>
    </w:rPr>
  </w:style>
  <w:style w:type="character" w:customStyle="1" w:styleId="Para2Car">
    <w:name w:val="Para2 Car"/>
    <w:rPr>
      <w:rFonts w:ascii="Arial" w:hAnsi="Arial"/>
      <w:bCs/>
      <w:color w:val="000000"/>
      <w:lang w:val="en-US" w:eastAsia="en-US" w:bidi="ar-SA"/>
    </w:rPr>
  </w:style>
  <w:style w:type="paragraph" w:customStyle="1" w:styleId="Textedebulles1">
    <w:name w:val="Texte de bulles1"/>
    <w:basedOn w:val="Normal"/>
    <w:semiHidden/>
    <w:rPr>
      <w:rFonts w:ascii="Tahoma" w:hAnsi="Tahoma" w:cs="Tahoma"/>
      <w:sz w:val="16"/>
      <w:szCs w:val="16"/>
    </w:rPr>
  </w:style>
  <w:style w:type="paragraph" w:styleId="ListBullet4">
    <w:name w:val="List Bullet 4"/>
    <w:basedOn w:val="Normal"/>
    <w:autoRedefine/>
    <w:semiHidden/>
    <w:pPr>
      <w:numPr>
        <w:numId w:val="12"/>
      </w:numPr>
      <w:tabs>
        <w:tab w:val="clear" w:pos="1209"/>
        <w:tab w:val="num" w:pos="1440"/>
      </w:tabs>
      <w:ind w:left="1440"/>
    </w:pPr>
  </w:style>
  <w:style w:type="paragraph" w:styleId="ListBullet5">
    <w:name w:val="List Bullet 5"/>
    <w:basedOn w:val="Normal"/>
    <w:autoRedefine/>
    <w:semiHidden/>
    <w:pPr>
      <w:numPr>
        <w:numId w:val="13"/>
      </w:numPr>
      <w:tabs>
        <w:tab w:val="clear" w:pos="1492"/>
        <w:tab w:val="num" w:pos="1800"/>
      </w:tabs>
      <w:ind w:left="1800"/>
    </w:pPr>
  </w:style>
  <w:style w:type="paragraph" w:styleId="ListNumber2">
    <w:name w:val="List Number 2"/>
    <w:basedOn w:val="Normal"/>
    <w:semiHidden/>
    <w:pPr>
      <w:numPr>
        <w:numId w:val="14"/>
      </w:numPr>
      <w:tabs>
        <w:tab w:val="clear" w:pos="643"/>
        <w:tab w:val="num" w:pos="720"/>
      </w:tabs>
      <w:ind w:left="720"/>
    </w:pPr>
  </w:style>
  <w:style w:type="paragraph" w:styleId="ListNumber4">
    <w:name w:val="List Number 4"/>
    <w:basedOn w:val="Normal"/>
    <w:semiHidden/>
    <w:pPr>
      <w:numPr>
        <w:numId w:val="15"/>
      </w:numPr>
      <w:tabs>
        <w:tab w:val="clear" w:pos="1209"/>
        <w:tab w:val="num" w:pos="1440"/>
      </w:tabs>
      <w:ind w:left="1440"/>
    </w:pPr>
  </w:style>
  <w:style w:type="paragraph" w:customStyle="1" w:styleId="Aim">
    <w:name w:val="Aim"/>
    <w:basedOn w:val="Normal"/>
    <w:next w:val="Background"/>
    <w:pPr>
      <w:numPr>
        <w:numId w:val="16"/>
      </w:numPr>
      <w:tabs>
        <w:tab w:val="clear" w:pos="720"/>
        <w:tab w:val="num" w:pos="1276"/>
      </w:tabs>
      <w:spacing w:before="60"/>
      <w:ind w:left="1276" w:hanging="1276"/>
    </w:pPr>
    <w:rPr>
      <w:rFonts w:ascii="Tahoma" w:hAnsi="Tahoma"/>
    </w:rPr>
  </w:style>
  <w:style w:type="paragraph" w:customStyle="1" w:styleId="Background">
    <w:name w:val="Background"/>
    <w:basedOn w:val="Normal"/>
    <w:next w:val="Normal"/>
    <w:autoRedefine/>
    <w:pPr>
      <w:spacing w:before="60"/>
    </w:pPr>
    <w:rPr>
      <w:rFonts w:ascii="Tahoma" w:hAnsi="Tahoma"/>
      <w:sz w:val="18"/>
    </w:rPr>
  </w:style>
  <w:style w:type="paragraph" w:customStyle="1" w:styleId="LetterTitle">
    <w:name w:val="Letter Title"/>
    <w:basedOn w:val="Title"/>
    <w:next w:val="Heading1"/>
    <w:pPr>
      <w:numPr>
        <w:numId w:val="17"/>
      </w:numPr>
      <w:tabs>
        <w:tab w:val="clear" w:pos="720"/>
        <w:tab w:val="num" w:pos="1077"/>
      </w:tabs>
      <w:ind w:left="1077" w:hanging="1077"/>
      <w:jc w:val="left"/>
    </w:pPr>
    <w:rPr>
      <w:rFonts w:ascii="Arial Bold" w:hAnsi="Arial Bold"/>
      <w:caps/>
      <w:color w:val="000080"/>
      <w:sz w:val="28"/>
    </w:rPr>
  </w:style>
  <w:style w:type="character" w:styleId="CommentReference">
    <w:name w:val="annotation reference"/>
    <w:semiHidden/>
    <w:rPr>
      <w:rFonts w:ascii="Helvetica" w:hAnsi="Helvetica"/>
      <w:i/>
      <w:vanish/>
      <w:color w:val="0000FF"/>
      <w:sz w:val="16"/>
      <w:vertAlign w:val="superscript"/>
    </w:rPr>
  </w:style>
  <w:style w:type="paragraph" w:customStyle="1" w:styleId="textref">
    <w:name w:val="textref"/>
    <w:basedOn w:val="Normal"/>
    <w:pPr>
      <w:spacing w:before="0" w:after="0"/>
      <w:jc w:val="left"/>
    </w:pPr>
    <w:rPr>
      <w:rFonts w:ascii="Verdana" w:hAnsi="Verdana"/>
      <w:color w:val="000080"/>
      <w:sz w:val="18"/>
      <w:lang w:eastAsia="fr-FR"/>
    </w:rPr>
  </w:style>
  <w:style w:type="paragraph" w:customStyle="1" w:styleId="grandtitre">
    <w:name w:val="grandtitre"/>
    <w:basedOn w:val="Normal"/>
    <w:pPr>
      <w:spacing w:before="0" w:after="80"/>
      <w:jc w:val="center"/>
    </w:pPr>
    <w:rPr>
      <w:rFonts w:ascii="Verdana" w:hAnsi="Verdana"/>
      <w:color w:val="800000"/>
      <w:sz w:val="44"/>
      <w:lang w:eastAsia="fr-FR"/>
    </w:rPr>
  </w:style>
  <w:style w:type="paragraph" w:styleId="CommentText">
    <w:name w:val="annotation text"/>
    <w:basedOn w:val="Normal"/>
    <w:semiHidden/>
    <w:pPr>
      <w:tabs>
        <w:tab w:val="num" w:pos="1080"/>
      </w:tabs>
      <w:ind w:left="1080" w:hanging="1080"/>
    </w:pPr>
    <w:rPr>
      <w:lang w:val="x-none"/>
    </w:rPr>
  </w:style>
  <w:style w:type="paragraph" w:customStyle="1" w:styleId="BalloonText1">
    <w:name w:val="Balloon Text1"/>
    <w:basedOn w:val="Normal"/>
    <w:semiHidden/>
    <w:rPr>
      <w:rFonts w:ascii="Tahoma" w:hAnsi="Tahoma" w:cs="Tahoma"/>
      <w:sz w:val="16"/>
      <w:szCs w:val="16"/>
    </w:rPr>
  </w:style>
  <w:style w:type="paragraph" w:styleId="FootnoteText">
    <w:name w:val="footnote text"/>
    <w:basedOn w:val="Normal"/>
    <w:semiHidden/>
    <w:pPr>
      <w:numPr>
        <w:ilvl w:val="1"/>
      </w:numPr>
      <w:spacing w:before="0" w:after="0"/>
      <w:jc w:val="left"/>
    </w:pPr>
    <w:rPr>
      <w:rFonts w:ascii="Times New Roman" w:hAnsi="Times New Roman"/>
      <w:sz w:val="18"/>
    </w:rPr>
  </w:style>
  <w:style w:type="character" w:styleId="FootnoteReference">
    <w:name w:val="footnote reference"/>
    <w:semiHidden/>
    <w:rPr>
      <w:vertAlign w:val="superscript"/>
    </w:rPr>
  </w:style>
  <w:style w:type="paragraph" w:customStyle="1" w:styleId="tabletextsingle">
    <w:name w:val="table text single"/>
    <w:basedOn w:val="tabletext"/>
    <w:pPr>
      <w:tabs>
        <w:tab w:val="left" w:pos="1080"/>
      </w:tabs>
      <w:spacing w:before="60" w:after="0"/>
    </w:pPr>
  </w:style>
  <w:style w:type="paragraph" w:customStyle="1" w:styleId="PART">
    <w:name w:val="PART"/>
    <w:basedOn w:val="Normal"/>
    <w:pPr>
      <w:tabs>
        <w:tab w:val="num" w:pos="643"/>
      </w:tabs>
      <w:spacing w:before="600" w:after="600"/>
      <w:ind w:left="643" w:hanging="360"/>
      <w:jc w:val="left"/>
    </w:pPr>
    <w:rPr>
      <w:rFonts w:ascii="Times New Roman" w:hAnsi="Times New Roman" w:cs="Arial"/>
      <w:b/>
      <w:bCs/>
      <w:kern w:val="28"/>
      <w:sz w:val="40"/>
      <w:szCs w:val="40"/>
    </w:rPr>
  </w:style>
  <w:style w:type="paragraph" w:customStyle="1" w:styleId="SECTIONChar">
    <w:name w:val="SECTION Char"/>
    <w:basedOn w:val="Normal"/>
    <w:pPr>
      <w:tabs>
        <w:tab w:val="num" w:pos="643"/>
      </w:tabs>
      <w:spacing w:before="480" w:after="480"/>
      <w:ind w:left="643" w:right="-48" w:hanging="360"/>
      <w:jc w:val="left"/>
      <w:outlineLvl w:val="0"/>
    </w:pPr>
    <w:rPr>
      <w:rFonts w:ascii="Times New Roman" w:hAnsi="Times New Roman" w:cs="Arial"/>
      <w:b/>
      <w:bCs/>
      <w:kern w:val="28"/>
      <w:sz w:val="36"/>
      <w:szCs w:val="32"/>
    </w:rPr>
  </w:style>
  <w:style w:type="paragraph" w:customStyle="1" w:styleId="Style1">
    <w:name w:val="Style1"/>
    <w:basedOn w:val="Normal"/>
    <w:pPr>
      <w:spacing w:before="0" w:after="240"/>
      <w:jc w:val="left"/>
    </w:pPr>
    <w:rPr>
      <w:rFonts w:ascii="Times New Roman" w:hAnsi="Times New Roman"/>
      <w:sz w:val="24"/>
    </w:rPr>
  </w:style>
  <w:style w:type="paragraph" w:customStyle="1" w:styleId="Style2">
    <w:name w:val="Style 2"/>
    <w:basedOn w:val="Style1"/>
    <w:autoRedefine/>
    <w:pPr>
      <w:tabs>
        <w:tab w:val="num" w:pos="643"/>
      </w:tabs>
      <w:ind w:left="643" w:hanging="360"/>
    </w:pPr>
  </w:style>
  <w:style w:type="paragraph" w:customStyle="1" w:styleId="BidEChar">
    <w:name w:val="BidE Char"/>
    <w:basedOn w:val="Normal"/>
    <w:pPr>
      <w:spacing w:before="240" w:after="240"/>
      <w:jc w:val="left"/>
    </w:pPr>
    <w:rPr>
      <w:rFonts w:ascii="Times New Roman" w:hAnsi="Times New Roman"/>
      <w:sz w:val="24"/>
      <w:szCs w:val="22"/>
    </w:rPr>
  </w:style>
  <w:style w:type="paragraph" w:customStyle="1" w:styleId="Normal1">
    <w:name w:val="Normal 1"/>
    <w:basedOn w:val="Normal"/>
    <w:autoRedefine/>
    <w:pPr>
      <w:tabs>
        <w:tab w:val="left" w:leader="dot" w:pos="567"/>
        <w:tab w:val="left" w:pos="1701"/>
        <w:tab w:val="left" w:pos="4536"/>
        <w:tab w:val="left" w:pos="5670"/>
      </w:tabs>
      <w:spacing w:before="0" w:after="0"/>
      <w:ind w:left="360"/>
      <w:jc w:val="left"/>
    </w:pPr>
    <w:rPr>
      <w:b/>
      <w:bCs/>
      <w:lang w:val="fr-FR" w:eastAsia="fr-FR"/>
    </w:rPr>
  </w:style>
  <w:style w:type="paragraph" w:styleId="ListBullet">
    <w:name w:val="List Bullet"/>
    <w:basedOn w:val="Normal"/>
    <w:autoRedefine/>
    <w:semiHidden/>
    <w:pPr>
      <w:numPr>
        <w:numId w:val="18"/>
      </w:numPr>
      <w:tabs>
        <w:tab w:val="clear" w:pos="360"/>
        <w:tab w:val="left" w:pos="851"/>
      </w:tabs>
      <w:spacing w:before="120" w:after="0"/>
      <w:ind w:left="851" w:hanging="425"/>
      <w:jc w:val="left"/>
    </w:pPr>
  </w:style>
  <w:style w:type="paragraph" w:customStyle="1" w:styleId="FocusBoxHeading">
    <w:name w:val="Focus Box Heading"/>
    <w:basedOn w:val="Normal"/>
    <w:pPr>
      <w:spacing w:before="40" w:after="40"/>
      <w:jc w:val="center"/>
    </w:pPr>
    <w:rPr>
      <w:b/>
      <w:i/>
      <w:color w:val="FFFFFF"/>
      <w:lang w:eastAsia="fr-FR"/>
    </w:rPr>
  </w:style>
  <w:style w:type="paragraph" w:customStyle="1" w:styleId="thalesstandard">
    <w:name w:val="thales standard"/>
    <w:basedOn w:val="Normal"/>
    <w:pPr>
      <w:spacing w:before="40" w:after="40"/>
      <w:jc w:val="left"/>
    </w:pPr>
  </w:style>
  <w:style w:type="paragraph" w:customStyle="1" w:styleId="sssup">
    <w:name w:val="ss sup"/>
    <w:basedOn w:val="Normal"/>
    <w:autoRedefine/>
    <w:pPr>
      <w:tabs>
        <w:tab w:val="num" w:pos="1080"/>
      </w:tabs>
      <w:spacing w:before="120"/>
      <w:ind w:left="2041" w:hanging="601"/>
      <w:jc w:val="left"/>
    </w:pPr>
    <w:rPr>
      <w:rFonts w:ascii="Times New Roman" w:hAnsi="Times New Roman"/>
      <w:sz w:val="24"/>
      <w:szCs w:val="24"/>
    </w:rPr>
  </w:style>
  <w:style w:type="paragraph" w:customStyle="1" w:styleId="StylePrelimTITLELeft">
    <w:name w:val="Style Prelim TITLE + Left"/>
    <w:basedOn w:val="PrelimTITLE"/>
    <w:pPr>
      <w:keepNext/>
      <w:jc w:val="left"/>
    </w:pPr>
    <w:rPr>
      <w:bCs/>
    </w:rPr>
  </w:style>
  <w:style w:type="paragraph" w:customStyle="1" w:styleId="Default">
    <w:name w:val="Default"/>
    <w:pPr>
      <w:autoSpaceDE w:val="0"/>
      <w:autoSpaceDN w:val="0"/>
      <w:adjustRightInd w:val="0"/>
    </w:pPr>
    <w:rPr>
      <w:color w:val="000000"/>
      <w:sz w:val="24"/>
      <w:szCs w:val="24"/>
      <w:lang w:val="en-US" w:eastAsia="en-US"/>
    </w:rPr>
  </w:style>
  <w:style w:type="paragraph" w:customStyle="1" w:styleId="1texte-text">
    <w:name w:val="&gt;1: texte-text"/>
    <w:basedOn w:val="Normal"/>
    <w:pPr>
      <w:keepLines/>
      <w:spacing w:before="120"/>
    </w:pPr>
    <w:rPr>
      <w:color w:val="FF00FF"/>
      <w:sz w:val="22"/>
      <w:lang w:val="en-US" w:eastAsia="fr-FR"/>
    </w:rPr>
  </w:style>
  <w:style w:type="paragraph" w:customStyle="1" w:styleId="para4">
    <w:name w:val="para4"/>
    <w:basedOn w:val="Para3-no"/>
    <w:pPr>
      <w:numPr>
        <w:numId w:val="19"/>
      </w:numPr>
    </w:pPr>
  </w:style>
  <w:style w:type="paragraph" w:styleId="BalloonText">
    <w:name w:val="Balloon Text"/>
    <w:basedOn w:val="Normal"/>
    <w:semiHidden/>
    <w:unhideWhenUsed/>
    <w:pPr>
      <w:spacing w:before="0" w:after="0"/>
    </w:pPr>
    <w:rPr>
      <w:rFonts w:ascii="Tahoma" w:hAnsi="Tahoma" w:cs="Tahoma"/>
      <w:sz w:val="16"/>
      <w:szCs w:val="16"/>
    </w:rPr>
  </w:style>
  <w:style w:type="character" w:customStyle="1" w:styleId="tabletitleCar">
    <w:name w:val="table title Car"/>
    <w:rPr>
      <w:rFonts w:ascii="Arial" w:hAnsi="Arial"/>
      <w:caps/>
      <w:color w:val="0000FF"/>
      <w:lang w:val="en-GB" w:eastAsia="en-US" w:bidi="ar-SA"/>
    </w:rPr>
  </w:style>
  <w:style w:type="character" w:customStyle="1" w:styleId="CarCar">
    <w:name w:val="Car Car"/>
    <w:semiHidden/>
    <w:rPr>
      <w:rFonts w:ascii="Tahoma" w:hAnsi="Tahoma" w:cs="Tahoma"/>
      <w:sz w:val="16"/>
      <w:szCs w:val="16"/>
      <w:lang w:val="en-GB"/>
    </w:rPr>
  </w:style>
  <w:style w:type="paragraph" w:styleId="CommentSubject">
    <w:name w:val="annotation subject"/>
    <w:basedOn w:val="CommentText"/>
    <w:next w:val="CommentText"/>
    <w:semiHidden/>
    <w:unhideWhenUsed/>
    <w:pPr>
      <w:tabs>
        <w:tab w:val="clear" w:pos="1080"/>
      </w:tabs>
      <w:ind w:left="0" w:firstLine="0"/>
    </w:pPr>
    <w:rPr>
      <w:b/>
      <w:bCs/>
      <w:lang w:val="en-GB"/>
    </w:rPr>
  </w:style>
  <w:style w:type="character" w:customStyle="1" w:styleId="CommentaireCar">
    <w:name w:val="Commentaire Car"/>
    <w:semiHidden/>
    <w:rPr>
      <w:rFonts w:ascii="Arial" w:hAnsi="Arial"/>
      <w:lang w:eastAsia="en-US"/>
    </w:rPr>
  </w:style>
  <w:style w:type="character" w:customStyle="1" w:styleId="ObjetducommentaireCar">
    <w:name w:val="Objet du commentaire Car"/>
    <w:semiHidden/>
    <w:rPr>
      <w:rFonts w:ascii="Arial" w:hAnsi="Arial"/>
      <w:b/>
      <w:bCs/>
      <w:lang w:val="en-GB" w:eastAsia="en-US"/>
    </w:rPr>
  </w:style>
  <w:style w:type="paragraph" w:customStyle="1" w:styleId="xLogo">
    <w:name w:val="x:Logo"/>
    <w:basedOn w:val="Normal"/>
    <w:pPr>
      <w:spacing w:before="0" w:after="0"/>
      <w:jc w:val="center"/>
    </w:pPr>
    <w:rPr>
      <w:b/>
      <w:bCs/>
      <w:lang w:val="fr-FR" w:eastAsia="fr-FR"/>
    </w:rPr>
  </w:style>
  <w:style w:type="paragraph" w:customStyle="1" w:styleId="Para1C">
    <w:name w:val="Para1_C"/>
    <w:basedOn w:val="Normal"/>
    <w:next w:val="Normal"/>
    <w:pPr>
      <w:numPr>
        <w:numId w:val="20"/>
      </w:numPr>
      <w:spacing w:before="120"/>
    </w:pPr>
    <w:rPr>
      <w:rFonts w:cs="Arial"/>
      <w:lang w:val="en-US"/>
    </w:rPr>
  </w:style>
  <w:style w:type="paragraph" w:customStyle="1" w:styleId="Para2C">
    <w:name w:val="Para2_C"/>
    <w:basedOn w:val="Normal"/>
    <w:pPr>
      <w:numPr>
        <w:numId w:val="21"/>
      </w:numPr>
    </w:pPr>
  </w:style>
  <w:style w:type="paragraph" w:customStyle="1" w:styleId="Para3C">
    <w:name w:val="Para3_C"/>
    <w:basedOn w:val="Normal"/>
    <w:pPr>
      <w:numPr>
        <w:numId w:val="22"/>
      </w:numPr>
    </w:pPr>
  </w:style>
  <w:style w:type="paragraph" w:styleId="Revision">
    <w:name w:val="Revision"/>
    <w:hidden/>
    <w:semiHidden/>
    <w:rPr>
      <w:rFonts w:ascii="Arial" w:hAnsi="Arial"/>
      <w:lang w:val="en-GB" w:eastAsia="en-US"/>
    </w:rPr>
  </w:style>
  <w:style w:type="character" w:styleId="Strong">
    <w:name w:val="Strong"/>
    <w:uiPriority w:val="22"/>
    <w:qFormat/>
    <w:rsid w:val="008666E7"/>
    <w:rPr>
      <w:b/>
      <w:bCs/>
    </w:rPr>
  </w:style>
  <w:style w:type="paragraph" w:customStyle="1" w:styleId="Para10">
    <w:name w:val="Para 1"/>
    <w:basedOn w:val="Normal"/>
    <w:rsid w:val="00AF7A3C"/>
    <w:pPr>
      <w:spacing w:before="120"/>
    </w:pPr>
    <w:rPr>
      <w:rFonts w:cs="Arial"/>
    </w:rPr>
  </w:style>
  <w:style w:type="paragraph" w:customStyle="1" w:styleId="Figuretitle0">
    <w:name w:val="Figure title"/>
    <w:basedOn w:val="tabletitle"/>
    <w:next w:val="Normal"/>
    <w:rsid w:val="00AF7A3C"/>
    <w:pPr>
      <w:keepNext w:val="0"/>
    </w:pPr>
    <w:rPr>
      <w:rFonts w:ascii="Arial Bold" w:hAnsi="Arial Bold" w:cs="Arial"/>
      <w:b/>
      <w:caps w:val="0"/>
    </w:rPr>
  </w:style>
  <w:style w:type="paragraph" w:customStyle="1" w:styleId="Para20">
    <w:name w:val="Para 2"/>
    <w:basedOn w:val="Normal"/>
    <w:rsid w:val="00AF7A3C"/>
    <w:pPr>
      <w:ind w:left="1494" w:hanging="360"/>
    </w:pPr>
    <w:rPr>
      <w:rFonts w:cs="Arial"/>
    </w:rPr>
  </w:style>
  <w:style w:type="paragraph" w:customStyle="1" w:styleId="listepuce1">
    <w:name w:val="liste à puce 1"/>
    <w:basedOn w:val="Normal"/>
    <w:qFormat/>
    <w:rsid w:val="00AF7A3C"/>
    <w:pPr>
      <w:numPr>
        <w:numId w:val="26"/>
      </w:numPr>
      <w:spacing w:before="120"/>
      <w:ind w:left="714" w:hanging="357"/>
    </w:pPr>
    <w:rPr>
      <w:rFonts w:cs="Arial"/>
      <w:color w:val="000000"/>
      <w:lang w:val="fr-FR" w:eastAsia="fr-FR"/>
    </w:rPr>
  </w:style>
  <w:style w:type="paragraph" w:customStyle="1" w:styleId="NoteTitre">
    <w:name w:val="Note Titre"/>
    <w:next w:val="Normal"/>
    <w:rsid w:val="00AF7A3C"/>
    <w:pPr>
      <w:widowControl w:val="0"/>
      <w:autoSpaceDE w:val="0"/>
      <w:autoSpaceDN w:val="0"/>
      <w:adjustRightInd w:val="0"/>
    </w:pPr>
    <w:rPr>
      <w:rFonts w:ascii="Arial" w:hAnsi="Arial" w:cs="Arial"/>
      <w:color w:val="000000"/>
      <w:shd w:val="clear" w:color="auto" w:fill="FFFFFF"/>
      <w:lang w:val="en-AU"/>
    </w:rPr>
  </w:style>
  <w:style w:type="paragraph" w:styleId="ListParagraph">
    <w:name w:val="List Paragraph"/>
    <w:basedOn w:val="Normal"/>
    <w:uiPriority w:val="34"/>
    <w:qFormat/>
    <w:rsid w:val="002A363A"/>
    <w:pPr>
      <w:spacing w:before="0" w:after="0"/>
      <w:ind w:left="720"/>
      <w:jc w:val="left"/>
    </w:pPr>
    <w:rPr>
      <w:rFonts w:ascii="Calibri" w:eastAsia="Calibri" w:hAnsi="Calibri" w:cs="Calibri"/>
      <w:sz w:val="22"/>
      <w:szCs w:val="22"/>
      <w:lang w:val="fr-FR"/>
    </w:rPr>
  </w:style>
  <w:style w:type="character" w:customStyle="1" w:styleId="body">
    <w:name w:val="body"/>
    <w:rsid w:val="005E1215"/>
  </w:style>
  <w:style w:type="character" w:customStyle="1" w:styleId="hps">
    <w:name w:val="hps"/>
    <w:rsid w:val="00A77121"/>
  </w:style>
  <w:style w:type="character" w:customStyle="1" w:styleId="shorttext">
    <w:name w:val="short_text"/>
    <w:basedOn w:val="DefaultParagraphFont"/>
    <w:rsid w:val="0004003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56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16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17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74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31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690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682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871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167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053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905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051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145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139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6679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133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61697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11211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82730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861380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18145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409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723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3594434">
          <w:marLeft w:val="720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5258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9871003">
          <w:marLeft w:val="720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2392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520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3502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0114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887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142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519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992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560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516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837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887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421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451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263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554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923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8225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942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4768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82162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50717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275649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63583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737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222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67542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7146601">
          <w:marLeft w:val="720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8898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364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078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000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402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384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8007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956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67177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20003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35821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945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025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32314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751688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99025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126802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647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16937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02024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139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041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467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26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944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729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777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793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667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448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464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16353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28933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115024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17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42761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766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120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0456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518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18152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73178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9561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706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8466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3667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813159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634643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88127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022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935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463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235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739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7.png"/><Relationship Id="rId299" Type="http://schemas.openxmlformats.org/officeDocument/2006/relationships/image" Target="media/image260.png"/><Relationship Id="rId21" Type="http://schemas.openxmlformats.org/officeDocument/2006/relationships/image" Target="media/image5.png"/><Relationship Id="rId63" Type="http://schemas.openxmlformats.org/officeDocument/2006/relationships/image" Target="media/image47.png"/><Relationship Id="rId159" Type="http://schemas.openxmlformats.org/officeDocument/2006/relationships/image" Target="media/image138.png"/><Relationship Id="rId324" Type="http://schemas.openxmlformats.org/officeDocument/2006/relationships/image" Target="media/image279.png"/><Relationship Id="rId366" Type="http://schemas.openxmlformats.org/officeDocument/2006/relationships/image" Target="media/image317.png"/><Relationship Id="rId170" Type="http://schemas.openxmlformats.org/officeDocument/2006/relationships/image" Target="media/image148.png"/><Relationship Id="rId226" Type="http://schemas.openxmlformats.org/officeDocument/2006/relationships/oleObject" Target="embeddings/oleObject14.bin"/><Relationship Id="rId268" Type="http://schemas.openxmlformats.org/officeDocument/2006/relationships/image" Target="media/image234.png"/><Relationship Id="rId32" Type="http://schemas.openxmlformats.org/officeDocument/2006/relationships/image" Target="media/image16.png"/><Relationship Id="rId74" Type="http://schemas.openxmlformats.org/officeDocument/2006/relationships/image" Target="media/image57.png"/><Relationship Id="rId128" Type="http://schemas.openxmlformats.org/officeDocument/2006/relationships/image" Target="media/image108.png"/><Relationship Id="rId335" Type="http://schemas.openxmlformats.org/officeDocument/2006/relationships/image" Target="media/image289.png"/><Relationship Id="rId377" Type="http://schemas.openxmlformats.org/officeDocument/2006/relationships/image" Target="media/image325.png"/><Relationship Id="rId5" Type="http://schemas.openxmlformats.org/officeDocument/2006/relationships/webSettings" Target="webSettings.xml"/><Relationship Id="rId181" Type="http://schemas.openxmlformats.org/officeDocument/2006/relationships/image" Target="media/image158.png"/><Relationship Id="rId237" Type="http://schemas.openxmlformats.org/officeDocument/2006/relationships/image" Target="media/image205.png"/><Relationship Id="rId402" Type="http://schemas.openxmlformats.org/officeDocument/2006/relationships/image" Target="media/image344.png"/><Relationship Id="rId279" Type="http://schemas.openxmlformats.org/officeDocument/2006/relationships/image" Target="media/image244.png"/><Relationship Id="rId43" Type="http://schemas.openxmlformats.org/officeDocument/2006/relationships/image" Target="media/image27.png"/><Relationship Id="rId139" Type="http://schemas.openxmlformats.org/officeDocument/2006/relationships/image" Target="media/image119.png"/><Relationship Id="rId290" Type="http://schemas.openxmlformats.org/officeDocument/2006/relationships/image" Target="media/image252.png"/><Relationship Id="rId304" Type="http://schemas.openxmlformats.org/officeDocument/2006/relationships/image" Target="media/image265.png"/><Relationship Id="rId346" Type="http://schemas.openxmlformats.org/officeDocument/2006/relationships/image" Target="media/image299.png"/><Relationship Id="rId388" Type="http://schemas.openxmlformats.org/officeDocument/2006/relationships/image" Target="media/image332.png"/><Relationship Id="rId85" Type="http://schemas.openxmlformats.org/officeDocument/2006/relationships/image" Target="media/image66.png"/><Relationship Id="rId150" Type="http://schemas.openxmlformats.org/officeDocument/2006/relationships/image" Target="media/image130.png"/><Relationship Id="rId171" Type="http://schemas.openxmlformats.org/officeDocument/2006/relationships/image" Target="media/image149.png"/><Relationship Id="rId192" Type="http://schemas.openxmlformats.org/officeDocument/2006/relationships/image" Target="media/image165.png"/><Relationship Id="rId206" Type="http://schemas.openxmlformats.org/officeDocument/2006/relationships/image" Target="media/image178.png"/><Relationship Id="rId227" Type="http://schemas.openxmlformats.org/officeDocument/2006/relationships/image" Target="media/image195.png"/><Relationship Id="rId413" Type="http://schemas.openxmlformats.org/officeDocument/2006/relationships/image" Target="media/image353.png"/><Relationship Id="rId248" Type="http://schemas.openxmlformats.org/officeDocument/2006/relationships/image" Target="media/image216.png"/><Relationship Id="rId269" Type="http://schemas.openxmlformats.org/officeDocument/2006/relationships/image" Target="media/image235.png"/><Relationship Id="rId12" Type="http://schemas.openxmlformats.org/officeDocument/2006/relationships/header" Target="header3.xml"/><Relationship Id="rId33" Type="http://schemas.openxmlformats.org/officeDocument/2006/relationships/image" Target="media/image17.png"/><Relationship Id="rId108" Type="http://schemas.openxmlformats.org/officeDocument/2006/relationships/image" Target="media/image88.png"/><Relationship Id="rId129" Type="http://schemas.openxmlformats.org/officeDocument/2006/relationships/image" Target="media/image109.png"/><Relationship Id="rId280" Type="http://schemas.openxmlformats.org/officeDocument/2006/relationships/oleObject" Target="embeddings/oleObject18.bin"/><Relationship Id="rId315" Type="http://schemas.openxmlformats.org/officeDocument/2006/relationships/image" Target="media/image273.png"/><Relationship Id="rId336" Type="http://schemas.openxmlformats.org/officeDocument/2006/relationships/image" Target="media/image290.png"/><Relationship Id="rId357" Type="http://schemas.openxmlformats.org/officeDocument/2006/relationships/image" Target="media/image308.png"/><Relationship Id="rId54" Type="http://schemas.openxmlformats.org/officeDocument/2006/relationships/image" Target="media/image38.png"/><Relationship Id="rId75" Type="http://schemas.openxmlformats.org/officeDocument/2006/relationships/image" Target="media/image58.png"/><Relationship Id="rId96" Type="http://schemas.openxmlformats.org/officeDocument/2006/relationships/image" Target="media/image76.png"/><Relationship Id="rId140" Type="http://schemas.openxmlformats.org/officeDocument/2006/relationships/image" Target="media/image120.png"/><Relationship Id="rId161" Type="http://schemas.openxmlformats.org/officeDocument/2006/relationships/image" Target="media/image140.png"/><Relationship Id="rId182" Type="http://schemas.openxmlformats.org/officeDocument/2006/relationships/image" Target="media/image159.png"/><Relationship Id="rId217" Type="http://schemas.openxmlformats.org/officeDocument/2006/relationships/image" Target="media/image188.png"/><Relationship Id="rId378" Type="http://schemas.openxmlformats.org/officeDocument/2006/relationships/image" Target="media/image326.png"/><Relationship Id="rId399" Type="http://schemas.openxmlformats.org/officeDocument/2006/relationships/image" Target="media/image341.png"/><Relationship Id="rId403" Type="http://schemas.openxmlformats.org/officeDocument/2006/relationships/oleObject" Target="embeddings/oleObject41.bin"/><Relationship Id="rId6" Type="http://schemas.openxmlformats.org/officeDocument/2006/relationships/footnotes" Target="footnotes.xml"/><Relationship Id="rId238" Type="http://schemas.openxmlformats.org/officeDocument/2006/relationships/image" Target="media/image206.png"/><Relationship Id="rId259" Type="http://schemas.openxmlformats.org/officeDocument/2006/relationships/image" Target="media/image226.png"/><Relationship Id="rId424" Type="http://schemas.openxmlformats.org/officeDocument/2006/relationships/footer" Target="footer7.xml"/><Relationship Id="rId23" Type="http://schemas.openxmlformats.org/officeDocument/2006/relationships/image" Target="media/image7.png"/><Relationship Id="rId119" Type="http://schemas.openxmlformats.org/officeDocument/2006/relationships/image" Target="media/image99.png"/><Relationship Id="rId270" Type="http://schemas.openxmlformats.org/officeDocument/2006/relationships/image" Target="media/image236.png"/><Relationship Id="rId291" Type="http://schemas.openxmlformats.org/officeDocument/2006/relationships/image" Target="media/image253.png"/><Relationship Id="rId305" Type="http://schemas.openxmlformats.org/officeDocument/2006/relationships/image" Target="media/image266.png"/><Relationship Id="rId326" Type="http://schemas.openxmlformats.org/officeDocument/2006/relationships/image" Target="media/image281.png"/><Relationship Id="rId347" Type="http://schemas.openxmlformats.org/officeDocument/2006/relationships/image" Target="media/image300.png"/><Relationship Id="rId44" Type="http://schemas.openxmlformats.org/officeDocument/2006/relationships/image" Target="media/image28.png"/><Relationship Id="rId65" Type="http://schemas.openxmlformats.org/officeDocument/2006/relationships/image" Target="media/image49.png"/><Relationship Id="rId86" Type="http://schemas.openxmlformats.org/officeDocument/2006/relationships/image" Target="media/image67.png"/><Relationship Id="rId130" Type="http://schemas.openxmlformats.org/officeDocument/2006/relationships/image" Target="media/image110.png"/><Relationship Id="rId151" Type="http://schemas.openxmlformats.org/officeDocument/2006/relationships/image" Target="media/image131.png"/><Relationship Id="rId368" Type="http://schemas.openxmlformats.org/officeDocument/2006/relationships/image" Target="media/image319.png"/><Relationship Id="rId389" Type="http://schemas.openxmlformats.org/officeDocument/2006/relationships/image" Target="media/image333.png"/><Relationship Id="rId172" Type="http://schemas.openxmlformats.org/officeDocument/2006/relationships/image" Target="media/image150.png"/><Relationship Id="rId193" Type="http://schemas.openxmlformats.org/officeDocument/2006/relationships/image" Target="media/image166.png"/><Relationship Id="rId207" Type="http://schemas.openxmlformats.org/officeDocument/2006/relationships/image" Target="media/image179.png"/><Relationship Id="rId228" Type="http://schemas.openxmlformats.org/officeDocument/2006/relationships/image" Target="media/image196.png"/><Relationship Id="rId249" Type="http://schemas.openxmlformats.org/officeDocument/2006/relationships/image" Target="media/image217.png"/><Relationship Id="rId414" Type="http://schemas.openxmlformats.org/officeDocument/2006/relationships/image" Target="media/image354.png"/><Relationship Id="rId13" Type="http://schemas.openxmlformats.org/officeDocument/2006/relationships/footer" Target="footer3.xml"/><Relationship Id="rId109" Type="http://schemas.openxmlformats.org/officeDocument/2006/relationships/image" Target="media/image89.png"/><Relationship Id="rId260" Type="http://schemas.openxmlformats.org/officeDocument/2006/relationships/image" Target="media/image227.png"/><Relationship Id="rId281" Type="http://schemas.openxmlformats.org/officeDocument/2006/relationships/image" Target="media/image245.png"/><Relationship Id="rId316" Type="http://schemas.openxmlformats.org/officeDocument/2006/relationships/oleObject" Target="embeddings/oleObject25.bin"/><Relationship Id="rId337" Type="http://schemas.openxmlformats.org/officeDocument/2006/relationships/image" Target="media/image291.png"/><Relationship Id="rId34" Type="http://schemas.openxmlformats.org/officeDocument/2006/relationships/image" Target="media/image18.png"/><Relationship Id="rId55" Type="http://schemas.openxmlformats.org/officeDocument/2006/relationships/image" Target="media/image39.png"/><Relationship Id="rId76" Type="http://schemas.openxmlformats.org/officeDocument/2006/relationships/image" Target="media/image59.png"/><Relationship Id="rId97" Type="http://schemas.openxmlformats.org/officeDocument/2006/relationships/image" Target="media/image77.png"/><Relationship Id="rId120" Type="http://schemas.openxmlformats.org/officeDocument/2006/relationships/image" Target="media/image100.png"/><Relationship Id="rId141" Type="http://schemas.openxmlformats.org/officeDocument/2006/relationships/image" Target="media/image121.png"/><Relationship Id="rId358" Type="http://schemas.openxmlformats.org/officeDocument/2006/relationships/image" Target="media/image309.png"/><Relationship Id="rId379" Type="http://schemas.openxmlformats.org/officeDocument/2006/relationships/image" Target="media/image327.png"/><Relationship Id="rId7" Type="http://schemas.openxmlformats.org/officeDocument/2006/relationships/endnotes" Target="endnotes.xml"/><Relationship Id="rId162" Type="http://schemas.openxmlformats.org/officeDocument/2006/relationships/image" Target="media/image141.png"/><Relationship Id="rId183" Type="http://schemas.openxmlformats.org/officeDocument/2006/relationships/image" Target="media/image160.png"/><Relationship Id="rId218" Type="http://schemas.openxmlformats.org/officeDocument/2006/relationships/image" Target="media/image189.png"/><Relationship Id="rId239" Type="http://schemas.openxmlformats.org/officeDocument/2006/relationships/image" Target="media/image207.png"/><Relationship Id="rId390" Type="http://schemas.openxmlformats.org/officeDocument/2006/relationships/image" Target="media/image334.png"/><Relationship Id="rId404" Type="http://schemas.openxmlformats.org/officeDocument/2006/relationships/image" Target="media/image345.png"/><Relationship Id="rId425" Type="http://schemas.openxmlformats.org/officeDocument/2006/relationships/header" Target="header4.xml"/><Relationship Id="rId250" Type="http://schemas.openxmlformats.org/officeDocument/2006/relationships/image" Target="media/image218.png"/><Relationship Id="rId271" Type="http://schemas.openxmlformats.org/officeDocument/2006/relationships/oleObject" Target="embeddings/oleObject17.bin"/><Relationship Id="rId292" Type="http://schemas.openxmlformats.org/officeDocument/2006/relationships/image" Target="media/image254.png"/><Relationship Id="rId306" Type="http://schemas.openxmlformats.org/officeDocument/2006/relationships/image" Target="media/image267.png"/><Relationship Id="rId24" Type="http://schemas.openxmlformats.org/officeDocument/2006/relationships/image" Target="media/image8.png"/><Relationship Id="rId45" Type="http://schemas.openxmlformats.org/officeDocument/2006/relationships/image" Target="media/image29.png"/><Relationship Id="rId66" Type="http://schemas.openxmlformats.org/officeDocument/2006/relationships/oleObject" Target="embeddings/oleObject1.bin"/><Relationship Id="rId87" Type="http://schemas.openxmlformats.org/officeDocument/2006/relationships/image" Target="media/image68.png"/><Relationship Id="rId110" Type="http://schemas.openxmlformats.org/officeDocument/2006/relationships/image" Target="media/image90.png"/><Relationship Id="rId131" Type="http://schemas.openxmlformats.org/officeDocument/2006/relationships/image" Target="media/image111.png"/><Relationship Id="rId327" Type="http://schemas.openxmlformats.org/officeDocument/2006/relationships/oleObject" Target="embeddings/oleObject28.bin"/><Relationship Id="rId348" Type="http://schemas.openxmlformats.org/officeDocument/2006/relationships/image" Target="media/image301.png"/><Relationship Id="rId369" Type="http://schemas.openxmlformats.org/officeDocument/2006/relationships/image" Target="media/image320.png"/><Relationship Id="rId152" Type="http://schemas.openxmlformats.org/officeDocument/2006/relationships/image" Target="media/image132.png"/><Relationship Id="rId173" Type="http://schemas.openxmlformats.org/officeDocument/2006/relationships/image" Target="media/image151.png"/><Relationship Id="rId194" Type="http://schemas.openxmlformats.org/officeDocument/2006/relationships/image" Target="media/image167.png"/><Relationship Id="rId208" Type="http://schemas.openxmlformats.org/officeDocument/2006/relationships/image" Target="media/image180.png"/><Relationship Id="rId229" Type="http://schemas.openxmlformats.org/officeDocument/2006/relationships/image" Target="media/image197.png"/><Relationship Id="rId380" Type="http://schemas.openxmlformats.org/officeDocument/2006/relationships/image" Target="media/image328.png"/><Relationship Id="rId415" Type="http://schemas.openxmlformats.org/officeDocument/2006/relationships/image" Target="media/image355.png"/><Relationship Id="rId240" Type="http://schemas.openxmlformats.org/officeDocument/2006/relationships/image" Target="media/image208.png"/><Relationship Id="rId261" Type="http://schemas.openxmlformats.org/officeDocument/2006/relationships/oleObject" Target="embeddings/oleObject16.bin"/><Relationship Id="rId14" Type="http://schemas.openxmlformats.org/officeDocument/2006/relationships/footer" Target="footer4.xml"/><Relationship Id="rId35" Type="http://schemas.openxmlformats.org/officeDocument/2006/relationships/image" Target="media/image19.png"/><Relationship Id="rId56" Type="http://schemas.openxmlformats.org/officeDocument/2006/relationships/image" Target="media/image40.png"/><Relationship Id="rId77" Type="http://schemas.openxmlformats.org/officeDocument/2006/relationships/image" Target="media/image60.png"/><Relationship Id="rId100" Type="http://schemas.openxmlformats.org/officeDocument/2006/relationships/image" Target="media/image80.png"/><Relationship Id="rId282" Type="http://schemas.openxmlformats.org/officeDocument/2006/relationships/oleObject" Target="embeddings/oleObject19.bin"/><Relationship Id="rId317" Type="http://schemas.openxmlformats.org/officeDocument/2006/relationships/image" Target="media/image274.png"/><Relationship Id="rId338" Type="http://schemas.openxmlformats.org/officeDocument/2006/relationships/image" Target="media/image292.png"/><Relationship Id="rId359" Type="http://schemas.openxmlformats.org/officeDocument/2006/relationships/image" Target="media/image310.png"/><Relationship Id="rId8" Type="http://schemas.openxmlformats.org/officeDocument/2006/relationships/header" Target="header1.xml"/><Relationship Id="rId98" Type="http://schemas.openxmlformats.org/officeDocument/2006/relationships/image" Target="media/image78.png"/><Relationship Id="rId121" Type="http://schemas.openxmlformats.org/officeDocument/2006/relationships/image" Target="media/image101.png"/><Relationship Id="rId142" Type="http://schemas.openxmlformats.org/officeDocument/2006/relationships/image" Target="media/image122.png"/><Relationship Id="rId163" Type="http://schemas.openxmlformats.org/officeDocument/2006/relationships/image" Target="media/image142.png"/><Relationship Id="rId184" Type="http://schemas.openxmlformats.org/officeDocument/2006/relationships/oleObject" Target="embeddings/oleObject7.bin"/><Relationship Id="rId219" Type="http://schemas.openxmlformats.org/officeDocument/2006/relationships/oleObject" Target="embeddings/oleObject12.bin"/><Relationship Id="rId370" Type="http://schemas.openxmlformats.org/officeDocument/2006/relationships/oleObject" Target="embeddings/oleObject32.bin"/><Relationship Id="rId391" Type="http://schemas.openxmlformats.org/officeDocument/2006/relationships/image" Target="media/image335.png"/><Relationship Id="rId405" Type="http://schemas.openxmlformats.org/officeDocument/2006/relationships/image" Target="media/image346.png"/><Relationship Id="rId426" Type="http://schemas.openxmlformats.org/officeDocument/2006/relationships/footer" Target="footer8.xml"/><Relationship Id="rId230" Type="http://schemas.openxmlformats.org/officeDocument/2006/relationships/image" Target="media/image198.png"/><Relationship Id="rId251" Type="http://schemas.openxmlformats.org/officeDocument/2006/relationships/image" Target="media/image219.png"/><Relationship Id="rId25" Type="http://schemas.openxmlformats.org/officeDocument/2006/relationships/image" Target="media/image9.png"/><Relationship Id="rId46" Type="http://schemas.openxmlformats.org/officeDocument/2006/relationships/image" Target="media/image30.png"/><Relationship Id="rId67" Type="http://schemas.openxmlformats.org/officeDocument/2006/relationships/image" Target="media/image50.png"/><Relationship Id="rId272" Type="http://schemas.openxmlformats.org/officeDocument/2006/relationships/image" Target="media/image237.png"/><Relationship Id="rId293" Type="http://schemas.openxmlformats.org/officeDocument/2006/relationships/image" Target="media/image255.png"/><Relationship Id="rId307" Type="http://schemas.openxmlformats.org/officeDocument/2006/relationships/oleObject" Target="embeddings/oleObject22.bin"/><Relationship Id="rId328" Type="http://schemas.openxmlformats.org/officeDocument/2006/relationships/image" Target="media/image282.png"/><Relationship Id="rId349" Type="http://schemas.openxmlformats.org/officeDocument/2006/relationships/image" Target="media/image302.png"/><Relationship Id="rId88" Type="http://schemas.openxmlformats.org/officeDocument/2006/relationships/image" Target="media/image69.png"/><Relationship Id="rId111" Type="http://schemas.openxmlformats.org/officeDocument/2006/relationships/image" Target="media/image91.png"/><Relationship Id="rId132" Type="http://schemas.openxmlformats.org/officeDocument/2006/relationships/image" Target="media/image112.png"/><Relationship Id="rId153" Type="http://schemas.openxmlformats.org/officeDocument/2006/relationships/oleObject" Target="embeddings/oleObject4.bin"/><Relationship Id="rId174" Type="http://schemas.openxmlformats.org/officeDocument/2006/relationships/image" Target="media/image152.png"/><Relationship Id="rId195" Type="http://schemas.openxmlformats.org/officeDocument/2006/relationships/image" Target="media/image168.png"/><Relationship Id="rId209" Type="http://schemas.openxmlformats.org/officeDocument/2006/relationships/image" Target="media/image181.png"/><Relationship Id="rId360" Type="http://schemas.openxmlformats.org/officeDocument/2006/relationships/image" Target="media/image311.png"/><Relationship Id="rId381" Type="http://schemas.openxmlformats.org/officeDocument/2006/relationships/oleObject" Target="embeddings/oleObject35.bin"/><Relationship Id="rId416" Type="http://schemas.openxmlformats.org/officeDocument/2006/relationships/image" Target="media/image356.png"/><Relationship Id="rId220" Type="http://schemas.openxmlformats.org/officeDocument/2006/relationships/image" Target="media/image190.png"/><Relationship Id="rId241" Type="http://schemas.openxmlformats.org/officeDocument/2006/relationships/image" Target="media/image209.png"/><Relationship Id="rId15" Type="http://schemas.openxmlformats.org/officeDocument/2006/relationships/footer" Target="footer5.xml"/><Relationship Id="rId36" Type="http://schemas.openxmlformats.org/officeDocument/2006/relationships/image" Target="media/image20.png"/><Relationship Id="rId57" Type="http://schemas.openxmlformats.org/officeDocument/2006/relationships/image" Target="media/image41.png"/><Relationship Id="rId262" Type="http://schemas.openxmlformats.org/officeDocument/2006/relationships/image" Target="media/image228.png"/><Relationship Id="rId283" Type="http://schemas.openxmlformats.org/officeDocument/2006/relationships/image" Target="media/image246.png"/><Relationship Id="rId318" Type="http://schemas.openxmlformats.org/officeDocument/2006/relationships/oleObject" Target="embeddings/oleObject26.bin"/><Relationship Id="rId339" Type="http://schemas.openxmlformats.org/officeDocument/2006/relationships/image" Target="media/image293.png"/><Relationship Id="rId78" Type="http://schemas.openxmlformats.org/officeDocument/2006/relationships/image" Target="media/image61.png"/><Relationship Id="rId99" Type="http://schemas.openxmlformats.org/officeDocument/2006/relationships/image" Target="media/image79.png"/><Relationship Id="rId101" Type="http://schemas.openxmlformats.org/officeDocument/2006/relationships/image" Target="media/image81.png"/><Relationship Id="rId122" Type="http://schemas.openxmlformats.org/officeDocument/2006/relationships/image" Target="media/image102.png"/><Relationship Id="rId143" Type="http://schemas.openxmlformats.org/officeDocument/2006/relationships/image" Target="media/image123.png"/><Relationship Id="rId164" Type="http://schemas.openxmlformats.org/officeDocument/2006/relationships/oleObject" Target="embeddings/oleObject5.bin"/><Relationship Id="rId185" Type="http://schemas.openxmlformats.org/officeDocument/2006/relationships/image" Target="media/image161.png"/><Relationship Id="rId350" Type="http://schemas.openxmlformats.org/officeDocument/2006/relationships/image" Target="media/image303.png"/><Relationship Id="rId371" Type="http://schemas.openxmlformats.org/officeDocument/2006/relationships/image" Target="media/image321.png"/><Relationship Id="rId406" Type="http://schemas.openxmlformats.org/officeDocument/2006/relationships/image" Target="media/image347.png"/><Relationship Id="rId9" Type="http://schemas.openxmlformats.org/officeDocument/2006/relationships/header" Target="header2.xml"/><Relationship Id="rId210" Type="http://schemas.openxmlformats.org/officeDocument/2006/relationships/image" Target="media/image182.png"/><Relationship Id="rId392" Type="http://schemas.openxmlformats.org/officeDocument/2006/relationships/image" Target="media/image336.png"/><Relationship Id="rId427" Type="http://schemas.openxmlformats.org/officeDocument/2006/relationships/fontTable" Target="fontTable.xml"/><Relationship Id="rId26" Type="http://schemas.openxmlformats.org/officeDocument/2006/relationships/image" Target="media/image10.png"/><Relationship Id="rId231" Type="http://schemas.openxmlformats.org/officeDocument/2006/relationships/image" Target="media/image199.png"/><Relationship Id="rId252" Type="http://schemas.openxmlformats.org/officeDocument/2006/relationships/image" Target="media/image220.png"/><Relationship Id="rId273" Type="http://schemas.openxmlformats.org/officeDocument/2006/relationships/image" Target="media/image238.png"/><Relationship Id="rId294" Type="http://schemas.openxmlformats.org/officeDocument/2006/relationships/oleObject" Target="embeddings/oleObject21.bin"/><Relationship Id="rId308" Type="http://schemas.openxmlformats.org/officeDocument/2006/relationships/image" Target="media/image268.png"/><Relationship Id="rId329" Type="http://schemas.openxmlformats.org/officeDocument/2006/relationships/image" Target="media/image283.png"/><Relationship Id="rId47" Type="http://schemas.openxmlformats.org/officeDocument/2006/relationships/image" Target="media/image31.png"/><Relationship Id="rId68" Type="http://schemas.openxmlformats.org/officeDocument/2006/relationships/image" Target="media/image51.png"/><Relationship Id="rId89" Type="http://schemas.openxmlformats.org/officeDocument/2006/relationships/image" Target="media/image70.png"/><Relationship Id="rId112" Type="http://schemas.openxmlformats.org/officeDocument/2006/relationships/image" Target="media/image92.png"/><Relationship Id="rId133" Type="http://schemas.openxmlformats.org/officeDocument/2006/relationships/image" Target="media/image113.png"/><Relationship Id="rId154" Type="http://schemas.openxmlformats.org/officeDocument/2006/relationships/image" Target="media/image133.png"/><Relationship Id="rId175" Type="http://schemas.openxmlformats.org/officeDocument/2006/relationships/image" Target="media/image153.png"/><Relationship Id="rId340" Type="http://schemas.openxmlformats.org/officeDocument/2006/relationships/image" Target="media/image294.png"/><Relationship Id="rId361" Type="http://schemas.openxmlformats.org/officeDocument/2006/relationships/image" Target="media/image312.png"/><Relationship Id="rId196" Type="http://schemas.openxmlformats.org/officeDocument/2006/relationships/image" Target="media/image169.png"/><Relationship Id="rId200" Type="http://schemas.openxmlformats.org/officeDocument/2006/relationships/hyperlink" Target="mailto:-@" TargetMode="External"/><Relationship Id="rId382" Type="http://schemas.openxmlformats.org/officeDocument/2006/relationships/image" Target="media/image329.png"/><Relationship Id="rId417" Type="http://schemas.openxmlformats.org/officeDocument/2006/relationships/image" Target="media/image357.png"/><Relationship Id="rId16" Type="http://schemas.openxmlformats.org/officeDocument/2006/relationships/footer" Target="footer6.xml"/><Relationship Id="rId221" Type="http://schemas.openxmlformats.org/officeDocument/2006/relationships/oleObject" Target="embeddings/oleObject13.bin"/><Relationship Id="rId242" Type="http://schemas.openxmlformats.org/officeDocument/2006/relationships/image" Target="media/image210.png"/><Relationship Id="rId263" Type="http://schemas.openxmlformats.org/officeDocument/2006/relationships/image" Target="media/image229.png"/><Relationship Id="rId284" Type="http://schemas.openxmlformats.org/officeDocument/2006/relationships/image" Target="media/image247.png"/><Relationship Id="rId319" Type="http://schemas.openxmlformats.org/officeDocument/2006/relationships/image" Target="media/image275.png"/><Relationship Id="rId37" Type="http://schemas.openxmlformats.org/officeDocument/2006/relationships/image" Target="media/image21.png"/><Relationship Id="rId58" Type="http://schemas.openxmlformats.org/officeDocument/2006/relationships/image" Target="media/image42.png"/><Relationship Id="rId79" Type="http://schemas.openxmlformats.org/officeDocument/2006/relationships/image" Target="media/image62.png"/><Relationship Id="rId102" Type="http://schemas.openxmlformats.org/officeDocument/2006/relationships/image" Target="media/image82.png"/><Relationship Id="rId123" Type="http://schemas.openxmlformats.org/officeDocument/2006/relationships/image" Target="media/image103.png"/><Relationship Id="rId144" Type="http://schemas.openxmlformats.org/officeDocument/2006/relationships/image" Target="media/image124.png"/><Relationship Id="rId330" Type="http://schemas.openxmlformats.org/officeDocument/2006/relationships/image" Target="media/image284.png"/><Relationship Id="rId90" Type="http://schemas.openxmlformats.org/officeDocument/2006/relationships/image" Target="media/image71.png"/><Relationship Id="rId165" Type="http://schemas.openxmlformats.org/officeDocument/2006/relationships/image" Target="media/image143.png"/><Relationship Id="rId186" Type="http://schemas.openxmlformats.org/officeDocument/2006/relationships/oleObject" Target="embeddings/oleObject8.bin"/><Relationship Id="rId351" Type="http://schemas.openxmlformats.org/officeDocument/2006/relationships/image" Target="media/image304.png"/><Relationship Id="rId372" Type="http://schemas.openxmlformats.org/officeDocument/2006/relationships/image" Target="media/image322.png"/><Relationship Id="rId393" Type="http://schemas.openxmlformats.org/officeDocument/2006/relationships/image" Target="media/image337.png"/><Relationship Id="rId407" Type="http://schemas.openxmlformats.org/officeDocument/2006/relationships/oleObject" Target="embeddings/oleObject42.bin"/><Relationship Id="rId428" Type="http://schemas.microsoft.com/office/2011/relationships/people" Target="people.xml"/><Relationship Id="rId211" Type="http://schemas.openxmlformats.org/officeDocument/2006/relationships/image" Target="media/image183.png"/><Relationship Id="rId232" Type="http://schemas.openxmlformats.org/officeDocument/2006/relationships/image" Target="media/image200.png"/><Relationship Id="rId253" Type="http://schemas.openxmlformats.org/officeDocument/2006/relationships/oleObject" Target="embeddings/oleObject15.bin"/><Relationship Id="rId274" Type="http://schemas.openxmlformats.org/officeDocument/2006/relationships/image" Target="media/image239.png"/><Relationship Id="rId295" Type="http://schemas.openxmlformats.org/officeDocument/2006/relationships/image" Target="media/image256.png"/><Relationship Id="rId309" Type="http://schemas.openxmlformats.org/officeDocument/2006/relationships/image" Target="media/image269.png"/><Relationship Id="rId27" Type="http://schemas.openxmlformats.org/officeDocument/2006/relationships/image" Target="media/image11.png"/><Relationship Id="rId48" Type="http://schemas.openxmlformats.org/officeDocument/2006/relationships/image" Target="media/image32.png"/><Relationship Id="rId69" Type="http://schemas.openxmlformats.org/officeDocument/2006/relationships/image" Target="media/image52.png"/><Relationship Id="rId113" Type="http://schemas.openxmlformats.org/officeDocument/2006/relationships/image" Target="media/image93.png"/><Relationship Id="rId134" Type="http://schemas.openxmlformats.org/officeDocument/2006/relationships/image" Target="media/image114.png"/><Relationship Id="rId320" Type="http://schemas.openxmlformats.org/officeDocument/2006/relationships/image" Target="media/image276.png"/><Relationship Id="rId80" Type="http://schemas.openxmlformats.org/officeDocument/2006/relationships/image" Target="media/image63.png"/><Relationship Id="rId155" Type="http://schemas.openxmlformats.org/officeDocument/2006/relationships/image" Target="media/image134.png"/><Relationship Id="rId176" Type="http://schemas.openxmlformats.org/officeDocument/2006/relationships/image" Target="media/image154.png"/><Relationship Id="rId197" Type="http://schemas.openxmlformats.org/officeDocument/2006/relationships/image" Target="media/image170.png"/><Relationship Id="rId341" Type="http://schemas.openxmlformats.org/officeDocument/2006/relationships/image" Target="media/image295.png"/><Relationship Id="rId362" Type="http://schemas.openxmlformats.org/officeDocument/2006/relationships/image" Target="media/image313.png"/><Relationship Id="rId383" Type="http://schemas.openxmlformats.org/officeDocument/2006/relationships/oleObject" Target="embeddings/oleObject36.bin"/><Relationship Id="rId418" Type="http://schemas.openxmlformats.org/officeDocument/2006/relationships/image" Target="media/image358.png"/><Relationship Id="rId201" Type="http://schemas.openxmlformats.org/officeDocument/2006/relationships/image" Target="media/image173.png"/><Relationship Id="rId222" Type="http://schemas.openxmlformats.org/officeDocument/2006/relationships/image" Target="media/image191.png"/><Relationship Id="rId243" Type="http://schemas.openxmlformats.org/officeDocument/2006/relationships/image" Target="media/image211.png"/><Relationship Id="rId264" Type="http://schemas.openxmlformats.org/officeDocument/2006/relationships/image" Target="media/image230.png"/><Relationship Id="rId285" Type="http://schemas.openxmlformats.org/officeDocument/2006/relationships/image" Target="media/image248.png"/><Relationship Id="rId17" Type="http://schemas.openxmlformats.org/officeDocument/2006/relationships/image" Target="media/image1.png"/><Relationship Id="rId38" Type="http://schemas.openxmlformats.org/officeDocument/2006/relationships/image" Target="media/image22.png"/><Relationship Id="rId59" Type="http://schemas.openxmlformats.org/officeDocument/2006/relationships/image" Target="media/image43.png"/><Relationship Id="rId103" Type="http://schemas.openxmlformats.org/officeDocument/2006/relationships/image" Target="media/image83.png"/><Relationship Id="rId124" Type="http://schemas.openxmlformats.org/officeDocument/2006/relationships/image" Target="media/image104.png"/><Relationship Id="rId310" Type="http://schemas.openxmlformats.org/officeDocument/2006/relationships/image" Target="media/image270.png"/><Relationship Id="rId70" Type="http://schemas.openxmlformats.org/officeDocument/2006/relationships/image" Target="media/image53.png"/><Relationship Id="rId91" Type="http://schemas.openxmlformats.org/officeDocument/2006/relationships/image" Target="media/image72.png"/><Relationship Id="rId145" Type="http://schemas.openxmlformats.org/officeDocument/2006/relationships/image" Target="media/image125.png"/><Relationship Id="rId166" Type="http://schemas.openxmlformats.org/officeDocument/2006/relationships/image" Target="media/image144.png"/><Relationship Id="rId187" Type="http://schemas.openxmlformats.org/officeDocument/2006/relationships/image" Target="media/image162.png"/><Relationship Id="rId331" Type="http://schemas.openxmlformats.org/officeDocument/2006/relationships/image" Target="media/image285.png"/><Relationship Id="rId352" Type="http://schemas.openxmlformats.org/officeDocument/2006/relationships/oleObject" Target="embeddings/oleObject30.bin"/><Relationship Id="rId373" Type="http://schemas.openxmlformats.org/officeDocument/2006/relationships/oleObject" Target="embeddings/oleObject33.bin"/><Relationship Id="rId394" Type="http://schemas.openxmlformats.org/officeDocument/2006/relationships/oleObject" Target="embeddings/oleObject39.bin"/><Relationship Id="rId408" Type="http://schemas.openxmlformats.org/officeDocument/2006/relationships/image" Target="media/image348.png"/><Relationship Id="rId429" Type="http://schemas.openxmlformats.org/officeDocument/2006/relationships/theme" Target="theme/theme1.xml"/><Relationship Id="rId1" Type="http://schemas.openxmlformats.org/officeDocument/2006/relationships/customXml" Target="../customXml/item1.xml"/><Relationship Id="rId212" Type="http://schemas.openxmlformats.org/officeDocument/2006/relationships/image" Target="media/image184.png"/><Relationship Id="rId233" Type="http://schemas.openxmlformats.org/officeDocument/2006/relationships/image" Target="media/image201.png"/><Relationship Id="rId254" Type="http://schemas.openxmlformats.org/officeDocument/2006/relationships/image" Target="media/image221.png"/><Relationship Id="rId28" Type="http://schemas.openxmlformats.org/officeDocument/2006/relationships/image" Target="media/image12.png"/><Relationship Id="rId49" Type="http://schemas.openxmlformats.org/officeDocument/2006/relationships/image" Target="media/image33.png"/><Relationship Id="rId114" Type="http://schemas.openxmlformats.org/officeDocument/2006/relationships/image" Target="media/image94.png"/><Relationship Id="rId275" Type="http://schemas.openxmlformats.org/officeDocument/2006/relationships/image" Target="media/image240.png"/><Relationship Id="rId296" Type="http://schemas.openxmlformats.org/officeDocument/2006/relationships/image" Target="media/image257.png"/><Relationship Id="rId300" Type="http://schemas.openxmlformats.org/officeDocument/2006/relationships/image" Target="media/image261.png"/><Relationship Id="rId60" Type="http://schemas.openxmlformats.org/officeDocument/2006/relationships/image" Target="media/image44.png"/><Relationship Id="rId81" Type="http://schemas.openxmlformats.org/officeDocument/2006/relationships/hyperlink" Target="https://msdn.microsoft.com/en-US/library/ms228298%28v=vs.100%29.aspx" TargetMode="External"/><Relationship Id="rId135" Type="http://schemas.openxmlformats.org/officeDocument/2006/relationships/image" Target="media/image115.png"/><Relationship Id="rId156" Type="http://schemas.openxmlformats.org/officeDocument/2006/relationships/image" Target="media/image135.png"/><Relationship Id="rId177" Type="http://schemas.openxmlformats.org/officeDocument/2006/relationships/image" Target="media/image155.png"/><Relationship Id="rId198" Type="http://schemas.openxmlformats.org/officeDocument/2006/relationships/image" Target="media/image171.png"/><Relationship Id="rId321" Type="http://schemas.openxmlformats.org/officeDocument/2006/relationships/image" Target="media/image277.png"/><Relationship Id="rId342" Type="http://schemas.openxmlformats.org/officeDocument/2006/relationships/image" Target="media/image296.png"/><Relationship Id="rId363" Type="http://schemas.openxmlformats.org/officeDocument/2006/relationships/image" Target="media/image314.png"/><Relationship Id="rId384" Type="http://schemas.openxmlformats.org/officeDocument/2006/relationships/image" Target="media/image330.png"/><Relationship Id="rId419" Type="http://schemas.openxmlformats.org/officeDocument/2006/relationships/image" Target="media/image359.png"/><Relationship Id="rId202" Type="http://schemas.openxmlformats.org/officeDocument/2006/relationships/image" Target="media/image174.png"/><Relationship Id="rId223" Type="http://schemas.openxmlformats.org/officeDocument/2006/relationships/image" Target="media/image192.png"/><Relationship Id="rId244" Type="http://schemas.openxmlformats.org/officeDocument/2006/relationships/image" Target="media/image212.png"/><Relationship Id="rId18" Type="http://schemas.openxmlformats.org/officeDocument/2006/relationships/image" Target="media/image2.png"/><Relationship Id="rId39" Type="http://schemas.openxmlformats.org/officeDocument/2006/relationships/image" Target="media/image23.png"/><Relationship Id="rId265" Type="http://schemas.openxmlformats.org/officeDocument/2006/relationships/image" Target="media/image231.png"/><Relationship Id="rId286" Type="http://schemas.openxmlformats.org/officeDocument/2006/relationships/image" Target="media/image249.png"/><Relationship Id="rId50" Type="http://schemas.openxmlformats.org/officeDocument/2006/relationships/image" Target="media/image34.png"/><Relationship Id="rId104" Type="http://schemas.openxmlformats.org/officeDocument/2006/relationships/image" Target="media/image84.png"/><Relationship Id="rId125" Type="http://schemas.openxmlformats.org/officeDocument/2006/relationships/image" Target="media/image105.png"/><Relationship Id="rId146" Type="http://schemas.openxmlformats.org/officeDocument/2006/relationships/image" Target="media/image126.png"/><Relationship Id="rId167" Type="http://schemas.openxmlformats.org/officeDocument/2006/relationships/image" Target="media/image145.png"/><Relationship Id="rId188" Type="http://schemas.openxmlformats.org/officeDocument/2006/relationships/oleObject" Target="embeddings/oleObject9.bin"/><Relationship Id="rId311" Type="http://schemas.openxmlformats.org/officeDocument/2006/relationships/oleObject" Target="embeddings/oleObject23.bin"/><Relationship Id="rId332" Type="http://schemas.openxmlformats.org/officeDocument/2006/relationships/image" Target="media/image286.png"/><Relationship Id="rId353" Type="http://schemas.openxmlformats.org/officeDocument/2006/relationships/image" Target="media/image305.png"/><Relationship Id="rId374" Type="http://schemas.openxmlformats.org/officeDocument/2006/relationships/image" Target="media/image323.png"/><Relationship Id="rId395" Type="http://schemas.openxmlformats.org/officeDocument/2006/relationships/image" Target="media/image338.png"/><Relationship Id="rId409" Type="http://schemas.openxmlformats.org/officeDocument/2006/relationships/image" Target="media/image349.png"/><Relationship Id="rId71" Type="http://schemas.openxmlformats.org/officeDocument/2006/relationships/image" Target="media/image54.png"/><Relationship Id="rId92" Type="http://schemas.openxmlformats.org/officeDocument/2006/relationships/image" Target="media/image73.png"/><Relationship Id="rId213" Type="http://schemas.openxmlformats.org/officeDocument/2006/relationships/image" Target="media/image185.png"/><Relationship Id="rId234" Type="http://schemas.openxmlformats.org/officeDocument/2006/relationships/image" Target="media/image202.png"/><Relationship Id="rId420" Type="http://schemas.openxmlformats.org/officeDocument/2006/relationships/oleObject" Target="embeddings/oleObject43.bin"/><Relationship Id="rId2" Type="http://schemas.openxmlformats.org/officeDocument/2006/relationships/numbering" Target="numbering.xml"/><Relationship Id="rId29" Type="http://schemas.openxmlformats.org/officeDocument/2006/relationships/image" Target="media/image13.png"/><Relationship Id="rId255" Type="http://schemas.openxmlformats.org/officeDocument/2006/relationships/image" Target="media/image222.png"/><Relationship Id="rId276" Type="http://schemas.openxmlformats.org/officeDocument/2006/relationships/image" Target="media/image241.png"/><Relationship Id="rId297" Type="http://schemas.openxmlformats.org/officeDocument/2006/relationships/image" Target="media/image258.png"/><Relationship Id="rId40" Type="http://schemas.openxmlformats.org/officeDocument/2006/relationships/image" Target="media/image24.png"/><Relationship Id="rId115" Type="http://schemas.openxmlformats.org/officeDocument/2006/relationships/image" Target="media/image95.png"/><Relationship Id="rId136" Type="http://schemas.openxmlformats.org/officeDocument/2006/relationships/image" Target="media/image116.png"/><Relationship Id="rId157" Type="http://schemas.openxmlformats.org/officeDocument/2006/relationships/image" Target="media/image136.png"/><Relationship Id="rId178" Type="http://schemas.openxmlformats.org/officeDocument/2006/relationships/image" Target="media/image156.png"/><Relationship Id="rId301" Type="http://schemas.openxmlformats.org/officeDocument/2006/relationships/image" Target="media/image262.png"/><Relationship Id="rId322" Type="http://schemas.openxmlformats.org/officeDocument/2006/relationships/oleObject" Target="embeddings/oleObject27.bin"/><Relationship Id="rId343" Type="http://schemas.openxmlformats.org/officeDocument/2006/relationships/image" Target="media/image297.png"/><Relationship Id="rId364" Type="http://schemas.openxmlformats.org/officeDocument/2006/relationships/image" Target="media/image315.png"/><Relationship Id="rId61" Type="http://schemas.openxmlformats.org/officeDocument/2006/relationships/image" Target="media/image45.png"/><Relationship Id="rId82" Type="http://schemas.openxmlformats.org/officeDocument/2006/relationships/image" Target="media/image64.png"/><Relationship Id="rId199" Type="http://schemas.openxmlformats.org/officeDocument/2006/relationships/image" Target="media/image172.png"/><Relationship Id="rId203" Type="http://schemas.openxmlformats.org/officeDocument/2006/relationships/image" Target="media/image175.png"/><Relationship Id="rId385" Type="http://schemas.openxmlformats.org/officeDocument/2006/relationships/oleObject" Target="embeddings/oleObject37.bin"/><Relationship Id="rId19" Type="http://schemas.openxmlformats.org/officeDocument/2006/relationships/image" Target="media/image3.png"/><Relationship Id="rId224" Type="http://schemas.openxmlformats.org/officeDocument/2006/relationships/image" Target="media/image193.png"/><Relationship Id="rId245" Type="http://schemas.openxmlformats.org/officeDocument/2006/relationships/image" Target="media/image213.png"/><Relationship Id="rId266" Type="http://schemas.openxmlformats.org/officeDocument/2006/relationships/image" Target="media/image232.png"/><Relationship Id="rId287" Type="http://schemas.openxmlformats.org/officeDocument/2006/relationships/oleObject" Target="embeddings/oleObject20.bin"/><Relationship Id="rId410" Type="http://schemas.openxmlformats.org/officeDocument/2006/relationships/image" Target="media/image350.png"/><Relationship Id="rId30" Type="http://schemas.openxmlformats.org/officeDocument/2006/relationships/image" Target="media/image14.png"/><Relationship Id="rId105" Type="http://schemas.openxmlformats.org/officeDocument/2006/relationships/image" Target="media/image85.png"/><Relationship Id="rId126" Type="http://schemas.openxmlformats.org/officeDocument/2006/relationships/image" Target="media/image106.png"/><Relationship Id="rId147" Type="http://schemas.openxmlformats.org/officeDocument/2006/relationships/image" Target="media/image127.png"/><Relationship Id="rId168" Type="http://schemas.openxmlformats.org/officeDocument/2006/relationships/image" Target="media/image146.png"/><Relationship Id="rId312" Type="http://schemas.openxmlformats.org/officeDocument/2006/relationships/image" Target="media/image271.png"/><Relationship Id="rId333" Type="http://schemas.openxmlformats.org/officeDocument/2006/relationships/image" Target="media/image287.png"/><Relationship Id="rId354" Type="http://schemas.openxmlformats.org/officeDocument/2006/relationships/image" Target="media/image306.png"/><Relationship Id="rId51" Type="http://schemas.openxmlformats.org/officeDocument/2006/relationships/image" Target="media/image35.png"/><Relationship Id="rId72" Type="http://schemas.openxmlformats.org/officeDocument/2006/relationships/image" Target="media/image55.png"/><Relationship Id="rId93" Type="http://schemas.openxmlformats.org/officeDocument/2006/relationships/image" Target="media/image74.png"/><Relationship Id="rId189" Type="http://schemas.openxmlformats.org/officeDocument/2006/relationships/oleObject" Target="embeddings/oleObject10.bin"/><Relationship Id="rId375" Type="http://schemas.openxmlformats.org/officeDocument/2006/relationships/oleObject" Target="embeddings/oleObject34.bin"/><Relationship Id="rId396" Type="http://schemas.openxmlformats.org/officeDocument/2006/relationships/image" Target="media/image339.png"/><Relationship Id="rId3" Type="http://schemas.openxmlformats.org/officeDocument/2006/relationships/styles" Target="styles.xml"/><Relationship Id="rId214" Type="http://schemas.openxmlformats.org/officeDocument/2006/relationships/oleObject" Target="embeddings/oleObject11.bin"/><Relationship Id="rId235" Type="http://schemas.openxmlformats.org/officeDocument/2006/relationships/image" Target="media/image203.png"/><Relationship Id="rId256" Type="http://schemas.openxmlformats.org/officeDocument/2006/relationships/image" Target="media/image223.png"/><Relationship Id="rId277" Type="http://schemas.openxmlformats.org/officeDocument/2006/relationships/image" Target="media/image242.png"/><Relationship Id="rId298" Type="http://schemas.openxmlformats.org/officeDocument/2006/relationships/image" Target="media/image259.png"/><Relationship Id="rId400" Type="http://schemas.openxmlformats.org/officeDocument/2006/relationships/image" Target="media/image342.png"/><Relationship Id="rId421" Type="http://schemas.openxmlformats.org/officeDocument/2006/relationships/oleObject" Target="embeddings/oleObject44.bin"/><Relationship Id="rId116" Type="http://schemas.openxmlformats.org/officeDocument/2006/relationships/image" Target="media/image96.png"/><Relationship Id="rId137" Type="http://schemas.openxmlformats.org/officeDocument/2006/relationships/image" Target="media/image117.png"/><Relationship Id="rId158" Type="http://schemas.openxmlformats.org/officeDocument/2006/relationships/image" Target="media/image137.png"/><Relationship Id="rId302" Type="http://schemas.openxmlformats.org/officeDocument/2006/relationships/image" Target="media/image263.png"/><Relationship Id="rId323" Type="http://schemas.openxmlformats.org/officeDocument/2006/relationships/image" Target="media/image278.png"/><Relationship Id="rId344" Type="http://schemas.openxmlformats.org/officeDocument/2006/relationships/oleObject" Target="embeddings/oleObject29.bin"/><Relationship Id="rId20" Type="http://schemas.openxmlformats.org/officeDocument/2006/relationships/image" Target="media/image4.png"/><Relationship Id="rId41" Type="http://schemas.openxmlformats.org/officeDocument/2006/relationships/image" Target="media/image25.png"/><Relationship Id="rId62" Type="http://schemas.openxmlformats.org/officeDocument/2006/relationships/image" Target="media/image46.png"/><Relationship Id="rId83" Type="http://schemas.openxmlformats.org/officeDocument/2006/relationships/oleObject" Target="embeddings/oleObject2.bin"/><Relationship Id="rId179" Type="http://schemas.openxmlformats.org/officeDocument/2006/relationships/image" Target="media/image157.png"/><Relationship Id="rId365" Type="http://schemas.openxmlformats.org/officeDocument/2006/relationships/image" Target="media/image316.png"/><Relationship Id="rId386" Type="http://schemas.openxmlformats.org/officeDocument/2006/relationships/image" Target="media/image331.png"/><Relationship Id="rId190" Type="http://schemas.openxmlformats.org/officeDocument/2006/relationships/image" Target="media/image163.png"/><Relationship Id="rId204" Type="http://schemas.openxmlformats.org/officeDocument/2006/relationships/image" Target="media/image176.png"/><Relationship Id="rId225" Type="http://schemas.openxmlformats.org/officeDocument/2006/relationships/image" Target="media/image194.png"/><Relationship Id="rId246" Type="http://schemas.openxmlformats.org/officeDocument/2006/relationships/image" Target="media/image214.png"/><Relationship Id="rId267" Type="http://schemas.openxmlformats.org/officeDocument/2006/relationships/image" Target="media/image233.png"/><Relationship Id="rId288" Type="http://schemas.openxmlformats.org/officeDocument/2006/relationships/image" Target="media/image250.png"/><Relationship Id="rId411" Type="http://schemas.openxmlformats.org/officeDocument/2006/relationships/image" Target="media/image351.png"/><Relationship Id="rId106" Type="http://schemas.openxmlformats.org/officeDocument/2006/relationships/image" Target="media/image86.png"/><Relationship Id="rId127" Type="http://schemas.openxmlformats.org/officeDocument/2006/relationships/image" Target="media/image107.png"/><Relationship Id="rId313" Type="http://schemas.openxmlformats.org/officeDocument/2006/relationships/oleObject" Target="embeddings/oleObject24.bin"/><Relationship Id="rId10" Type="http://schemas.openxmlformats.org/officeDocument/2006/relationships/footer" Target="footer1.xml"/><Relationship Id="rId31" Type="http://schemas.openxmlformats.org/officeDocument/2006/relationships/image" Target="media/image15.png"/><Relationship Id="rId52" Type="http://schemas.openxmlformats.org/officeDocument/2006/relationships/image" Target="media/image36.png"/><Relationship Id="rId73" Type="http://schemas.openxmlformats.org/officeDocument/2006/relationships/image" Target="media/image56.png"/><Relationship Id="rId94" Type="http://schemas.openxmlformats.org/officeDocument/2006/relationships/image" Target="media/image75.png"/><Relationship Id="rId148" Type="http://schemas.openxmlformats.org/officeDocument/2006/relationships/image" Target="media/image128.png"/><Relationship Id="rId169" Type="http://schemas.openxmlformats.org/officeDocument/2006/relationships/image" Target="media/image147.png"/><Relationship Id="rId334" Type="http://schemas.openxmlformats.org/officeDocument/2006/relationships/image" Target="media/image288.png"/><Relationship Id="rId355" Type="http://schemas.openxmlformats.org/officeDocument/2006/relationships/image" Target="media/image307.png"/><Relationship Id="rId376" Type="http://schemas.openxmlformats.org/officeDocument/2006/relationships/image" Target="media/image324.png"/><Relationship Id="rId397" Type="http://schemas.openxmlformats.org/officeDocument/2006/relationships/oleObject" Target="embeddings/oleObject40.bin"/><Relationship Id="rId4" Type="http://schemas.openxmlformats.org/officeDocument/2006/relationships/settings" Target="settings.xml"/><Relationship Id="rId180" Type="http://schemas.openxmlformats.org/officeDocument/2006/relationships/oleObject" Target="embeddings/oleObject6.bin"/><Relationship Id="rId215" Type="http://schemas.openxmlformats.org/officeDocument/2006/relationships/image" Target="media/image186.png"/><Relationship Id="rId236" Type="http://schemas.openxmlformats.org/officeDocument/2006/relationships/image" Target="media/image204.png"/><Relationship Id="rId257" Type="http://schemas.openxmlformats.org/officeDocument/2006/relationships/image" Target="media/image224.png"/><Relationship Id="rId278" Type="http://schemas.openxmlformats.org/officeDocument/2006/relationships/image" Target="media/image243.png"/><Relationship Id="rId401" Type="http://schemas.openxmlformats.org/officeDocument/2006/relationships/image" Target="media/image343.png"/><Relationship Id="rId422" Type="http://schemas.openxmlformats.org/officeDocument/2006/relationships/image" Target="media/image360.png"/><Relationship Id="rId303" Type="http://schemas.openxmlformats.org/officeDocument/2006/relationships/image" Target="media/image264.png"/><Relationship Id="rId42" Type="http://schemas.openxmlformats.org/officeDocument/2006/relationships/image" Target="media/image26.png"/><Relationship Id="rId84" Type="http://schemas.openxmlformats.org/officeDocument/2006/relationships/image" Target="media/image65.png"/><Relationship Id="rId138" Type="http://schemas.openxmlformats.org/officeDocument/2006/relationships/image" Target="media/image118.png"/><Relationship Id="rId345" Type="http://schemas.openxmlformats.org/officeDocument/2006/relationships/image" Target="media/image298.png"/><Relationship Id="rId387" Type="http://schemas.openxmlformats.org/officeDocument/2006/relationships/oleObject" Target="embeddings/oleObject38.bin"/><Relationship Id="rId191" Type="http://schemas.openxmlformats.org/officeDocument/2006/relationships/image" Target="media/image164.png"/><Relationship Id="rId205" Type="http://schemas.openxmlformats.org/officeDocument/2006/relationships/image" Target="media/image177.png"/><Relationship Id="rId247" Type="http://schemas.openxmlformats.org/officeDocument/2006/relationships/image" Target="media/image215.png"/><Relationship Id="rId412" Type="http://schemas.openxmlformats.org/officeDocument/2006/relationships/image" Target="media/image352.png"/><Relationship Id="rId107" Type="http://schemas.openxmlformats.org/officeDocument/2006/relationships/image" Target="media/image87.png"/><Relationship Id="rId289" Type="http://schemas.openxmlformats.org/officeDocument/2006/relationships/image" Target="media/image251.png"/><Relationship Id="rId11" Type="http://schemas.openxmlformats.org/officeDocument/2006/relationships/footer" Target="footer2.xml"/><Relationship Id="rId53" Type="http://schemas.openxmlformats.org/officeDocument/2006/relationships/image" Target="media/image37.png"/><Relationship Id="rId149" Type="http://schemas.openxmlformats.org/officeDocument/2006/relationships/image" Target="media/image129.png"/><Relationship Id="rId314" Type="http://schemas.openxmlformats.org/officeDocument/2006/relationships/image" Target="media/image272.png"/><Relationship Id="rId356" Type="http://schemas.openxmlformats.org/officeDocument/2006/relationships/oleObject" Target="embeddings/oleObject31.bin"/><Relationship Id="rId398" Type="http://schemas.openxmlformats.org/officeDocument/2006/relationships/image" Target="media/image340.png"/><Relationship Id="rId95" Type="http://schemas.openxmlformats.org/officeDocument/2006/relationships/oleObject" Target="embeddings/oleObject3.bin"/><Relationship Id="rId160" Type="http://schemas.openxmlformats.org/officeDocument/2006/relationships/image" Target="media/image139.png"/><Relationship Id="rId216" Type="http://schemas.openxmlformats.org/officeDocument/2006/relationships/image" Target="media/image187.png"/><Relationship Id="rId423" Type="http://schemas.openxmlformats.org/officeDocument/2006/relationships/image" Target="media/image361.png"/><Relationship Id="rId258" Type="http://schemas.openxmlformats.org/officeDocument/2006/relationships/image" Target="media/image225.png"/><Relationship Id="rId22" Type="http://schemas.openxmlformats.org/officeDocument/2006/relationships/image" Target="media/image6.png"/><Relationship Id="rId64" Type="http://schemas.openxmlformats.org/officeDocument/2006/relationships/image" Target="media/image48.png"/><Relationship Id="rId118" Type="http://schemas.openxmlformats.org/officeDocument/2006/relationships/image" Target="media/image98.png"/><Relationship Id="rId325" Type="http://schemas.openxmlformats.org/officeDocument/2006/relationships/image" Target="media/image280.png"/><Relationship Id="rId367" Type="http://schemas.openxmlformats.org/officeDocument/2006/relationships/image" Target="media/image3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C1960F8-A1C7-41B3-B1DF-F17D7ECEF90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</Pages>
  <Words>15353</Words>
  <Characters>87515</Characters>
  <Application>Microsoft Office Word</Application>
  <DocSecurity>0</DocSecurity>
  <Lines>729</Lines>
  <Paragraphs>205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Titre</vt:lpstr>
      </vt:variant>
      <vt:variant>
        <vt:i4>1</vt:i4>
      </vt:variant>
    </vt:vector>
  </HeadingPairs>
  <TitlesOfParts>
    <vt:vector size="2" baseType="lpstr">
      <vt:lpstr>Installation Guide</vt:lpstr>
      <vt:lpstr>Installation Guide</vt:lpstr>
    </vt:vector>
  </TitlesOfParts>
  <Company>Thales</Company>
  <LinksUpToDate>false</LinksUpToDate>
  <CharactersWithSpaces>102663</CharactersWithSpaces>
  <SharedDoc>false</SharedDoc>
  <HLinks>
    <vt:vector size="486" baseType="variant">
      <vt:variant>
        <vt:i4>2228244</vt:i4>
      </vt:variant>
      <vt:variant>
        <vt:i4>444</vt:i4>
      </vt:variant>
      <vt:variant>
        <vt:i4>0</vt:i4>
      </vt:variant>
      <vt:variant>
        <vt:i4>5</vt:i4>
      </vt:variant>
      <vt:variant>
        <vt:lpwstr/>
      </vt:variant>
      <vt:variant>
        <vt:lpwstr>Technical_Manual</vt:lpwstr>
      </vt:variant>
      <vt:variant>
        <vt:i4>2228244</vt:i4>
      </vt:variant>
      <vt:variant>
        <vt:i4>441</vt:i4>
      </vt:variant>
      <vt:variant>
        <vt:i4>0</vt:i4>
      </vt:variant>
      <vt:variant>
        <vt:i4>5</vt:i4>
      </vt:variant>
      <vt:variant>
        <vt:lpwstr/>
      </vt:variant>
      <vt:variant>
        <vt:lpwstr>Technical_Manual</vt:lpwstr>
      </vt:variant>
      <vt:variant>
        <vt:i4>2228244</vt:i4>
      </vt:variant>
      <vt:variant>
        <vt:i4>438</vt:i4>
      </vt:variant>
      <vt:variant>
        <vt:i4>0</vt:i4>
      </vt:variant>
      <vt:variant>
        <vt:i4>5</vt:i4>
      </vt:variant>
      <vt:variant>
        <vt:lpwstr/>
      </vt:variant>
      <vt:variant>
        <vt:lpwstr>Technical_Manual</vt:lpwstr>
      </vt:variant>
      <vt:variant>
        <vt:i4>2228244</vt:i4>
      </vt:variant>
      <vt:variant>
        <vt:i4>435</vt:i4>
      </vt:variant>
      <vt:variant>
        <vt:i4>0</vt:i4>
      </vt:variant>
      <vt:variant>
        <vt:i4>5</vt:i4>
      </vt:variant>
      <vt:variant>
        <vt:lpwstr/>
      </vt:variant>
      <vt:variant>
        <vt:lpwstr>Technical_Manual</vt:lpwstr>
      </vt:variant>
      <vt:variant>
        <vt:i4>2228244</vt:i4>
      </vt:variant>
      <vt:variant>
        <vt:i4>432</vt:i4>
      </vt:variant>
      <vt:variant>
        <vt:i4>0</vt:i4>
      </vt:variant>
      <vt:variant>
        <vt:i4>5</vt:i4>
      </vt:variant>
      <vt:variant>
        <vt:lpwstr/>
      </vt:variant>
      <vt:variant>
        <vt:lpwstr>Technical_Manual</vt:lpwstr>
      </vt:variant>
      <vt:variant>
        <vt:i4>2228244</vt:i4>
      </vt:variant>
      <vt:variant>
        <vt:i4>426</vt:i4>
      </vt:variant>
      <vt:variant>
        <vt:i4>0</vt:i4>
      </vt:variant>
      <vt:variant>
        <vt:i4>5</vt:i4>
      </vt:variant>
      <vt:variant>
        <vt:lpwstr/>
      </vt:variant>
      <vt:variant>
        <vt:lpwstr>Technical_Manual</vt:lpwstr>
      </vt:variant>
      <vt:variant>
        <vt:i4>4456471</vt:i4>
      </vt:variant>
      <vt:variant>
        <vt:i4>411</vt:i4>
      </vt:variant>
      <vt:variant>
        <vt:i4>0</vt:i4>
      </vt:variant>
      <vt:variant>
        <vt:i4>5</vt:i4>
      </vt:variant>
      <vt:variant>
        <vt:lpwstr>http://localhost:81/</vt:lpwstr>
      </vt:variant>
      <vt:variant>
        <vt:lpwstr/>
      </vt:variant>
      <vt:variant>
        <vt:i4>2228244</vt:i4>
      </vt:variant>
      <vt:variant>
        <vt:i4>408</vt:i4>
      </vt:variant>
      <vt:variant>
        <vt:i4>0</vt:i4>
      </vt:variant>
      <vt:variant>
        <vt:i4>5</vt:i4>
      </vt:variant>
      <vt:variant>
        <vt:lpwstr/>
      </vt:variant>
      <vt:variant>
        <vt:lpwstr>Technical_Manual</vt:lpwstr>
      </vt:variant>
      <vt:variant>
        <vt:i4>2228244</vt:i4>
      </vt:variant>
      <vt:variant>
        <vt:i4>405</vt:i4>
      </vt:variant>
      <vt:variant>
        <vt:i4>0</vt:i4>
      </vt:variant>
      <vt:variant>
        <vt:i4>5</vt:i4>
      </vt:variant>
      <vt:variant>
        <vt:lpwstr/>
      </vt:variant>
      <vt:variant>
        <vt:lpwstr>Technical_Manual</vt:lpwstr>
      </vt:variant>
      <vt:variant>
        <vt:i4>2228244</vt:i4>
      </vt:variant>
      <vt:variant>
        <vt:i4>402</vt:i4>
      </vt:variant>
      <vt:variant>
        <vt:i4>0</vt:i4>
      </vt:variant>
      <vt:variant>
        <vt:i4>5</vt:i4>
      </vt:variant>
      <vt:variant>
        <vt:lpwstr/>
      </vt:variant>
      <vt:variant>
        <vt:lpwstr>Technical_Manual</vt:lpwstr>
      </vt:variant>
      <vt:variant>
        <vt:i4>2228244</vt:i4>
      </vt:variant>
      <vt:variant>
        <vt:i4>399</vt:i4>
      </vt:variant>
      <vt:variant>
        <vt:i4>0</vt:i4>
      </vt:variant>
      <vt:variant>
        <vt:i4>5</vt:i4>
      </vt:variant>
      <vt:variant>
        <vt:lpwstr/>
      </vt:variant>
      <vt:variant>
        <vt:lpwstr>Technical_Manual</vt:lpwstr>
      </vt:variant>
      <vt:variant>
        <vt:i4>2228244</vt:i4>
      </vt:variant>
      <vt:variant>
        <vt:i4>396</vt:i4>
      </vt:variant>
      <vt:variant>
        <vt:i4>0</vt:i4>
      </vt:variant>
      <vt:variant>
        <vt:i4>5</vt:i4>
      </vt:variant>
      <vt:variant>
        <vt:lpwstr/>
      </vt:variant>
      <vt:variant>
        <vt:lpwstr>Technical_Manual</vt:lpwstr>
      </vt:variant>
      <vt:variant>
        <vt:i4>2228244</vt:i4>
      </vt:variant>
      <vt:variant>
        <vt:i4>393</vt:i4>
      </vt:variant>
      <vt:variant>
        <vt:i4>0</vt:i4>
      </vt:variant>
      <vt:variant>
        <vt:i4>5</vt:i4>
      </vt:variant>
      <vt:variant>
        <vt:lpwstr/>
      </vt:variant>
      <vt:variant>
        <vt:lpwstr>Technical_Manual</vt:lpwstr>
      </vt:variant>
      <vt:variant>
        <vt:i4>2228244</vt:i4>
      </vt:variant>
      <vt:variant>
        <vt:i4>390</vt:i4>
      </vt:variant>
      <vt:variant>
        <vt:i4>0</vt:i4>
      </vt:variant>
      <vt:variant>
        <vt:i4>5</vt:i4>
      </vt:variant>
      <vt:variant>
        <vt:lpwstr/>
      </vt:variant>
      <vt:variant>
        <vt:lpwstr>Technical_Manual</vt:lpwstr>
      </vt:variant>
      <vt:variant>
        <vt:i4>2228244</vt:i4>
      </vt:variant>
      <vt:variant>
        <vt:i4>384</vt:i4>
      </vt:variant>
      <vt:variant>
        <vt:i4>0</vt:i4>
      </vt:variant>
      <vt:variant>
        <vt:i4>5</vt:i4>
      </vt:variant>
      <vt:variant>
        <vt:lpwstr/>
      </vt:variant>
      <vt:variant>
        <vt:lpwstr>Technical_Manual</vt:lpwstr>
      </vt:variant>
      <vt:variant>
        <vt:i4>2228244</vt:i4>
      </vt:variant>
      <vt:variant>
        <vt:i4>381</vt:i4>
      </vt:variant>
      <vt:variant>
        <vt:i4>0</vt:i4>
      </vt:variant>
      <vt:variant>
        <vt:i4>5</vt:i4>
      </vt:variant>
      <vt:variant>
        <vt:lpwstr/>
      </vt:variant>
      <vt:variant>
        <vt:lpwstr>Technical_Manual</vt:lpwstr>
      </vt:variant>
      <vt:variant>
        <vt:i4>12714017</vt:i4>
      </vt:variant>
      <vt:variant>
        <vt:i4>378</vt:i4>
      </vt:variant>
      <vt:variant>
        <vt:i4>0</vt:i4>
      </vt:variant>
      <vt:variant>
        <vt:i4>5</vt:i4>
      </vt:variant>
      <vt:variant>
        <vt:lpwstr>mailto:-@#$%!_&amp;£$/\,;.?()[])</vt:lpwstr>
      </vt:variant>
      <vt:variant>
        <vt:lpwstr/>
      </vt:variant>
      <vt:variant>
        <vt:i4>3080252</vt:i4>
      </vt:variant>
      <vt:variant>
        <vt:i4>375</vt:i4>
      </vt:variant>
      <vt:variant>
        <vt:i4>0</vt:i4>
      </vt:variant>
      <vt:variant>
        <vt:i4>5</vt:i4>
      </vt:variant>
      <vt:variant>
        <vt:lpwstr/>
      </vt:variant>
      <vt:variant>
        <vt:lpwstr>_Server_prerequisites</vt:lpwstr>
      </vt:variant>
      <vt:variant>
        <vt:i4>2228244</vt:i4>
      </vt:variant>
      <vt:variant>
        <vt:i4>363</vt:i4>
      </vt:variant>
      <vt:variant>
        <vt:i4>0</vt:i4>
      </vt:variant>
      <vt:variant>
        <vt:i4>5</vt:i4>
      </vt:variant>
      <vt:variant>
        <vt:lpwstr/>
      </vt:variant>
      <vt:variant>
        <vt:lpwstr>Technical_Manual</vt:lpwstr>
      </vt:variant>
      <vt:variant>
        <vt:i4>2228244</vt:i4>
      </vt:variant>
      <vt:variant>
        <vt:i4>360</vt:i4>
      </vt:variant>
      <vt:variant>
        <vt:i4>0</vt:i4>
      </vt:variant>
      <vt:variant>
        <vt:i4>5</vt:i4>
      </vt:variant>
      <vt:variant>
        <vt:lpwstr/>
      </vt:variant>
      <vt:variant>
        <vt:lpwstr>Technical_Manual</vt:lpwstr>
      </vt:variant>
      <vt:variant>
        <vt:i4>2228244</vt:i4>
      </vt:variant>
      <vt:variant>
        <vt:i4>357</vt:i4>
      </vt:variant>
      <vt:variant>
        <vt:i4>0</vt:i4>
      </vt:variant>
      <vt:variant>
        <vt:i4>5</vt:i4>
      </vt:variant>
      <vt:variant>
        <vt:lpwstr/>
      </vt:variant>
      <vt:variant>
        <vt:lpwstr>Technical_Manual</vt:lpwstr>
      </vt:variant>
      <vt:variant>
        <vt:i4>2228244</vt:i4>
      </vt:variant>
      <vt:variant>
        <vt:i4>354</vt:i4>
      </vt:variant>
      <vt:variant>
        <vt:i4>0</vt:i4>
      </vt:variant>
      <vt:variant>
        <vt:i4>5</vt:i4>
      </vt:variant>
      <vt:variant>
        <vt:lpwstr/>
      </vt:variant>
      <vt:variant>
        <vt:lpwstr>Technical_Manual</vt:lpwstr>
      </vt:variant>
      <vt:variant>
        <vt:i4>1638454</vt:i4>
      </vt:variant>
      <vt:variant>
        <vt:i4>335</vt:i4>
      </vt:variant>
      <vt:variant>
        <vt:i4>0</vt:i4>
      </vt:variant>
      <vt:variant>
        <vt:i4>5</vt:i4>
      </vt:variant>
      <vt:variant>
        <vt:lpwstr/>
      </vt:variant>
      <vt:variant>
        <vt:lpwstr>_Toc417917414</vt:lpwstr>
      </vt:variant>
      <vt:variant>
        <vt:i4>1638454</vt:i4>
      </vt:variant>
      <vt:variant>
        <vt:i4>329</vt:i4>
      </vt:variant>
      <vt:variant>
        <vt:i4>0</vt:i4>
      </vt:variant>
      <vt:variant>
        <vt:i4>5</vt:i4>
      </vt:variant>
      <vt:variant>
        <vt:lpwstr/>
      </vt:variant>
      <vt:variant>
        <vt:lpwstr>_Toc417917413</vt:lpwstr>
      </vt:variant>
      <vt:variant>
        <vt:i4>1638454</vt:i4>
      </vt:variant>
      <vt:variant>
        <vt:i4>323</vt:i4>
      </vt:variant>
      <vt:variant>
        <vt:i4>0</vt:i4>
      </vt:variant>
      <vt:variant>
        <vt:i4>5</vt:i4>
      </vt:variant>
      <vt:variant>
        <vt:lpwstr/>
      </vt:variant>
      <vt:variant>
        <vt:lpwstr>_Toc417917412</vt:lpwstr>
      </vt:variant>
      <vt:variant>
        <vt:i4>1638454</vt:i4>
      </vt:variant>
      <vt:variant>
        <vt:i4>317</vt:i4>
      </vt:variant>
      <vt:variant>
        <vt:i4>0</vt:i4>
      </vt:variant>
      <vt:variant>
        <vt:i4>5</vt:i4>
      </vt:variant>
      <vt:variant>
        <vt:lpwstr/>
      </vt:variant>
      <vt:variant>
        <vt:lpwstr>_Toc417917411</vt:lpwstr>
      </vt:variant>
      <vt:variant>
        <vt:i4>1638454</vt:i4>
      </vt:variant>
      <vt:variant>
        <vt:i4>311</vt:i4>
      </vt:variant>
      <vt:variant>
        <vt:i4>0</vt:i4>
      </vt:variant>
      <vt:variant>
        <vt:i4>5</vt:i4>
      </vt:variant>
      <vt:variant>
        <vt:lpwstr/>
      </vt:variant>
      <vt:variant>
        <vt:lpwstr>_Toc417917410</vt:lpwstr>
      </vt:variant>
      <vt:variant>
        <vt:i4>1572918</vt:i4>
      </vt:variant>
      <vt:variant>
        <vt:i4>305</vt:i4>
      </vt:variant>
      <vt:variant>
        <vt:i4>0</vt:i4>
      </vt:variant>
      <vt:variant>
        <vt:i4>5</vt:i4>
      </vt:variant>
      <vt:variant>
        <vt:lpwstr/>
      </vt:variant>
      <vt:variant>
        <vt:lpwstr>_Toc417917409</vt:lpwstr>
      </vt:variant>
      <vt:variant>
        <vt:i4>1572918</vt:i4>
      </vt:variant>
      <vt:variant>
        <vt:i4>299</vt:i4>
      </vt:variant>
      <vt:variant>
        <vt:i4>0</vt:i4>
      </vt:variant>
      <vt:variant>
        <vt:i4>5</vt:i4>
      </vt:variant>
      <vt:variant>
        <vt:lpwstr/>
      </vt:variant>
      <vt:variant>
        <vt:lpwstr>_Toc417917408</vt:lpwstr>
      </vt:variant>
      <vt:variant>
        <vt:i4>1572918</vt:i4>
      </vt:variant>
      <vt:variant>
        <vt:i4>293</vt:i4>
      </vt:variant>
      <vt:variant>
        <vt:i4>0</vt:i4>
      </vt:variant>
      <vt:variant>
        <vt:i4>5</vt:i4>
      </vt:variant>
      <vt:variant>
        <vt:lpwstr/>
      </vt:variant>
      <vt:variant>
        <vt:lpwstr>_Toc417917407</vt:lpwstr>
      </vt:variant>
      <vt:variant>
        <vt:i4>1572918</vt:i4>
      </vt:variant>
      <vt:variant>
        <vt:i4>287</vt:i4>
      </vt:variant>
      <vt:variant>
        <vt:i4>0</vt:i4>
      </vt:variant>
      <vt:variant>
        <vt:i4>5</vt:i4>
      </vt:variant>
      <vt:variant>
        <vt:lpwstr/>
      </vt:variant>
      <vt:variant>
        <vt:lpwstr>_Toc417917406</vt:lpwstr>
      </vt:variant>
      <vt:variant>
        <vt:i4>1572918</vt:i4>
      </vt:variant>
      <vt:variant>
        <vt:i4>281</vt:i4>
      </vt:variant>
      <vt:variant>
        <vt:i4>0</vt:i4>
      </vt:variant>
      <vt:variant>
        <vt:i4>5</vt:i4>
      </vt:variant>
      <vt:variant>
        <vt:lpwstr/>
      </vt:variant>
      <vt:variant>
        <vt:lpwstr>_Toc417917405</vt:lpwstr>
      </vt:variant>
      <vt:variant>
        <vt:i4>1572918</vt:i4>
      </vt:variant>
      <vt:variant>
        <vt:i4>275</vt:i4>
      </vt:variant>
      <vt:variant>
        <vt:i4>0</vt:i4>
      </vt:variant>
      <vt:variant>
        <vt:i4>5</vt:i4>
      </vt:variant>
      <vt:variant>
        <vt:lpwstr/>
      </vt:variant>
      <vt:variant>
        <vt:lpwstr>_Toc417917404</vt:lpwstr>
      </vt:variant>
      <vt:variant>
        <vt:i4>1572918</vt:i4>
      </vt:variant>
      <vt:variant>
        <vt:i4>269</vt:i4>
      </vt:variant>
      <vt:variant>
        <vt:i4>0</vt:i4>
      </vt:variant>
      <vt:variant>
        <vt:i4>5</vt:i4>
      </vt:variant>
      <vt:variant>
        <vt:lpwstr/>
      </vt:variant>
      <vt:variant>
        <vt:lpwstr>_Toc417917403</vt:lpwstr>
      </vt:variant>
      <vt:variant>
        <vt:i4>1572918</vt:i4>
      </vt:variant>
      <vt:variant>
        <vt:i4>263</vt:i4>
      </vt:variant>
      <vt:variant>
        <vt:i4>0</vt:i4>
      </vt:variant>
      <vt:variant>
        <vt:i4>5</vt:i4>
      </vt:variant>
      <vt:variant>
        <vt:lpwstr/>
      </vt:variant>
      <vt:variant>
        <vt:lpwstr>_Toc417917402</vt:lpwstr>
      </vt:variant>
      <vt:variant>
        <vt:i4>1572918</vt:i4>
      </vt:variant>
      <vt:variant>
        <vt:i4>257</vt:i4>
      </vt:variant>
      <vt:variant>
        <vt:i4>0</vt:i4>
      </vt:variant>
      <vt:variant>
        <vt:i4>5</vt:i4>
      </vt:variant>
      <vt:variant>
        <vt:lpwstr/>
      </vt:variant>
      <vt:variant>
        <vt:lpwstr>_Toc417917401</vt:lpwstr>
      </vt:variant>
      <vt:variant>
        <vt:i4>1572918</vt:i4>
      </vt:variant>
      <vt:variant>
        <vt:i4>251</vt:i4>
      </vt:variant>
      <vt:variant>
        <vt:i4>0</vt:i4>
      </vt:variant>
      <vt:variant>
        <vt:i4>5</vt:i4>
      </vt:variant>
      <vt:variant>
        <vt:lpwstr/>
      </vt:variant>
      <vt:variant>
        <vt:lpwstr>_Toc417917400</vt:lpwstr>
      </vt:variant>
      <vt:variant>
        <vt:i4>1114161</vt:i4>
      </vt:variant>
      <vt:variant>
        <vt:i4>245</vt:i4>
      </vt:variant>
      <vt:variant>
        <vt:i4>0</vt:i4>
      </vt:variant>
      <vt:variant>
        <vt:i4>5</vt:i4>
      </vt:variant>
      <vt:variant>
        <vt:lpwstr/>
      </vt:variant>
      <vt:variant>
        <vt:lpwstr>_Toc417917399</vt:lpwstr>
      </vt:variant>
      <vt:variant>
        <vt:i4>1114161</vt:i4>
      </vt:variant>
      <vt:variant>
        <vt:i4>239</vt:i4>
      </vt:variant>
      <vt:variant>
        <vt:i4>0</vt:i4>
      </vt:variant>
      <vt:variant>
        <vt:i4>5</vt:i4>
      </vt:variant>
      <vt:variant>
        <vt:lpwstr/>
      </vt:variant>
      <vt:variant>
        <vt:lpwstr>_Toc417917398</vt:lpwstr>
      </vt:variant>
      <vt:variant>
        <vt:i4>1114161</vt:i4>
      </vt:variant>
      <vt:variant>
        <vt:i4>233</vt:i4>
      </vt:variant>
      <vt:variant>
        <vt:i4>0</vt:i4>
      </vt:variant>
      <vt:variant>
        <vt:i4>5</vt:i4>
      </vt:variant>
      <vt:variant>
        <vt:lpwstr/>
      </vt:variant>
      <vt:variant>
        <vt:lpwstr>_Toc417917397</vt:lpwstr>
      </vt:variant>
      <vt:variant>
        <vt:i4>1114161</vt:i4>
      </vt:variant>
      <vt:variant>
        <vt:i4>227</vt:i4>
      </vt:variant>
      <vt:variant>
        <vt:i4>0</vt:i4>
      </vt:variant>
      <vt:variant>
        <vt:i4>5</vt:i4>
      </vt:variant>
      <vt:variant>
        <vt:lpwstr/>
      </vt:variant>
      <vt:variant>
        <vt:lpwstr>_Toc417917396</vt:lpwstr>
      </vt:variant>
      <vt:variant>
        <vt:i4>1114161</vt:i4>
      </vt:variant>
      <vt:variant>
        <vt:i4>221</vt:i4>
      </vt:variant>
      <vt:variant>
        <vt:i4>0</vt:i4>
      </vt:variant>
      <vt:variant>
        <vt:i4>5</vt:i4>
      </vt:variant>
      <vt:variant>
        <vt:lpwstr/>
      </vt:variant>
      <vt:variant>
        <vt:lpwstr>_Toc417917395</vt:lpwstr>
      </vt:variant>
      <vt:variant>
        <vt:i4>1114161</vt:i4>
      </vt:variant>
      <vt:variant>
        <vt:i4>215</vt:i4>
      </vt:variant>
      <vt:variant>
        <vt:i4>0</vt:i4>
      </vt:variant>
      <vt:variant>
        <vt:i4>5</vt:i4>
      </vt:variant>
      <vt:variant>
        <vt:lpwstr/>
      </vt:variant>
      <vt:variant>
        <vt:lpwstr>_Toc417917394</vt:lpwstr>
      </vt:variant>
      <vt:variant>
        <vt:i4>1114161</vt:i4>
      </vt:variant>
      <vt:variant>
        <vt:i4>209</vt:i4>
      </vt:variant>
      <vt:variant>
        <vt:i4>0</vt:i4>
      </vt:variant>
      <vt:variant>
        <vt:i4>5</vt:i4>
      </vt:variant>
      <vt:variant>
        <vt:lpwstr/>
      </vt:variant>
      <vt:variant>
        <vt:lpwstr>_Toc417917393</vt:lpwstr>
      </vt:variant>
      <vt:variant>
        <vt:i4>1114161</vt:i4>
      </vt:variant>
      <vt:variant>
        <vt:i4>203</vt:i4>
      </vt:variant>
      <vt:variant>
        <vt:i4>0</vt:i4>
      </vt:variant>
      <vt:variant>
        <vt:i4>5</vt:i4>
      </vt:variant>
      <vt:variant>
        <vt:lpwstr/>
      </vt:variant>
      <vt:variant>
        <vt:lpwstr>_Toc417917392</vt:lpwstr>
      </vt:variant>
      <vt:variant>
        <vt:i4>1114161</vt:i4>
      </vt:variant>
      <vt:variant>
        <vt:i4>197</vt:i4>
      </vt:variant>
      <vt:variant>
        <vt:i4>0</vt:i4>
      </vt:variant>
      <vt:variant>
        <vt:i4>5</vt:i4>
      </vt:variant>
      <vt:variant>
        <vt:lpwstr/>
      </vt:variant>
      <vt:variant>
        <vt:lpwstr>_Toc417917391</vt:lpwstr>
      </vt:variant>
      <vt:variant>
        <vt:i4>1114161</vt:i4>
      </vt:variant>
      <vt:variant>
        <vt:i4>191</vt:i4>
      </vt:variant>
      <vt:variant>
        <vt:i4>0</vt:i4>
      </vt:variant>
      <vt:variant>
        <vt:i4>5</vt:i4>
      </vt:variant>
      <vt:variant>
        <vt:lpwstr/>
      </vt:variant>
      <vt:variant>
        <vt:lpwstr>_Toc417917390</vt:lpwstr>
      </vt:variant>
      <vt:variant>
        <vt:i4>1048625</vt:i4>
      </vt:variant>
      <vt:variant>
        <vt:i4>185</vt:i4>
      </vt:variant>
      <vt:variant>
        <vt:i4>0</vt:i4>
      </vt:variant>
      <vt:variant>
        <vt:i4>5</vt:i4>
      </vt:variant>
      <vt:variant>
        <vt:lpwstr/>
      </vt:variant>
      <vt:variant>
        <vt:lpwstr>_Toc417917389</vt:lpwstr>
      </vt:variant>
      <vt:variant>
        <vt:i4>1048625</vt:i4>
      </vt:variant>
      <vt:variant>
        <vt:i4>179</vt:i4>
      </vt:variant>
      <vt:variant>
        <vt:i4>0</vt:i4>
      </vt:variant>
      <vt:variant>
        <vt:i4>5</vt:i4>
      </vt:variant>
      <vt:variant>
        <vt:lpwstr/>
      </vt:variant>
      <vt:variant>
        <vt:lpwstr>_Toc417917388</vt:lpwstr>
      </vt:variant>
      <vt:variant>
        <vt:i4>1048625</vt:i4>
      </vt:variant>
      <vt:variant>
        <vt:i4>173</vt:i4>
      </vt:variant>
      <vt:variant>
        <vt:i4>0</vt:i4>
      </vt:variant>
      <vt:variant>
        <vt:i4>5</vt:i4>
      </vt:variant>
      <vt:variant>
        <vt:lpwstr/>
      </vt:variant>
      <vt:variant>
        <vt:lpwstr>_Toc417917387</vt:lpwstr>
      </vt:variant>
      <vt:variant>
        <vt:i4>1048625</vt:i4>
      </vt:variant>
      <vt:variant>
        <vt:i4>167</vt:i4>
      </vt:variant>
      <vt:variant>
        <vt:i4>0</vt:i4>
      </vt:variant>
      <vt:variant>
        <vt:i4>5</vt:i4>
      </vt:variant>
      <vt:variant>
        <vt:lpwstr/>
      </vt:variant>
      <vt:variant>
        <vt:lpwstr>_Toc417917386</vt:lpwstr>
      </vt:variant>
      <vt:variant>
        <vt:i4>1048625</vt:i4>
      </vt:variant>
      <vt:variant>
        <vt:i4>161</vt:i4>
      </vt:variant>
      <vt:variant>
        <vt:i4>0</vt:i4>
      </vt:variant>
      <vt:variant>
        <vt:i4>5</vt:i4>
      </vt:variant>
      <vt:variant>
        <vt:lpwstr/>
      </vt:variant>
      <vt:variant>
        <vt:lpwstr>_Toc417917385</vt:lpwstr>
      </vt:variant>
      <vt:variant>
        <vt:i4>1048625</vt:i4>
      </vt:variant>
      <vt:variant>
        <vt:i4>155</vt:i4>
      </vt:variant>
      <vt:variant>
        <vt:i4>0</vt:i4>
      </vt:variant>
      <vt:variant>
        <vt:i4>5</vt:i4>
      </vt:variant>
      <vt:variant>
        <vt:lpwstr/>
      </vt:variant>
      <vt:variant>
        <vt:lpwstr>_Toc417917384</vt:lpwstr>
      </vt:variant>
      <vt:variant>
        <vt:i4>1048625</vt:i4>
      </vt:variant>
      <vt:variant>
        <vt:i4>149</vt:i4>
      </vt:variant>
      <vt:variant>
        <vt:i4>0</vt:i4>
      </vt:variant>
      <vt:variant>
        <vt:i4>5</vt:i4>
      </vt:variant>
      <vt:variant>
        <vt:lpwstr/>
      </vt:variant>
      <vt:variant>
        <vt:lpwstr>_Toc417917383</vt:lpwstr>
      </vt:variant>
      <vt:variant>
        <vt:i4>1048625</vt:i4>
      </vt:variant>
      <vt:variant>
        <vt:i4>143</vt:i4>
      </vt:variant>
      <vt:variant>
        <vt:i4>0</vt:i4>
      </vt:variant>
      <vt:variant>
        <vt:i4>5</vt:i4>
      </vt:variant>
      <vt:variant>
        <vt:lpwstr/>
      </vt:variant>
      <vt:variant>
        <vt:lpwstr>_Toc417917382</vt:lpwstr>
      </vt:variant>
      <vt:variant>
        <vt:i4>1048625</vt:i4>
      </vt:variant>
      <vt:variant>
        <vt:i4>137</vt:i4>
      </vt:variant>
      <vt:variant>
        <vt:i4>0</vt:i4>
      </vt:variant>
      <vt:variant>
        <vt:i4>5</vt:i4>
      </vt:variant>
      <vt:variant>
        <vt:lpwstr/>
      </vt:variant>
      <vt:variant>
        <vt:lpwstr>_Toc417917381</vt:lpwstr>
      </vt:variant>
      <vt:variant>
        <vt:i4>1048625</vt:i4>
      </vt:variant>
      <vt:variant>
        <vt:i4>131</vt:i4>
      </vt:variant>
      <vt:variant>
        <vt:i4>0</vt:i4>
      </vt:variant>
      <vt:variant>
        <vt:i4>5</vt:i4>
      </vt:variant>
      <vt:variant>
        <vt:lpwstr/>
      </vt:variant>
      <vt:variant>
        <vt:lpwstr>_Toc417917380</vt:lpwstr>
      </vt:variant>
      <vt:variant>
        <vt:i4>2031665</vt:i4>
      </vt:variant>
      <vt:variant>
        <vt:i4>125</vt:i4>
      </vt:variant>
      <vt:variant>
        <vt:i4>0</vt:i4>
      </vt:variant>
      <vt:variant>
        <vt:i4>5</vt:i4>
      </vt:variant>
      <vt:variant>
        <vt:lpwstr/>
      </vt:variant>
      <vt:variant>
        <vt:lpwstr>_Toc417917379</vt:lpwstr>
      </vt:variant>
      <vt:variant>
        <vt:i4>2031665</vt:i4>
      </vt:variant>
      <vt:variant>
        <vt:i4>119</vt:i4>
      </vt:variant>
      <vt:variant>
        <vt:i4>0</vt:i4>
      </vt:variant>
      <vt:variant>
        <vt:i4>5</vt:i4>
      </vt:variant>
      <vt:variant>
        <vt:lpwstr/>
      </vt:variant>
      <vt:variant>
        <vt:lpwstr>_Toc417917378</vt:lpwstr>
      </vt:variant>
      <vt:variant>
        <vt:i4>2031665</vt:i4>
      </vt:variant>
      <vt:variant>
        <vt:i4>113</vt:i4>
      </vt:variant>
      <vt:variant>
        <vt:i4>0</vt:i4>
      </vt:variant>
      <vt:variant>
        <vt:i4>5</vt:i4>
      </vt:variant>
      <vt:variant>
        <vt:lpwstr/>
      </vt:variant>
      <vt:variant>
        <vt:lpwstr>_Toc417917377</vt:lpwstr>
      </vt:variant>
      <vt:variant>
        <vt:i4>2031665</vt:i4>
      </vt:variant>
      <vt:variant>
        <vt:i4>107</vt:i4>
      </vt:variant>
      <vt:variant>
        <vt:i4>0</vt:i4>
      </vt:variant>
      <vt:variant>
        <vt:i4>5</vt:i4>
      </vt:variant>
      <vt:variant>
        <vt:lpwstr/>
      </vt:variant>
      <vt:variant>
        <vt:lpwstr>_Toc417917376</vt:lpwstr>
      </vt:variant>
      <vt:variant>
        <vt:i4>2031665</vt:i4>
      </vt:variant>
      <vt:variant>
        <vt:i4>101</vt:i4>
      </vt:variant>
      <vt:variant>
        <vt:i4>0</vt:i4>
      </vt:variant>
      <vt:variant>
        <vt:i4>5</vt:i4>
      </vt:variant>
      <vt:variant>
        <vt:lpwstr/>
      </vt:variant>
      <vt:variant>
        <vt:lpwstr>_Toc417917375</vt:lpwstr>
      </vt:variant>
      <vt:variant>
        <vt:i4>2031665</vt:i4>
      </vt:variant>
      <vt:variant>
        <vt:i4>95</vt:i4>
      </vt:variant>
      <vt:variant>
        <vt:i4>0</vt:i4>
      </vt:variant>
      <vt:variant>
        <vt:i4>5</vt:i4>
      </vt:variant>
      <vt:variant>
        <vt:lpwstr/>
      </vt:variant>
      <vt:variant>
        <vt:lpwstr>_Toc417917374</vt:lpwstr>
      </vt:variant>
      <vt:variant>
        <vt:i4>2031665</vt:i4>
      </vt:variant>
      <vt:variant>
        <vt:i4>89</vt:i4>
      </vt:variant>
      <vt:variant>
        <vt:i4>0</vt:i4>
      </vt:variant>
      <vt:variant>
        <vt:i4>5</vt:i4>
      </vt:variant>
      <vt:variant>
        <vt:lpwstr/>
      </vt:variant>
      <vt:variant>
        <vt:lpwstr>_Toc417917373</vt:lpwstr>
      </vt:variant>
      <vt:variant>
        <vt:i4>2031665</vt:i4>
      </vt:variant>
      <vt:variant>
        <vt:i4>83</vt:i4>
      </vt:variant>
      <vt:variant>
        <vt:i4>0</vt:i4>
      </vt:variant>
      <vt:variant>
        <vt:i4>5</vt:i4>
      </vt:variant>
      <vt:variant>
        <vt:lpwstr/>
      </vt:variant>
      <vt:variant>
        <vt:lpwstr>_Toc417917372</vt:lpwstr>
      </vt:variant>
      <vt:variant>
        <vt:i4>2031665</vt:i4>
      </vt:variant>
      <vt:variant>
        <vt:i4>77</vt:i4>
      </vt:variant>
      <vt:variant>
        <vt:i4>0</vt:i4>
      </vt:variant>
      <vt:variant>
        <vt:i4>5</vt:i4>
      </vt:variant>
      <vt:variant>
        <vt:lpwstr/>
      </vt:variant>
      <vt:variant>
        <vt:lpwstr>_Toc417917371</vt:lpwstr>
      </vt:variant>
      <vt:variant>
        <vt:i4>2031665</vt:i4>
      </vt:variant>
      <vt:variant>
        <vt:i4>71</vt:i4>
      </vt:variant>
      <vt:variant>
        <vt:i4>0</vt:i4>
      </vt:variant>
      <vt:variant>
        <vt:i4>5</vt:i4>
      </vt:variant>
      <vt:variant>
        <vt:lpwstr/>
      </vt:variant>
      <vt:variant>
        <vt:lpwstr>_Toc417917370</vt:lpwstr>
      </vt:variant>
      <vt:variant>
        <vt:i4>1966129</vt:i4>
      </vt:variant>
      <vt:variant>
        <vt:i4>65</vt:i4>
      </vt:variant>
      <vt:variant>
        <vt:i4>0</vt:i4>
      </vt:variant>
      <vt:variant>
        <vt:i4>5</vt:i4>
      </vt:variant>
      <vt:variant>
        <vt:lpwstr/>
      </vt:variant>
      <vt:variant>
        <vt:lpwstr>_Toc417917369</vt:lpwstr>
      </vt:variant>
      <vt:variant>
        <vt:i4>1966129</vt:i4>
      </vt:variant>
      <vt:variant>
        <vt:i4>59</vt:i4>
      </vt:variant>
      <vt:variant>
        <vt:i4>0</vt:i4>
      </vt:variant>
      <vt:variant>
        <vt:i4>5</vt:i4>
      </vt:variant>
      <vt:variant>
        <vt:lpwstr/>
      </vt:variant>
      <vt:variant>
        <vt:lpwstr>_Toc417917368</vt:lpwstr>
      </vt:variant>
      <vt:variant>
        <vt:i4>1966129</vt:i4>
      </vt:variant>
      <vt:variant>
        <vt:i4>53</vt:i4>
      </vt:variant>
      <vt:variant>
        <vt:i4>0</vt:i4>
      </vt:variant>
      <vt:variant>
        <vt:i4>5</vt:i4>
      </vt:variant>
      <vt:variant>
        <vt:lpwstr/>
      </vt:variant>
      <vt:variant>
        <vt:lpwstr>_Toc417917367</vt:lpwstr>
      </vt:variant>
      <vt:variant>
        <vt:i4>1966129</vt:i4>
      </vt:variant>
      <vt:variant>
        <vt:i4>47</vt:i4>
      </vt:variant>
      <vt:variant>
        <vt:i4>0</vt:i4>
      </vt:variant>
      <vt:variant>
        <vt:i4>5</vt:i4>
      </vt:variant>
      <vt:variant>
        <vt:lpwstr/>
      </vt:variant>
      <vt:variant>
        <vt:lpwstr>_Toc417917366</vt:lpwstr>
      </vt:variant>
      <vt:variant>
        <vt:i4>1966129</vt:i4>
      </vt:variant>
      <vt:variant>
        <vt:i4>41</vt:i4>
      </vt:variant>
      <vt:variant>
        <vt:i4>0</vt:i4>
      </vt:variant>
      <vt:variant>
        <vt:i4>5</vt:i4>
      </vt:variant>
      <vt:variant>
        <vt:lpwstr/>
      </vt:variant>
      <vt:variant>
        <vt:lpwstr>_Toc417917365</vt:lpwstr>
      </vt:variant>
      <vt:variant>
        <vt:i4>1966129</vt:i4>
      </vt:variant>
      <vt:variant>
        <vt:i4>35</vt:i4>
      </vt:variant>
      <vt:variant>
        <vt:i4>0</vt:i4>
      </vt:variant>
      <vt:variant>
        <vt:i4>5</vt:i4>
      </vt:variant>
      <vt:variant>
        <vt:lpwstr/>
      </vt:variant>
      <vt:variant>
        <vt:lpwstr>_Toc417917364</vt:lpwstr>
      </vt:variant>
      <vt:variant>
        <vt:i4>1966129</vt:i4>
      </vt:variant>
      <vt:variant>
        <vt:i4>29</vt:i4>
      </vt:variant>
      <vt:variant>
        <vt:i4>0</vt:i4>
      </vt:variant>
      <vt:variant>
        <vt:i4>5</vt:i4>
      </vt:variant>
      <vt:variant>
        <vt:lpwstr/>
      </vt:variant>
      <vt:variant>
        <vt:lpwstr>_Toc417917363</vt:lpwstr>
      </vt:variant>
      <vt:variant>
        <vt:i4>1966129</vt:i4>
      </vt:variant>
      <vt:variant>
        <vt:i4>23</vt:i4>
      </vt:variant>
      <vt:variant>
        <vt:i4>0</vt:i4>
      </vt:variant>
      <vt:variant>
        <vt:i4>5</vt:i4>
      </vt:variant>
      <vt:variant>
        <vt:lpwstr/>
      </vt:variant>
      <vt:variant>
        <vt:lpwstr>_Toc417917362</vt:lpwstr>
      </vt:variant>
      <vt:variant>
        <vt:i4>1966129</vt:i4>
      </vt:variant>
      <vt:variant>
        <vt:i4>17</vt:i4>
      </vt:variant>
      <vt:variant>
        <vt:i4>0</vt:i4>
      </vt:variant>
      <vt:variant>
        <vt:i4>5</vt:i4>
      </vt:variant>
      <vt:variant>
        <vt:lpwstr/>
      </vt:variant>
      <vt:variant>
        <vt:lpwstr>_Toc417917361</vt:lpwstr>
      </vt:variant>
      <vt:variant>
        <vt:i4>1966129</vt:i4>
      </vt:variant>
      <vt:variant>
        <vt:i4>11</vt:i4>
      </vt:variant>
      <vt:variant>
        <vt:i4>0</vt:i4>
      </vt:variant>
      <vt:variant>
        <vt:i4>5</vt:i4>
      </vt:variant>
      <vt:variant>
        <vt:lpwstr/>
      </vt:variant>
      <vt:variant>
        <vt:lpwstr>_Toc417917360</vt:lpwstr>
      </vt:variant>
      <vt:variant>
        <vt:i4>3407957</vt:i4>
      </vt:variant>
      <vt:variant>
        <vt:i4>23638</vt:i4>
      </vt:variant>
      <vt:variant>
        <vt:i4>1089</vt:i4>
      </vt:variant>
      <vt:variant>
        <vt:i4>1</vt:i4>
      </vt:variant>
      <vt:variant>
        <vt:lpwstr>cid:image001.png@01D02E49.1F127CE0</vt:lpwstr>
      </vt:variant>
      <vt:variant>
        <vt:lpwstr/>
      </vt:variant>
      <vt:variant>
        <vt:i4>3604565</vt:i4>
      </vt:variant>
      <vt:variant>
        <vt:i4>24096</vt:i4>
      </vt:variant>
      <vt:variant>
        <vt:i4>1093</vt:i4>
      </vt:variant>
      <vt:variant>
        <vt:i4>1</vt:i4>
      </vt:variant>
      <vt:variant>
        <vt:lpwstr>cid:image002.png@01D02E49.1F127CE0</vt:lpwstr>
      </vt:variant>
      <vt:variant>
        <vt:lpwstr/>
      </vt:variant>
      <vt:variant>
        <vt:i4>6553608</vt:i4>
      </vt:variant>
      <vt:variant>
        <vt:i4>38285</vt:i4>
      </vt:variant>
      <vt:variant>
        <vt:i4>1202</vt:i4>
      </vt:variant>
      <vt:variant>
        <vt:i4>1</vt:i4>
      </vt:variant>
      <vt:variant>
        <vt:lpwstr>cid:image001.png@01D051D0.0C3FF570</vt:lpwstr>
      </vt:variant>
      <vt:variant>
        <vt:lpwstr/>
      </vt:variant>
      <vt:variant>
        <vt:i4>6684759</vt:i4>
      </vt:variant>
      <vt:variant>
        <vt:i4>53433</vt:i4>
      </vt:variant>
      <vt:variant>
        <vt:i4>1265</vt:i4>
      </vt:variant>
      <vt:variant>
        <vt:i4>1</vt:i4>
      </vt:variant>
      <vt:variant>
        <vt:lpwstr>cid:image001.png@01D051AE.FB8D1170</vt:lpwstr>
      </vt:variant>
      <vt:variant>
        <vt:lpwstr/>
      </vt:variant>
    </vt:vector>
  </HLinks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Installation Guide</dc:title>
  <dc:subject>INTEL-FS</dc:subject>
  <dc:creator>TCS</dc:creator>
  <cp:lastModifiedBy>Manu Delmarche</cp:lastModifiedBy>
  <cp:revision>4</cp:revision>
  <cp:lastPrinted>2016-01-13T13:22:00Z</cp:lastPrinted>
  <dcterms:created xsi:type="dcterms:W3CDTF">2016-01-19T14:41:00Z</dcterms:created>
  <dcterms:modified xsi:type="dcterms:W3CDTF">2018-05-23T12:24:00Z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lassification">
    <vt:lpwstr>NATO UNCLASSIFIED</vt:lpwstr>
  </property>
  <property fmtid="{D5CDD505-2E9C-101B-9397-08002B2CF9AE}" pid="3" name="Document number">
    <vt:lpwstr>F0057 62790360 593 v1.0</vt:lpwstr>
  </property>
  <property fmtid="{D5CDD505-2E9C-101B-9397-08002B2CF9AE}" pid="4" name="Issue">
    <vt:lpwstr>A</vt:lpwstr>
  </property>
  <property fmtid="{D5CDD505-2E9C-101B-9397-08002B2CF9AE}" pid="5" name="Project">
    <vt:lpwstr>INTEL-FS</vt:lpwstr>
  </property>
  <property fmtid="{D5CDD505-2E9C-101B-9397-08002B2CF9AE}" pid="6" name="Date completed">
    <vt:lpwstr>08-01-2016</vt:lpwstr>
  </property>
  <property fmtid="{D5CDD505-2E9C-101B-9397-08002B2CF9AE}" pid="7" name="Classification1">
    <vt:lpwstr>COMPANY CLASSIFICATION</vt:lpwstr>
  </property>
  <property fmtid="{D5CDD505-2E9C-101B-9397-08002B2CF9AE}" pid="8" name="Location">
    <vt:lpwstr>INTEL-FS STP F0057_62790017-440_0.1</vt:lpwstr>
  </property>
  <property fmtid="{D5CDD505-2E9C-101B-9397-08002B2CF9AE}" pid="9" name="_DocHome">
    <vt:i4>-706078664</vt:i4>
  </property>
  <property fmtid="{D5CDD505-2E9C-101B-9397-08002B2CF9AE}" pid="10" name="État">
    <vt:lpwstr>21-06-2013</vt:lpwstr>
  </property>
</Properties>
</file>